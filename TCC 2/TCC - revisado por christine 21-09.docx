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392637F0" w:rsidR="00172F7F" w:rsidRDefault="00172F7F" w:rsidP="00172F7F">
      <w:pPr>
        <w:pStyle w:val="Corpodetexto"/>
        <w:spacing w:line="360" w:lineRule="auto"/>
        <w:ind w:left="302" w:right="120" w:firstLine="1132"/>
        <w:jc w:val="both"/>
        <w:rPr>
          <w:ins w:id="1" w:author="Ryan Lemos" w:date="2019-10-16T20:26:00Z"/>
        </w:rPr>
      </w:pPr>
      <w:r>
        <w:t>Agradeço a Deus pela sabedoria, força e paciência que me deu durante toda a minha vida, e especialmente no tempo em que estive realizando esse trabalho.</w:t>
      </w:r>
    </w:p>
    <w:p w14:paraId="0A3CB986" w14:textId="3347F10C" w:rsidR="00250EDF" w:rsidRDefault="00250EDF" w:rsidP="00172F7F">
      <w:pPr>
        <w:pStyle w:val="Corpodetexto"/>
        <w:spacing w:line="360" w:lineRule="auto"/>
        <w:ind w:left="302" w:right="120" w:firstLine="1132"/>
        <w:jc w:val="both"/>
        <w:rPr>
          <w:ins w:id="2" w:author="Ryan Lemos" w:date="2019-10-16T20:27:00Z"/>
        </w:rPr>
      </w:pPr>
      <w:ins w:id="3" w:author="Ryan Lemos" w:date="2019-10-16T20:26:00Z">
        <w:r>
          <w:t xml:space="preserve">Agradeço aos meus pais Amarildo Ribeiro da Silva e Beatriz Ferreira Lemos e Silva, que me </w:t>
        </w:r>
      </w:ins>
      <w:ins w:id="4" w:author="Ryan Lemos" w:date="2019-10-16T20:27:00Z">
        <w:r>
          <w:t>apoiaram em todo o meu percurso de ensino.</w:t>
        </w:r>
      </w:ins>
    </w:p>
    <w:p w14:paraId="69F7282F" w14:textId="3AA1B363" w:rsidR="00250EDF" w:rsidRDefault="00250EDF" w:rsidP="00172F7F">
      <w:pPr>
        <w:pStyle w:val="Corpodetexto"/>
        <w:spacing w:line="360" w:lineRule="auto"/>
        <w:ind w:left="302" w:right="120" w:firstLine="1132"/>
        <w:jc w:val="both"/>
        <w:rPr>
          <w:ins w:id="5" w:author="Ryan Lemos" w:date="2019-10-16T20:29:00Z"/>
        </w:rPr>
      </w:pPr>
      <w:ins w:id="6" w:author="Ryan Lemos" w:date="2019-10-16T20:27:00Z">
        <w:r>
          <w:t>Agradeço ao meu tio Luciano Lemos Ferreira,</w:t>
        </w:r>
      </w:ins>
      <w:ins w:id="7" w:author="Ryan Lemos" w:date="2019-10-16T20:28:00Z">
        <w:r>
          <w:t xml:space="preserve"> que pagou a minha inscrição</w:t>
        </w:r>
      </w:ins>
      <w:ins w:id="8" w:author="Ryan Lemos" w:date="2019-10-16T20:29:00Z">
        <w:r>
          <w:t xml:space="preserve"> e</w:t>
        </w:r>
      </w:ins>
      <w:ins w:id="9" w:author="Ryan Lemos" w:date="2019-10-16T20:27:00Z">
        <w:r>
          <w:t xml:space="preserve"> sem ele eu não teria entrado n</w:t>
        </w:r>
      </w:ins>
      <w:ins w:id="10" w:author="Ryan Lemos" w:date="2019-10-16T20:28:00Z">
        <w:r>
          <w:t>esse curso</w:t>
        </w:r>
      </w:ins>
      <w:ins w:id="11" w:author="Ryan Lemos" w:date="2019-10-16T20:29:00Z">
        <w:r>
          <w:t>.</w:t>
        </w:r>
      </w:ins>
      <w:ins w:id="12" w:author="Ryan Lemos" w:date="2019-10-16T20:28:00Z">
        <w:r>
          <w:t xml:space="preserve"> </w:t>
        </w:r>
      </w:ins>
      <w:ins w:id="13" w:author="Ryan Lemos" w:date="2019-10-16T20:29:00Z">
        <w:r>
          <w:t>A</w:t>
        </w:r>
      </w:ins>
      <w:ins w:id="14" w:author="Ryan Lemos" w:date="2019-10-16T20:28:00Z">
        <w:r>
          <w:t xml:space="preserve">lém disso me emprestava seu </w:t>
        </w:r>
        <w:r w:rsidRPr="00250EDF">
          <w:rPr>
            <w:i/>
            <w:iCs/>
            <w:rPrChange w:id="15" w:author="Ryan Lemos" w:date="2019-10-16T20:28:00Z">
              <w:rPr/>
            </w:rPrChange>
          </w:rPr>
          <w:t>notebook</w:t>
        </w:r>
        <w:r>
          <w:t xml:space="preserve"> para que eu levasse as aulas e sempre me incentivou ao estudo. </w:t>
        </w:r>
      </w:ins>
    </w:p>
    <w:p w14:paraId="28AD91F6" w14:textId="4EF18F95" w:rsidR="00250EDF" w:rsidRDefault="00250EDF" w:rsidP="00250EDF">
      <w:pPr>
        <w:pStyle w:val="Corpodetexto"/>
        <w:spacing w:line="360" w:lineRule="auto"/>
        <w:ind w:left="302" w:right="120" w:firstLine="1132"/>
        <w:jc w:val="both"/>
        <w:pPrChange w:id="16" w:author="Ryan Lemos" w:date="2019-10-16T20:32:00Z">
          <w:pPr>
            <w:pStyle w:val="Corpodetexto"/>
            <w:spacing w:line="360" w:lineRule="auto"/>
            <w:ind w:left="302" w:right="120" w:firstLine="1132"/>
            <w:jc w:val="both"/>
          </w:pPr>
        </w:pPrChange>
      </w:pPr>
      <w:ins w:id="17" w:author="Ryan Lemos" w:date="2019-10-16T20:32:00Z">
        <w:r>
          <w:t xml:space="preserve">Agradeço a </w:t>
        </w:r>
      </w:ins>
      <w:ins w:id="18" w:author="Ryan Lemos" w:date="2019-10-16T20:33:00Z">
        <w:r>
          <w:t xml:space="preserve">minha namorada, que não desistiu de mim em nenhum momento. Mesmo diante de todas as dificuldades que enfrentamos, ela acreditou </w:t>
        </w:r>
        <w:r w:rsidR="004C1618">
          <w:t xml:space="preserve">em mim mais do que eu mesmo acreditei. </w:t>
        </w:r>
      </w:ins>
    </w:p>
    <w:p w14:paraId="3FD404AC" w14:textId="732C4EA8" w:rsidR="00172F7F" w:rsidDel="004C1618" w:rsidRDefault="00172F7F" w:rsidP="00250EDF">
      <w:pPr>
        <w:pStyle w:val="Corpodetexto"/>
        <w:spacing w:before="161" w:line="360" w:lineRule="auto"/>
        <w:ind w:left="302" w:right="120" w:firstLine="1132"/>
        <w:jc w:val="both"/>
        <w:rPr>
          <w:del w:id="19" w:author="Ryan Lemos" w:date="2019-10-16T20:32:00Z"/>
        </w:rPr>
      </w:pPr>
      <w:r>
        <w:t>Agradeço a Christine Martins de Matos, minha orientadora, que me deu suporte, me ensinou e me auxiliou de todas as formas possíveis, com toda paciência e dedicação.</w:t>
      </w:r>
    </w:p>
    <w:p w14:paraId="76CAF482" w14:textId="77777777" w:rsidR="004C1618" w:rsidRDefault="004C1618" w:rsidP="004C1618">
      <w:pPr>
        <w:pStyle w:val="Corpodetexto"/>
        <w:spacing w:line="360" w:lineRule="auto"/>
        <w:ind w:left="302" w:right="120" w:firstLine="1132"/>
        <w:jc w:val="both"/>
        <w:rPr>
          <w:ins w:id="20" w:author="Ryan Lemos" w:date="2019-10-16T20:34:00Z"/>
        </w:rPr>
      </w:pPr>
      <w:ins w:id="21" w:author="Ryan Lemos" w:date="2019-10-16T20:34:00Z">
        <w:r>
          <w:t>Agradeço aos meus familiares e amigos que estiveram comigo nos meus momentos de dificuldade e não desistiram de mim.</w:t>
        </w:r>
      </w:ins>
    </w:p>
    <w:p w14:paraId="5AECFC6B" w14:textId="70F5CAC6" w:rsidR="00250EDF" w:rsidRDefault="004C1618" w:rsidP="004C1618">
      <w:pPr>
        <w:pStyle w:val="Corpodetexto"/>
        <w:spacing w:line="360" w:lineRule="auto"/>
        <w:ind w:left="302" w:right="120" w:firstLine="1132"/>
        <w:jc w:val="both"/>
        <w:rPr>
          <w:ins w:id="22" w:author="Ryan Lemos" w:date="2019-10-16T20:32:00Z"/>
        </w:rPr>
        <w:pPrChange w:id="23" w:author="Ryan Lemos" w:date="2019-10-16T20:34:00Z">
          <w:pPr>
            <w:pStyle w:val="Corpodetexto"/>
            <w:spacing w:line="360" w:lineRule="auto"/>
            <w:ind w:left="302" w:right="120" w:firstLine="1132"/>
            <w:jc w:val="both"/>
          </w:pPr>
        </w:pPrChange>
      </w:pPr>
      <w:ins w:id="24" w:author="Ryan Lemos" w:date="2019-10-16T20:34:00Z">
        <w:r>
          <w:t>Agradeço a todos os professores que dedicaram seu tempo a passar o conhecimento e sem eles nenhum profissional existiria.</w:t>
        </w:r>
      </w:ins>
    </w:p>
    <w:p w14:paraId="509C6D36" w14:textId="77777777" w:rsidR="00250EDF" w:rsidRDefault="00250EDF" w:rsidP="00250EDF">
      <w:pPr>
        <w:pStyle w:val="Corpodetexto"/>
        <w:spacing w:line="360" w:lineRule="auto"/>
        <w:ind w:left="302" w:right="120" w:firstLine="1132"/>
        <w:jc w:val="both"/>
        <w:rPr>
          <w:ins w:id="25" w:author="Ryan Lemos" w:date="2019-10-16T20:32:00Z"/>
        </w:rPr>
      </w:pPr>
      <w:ins w:id="26" w:author="Ryan Lemos" w:date="2019-10-16T20:32:00Z">
        <w:r>
          <w:t>Agradeço também aos meus colegas de curso, pois contribuiram nos momentos de estudo, transmitindo conhecimento e vivencias, tornando o ensino menos monotono.</w:t>
        </w:r>
      </w:ins>
    </w:p>
    <w:p w14:paraId="43C4222F" w14:textId="77777777" w:rsidR="00172F7F" w:rsidRPr="00250EDF" w:rsidRDefault="00172F7F" w:rsidP="00172F7F">
      <w:pPr>
        <w:rPr>
          <w:lang w:val="pt-PT"/>
          <w:rPrChange w:id="27" w:author="Ryan Lemos" w:date="2019-10-16T20:32:00Z">
            <w:rPr/>
          </w:rPrChange>
        </w:rPr>
        <w:sectPr w:rsidR="00172F7F" w:rsidRPr="00250ED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Default="00B946A8" w:rsidP="009C5E46">
      <w:pPr>
        <w:spacing w:after="160"/>
        <w:ind w:firstLine="0"/>
        <w:rPr>
          <w:ins w:id="28" w:author="Ryan Lemos" w:date="2019-10-07T11:19:00Z"/>
          <w:i/>
          <w:iCs/>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1B4E7694" w14:textId="3678768C" w:rsidR="00694F9B" w:rsidRPr="00694F9B" w:rsidRDefault="00694F9B" w:rsidP="009C5E46">
      <w:pPr>
        <w:spacing w:after="160"/>
        <w:ind w:firstLine="0"/>
        <w:rPr>
          <w:lang w:val="en-US"/>
        </w:rPr>
      </w:pPr>
      <w:ins w:id="29" w:author="Ryan Lemos" w:date="2019-10-07T11:19:00Z">
        <w:r w:rsidRPr="00694F9B">
          <w:rPr>
            <w:lang w:val="en-US"/>
            <w:rPrChange w:id="30" w:author="Ryan Lemos" w:date="2019-10-07T11:19:00Z">
              <w:rPr>
                <w:i/>
                <w:iCs/>
                <w:lang w:val="en-US"/>
              </w:rPr>
            </w:rPrChange>
          </w:rPr>
          <w:t>BD</w:t>
        </w:r>
        <w:r>
          <w:rPr>
            <w:lang w:val="en-US"/>
          </w:rPr>
          <w:tab/>
        </w:r>
        <w:r>
          <w:rPr>
            <w:lang w:val="en-US"/>
          </w:rPr>
          <w:tab/>
          <w:t>Banco de Dados</w:t>
        </w:r>
      </w:ins>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1A92CFC3" w:rsidR="009C5E46" w:rsidRDefault="009C5E46" w:rsidP="009C5E46">
      <w:pPr>
        <w:spacing w:after="160"/>
        <w:ind w:firstLine="0"/>
        <w:rPr>
          <w:ins w:id="31" w:author="Ryan Lemos" w:date="2019-10-15T19:27:00Z"/>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D39386C" w14:textId="0190FE2A" w:rsidR="00B57B6A" w:rsidRPr="00B57B6A" w:rsidRDefault="00B57B6A" w:rsidP="009C5E46">
      <w:pPr>
        <w:spacing w:after="160"/>
        <w:ind w:firstLine="0"/>
        <w:rPr>
          <w:lang w:val="en-US"/>
        </w:rPr>
      </w:pPr>
      <w:ins w:id="32" w:author="Ryan Lemos" w:date="2019-10-15T19:27:00Z">
        <w:r>
          <w:rPr>
            <w:lang w:val="en-US"/>
          </w:rPr>
          <w:t>CEFR</w:t>
        </w:r>
        <w:r>
          <w:rPr>
            <w:lang w:val="en-US"/>
          </w:rPr>
          <w:tab/>
        </w:r>
        <w:r>
          <w:rPr>
            <w:lang w:val="en-US"/>
          </w:rPr>
          <w:tab/>
        </w:r>
        <w:r w:rsidRPr="00B57B6A">
          <w:rPr>
            <w:i/>
            <w:iCs/>
            <w:lang w:val="en-US"/>
            <w:rPrChange w:id="33" w:author="Ryan Lemos" w:date="2019-10-15T19:27:00Z">
              <w:rPr>
                <w:lang w:val="en-US"/>
              </w:rPr>
            </w:rPrChange>
          </w:rPr>
          <w:t>Common European Framework of Reference for Languages</w:t>
        </w:r>
      </w:ins>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ns w:id="34" w:author="Ryan Lemos" w:date="2019-10-13T12:09:00Z"/>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A519CE" w:rsidRDefault="00A519CE" w:rsidP="009C5E46">
      <w:pPr>
        <w:spacing w:after="160"/>
        <w:ind w:firstLine="0"/>
        <w:rPr>
          <w:iCs/>
          <w:lang w:val="en-US"/>
          <w:rPrChange w:id="35" w:author="Ryan Lemos" w:date="2019-10-13T12:09:00Z">
            <w:rPr>
              <w:i/>
              <w:lang w:val="en-US"/>
            </w:rPr>
          </w:rPrChange>
        </w:rPr>
      </w:pPr>
      <w:ins w:id="36" w:author="Ryan Lemos" w:date="2019-10-13T12:09:00Z">
        <w:r>
          <w:rPr>
            <w:iCs/>
            <w:lang w:val="en-US"/>
          </w:rPr>
          <w:t>ORM</w:t>
        </w:r>
        <w:r>
          <w:rPr>
            <w:iCs/>
            <w:lang w:val="en-US"/>
          </w:rPr>
          <w:tab/>
        </w:r>
        <w:r>
          <w:rPr>
            <w:iCs/>
            <w:lang w:val="en-US"/>
          </w:rPr>
          <w:tab/>
        </w:r>
        <w:r w:rsidRPr="009E79A9">
          <w:rPr>
            <w:i/>
            <w:iCs/>
            <w:lang w:val="en-US"/>
            <w:rPrChange w:id="37" w:author="Ryan Lemos" w:date="2019-10-13T13:01:00Z">
              <w:rPr>
                <w:i/>
                <w:iCs/>
              </w:rPr>
            </w:rPrChange>
          </w:rPr>
          <w:t>Object Relational Mapping</w:t>
        </w:r>
      </w:ins>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 xml:space="preserve">Hypertext </w:t>
      </w:r>
      <w:proofErr w:type="spellStart"/>
      <w:r w:rsidRPr="00B70A30">
        <w:rPr>
          <w:i/>
          <w:lang w:val="en-US"/>
        </w:rPr>
        <w:t>PreProcessor</w:t>
      </w:r>
      <w:proofErr w:type="spellEnd"/>
    </w:p>
    <w:p w14:paraId="5C8554E4" w14:textId="77777777" w:rsidR="00D77583" w:rsidRPr="009E79A9" w:rsidRDefault="00D77583" w:rsidP="00D77583">
      <w:pPr>
        <w:spacing w:after="160"/>
        <w:ind w:firstLine="0"/>
        <w:rPr>
          <w:lang w:val="en-US"/>
          <w:rPrChange w:id="38" w:author="Ryan Lemos" w:date="2019-10-13T13:01:00Z">
            <w:rPr/>
          </w:rPrChange>
        </w:rPr>
      </w:pPr>
      <w:r w:rsidRPr="009E79A9">
        <w:rPr>
          <w:lang w:val="en-US"/>
          <w:rPrChange w:id="39" w:author="Ryan Lemos" w:date="2019-10-13T13:01:00Z">
            <w:rPr/>
          </w:rPrChange>
        </w:rPr>
        <w:t>REST</w:t>
      </w:r>
      <w:r w:rsidRPr="009E79A9">
        <w:rPr>
          <w:lang w:val="en-US"/>
          <w:rPrChange w:id="40" w:author="Ryan Lemos" w:date="2019-10-13T13:01:00Z">
            <w:rPr/>
          </w:rPrChange>
        </w:rPr>
        <w:tab/>
      </w:r>
      <w:r w:rsidRPr="009E79A9">
        <w:rPr>
          <w:lang w:val="en-US"/>
          <w:rPrChange w:id="41" w:author="Ryan Lemos" w:date="2019-10-13T13:01:00Z">
            <w:rPr/>
          </w:rPrChange>
        </w:rPr>
        <w:tab/>
      </w:r>
      <w:r w:rsidRPr="009E79A9">
        <w:rPr>
          <w:i/>
          <w:iCs/>
          <w:lang w:val="en-US"/>
          <w:rPrChange w:id="42" w:author="Ryan Lemos" w:date="2019-10-13T13:01:00Z">
            <w:rPr>
              <w:i/>
              <w:iCs/>
            </w:rPr>
          </w:rPrChange>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ns w:id="43" w:author="Ryan Lemos" w:date="2019-10-13T12:02:00Z"/>
          <w:i/>
          <w:lang w:val="en-US"/>
        </w:rPr>
      </w:pPr>
      <w:r w:rsidRPr="00596E44">
        <w:rPr>
          <w:lang w:val="en-US"/>
        </w:rPr>
        <w:lastRenderedPageBreak/>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ns w:id="44" w:author="Ryan Lemos" w:date="2019-10-13T12:32:00Z"/>
          <w:i/>
          <w:lang w:val="en-US"/>
        </w:rPr>
      </w:pPr>
      <w:ins w:id="45" w:author="Ryan Lemos" w:date="2019-10-13T12:02:00Z">
        <w:r>
          <w:rPr>
            <w:iCs/>
            <w:lang w:val="en-US"/>
          </w:rPr>
          <w:t>SWAL</w:t>
        </w:r>
        <w:r>
          <w:rPr>
            <w:iCs/>
            <w:lang w:val="en-US"/>
          </w:rPr>
          <w:tab/>
        </w:r>
        <w:r>
          <w:rPr>
            <w:iCs/>
            <w:lang w:val="en-US"/>
          </w:rPr>
          <w:tab/>
        </w:r>
        <w:r w:rsidRPr="00EE035A">
          <w:rPr>
            <w:i/>
            <w:lang w:val="en-US"/>
            <w:rPrChange w:id="46" w:author="Ryan Lemos" w:date="2019-10-13T12:02:00Z">
              <w:rPr>
                <w:iCs/>
                <w:lang w:val="en-US"/>
              </w:rPr>
            </w:rPrChange>
          </w:rPr>
          <w:t>Sweet Alert</w:t>
        </w:r>
      </w:ins>
    </w:p>
    <w:p w14:paraId="237F362E" w14:textId="71AC1120" w:rsidR="00F4093A" w:rsidRPr="00F4093A" w:rsidRDefault="00F4093A" w:rsidP="009C5E46">
      <w:pPr>
        <w:spacing w:after="160"/>
        <w:ind w:firstLine="0"/>
        <w:rPr>
          <w:lang w:val="en-US"/>
          <w:rPrChange w:id="47" w:author="Ryan Lemos" w:date="2019-10-13T12:32:00Z">
            <w:rPr>
              <w:i/>
              <w:lang w:val="en-US"/>
            </w:rPr>
          </w:rPrChange>
        </w:rPr>
      </w:pPr>
      <w:ins w:id="48" w:author="Ryan Lemos" w:date="2019-10-13T12:32:00Z">
        <w:r>
          <w:rPr>
            <w:lang w:val="en-US"/>
          </w:rPr>
          <w:t>TDD</w:t>
        </w:r>
        <w:r>
          <w:rPr>
            <w:lang w:val="en-US"/>
          </w:rPr>
          <w:tab/>
        </w:r>
        <w:r>
          <w:rPr>
            <w:lang w:val="en-US"/>
          </w:rPr>
          <w:tab/>
        </w:r>
        <w:r w:rsidRPr="009E79A9">
          <w:rPr>
            <w:i/>
            <w:iCs/>
            <w:lang w:val="en-US"/>
            <w:rPrChange w:id="49" w:author="Ryan Lemos" w:date="2019-10-13T13:01:00Z">
              <w:rPr>
                <w:i/>
                <w:iCs/>
              </w:rPr>
            </w:rPrChange>
          </w:rPr>
          <w:t>Test Driven Development</w:t>
        </w:r>
      </w:ins>
    </w:p>
    <w:p w14:paraId="5AC85E17" w14:textId="253BA469" w:rsidR="0041581A" w:rsidRDefault="0041581A" w:rsidP="009C5E46">
      <w:pPr>
        <w:spacing w:after="160"/>
        <w:ind w:firstLine="0"/>
        <w:rPr>
          <w:ins w:id="50" w:author="Ryan Lemos" w:date="2019-10-13T12:32:00Z"/>
          <w:lang w:val="en-US"/>
        </w:rPr>
      </w:pPr>
      <w:r w:rsidRPr="00EE035A">
        <w:rPr>
          <w:lang w:val="en-US"/>
          <w:rPrChange w:id="51" w:author="Ryan Lemos" w:date="2019-10-13T12:02:00Z">
            <w:rPr/>
          </w:rPrChange>
        </w:rPr>
        <w:t>TS</w:t>
      </w:r>
      <w:r w:rsidRPr="00EE035A">
        <w:rPr>
          <w:lang w:val="en-US"/>
          <w:rPrChange w:id="52" w:author="Ryan Lemos" w:date="2019-10-13T12:02:00Z">
            <w:rPr/>
          </w:rPrChange>
        </w:rPr>
        <w:tab/>
      </w:r>
      <w:r w:rsidRPr="00EE035A">
        <w:rPr>
          <w:lang w:val="en-US"/>
          <w:rPrChange w:id="53" w:author="Ryan Lemos" w:date="2019-10-13T12:02:00Z">
            <w:rPr/>
          </w:rPrChange>
        </w:rPr>
        <w:tab/>
        <w:t>TypeScript</w:t>
      </w:r>
    </w:p>
    <w:p w14:paraId="7C1F2689" w14:textId="331BAA55" w:rsidR="00F4093A" w:rsidRPr="00EE035A" w:rsidDel="00F4093A" w:rsidRDefault="00F4093A" w:rsidP="009C5E46">
      <w:pPr>
        <w:spacing w:after="160"/>
        <w:ind w:firstLine="0"/>
        <w:rPr>
          <w:del w:id="54" w:author="Ryan Lemos" w:date="2019-10-13T12:32:00Z"/>
          <w:lang w:val="en-US"/>
          <w:rPrChange w:id="55" w:author="Ryan Lemos" w:date="2019-10-13T12:02:00Z">
            <w:rPr>
              <w:del w:id="56" w:author="Ryan Lemos" w:date="2019-10-13T12:32:00Z"/>
            </w:rPr>
          </w:rPrChange>
        </w:rPr>
      </w:pPr>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proofErr w:type="spellStart"/>
      <w:r w:rsidRPr="00B70A30">
        <w:rPr>
          <w:i/>
        </w:rPr>
        <w:t>eXtreme</w:t>
      </w:r>
      <w:proofErr w:type="spellEnd"/>
      <w:r w:rsidRPr="00B70A30">
        <w:rPr>
          <w:i/>
        </w:rPr>
        <w:t xml:space="preserve"> </w:t>
      </w:r>
      <w:proofErr w:type="spellStart"/>
      <w:r w:rsidRPr="00B70A30">
        <w:rPr>
          <w:i/>
        </w:rPr>
        <w:t>Programming</w:t>
      </w:r>
      <w:proofErr w:type="spellEnd"/>
    </w:p>
    <w:p w14:paraId="1BF3B4C1" w14:textId="1FB18AF0" w:rsidR="003F01C0" w:rsidRDefault="003F01C0">
      <w:pPr>
        <w:spacing w:line="240" w:lineRule="auto"/>
        <w:ind w:firstLine="0"/>
        <w:jc w:val="left"/>
        <w:outlineLvl w:val="9"/>
      </w:pPr>
      <w:r>
        <w:br w:type="page"/>
      </w:r>
    </w:p>
    <w:p w14:paraId="6D923F61" w14:textId="00FE84EC" w:rsidR="003F01C0" w:rsidRDefault="003F01C0" w:rsidP="003F01C0">
      <w:pPr>
        <w:pStyle w:val="Ttulodendicedeautoridades"/>
      </w:pPr>
      <w:r>
        <w:lastRenderedPageBreak/>
        <w:t>Lista de gráficos</w:t>
      </w:r>
    </w:p>
    <w:p w14:paraId="3F3E0F07" w14:textId="77777777" w:rsidR="003F01C0" w:rsidRDefault="003F01C0" w:rsidP="003F01C0">
      <w:pPr>
        <w:pStyle w:val="Ttulodendicedeautoridades"/>
      </w:pPr>
    </w:p>
    <w:p w14:paraId="698DC638" w14:textId="630307AD" w:rsidR="00A23541" w:rsidRDefault="003F01C0">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"Gráfico" </w:instrText>
      </w:r>
      <w:r>
        <w:fldChar w:fldCharType="separate"/>
      </w:r>
      <w:hyperlink w:anchor="_Toc22074792" w:history="1">
        <w:r w:rsidR="00A23541" w:rsidRPr="008046D3">
          <w:rPr>
            <w:rStyle w:val="Hyperlink"/>
            <w:noProof/>
          </w:rPr>
          <w:t>Gráfico 1 - Pesquisa “O Ensino de Inglês na Educação Pública Brasileira”</w:t>
        </w:r>
        <w:r w:rsidR="00A23541">
          <w:rPr>
            <w:noProof/>
            <w:webHidden/>
          </w:rPr>
          <w:tab/>
        </w:r>
        <w:r w:rsidR="00A23541">
          <w:rPr>
            <w:noProof/>
            <w:webHidden/>
          </w:rPr>
          <w:fldChar w:fldCharType="begin"/>
        </w:r>
        <w:r w:rsidR="00A23541">
          <w:rPr>
            <w:noProof/>
            <w:webHidden/>
          </w:rPr>
          <w:instrText xml:space="preserve"> PAGEREF _Toc22074792 \h </w:instrText>
        </w:r>
        <w:r w:rsidR="00A23541">
          <w:rPr>
            <w:noProof/>
            <w:webHidden/>
          </w:rPr>
        </w:r>
        <w:r w:rsidR="00A23541">
          <w:rPr>
            <w:noProof/>
            <w:webHidden/>
          </w:rPr>
          <w:fldChar w:fldCharType="separate"/>
        </w:r>
        <w:r w:rsidR="00A23541">
          <w:rPr>
            <w:noProof/>
            <w:webHidden/>
          </w:rPr>
          <w:t>20</w:t>
        </w:r>
        <w:r w:rsidR="00A23541">
          <w:rPr>
            <w:noProof/>
            <w:webHidden/>
          </w:rPr>
          <w:fldChar w:fldCharType="end"/>
        </w:r>
      </w:hyperlink>
    </w:p>
    <w:p w14:paraId="7EFA5192" w14:textId="6293D0EF" w:rsidR="00A23541"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2074793" w:history="1">
        <w:r w:rsidR="00A23541" w:rsidRPr="008046D3">
          <w:rPr>
            <w:rStyle w:val="Hyperlink"/>
            <w:noProof/>
          </w:rPr>
          <w:t>Gráfico 2 - Visualização do desempenho dos alunos pelos anos</w:t>
        </w:r>
        <w:r w:rsidR="00A23541">
          <w:rPr>
            <w:noProof/>
            <w:webHidden/>
          </w:rPr>
          <w:tab/>
        </w:r>
        <w:r w:rsidR="00A23541">
          <w:rPr>
            <w:noProof/>
            <w:webHidden/>
          </w:rPr>
          <w:fldChar w:fldCharType="begin"/>
        </w:r>
        <w:r w:rsidR="00A23541">
          <w:rPr>
            <w:noProof/>
            <w:webHidden/>
          </w:rPr>
          <w:instrText xml:space="preserve"> PAGEREF _Toc22074793 \h </w:instrText>
        </w:r>
        <w:r w:rsidR="00A23541">
          <w:rPr>
            <w:noProof/>
            <w:webHidden/>
          </w:rPr>
        </w:r>
        <w:r w:rsidR="00A23541">
          <w:rPr>
            <w:noProof/>
            <w:webHidden/>
          </w:rPr>
          <w:fldChar w:fldCharType="separate"/>
        </w:r>
        <w:r w:rsidR="00A23541">
          <w:rPr>
            <w:noProof/>
            <w:webHidden/>
          </w:rPr>
          <w:t>129</w:t>
        </w:r>
        <w:r w:rsidR="00A23541">
          <w:rPr>
            <w:noProof/>
            <w:webHidden/>
          </w:rPr>
          <w:fldChar w:fldCharType="end"/>
        </w:r>
      </w:hyperlink>
    </w:p>
    <w:p w14:paraId="64183836" w14:textId="459AF47C" w:rsidR="00A23541"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2074794" w:history="1">
        <w:r w:rsidR="00A23541" w:rsidRPr="008046D3">
          <w:rPr>
            <w:rStyle w:val="Hyperlink"/>
            <w:noProof/>
          </w:rPr>
          <w:t>Gráfico 3 - Visualização do desempenho dos alunos por tipo de questão</w:t>
        </w:r>
        <w:r w:rsidR="00A23541">
          <w:rPr>
            <w:noProof/>
            <w:webHidden/>
          </w:rPr>
          <w:tab/>
        </w:r>
        <w:r w:rsidR="00A23541">
          <w:rPr>
            <w:noProof/>
            <w:webHidden/>
          </w:rPr>
          <w:fldChar w:fldCharType="begin"/>
        </w:r>
        <w:r w:rsidR="00A23541">
          <w:rPr>
            <w:noProof/>
            <w:webHidden/>
          </w:rPr>
          <w:instrText xml:space="preserve"> PAGEREF _Toc22074794 \h </w:instrText>
        </w:r>
        <w:r w:rsidR="00A23541">
          <w:rPr>
            <w:noProof/>
            <w:webHidden/>
          </w:rPr>
        </w:r>
        <w:r w:rsidR="00A23541">
          <w:rPr>
            <w:noProof/>
            <w:webHidden/>
          </w:rPr>
          <w:fldChar w:fldCharType="separate"/>
        </w:r>
        <w:r w:rsidR="00A23541">
          <w:rPr>
            <w:noProof/>
            <w:webHidden/>
          </w:rPr>
          <w:t>129</w:t>
        </w:r>
        <w:r w:rsidR="00A23541">
          <w:rPr>
            <w:noProof/>
            <w:webHidden/>
          </w:rPr>
          <w:fldChar w:fldCharType="end"/>
        </w:r>
      </w:hyperlink>
    </w:p>
    <w:p w14:paraId="1831168A" w14:textId="254F2D68" w:rsidR="003F01C0" w:rsidRDefault="003F01C0">
      <w:pPr>
        <w:pStyle w:val="Ttulodendicedeautoridades"/>
      </w:pPr>
      <w:r>
        <w:fldChar w:fldCharType="end"/>
      </w:r>
    </w:p>
    <w:p w14:paraId="792BE024" w14:textId="54FA4B66" w:rsidR="003F01C0" w:rsidRDefault="003F01C0">
      <w:pPr>
        <w:spacing w:line="240" w:lineRule="auto"/>
        <w:ind w:firstLine="0"/>
        <w:jc w:val="left"/>
        <w:outlineLvl w:val="9"/>
      </w:pPr>
      <w:r>
        <w:br w:type="page"/>
      </w:r>
    </w:p>
    <w:p w14:paraId="1C1A548B" w14:textId="13E5A931" w:rsidR="003F01C0" w:rsidRDefault="003F01C0" w:rsidP="003F01C0">
      <w:pPr>
        <w:pStyle w:val="Ttulodendicedeautoridades"/>
      </w:pPr>
      <w:r>
        <w:lastRenderedPageBreak/>
        <w:t>LISTA de FIGURAS</w:t>
      </w:r>
    </w:p>
    <w:p w14:paraId="6C987BAA" w14:textId="77777777" w:rsidR="00067692" w:rsidRDefault="00067692">
      <w:pPr>
        <w:pPrChange w:id="57" w:author="Ryan Lemos" w:date="2019-10-14T19:34:00Z">
          <w:pPr>
            <w:pStyle w:val="Ttulodendicedeautoridades"/>
          </w:pPr>
        </w:pPrChange>
      </w:pPr>
    </w:p>
    <w:p w14:paraId="5C254265" w14:textId="24476569" w:rsidR="00636A97" w:rsidRDefault="00067692">
      <w:pPr>
        <w:pStyle w:val="ndicedeilustraes"/>
        <w:tabs>
          <w:tab w:val="right" w:leader="dot" w:pos="9061"/>
        </w:tabs>
        <w:rPr>
          <w:ins w:id="58" w:author="Ryan Lemos" w:date="2019-10-15T23:35:00Z"/>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ins w:id="59" w:author="Ryan Lemos" w:date="2019-10-15T23:35:00Z">
        <w:r w:rsidR="00636A97" w:rsidRPr="00CF1F4B">
          <w:rPr>
            <w:rStyle w:val="Hyperlink"/>
            <w:noProof/>
          </w:rPr>
          <w:fldChar w:fldCharType="begin"/>
        </w:r>
        <w:r w:rsidR="00636A97" w:rsidRPr="00CF1F4B">
          <w:rPr>
            <w:rStyle w:val="Hyperlink"/>
            <w:noProof/>
          </w:rPr>
          <w:instrText xml:space="preserve"> </w:instrText>
        </w:r>
        <w:r w:rsidR="00636A97">
          <w:rPr>
            <w:noProof/>
          </w:rPr>
          <w:instrText>HYPERLINK \l "_Toc22075153"</w:instrText>
        </w:r>
        <w:r w:rsidR="00636A97" w:rsidRPr="00CF1F4B">
          <w:rPr>
            <w:rStyle w:val="Hyperlink"/>
            <w:noProof/>
          </w:rPr>
          <w:instrText xml:space="preserve"> </w:instrText>
        </w:r>
        <w:r w:rsidR="00636A97" w:rsidRPr="00CF1F4B">
          <w:rPr>
            <w:rStyle w:val="Hyperlink"/>
            <w:noProof/>
          </w:rPr>
          <w:fldChar w:fldCharType="separate"/>
        </w:r>
        <w:r w:rsidR="00636A97" w:rsidRPr="00CF1F4B">
          <w:rPr>
            <w:rStyle w:val="Hyperlink"/>
            <w:noProof/>
          </w:rPr>
          <w:t>Figura 1 - Modelo de aprendizagem da Wizard</w:t>
        </w:r>
        <w:r w:rsidR="00636A97">
          <w:rPr>
            <w:noProof/>
            <w:webHidden/>
          </w:rPr>
          <w:tab/>
        </w:r>
        <w:r w:rsidR="00636A97">
          <w:rPr>
            <w:noProof/>
            <w:webHidden/>
          </w:rPr>
          <w:fldChar w:fldCharType="begin"/>
        </w:r>
        <w:r w:rsidR="00636A97">
          <w:rPr>
            <w:noProof/>
            <w:webHidden/>
          </w:rPr>
          <w:instrText xml:space="preserve"> PAGEREF _Toc22075153 \h </w:instrText>
        </w:r>
      </w:ins>
      <w:r w:rsidR="00636A97">
        <w:rPr>
          <w:noProof/>
          <w:webHidden/>
        </w:rPr>
      </w:r>
      <w:r w:rsidR="00636A97">
        <w:rPr>
          <w:noProof/>
          <w:webHidden/>
        </w:rPr>
        <w:fldChar w:fldCharType="separate"/>
      </w:r>
      <w:ins w:id="60" w:author="Ryan Lemos" w:date="2019-10-15T23:35:00Z">
        <w:r w:rsidR="00636A97">
          <w:rPr>
            <w:noProof/>
            <w:webHidden/>
          </w:rPr>
          <w:t>24</w:t>
        </w:r>
        <w:r w:rsidR="00636A97">
          <w:rPr>
            <w:noProof/>
            <w:webHidden/>
          </w:rPr>
          <w:fldChar w:fldCharType="end"/>
        </w:r>
        <w:r w:rsidR="00636A97" w:rsidRPr="00CF1F4B">
          <w:rPr>
            <w:rStyle w:val="Hyperlink"/>
            <w:noProof/>
          </w:rPr>
          <w:fldChar w:fldCharType="end"/>
        </w:r>
      </w:ins>
    </w:p>
    <w:p w14:paraId="1C7114BB" w14:textId="6C85880A" w:rsidR="00636A97" w:rsidRDefault="00636A97">
      <w:pPr>
        <w:pStyle w:val="ndicedeilustraes"/>
        <w:tabs>
          <w:tab w:val="right" w:leader="dot" w:pos="9061"/>
        </w:tabs>
        <w:rPr>
          <w:ins w:id="61" w:author="Ryan Lemos" w:date="2019-10-15T23:35:00Z"/>
          <w:rFonts w:asciiTheme="minorHAnsi" w:eastAsiaTheme="minorEastAsia" w:hAnsiTheme="minorHAnsi" w:cstheme="minorBidi"/>
          <w:noProof/>
          <w:sz w:val="22"/>
          <w:lang w:eastAsia="pt-BR"/>
        </w:rPr>
      </w:pPr>
      <w:ins w:id="6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2 - Funcionalidades do Wiz.me</w:t>
        </w:r>
        <w:r>
          <w:rPr>
            <w:noProof/>
            <w:webHidden/>
          </w:rPr>
          <w:tab/>
        </w:r>
        <w:r>
          <w:rPr>
            <w:noProof/>
            <w:webHidden/>
          </w:rPr>
          <w:fldChar w:fldCharType="begin"/>
        </w:r>
        <w:r>
          <w:rPr>
            <w:noProof/>
            <w:webHidden/>
          </w:rPr>
          <w:instrText xml:space="preserve"> PAGEREF _Toc22075154 \h </w:instrText>
        </w:r>
      </w:ins>
      <w:r>
        <w:rPr>
          <w:noProof/>
          <w:webHidden/>
        </w:rPr>
      </w:r>
      <w:r>
        <w:rPr>
          <w:noProof/>
          <w:webHidden/>
        </w:rPr>
        <w:fldChar w:fldCharType="separate"/>
      </w:r>
      <w:ins w:id="63" w:author="Ryan Lemos" w:date="2019-10-15T23:35:00Z">
        <w:r>
          <w:rPr>
            <w:noProof/>
            <w:webHidden/>
          </w:rPr>
          <w:t>25</w:t>
        </w:r>
        <w:r>
          <w:rPr>
            <w:noProof/>
            <w:webHidden/>
          </w:rPr>
          <w:fldChar w:fldCharType="end"/>
        </w:r>
        <w:r w:rsidRPr="00CF1F4B">
          <w:rPr>
            <w:rStyle w:val="Hyperlink"/>
            <w:noProof/>
          </w:rPr>
          <w:fldChar w:fldCharType="end"/>
        </w:r>
      </w:ins>
    </w:p>
    <w:p w14:paraId="3934FCF6" w14:textId="72B0F5A5" w:rsidR="00636A97" w:rsidRDefault="00636A97">
      <w:pPr>
        <w:pStyle w:val="ndicedeilustraes"/>
        <w:tabs>
          <w:tab w:val="right" w:leader="dot" w:pos="9061"/>
        </w:tabs>
        <w:rPr>
          <w:ins w:id="64" w:author="Ryan Lemos" w:date="2019-10-15T23:35:00Z"/>
          <w:rFonts w:asciiTheme="minorHAnsi" w:eastAsiaTheme="minorEastAsia" w:hAnsiTheme="minorHAnsi" w:cstheme="minorBidi"/>
          <w:noProof/>
          <w:sz w:val="22"/>
          <w:lang w:eastAsia="pt-BR"/>
        </w:rPr>
      </w:pPr>
      <w:ins w:id="6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3 - Características do Duolingo</w:t>
        </w:r>
        <w:r>
          <w:rPr>
            <w:noProof/>
            <w:webHidden/>
          </w:rPr>
          <w:tab/>
        </w:r>
        <w:r>
          <w:rPr>
            <w:noProof/>
            <w:webHidden/>
          </w:rPr>
          <w:fldChar w:fldCharType="begin"/>
        </w:r>
        <w:r>
          <w:rPr>
            <w:noProof/>
            <w:webHidden/>
          </w:rPr>
          <w:instrText xml:space="preserve"> PAGEREF _Toc22075155 \h </w:instrText>
        </w:r>
      </w:ins>
      <w:r>
        <w:rPr>
          <w:noProof/>
          <w:webHidden/>
        </w:rPr>
      </w:r>
      <w:r>
        <w:rPr>
          <w:noProof/>
          <w:webHidden/>
        </w:rPr>
        <w:fldChar w:fldCharType="separate"/>
      </w:r>
      <w:ins w:id="66" w:author="Ryan Lemos" w:date="2019-10-15T23:35:00Z">
        <w:r>
          <w:rPr>
            <w:noProof/>
            <w:webHidden/>
          </w:rPr>
          <w:t>25</w:t>
        </w:r>
        <w:r>
          <w:rPr>
            <w:noProof/>
            <w:webHidden/>
          </w:rPr>
          <w:fldChar w:fldCharType="end"/>
        </w:r>
        <w:r w:rsidRPr="00CF1F4B">
          <w:rPr>
            <w:rStyle w:val="Hyperlink"/>
            <w:noProof/>
          </w:rPr>
          <w:fldChar w:fldCharType="end"/>
        </w:r>
      </w:ins>
    </w:p>
    <w:p w14:paraId="40D93798" w14:textId="2994E06F" w:rsidR="00636A97" w:rsidRDefault="00636A97">
      <w:pPr>
        <w:pStyle w:val="ndicedeilustraes"/>
        <w:tabs>
          <w:tab w:val="right" w:leader="dot" w:pos="9061"/>
        </w:tabs>
        <w:rPr>
          <w:ins w:id="67" w:author="Ryan Lemos" w:date="2019-10-15T23:35:00Z"/>
          <w:rFonts w:asciiTheme="minorHAnsi" w:eastAsiaTheme="minorEastAsia" w:hAnsiTheme="minorHAnsi" w:cstheme="minorBidi"/>
          <w:noProof/>
          <w:sz w:val="22"/>
          <w:lang w:eastAsia="pt-BR"/>
        </w:rPr>
      </w:pPr>
      <w:ins w:id="6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4 - Interação humano-computador adaptada da descrição do comitê SIGCHI 1992</w:t>
        </w:r>
        <w:r>
          <w:rPr>
            <w:noProof/>
            <w:webHidden/>
          </w:rPr>
          <w:tab/>
        </w:r>
        <w:r>
          <w:rPr>
            <w:noProof/>
            <w:webHidden/>
          </w:rPr>
          <w:fldChar w:fldCharType="begin"/>
        </w:r>
        <w:r>
          <w:rPr>
            <w:noProof/>
            <w:webHidden/>
          </w:rPr>
          <w:instrText xml:space="preserve"> PAGEREF _Toc22075156 \h </w:instrText>
        </w:r>
      </w:ins>
      <w:r>
        <w:rPr>
          <w:noProof/>
          <w:webHidden/>
        </w:rPr>
      </w:r>
      <w:r>
        <w:rPr>
          <w:noProof/>
          <w:webHidden/>
        </w:rPr>
        <w:fldChar w:fldCharType="separate"/>
      </w:r>
      <w:ins w:id="69" w:author="Ryan Lemos" w:date="2019-10-15T23:35:00Z">
        <w:r>
          <w:rPr>
            <w:noProof/>
            <w:webHidden/>
          </w:rPr>
          <w:t>27</w:t>
        </w:r>
        <w:r>
          <w:rPr>
            <w:noProof/>
            <w:webHidden/>
          </w:rPr>
          <w:fldChar w:fldCharType="end"/>
        </w:r>
        <w:r w:rsidRPr="00CF1F4B">
          <w:rPr>
            <w:rStyle w:val="Hyperlink"/>
            <w:noProof/>
          </w:rPr>
          <w:fldChar w:fldCharType="end"/>
        </w:r>
      </w:ins>
    </w:p>
    <w:p w14:paraId="68368DF8" w14:textId="03788B9C" w:rsidR="00636A97" w:rsidRDefault="00636A97">
      <w:pPr>
        <w:pStyle w:val="ndicedeilustraes"/>
        <w:tabs>
          <w:tab w:val="right" w:leader="dot" w:pos="9061"/>
        </w:tabs>
        <w:rPr>
          <w:ins w:id="70" w:author="Ryan Lemos" w:date="2019-10-15T23:35:00Z"/>
          <w:rFonts w:asciiTheme="minorHAnsi" w:eastAsiaTheme="minorEastAsia" w:hAnsiTheme="minorHAnsi" w:cstheme="minorBidi"/>
          <w:noProof/>
          <w:sz w:val="22"/>
          <w:lang w:eastAsia="pt-BR"/>
        </w:rPr>
      </w:pPr>
      <w:ins w:id="7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5 - Camadas da Engenharia de Software</w:t>
        </w:r>
        <w:r>
          <w:rPr>
            <w:noProof/>
            <w:webHidden/>
          </w:rPr>
          <w:tab/>
        </w:r>
        <w:r>
          <w:rPr>
            <w:noProof/>
            <w:webHidden/>
          </w:rPr>
          <w:fldChar w:fldCharType="begin"/>
        </w:r>
        <w:r>
          <w:rPr>
            <w:noProof/>
            <w:webHidden/>
          </w:rPr>
          <w:instrText xml:space="preserve"> PAGEREF _Toc22075157 \h </w:instrText>
        </w:r>
      </w:ins>
      <w:r>
        <w:rPr>
          <w:noProof/>
          <w:webHidden/>
        </w:rPr>
      </w:r>
      <w:r>
        <w:rPr>
          <w:noProof/>
          <w:webHidden/>
        </w:rPr>
        <w:fldChar w:fldCharType="separate"/>
      </w:r>
      <w:ins w:id="72" w:author="Ryan Lemos" w:date="2019-10-15T23:35:00Z">
        <w:r>
          <w:rPr>
            <w:noProof/>
            <w:webHidden/>
          </w:rPr>
          <w:t>29</w:t>
        </w:r>
        <w:r>
          <w:rPr>
            <w:noProof/>
            <w:webHidden/>
          </w:rPr>
          <w:fldChar w:fldCharType="end"/>
        </w:r>
        <w:r w:rsidRPr="00CF1F4B">
          <w:rPr>
            <w:rStyle w:val="Hyperlink"/>
            <w:noProof/>
          </w:rPr>
          <w:fldChar w:fldCharType="end"/>
        </w:r>
      </w:ins>
    </w:p>
    <w:p w14:paraId="0FF15570" w14:textId="14ED653A" w:rsidR="00636A97" w:rsidRDefault="00636A97">
      <w:pPr>
        <w:pStyle w:val="ndicedeilustraes"/>
        <w:tabs>
          <w:tab w:val="right" w:leader="dot" w:pos="9061"/>
        </w:tabs>
        <w:rPr>
          <w:ins w:id="73" w:author="Ryan Lemos" w:date="2019-10-15T23:35:00Z"/>
          <w:rFonts w:asciiTheme="minorHAnsi" w:eastAsiaTheme="minorEastAsia" w:hAnsiTheme="minorHAnsi" w:cstheme="minorBidi"/>
          <w:noProof/>
          <w:sz w:val="22"/>
          <w:lang w:eastAsia="pt-BR"/>
        </w:rPr>
      </w:pPr>
      <w:ins w:id="7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6 - Exemplo de processo</w:t>
        </w:r>
        <w:r>
          <w:rPr>
            <w:noProof/>
            <w:webHidden/>
          </w:rPr>
          <w:tab/>
        </w:r>
        <w:r>
          <w:rPr>
            <w:noProof/>
            <w:webHidden/>
          </w:rPr>
          <w:fldChar w:fldCharType="begin"/>
        </w:r>
        <w:r>
          <w:rPr>
            <w:noProof/>
            <w:webHidden/>
          </w:rPr>
          <w:instrText xml:space="preserve"> PAGEREF _Toc22075158 \h </w:instrText>
        </w:r>
      </w:ins>
      <w:r>
        <w:rPr>
          <w:noProof/>
          <w:webHidden/>
        </w:rPr>
      </w:r>
      <w:r>
        <w:rPr>
          <w:noProof/>
          <w:webHidden/>
        </w:rPr>
        <w:fldChar w:fldCharType="separate"/>
      </w:r>
      <w:ins w:id="75" w:author="Ryan Lemos" w:date="2019-10-15T23:35:00Z">
        <w:r>
          <w:rPr>
            <w:noProof/>
            <w:webHidden/>
          </w:rPr>
          <w:t>30</w:t>
        </w:r>
        <w:r>
          <w:rPr>
            <w:noProof/>
            <w:webHidden/>
          </w:rPr>
          <w:fldChar w:fldCharType="end"/>
        </w:r>
        <w:r w:rsidRPr="00CF1F4B">
          <w:rPr>
            <w:rStyle w:val="Hyperlink"/>
            <w:noProof/>
          </w:rPr>
          <w:fldChar w:fldCharType="end"/>
        </w:r>
      </w:ins>
    </w:p>
    <w:p w14:paraId="38676435" w14:textId="376D9C28" w:rsidR="00636A97" w:rsidRDefault="00636A97">
      <w:pPr>
        <w:pStyle w:val="ndicedeilustraes"/>
        <w:tabs>
          <w:tab w:val="right" w:leader="dot" w:pos="9061"/>
        </w:tabs>
        <w:rPr>
          <w:ins w:id="76" w:author="Ryan Lemos" w:date="2019-10-15T23:35:00Z"/>
          <w:rFonts w:asciiTheme="minorHAnsi" w:eastAsiaTheme="minorEastAsia" w:hAnsiTheme="minorHAnsi" w:cstheme="minorBidi"/>
          <w:noProof/>
          <w:sz w:val="22"/>
          <w:lang w:eastAsia="pt-BR"/>
        </w:rPr>
      </w:pPr>
      <w:ins w:id="7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 – Exemplo de conectores em um processo de compra</w:t>
        </w:r>
        <w:r>
          <w:rPr>
            <w:noProof/>
            <w:webHidden/>
          </w:rPr>
          <w:tab/>
        </w:r>
        <w:r>
          <w:rPr>
            <w:noProof/>
            <w:webHidden/>
          </w:rPr>
          <w:fldChar w:fldCharType="begin"/>
        </w:r>
        <w:r>
          <w:rPr>
            <w:noProof/>
            <w:webHidden/>
          </w:rPr>
          <w:instrText xml:space="preserve"> PAGEREF _Toc22075159 \h </w:instrText>
        </w:r>
      </w:ins>
      <w:r>
        <w:rPr>
          <w:noProof/>
          <w:webHidden/>
        </w:rPr>
      </w:r>
      <w:r>
        <w:rPr>
          <w:noProof/>
          <w:webHidden/>
        </w:rPr>
        <w:fldChar w:fldCharType="separate"/>
      </w:r>
      <w:ins w:id="78" w:author="Ryan Lemos" w:date="2019-10-15T23:35:00Z">
        <w:r>
          <w:rPr>
            <w:noProof/>
            <w:webHidden/>
          </w:rPr>
          <w:t>31</w:t>
        </w:r>
        <w:r>
          <w:rPr>
            <w:noProof/>
            <w:webHidden/>
          </w:rPr>
          <w:fldChar w:fldCharType="end"/>
        </w:r>
        <w:r w:rsidRPr="00CF1F4B">
          <w:rPr>
            <w:rStyle w:val="Hyperlink"/>
            <w:noProof/>
          </w:rPr>
          <w:fldChar w:fldCharType="end"/>
        </w:r>
      </w:ins>
    </w:p>
    <w:p w14:paraId="717C19C5" w14:textId="5ABECB45" w:rsidR="00636A97" w:rsidRDefault="00636A97">
      <w:pPr>
        <w:pStyle w:val="ndicedeilustraes"/>
        <w:tabs>
          <w:tab w:val="right" w:leader="dot" w:pos="9061"/>
        </w:tabs>
        <w:rPr>
          <w:ins w:id="79" w:author="Ryan Lemos" w:date="2019-10-15T23:35:00Z"/>
          <w:rFonts w:asciiTheme="minorHAnsi" w:eastAsiaTheme="minorEastAsia" w:hAnsiTheme="minorHAnsi" w:cstheme="minorBidi"/>
          <w:noProof/>
          <w:sz w:val="22"/>
          <w:lang w:eastAsia="pt-BR"/>
        </w:rPr>
      </w:pPr>
      <w:ins w:id="8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"_Toc22075160"</w:instrText>
        </w:r>
        <w:r w:rsidRPr="00CF1F4B">
          <w:rPr>
            <w:rStyle w:val="Hyperlink"/>
            <w:noProof/>
          </w:rPr>
          <w:instrText xml:space="preserve"> </w:instrText>
        </w:r>
        <w:r w:rsidRPr="00CF1F4B">
          <w:rPr>
            <w:rStyle w:val="Hyperlink"/>
            <w:noProof/>
          </w:rPr>
          <w:fldChar w:fldCharType="separate"/>
        </w:r>
        <w:r w:rsidRPr="00CF1F4B">
          <w:rPr>
            <w:rStyle w:val="Hyperlink"/>
            <w:noProof/>
          </w:rPr>
          <w:t xml:space="preserve">Figura 8 - Exemplo de </w:t>
        </w:r>
        <w:r w:rsidRPr="00CF1F4B">
          <w:rPr>
            <w:rStyle w:val="Hyperlink"/>
            <w:i/>
            <w:noProof/>
          </w:rPr>
          <w:t>gateway</w:t>
        </w:r>
        <w:r w:rsidRPr="00CF1F4B">
          <w:rPr>
            <w:rStyle w:val="Hyperlink"/>
            <w:noProof/>
          </w:rPr>
          <w:t xml:space="preserve"> em um processo de compra</w:t>
        </w:r>
        <w:r>
          <w:rPr>
            <w:noProof/>
            <w:webHidden/>
          </w:rPr>
          <w:tab/>
        </w:r>
        <w:r>
          <w:rPr>
            <w:noProof/>
            <w:webHidden/>
          </w:rPr>
          <w:fldChar w:fldCharType="begin"/>
        </w:r>
        <w:r>
          <w:rPr>
            <w:noProof/>
            <w:webHidden/>
          </w:rPr>
          <w:instrText xml:space="preserve"> PAGEREF _Toc22075160 \h </w:instrText>
        </w:r>
      </w:ins>
      <w:r>
        <w:rPr>
          <w:noProof/>
          <w:webHidden/>
        </w:rPr>
      </w:r>
      <w:r>
        <w:rPr>
          <w:noProof/>
          <w:webHidden/>
        </w:rPr>
        <w:fldChar w:fldCharType="separate"/>
      </w:r>
      <w:ins w:id="81" w:author="Ryan Lemos" w:date="2019-10-15T23:35:00Z">
        <w:r>
          <w:rPr>
            <w:noProof/>
            <w:webHidden/>
          </w:rPr>
          <w:t>31</w:t>
        </w:r>
        <w:r>
          <w:rPr>
            <w:noProof/>
            <w:webHidden/>
          </w:rPr>
          <w:fldChar w:fldCharType="end"/>
        </w:r>
        <w:r w:rsidRPr="00CF1F4B">
          <w:rPr>
            <w:rStyle w:val="Hyperlink"/>
            <w:noProof/>
          </w:rPr>
          <w:fldChar w:fldCharType="end"/>
        </w:r>
      </w:ins>
    </w:p>
    <w:p w14:paraId="40F59693" w14:textId="51749887" w:rsidR="00636A97" w:rsidRDefault="00636A97">
      <w:pPr>
        <w:pStyle w:val="ndicedeilustraes"/>
        <w:tabs>
          <w:tab w:val="right" w:leader="dot" w:pos="9061"/>
        </w:tabs>
        <w:rPr>
          <w:ins w:id="82" w:author="Ryan Lemos" w:date="2019-10-15T23:35:00Z"/>
          <w:rFonts w:asciiTheme="minorHAnsi" w:eastAsiaTheme="minorEastAsia" w:hAnsiTheme="minorHAnsi" w:cstheme="minorBidi"/>
          <w:noProof/>
          <w:sz w:val="22"/>
          <w:lang w:eastAsia="pt-BR"/>
        </w:rPr>
      </w:pPr>
      <w:ins w:id="8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9 - Exemplo de utilização de eventos em um processo de compra</w:t>
        </w:r>
        <w:r>
          <w:rPr>
            <w:noProof/>
            <w:webHidden/>
          </w:rPr>
          <w:tab/>
        </w:r>
        <w:r>
          <w:rPr>
            <w:noProof/>
            <w:webHidden/>
          </w:rPr>
          <w:fldChar w:fldCharType="begin"/>
        </w:r>
        <w:r>
          <w:rPr>
            <w:noProof/>
            <w:webHidden/>
          </w:rPr>
          <w:instrText xml:space="preserve"> PAGEREF _Toc22075161 \h </w:instrText>
        </w:r>
      </w:ins>
      <w:r>
        <w:rPr>
          <w:noProof/>
          <w:webHidden/>
        </w:rPr>
      </w:r>
      <w:r>
        <w:rPr>
          <w:noProof/>
          <w:webHidden/>
        </w:rPr>
        <w:fldChar w:fldCharType="separate"/>
      </w:r>
      <w:ins w:id="84" w:author="Ryan Lemos" w:date="2019-10-15T23:35:00Z">
        <w:r>
          <w:rPr>
            <w:noProof/>
            <w:webHidden/>
          </w:rPr>
          <w:t>32</w:t>
        </w:r>
        <w:r>
          <w:rPr>
            <w:noProof/>
            <w:webHidden/>
          </w:rPr>
          <w:fldChar w:fldCharType="end"/>
        </w:r>
        <w:r w:rsidRPr="00CF1F4B">
          <w:rPr>
            <w:rStyle w:val="Hyperlink"/>
            <w:noProof/>
          </w:rPr>
          <w:fldChar w:fldCharType="end"/>
        </w:r>
      </w:ins>
    </w:p>
    <w:p w14:paraId="289E508F" w14:textId="1E180FCA" w:rsidR="00636A97" w:rsidRDefault="00636A97">
      <w:pPr>
        <w:pStyle w:val="ndicedeilustraes"/>
        <w:tabs>
          <w:tab w:val="right" w:leader="dot" w:pos="9061"/>
        </w:tabs>
        <w:rPr>
          <w:ins w:id="85" w:author="Ryan Lemos" w:date="2019-10-15T23:35:00Z"/>
          <w:rFonts w:asciiTheme="minorHAnsi" w:eastAsiaTheme="minorEastAsia" w:hAnsiTheme="minorHAnsi" w:cstheme="minorBidi"/>
          <w:noProof/>
          <w:sz w:val="22"/>
          <w:lang w:eastAsia="pt-BR"/>
        </w:rPr>
      </w:pPr>
      <w:ins w:id="8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10 - Exemplo de utilização de piscinas e raias em um processo de compra</w:t>
        </w:r>
        <w:r>
          <w:rPr>
            <w:noProof/>
            <w:webHidden/>
          </w:rPr>
          <w:tab/>
        </w:r>
        <w:r>
          <w:rPr>
            <w:noProof/>
            <w:webHidden/>
          </w:rPr>
          <w:fldChar w:fldCharType="begin"/>
        </w:r>
        <w:r>
          <w:rPr>
            <w:noProof/>
            <w:webHidden/>
          </w:rPr>
          <w:instrText xml:space="preserve"> PAGEREF _Toc22075162 \h </w:instrText>
        </w:r>
      </w:ins>
      <w:r>
        <w:rPr>
          <w:noProof/>
          <w:webHidden/>
        </w:rPr>
      </w:r>
      <w:r>
        <w:rPr>
          <w:noProof/>
          <w:webHidden/>
        </w:rPr>
        <w:fldChar w:fldCharType="separate"/>
      </w:r>
      <w:ins w:id="87" w:author="Ryan Lemos" w:date="2019-10-15T23:35:00Z">
        <w:r>
          <w:rPr>
            <w:noProof/>
            <w:webHidden/>
          </w:rPr>
          <w:t>33</w:t>
        </w:r>
        <w:r>
          <w:rPr>
            <w:noProof/>
            <w:webHidden/>
          </w:rPr>
          <w:fldChar w:fldCharType="end"/>
        </w:r>
        <w:r w:rsidRPr="00CF1F4B">
          <w:rPr>
            <w:rStyle w:val="Hyperlink"/>
            <w:noProof/>
          </w:rPr>
          <w:fldChar w:fldCharType="end"/>
        </w:r>
      </w:ins>
    </w:p>
    <w:p w14:paraId="5C85388B" w14:textId="49AF8CA0" w:rsidR="00636A97" w:rsidRDefault="00636A97">
      <w:pPr>
        <w:pStyle w:val="ndicedeilustraes"/>
        <w:tabs>
          <w:tab w:val="right" w:leader="dot" w:pos="9061"/>
        </w:tabs>
        <w:rPr>
          <w:ins w:id="88" w:author="Ryan Lemos" w:date="2019-10-15T23:35:00Z"/>
          <w:rFonts w:asciiTheme="minorHAnsi" w:eastAsiaTheme="minorEastAsia" w:hAnsiTheme="minorHAnsi" w:cstheme="minorBidi"/>
          <w:noProof/>
          <w:sz w:val="22"/>
          <w:lang w:eastAsia="pt-BR"/>
        </w:rPr>
      </w:pPr>
      <w:ins w:id="8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11 - Modelo em espiral</w:t>
        </w:r>
        <w:r>
          <w:rPr>
            <w:noProof/>
            <w:webHidden/>
          </w:rPr>
          <w:tab/>
        </w:r>
        <w:r>
          <w:rPr>
            <w:noProof/>
            <w:webHidden/>
          </w:rPr>
          <w:fldChar w:fldCharType="begin"/>
        </w:r>
        <w:r>
          <w:rPr>
            <w:noProof/>
            <w:webHidden/>
          </w:rPr>
          <w:instrText xml:space="preserve"> PAGEREF _Toc22075163 \h </w:instrText>
        </w:r>
      </w:ins>
      <w:r>
        <w:rPr>
          <w:noProof/>
          <w:webHidden/>
        </w:rPr>
      </w:r>
      <w:r>
        <w:rPr>
          <w:noProof/>
          <w:webHidden/>
        </w:rPr>
        <w:fldChar w:fldCharType="separate"/>
      </w:r>
      <w:ins w:id="90" w:author="Ryan Lemos" w:date="2019-10-15T23:35:00Z">
        <w:r>
          <w:rPr>
            <w:noProof/>
            <w:webHidden/>
          </w:rPr>
          <w:t>34</w:t>
        </w:r>
        <w:r>
          <w:rPr>
            <w:noProof/>
            <w:webHidden/>
          </w:rPr>
          <w:fldChar w:fldCharType="end"/>
        </w:r>
        <w:r w:rsidRPr="00CF1F4B">
          <w:rPr>
            <w:rStyle w:val="Hyperlink"/>
            <w:noProof/>
          </w:rPr>
          <w:fldChar w:fldCharType="end"/>
        </w:r>
      </w:ins>
    </w:p>
    <w:p w14:paraId="7DD707FB" w14:textId="2C4EB5C8" w:rsidR="00636A97" w:rsidRDefault="00636A97">
      <w:pPr>
        <w:pStyle w:val="ndicedeilustraes"/>
        <w:tabs>
          <w:tab w:val="right" w:leader="dot" w:pos="9061"/>
        </w:tabs>
        <w:rPr>
          <w:ins w:id="91" w:author="Ryan Lemos" w:date="2019-10-15T23:35:00Z"/>
          <w:rFonts w:asciiTheme="minorHAnsi" w:eastAsiaTheme="minorEastAsia" w:hAnsiTheme="minorHAnsi" w:cstheme="minorBidi"/>
          <w:noProof/>
          <w:sz w:val="22"/>
          <w:lang w:eastAsia="pt-BR"/>
        </w:rPr>
      </w:pPr>
      <w:ins w:id="9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12 - Exemplo de uma estória de usuário</w:t>
        </w:r>
        <w:r>
          <w:rPr>
            <w:noProof/>
            <w:webHidden/>
          </w:rPr>
          <w:tab/>
        </w:r>
        <w:r>
          <w:rPr>
            <w:noProof/>
            <w:webHidden/>
          </w:rPr>
          <w:fldChar w:fldCharType="begin"/>
        </w:r>
        <w:r>
          <w:rPr>
            <w:noProof/>
            <w:webHidden/>
          </w:rPr>
          <w:instrText xml:space="preserve"> PAGEREF _Toc22075164 \h </w:instrText>
        </w:r>
      </w:ins>
      <w:r>
        <w:rPr>
          <w:noProof/>
          <w:webHidden/>
        </w:rPr>
      </w:r>
      <w:r>
        <w:rPr>
          <w:noProof/>
          <w:webHidden/>
        </w:rPr>
        <w:fldChar w:fldCharType="separate"/>
      </w:r>
      <w:ins w:id="93" w:author="Ryan Lemos" w:date="2019-10-15T23:35:00Z">
        <w:r>
          <w:rPr>
            <w:noProof/>
            <w:webHidden/>
          </w:rPr>
          <w:t>36</w:t>
        </w:r>
        <w:r>
          <w:rPr>
            <w:noProof/>
            <w:webHidden/>
          </w:rPr>
          <w:fldChar w:fldCharType="end"/>
        </w:r>
        <w:r w:rsidRPr="00CF1F4B">
          <w:rPr>
            <w:rStyle w:val="Hyperlink"/>
            <w:noProof/>
          </w:rPr>
          <w:fldChar w:fldCharType="end"/>
        </w:r>
      </w:ins>
    </w:p>
    <w:p w14:paraId="3D5A2012" w14:textId="7C877866" w:rsidR="00636A97" w:rsidRDefault="00636A97">
      <w:pPr>
        <w:pStyle w:val="ndicedeilustraes"/>
        <w:tabs>
          <w:tab w:val="right" w:leader="dot" w:pos="9061"/>
        </w:tabs>
        <w:rPr>
          <w:ins w:id="94" w:author="Ryan Lemos" w:date="2019-10-15T23:35:00Z"/>
          <w:rFonts w:asciiTheme="minorHAnsi" w:eastAsiaTheme="minorEastAsia" w:hAnsiTheme="minorHAnsi" w:cstheme="minorBidi"/>
          <w:noProof/>
          <w:sz w:val="22"/>
          <w:lang w:eastAsia="pt-BR"/>
        </w:rPr>
      </w:pPr>
      <w:ins w:id="9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13 - Estrutura básica do HTML</w:t>
        </w:r>
        <w:r>
          <w:rPr>
            <w:noProof/>
            <w:webHidden/>
          </w:rPr>
          <w:tab/>
        </w:r>
        <w:r>
          <w:rPr>
            <w:noProof/>
            <w:webHidden/>
          </w:rPr>
          <w:fldChar w:fldCharType="begin"/>
        </w:r>
        <w:r>
          <w:rPr>
            <w:noProof/>
            <w:webHidden/>
          </w:rPr>
          <w:instrText xml:space="preserve"> PAGEREF _Toc22075165 \h </w:instrText>
        </w:r>
      </w:ins>
      <w:r>
        <w:rPr>
          <w:noProof/>
          <w:webHidden/>
        </w:rPr>
      </w:r>
      <w:r>
        <w:rPr>
          <w:noProof/>
          <w:webHidden/>
        </w:rPr>
        <w:fldChar w:fldCharType="separate"/>
      </w:r>
      <w:ins w:id="96" w:author="Ryan Lemos" w:date="2019-10-15T23:35:00Z">
        <w:r>
          <w:rPr>
            <w:noProof/>
            <w:webHidden/>
          </w:rPr>
          <w:t>38</w:t>
        </w:r>
        <w:r>
          <w:rPr>
            <w:noProof/>
            <w:webHidden/>
          </w:rPr>
          <w:fldChar w:fldCharType="end"/>
        </w:r>
        <w:r w:rsidRPr="00CF1F4B">
          <w:rPr>
            <w:rStyle w:val="Hyperlink"/>
            <w:noProof/>
          </w:rPr>
          <w:fldChar w:fldCharType="end"/>
        </w:r>
      </w:ins>
    </w:p>
    <w:p w14:paraId="458D1DFE" w14:textId="7D7658D0" w:rsidR="00636A97" w:rsidRDefault="00636A97">
      <w:pPr>
        <w:pStyle w:val="ndicedeilustraes"/>
        <w:tabs>
          <w:tab w:val="right" w:leader="dot" w:pos="9061"/>
        </w:tabs>
        <w:rPr>
          <w:ins w:id="97" w:author="Ryan Lemos" w:date="2019-10-15T23:35:00Z"/>
          <w:rFonts w:asciiTheme="minorHAnsi" w:eastAsiaTheme="minorEastAsia" w:hAnsiTheme="minorHAnsi" w:cstheme="minorBidi"/>
          <w:noProof/>
          <w:sz w:val="22"/>
          <w:lang w:eastAsia="pt-BR"/>
        </w:rPr>
      </w:pPr>
      <w:ins w:id="9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14 - Sintaxe CSS</w:t>
        </w:r>
        <w:r>
          <w:rPr>
            <w:noProof/>
            <w:webHidden/>
          </w:rPr>
          <w:tab/>
        </w:r>
        <w:r>
          <w:rPr>
            <w:noProof/>
            <w:webHidden/>
          </w:rPr>
          <w:fldChar w:fldCharType="begin"/>
        </w:r>
        <w:r>
          <w:rPr>
            <w:noProof/>
            <w:webHidden/>
          </w:rPr>
          <w:instrText xml:space="preserve"> PAGEREF _Toc22075166 \h </w:instrText>
        </w:r>
      </w:ins>
      <w:r>
        <w:rPr>
          <w:noProof/>
          <w:webHidden/>
        </w:rPr>
      </w:r>
      <w:r>
        <w:rPr>
          <w:noProof/>
          <w:webHidden/>
        </w:rPr>
        <w:fldChar w:fldCharType="separate"/>
      </w:r>
      <w:ins w:id="99" w:author="Ryan Lemos" w:date="2019-10-15T23:35:00Z">
        <w:r>
          <w:rPr>
            <w:noProof/>
            <w:webHidden/>
          </w:rPr>
          <w:t>38</w:t>
        </w:r>
        <w:r>
          <w:rPr>
            <w:noProof/>
            <w:webHidden/>
          </w:rPr>
          <w:fldChar w:fldCharType="end"/>
        </w:r>
        <w:r w:rsidRPr="00CF1F4B">
          <w:rPr>
            <w:rStyle w:val="Hyperlink"/>
            <w:noProof/>
          </w:rPr>
          <w:fldChar w:fldCharType="end"/>
        </w:r>
      </w:ins>
    </w:p>
    <w:p w14:paraId="51C46FBD" w14:textId="7C135C28" w:rsidR="00636A97" w:rsidRDefault="00636A97">
      <w:pPr>
        <w:pStyle w:val="ndicedeilustraes"/>
        <w:tabs>
          <w:tab w:val="right" w:leader="dot" w:pos="9061"/>
        </w:tabs>
        <w:rPr>
          <w:ins w:id="100" w:author="Ryan Lemos" w:date="2019-10-15T23:35:00Z"/>
          <w:rFonts w:asciiTheme="minorHAnsi" w:eastAsiaTheme="minorEastAsia" w:hAnsiTheme="minorHAnsi" w:cstheme="minorBidi"/>
          <w:noProof/>
          <w:sz w:val="22"/>
          <w:lang w:eastAsia="pt-BR"/>
        </w:rPr>
      </w:pPr>
      <w:ins w:id="10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15 – Exemplo de um seletor CSS</w:t>
        </w:r>
        <w:r>
          <w:rPr>
            <w:noProof/>
            <w:webHidden/>
          </w:rPr>
          <w:tab/>
        </w:r>
        <w:r>
          <w:rPr>
            <w:noProof/>
            <w:webHidden/>
          </w:rPr>
          <w:fldChar w:fldCharType="begin"/>
        </w:r>
        <w:r>
          <w:rPr>
            <w:noProof/>
            <w:webHidden/>
          </w:rPr>
          <w:instrText xml:space="preserve"> PAGEREF _Toc22075167 \h </w:instrText>
        </w:r>
      </w:ins>
      <w:r>
        <w:rPr>
          <w:noProof/>
          <w:webHidden/>
        </w:rPr>
      </w:r>
      <w:r>
        <w:rPr>
          <w:noProof/>
          <w:webHidden/>
        </w:rPr>
        <w:fldChar w:fldCharType="separate"/>
      </w:r>
      <w:ins w:id="102" w:author="Ryan Lemos" w:date="2019-10-15T23:35:00Z">
        <w:r>
          <w:rPr>
            <w:noProof/>
            <w:webHidden/>
          </w:rPr>
          <w:t>39</w:t>
        </w:r>
        <w:r>
          <w:rPr>
            <w:noProof/>
            <w:webHidden/>
          </w:rPr>
          <w:fldChar w:fldCharType="end"/>
        </w:r>
        <w:r w:rsidRPr="00CF1F4B">
          <w:rPr>
            <w:rStyle w:val="Hyperlink"/>
            <w:noProof/>
          </w:rPr>
          <w:fldChar w:fldCharType="end"/>
        </w:r>
      </w:ins>
    </w:p>
    <w:p w14:paraId="77FF9706" w14:textId="3E94348D" w:rsidR="00636A97" w:rsidRDefault="00636A97">
      <w:pPr>
        <w:pStyle w:val="ndicedeilustraes"/>
        <w:tabs>
          <w:tab w:val="right" w:leader="dot" w:pos="9061"/>
        </w:tabs>
        <w:rPr>
          <w:ins w:id="103" w:author="Ryan Lemos" w:date="2019-10-15T23:35:00Z"/>
          <w:rFonts w:asciiTheme="minorHAnsi" w:eastAsiaTheme="minorEastAsia" w:hAnsiTheme="minorHAnsi" w:cstheme="minorBidi"/>
          <w:noProof/>
          <w:sz w:val="22"/>
          <w:lang w:eastAsia="pt-BR"/>
        </w:rPr>
      </w:pPr>
      <w:ins w:id="10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16 - Exemplo de objeto JSON</w:t>
        </w:r>
        <w:r>
          <w:rPr>
            <w:noProof/>
            <w:webHidden/>
          </w:rPr>
          <w:tab/>
        </w:r>
        <w:r>
          <w:rPr>
            <w:noProof/>
            <w:webHidden/>
          </w:rPr>
          <w:fldChar w:fldCharType="begin"/>
        </w:r>
        <w:r>
          <w:rPr>
            <w:noProof/>
            <w:webHidden/>
          </w:rPr>
          <w:instrText xml:space="preserve"> PAGEREF _Toc22075168 \h </w:instrText>
        </w:r>
      </w:ins>
      <w:r>
        <w:rPr>
          <w:noProof/>
          <w:webHidden/>
        </w:rPr>
      </w:r>
      <w:r>
        <w:rPr>
          <w:noProof/>
          <w:webHidden/>
        </w:rPr>
        <w:fldChar w:fldCharType="separate"/>
      </w:r>
      <w:ins w:id="105" w:author="Ryan Lemos" w:date="2019-10-15T23:35:00Z">
        <w:r>
          <w:rPr>
            <w:noProof/>
            <w:webHidden/>
          </w:rPr>
          <w:t>40</w:t>
        </w:r>
        <w:r>
          <w:rPr>
            <w:noProof/>
            <w:webHidden/>
          </w:rPr>
          <w:fldChar w:fldCharType="end"/>
        </w:r>
        <w:r w:rsidRPr="00CF1F4B">
          <w:rPr>
            <w:rStyle w:val="Hyperlink"/>
            <w:noProof/>
          </w:rPr>
          <w:fldChar w:fldCharType="end"/>
        </w:r>
      </w:ins>
    </w:p>
    <w:p w14:paraId="2351BA91" w14:textId="120B9D72" w:rsidR="00636A97" w:rsidRDefault="00636A97">
      <w:pPr>
        <w:pStyle w:val="ndicedeilustraes"/>
        <w:tabs>
          <w:tab w:val="right" w:leader="dot" w:pos="9061"/>
        </w:tabs>
        <w:rPr>
          <w:ins w:id="106" w:author="Ryan Lemos" w:date="2019-10-15T23:35:00Z"/>
          <w:rFonts w:asciiTheme="minorHAnsi" w:eastAsiaTheme="minorEastAsia" w:hAnsiTheme="minorHAnsi" w:cstheme="minorBidi"/>
          <w:noProof/>
          <w:sz w:val="22"/>
          <w:lang w:eastAsia="pt-BR"/>
        </w:rPr>
      </w:pPr>
      <w:ins w:id="10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17 - Exemplo da tipagem utilizada no TypeScript</w:t>
        </w:r>
        <w:r>
          <w:rPr>
            <w:noProof/>
            <w:webHidden/>
          </w:rPr>
          <w:tab/>
        </w:r>
        <w:r>
          <w:rPr>
            <w:noProof/>
            <w:webHidden/>
          </w:rPr>
          <w:fldChar w:fldCharType="begin"/>
        </w:r>
        <w:r>
          <w:rPr>
            <w:noProof/>
            <w:webHidden/>
          </w:rPr>
          <w:instrText xml:space="preserve"> PAGEREF _Toc22075169 \h </w:instrText>
        </w:r>
      </w:ins>
      <w:r>
        <w:rPr>
          <w:noProof/>
          <w:webHidden/>
        </w:rPr>
      </w:r>
      <w:r>
        <w:rPr>
          <w:noProof/>
          <w:webHidden/>
        </w:rPr>
        <w:fldChar w:fldCharType="separate"/>
      </w:r>
      <w:ins w:id="108" w:author="Ryan Lemos" w:date="2019-10-15T23:35:00Z">
        <w:r>
          <w:rPr>
            <w:noProof/>
            <w:webHidden/>
          </w:rPr>
          <w:t>41</w:t>
        </w:r>
        <w:r>
          <w:rPr>
            <w:noProof/>
            <w:webHidden/>
          </w:rPr>
          <w:fldChar w:fldCharType="end"/>
        </w:r>
        <w:r w:rsidRPr="00CF1F4B">
          <w:rPr>
            <w:rStyle w:val="Hyperlink"/>
            <w:noProof/>
          </w:rPr>
          <w:fldChar w:fldCharType="end"/>
        </w:r>
      </w:ins>
    </w:p>
    <w:p w14:paraId="116F0A0C" w14:textId="71C37746" w:rsidR="00636A97" w:rsidRDefault="00636A97">
      <w:pPr>
        <w:pStyle w:val="ndicedeilustraes"/>
        <w:tabs>
          <w:tab w:val="right" w:leader="dot" w:pos="9061"/>
        </w:tabs>
        <w:rPr>
          <w:ins w:id="109" w:author="Ryan Lemos" w:date="2019-10-15T23:35:00Z"/>
          <w:rFonts w:asciiTheme="minorHAnsi" w:eastAsiaTheme="minorEastAsia" w:hAnsiTheme="minorHAnsi" w:cstheme="minorBidi"/>
          <w:noProof/>
          <w:sz w:val="22"/>
          <w:lang w:eastAsia="pt-BR"/>
        </w:rPr>
      </w:pPr>
      <w:ins w:id="11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18 - Exemplo de código PHP em página HTML</w:t>
        </w:r>
        <w:r>
          <w:rPr>
            <w:noProof/>
            <w:webHidden/>
          </w:rPr>
          <w:tab/>
        </w:r>
        <w:r>
          <w:rPr>
            <w:noProof/>
            <w:webHidden/>
          </w:rPr>
          <w:fldChar w:fldCharType="begin"/>
        </w:r>
        <w:r>
          <w:rPr>
            <w:noProof/>
            <w:webHidden/>
          </w:rPr>
          <w:instrText xml:space="preserve"> PAGEREF _Toc22075170 \h </w:instrText>
        </w:r>
      </w:ins>
      <w:r>
        <w:rPr>
          <w:noProof/>
          <w:webHidden/>
        </w:rPr>
      </w:r>
      <w:r>
        <w:rPr>
          <w:noProof/>
          <w:webHidden/>
        </w:rPr>
        <w:fldChar w:fldCharType="separate"/>
      </w:r>
      <w:ins w:id="111" w:author="Ryan Lemos" w:date="2019-10-15T23:35:00Z">
        <w:r>
          <w:rPr>
            <w:noProof/>
            <w:webHidden/>
          </w:rPr>
          <w:t>43</w:t>
        </w:r>
        <w:r>
          <w:rPr>
            <w:noProof/>
            <w:webHidden/>
          </w:rPr>
          <w:fldChar w:fldCharType="end"/>
        </w:r>
        <w:r w:rsidRPr="00CF1F4B">
          <w:rPr>
            <w:rStyle w:val="Hyperlink"/>
            <w:noProof/>
          </w:rPr>
          <w:fldChar w:fldCharType="end"/>
        </w:r>
      </w:ins>
    </w:p>
    <w:p w14:paraId="6BE118C4" w14:textId="0C18D279" w:rsidR="00636A97" w:rsidRDefault="00636A97">
      <w:pPr>
        <w:pStyle w:val="ndicedeilustraes"/>
        <w:tabs>
          <w:tab w:val="right" w:leader="dot" w:pos="9061"/>
        </w:tabs>
        <w:rPr>
          <w:ins w:id="112" w:author="Ryan Lemos" w:date="2019-10-15T23:35:00Z"/>
          <w:rFonts w:asciiTheme="minorHAnsi" w:eastAsiaTheme="minorEastAsia" w:hAnsiTheme="minorHAnsi" w:cstheme="minorBidi"/>
          <w:noProof/>
          <w:sz w:val="22"/>
          <w:lang w:eastAsia="pt-BR"/>
        </w:rPr>
      </w:pPr>
      <w:ins w:id="11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19 - Migração da tabela de usuários</w:t>
        </w:r>
        <w:r>
          <w:rPr>
            <w:noProof/>
            <w:webHidden/>
          </w:rPr>
          <w:tab/>
        </w:r>
        <w:r>
          <w:rPr>
            <w:noProof/>
            <w:webHidden/>
          </w:rPr>
          <w:fldChar w:fldCharType="begin"/>
        </w:r>
        <w:r>
          <w:rPr>
            <w:noProof/>
            <w:webHidden/>
          </w:rPr>
          <w:instrText xml:space="preserve"> PAGEREF _Toc22075171 \h </w:instrText>
        </w:r>
      </w:ins>
      <w:r>
        <w:rPr>
          <w:noProof/>
          <w:webHidden/>
        </w:rPr>
      </w:r>
      <w:r>
        <w:rPr>
          <w:noProof/>
          <w:webHidden/>
        </w:rPr>
        <w:fldChar w:fldCharType="separate"/>
      </w:r>
      <w:ins w:id="114" w:author="Ryan Lemos" w:date="2019-10-15T23:35:00Z">
        <w:r>
          <w:rPr>
            <w:noProof/>
            <w:webHidden/>
          </w:rPr>
          <w:t>44</w:t>
        </w:r>
        <w:r>
          <w:rPr>
            <w:noProof/>
            <w:webHidden/>
          </w:rPr>
          <w:fldChar w:fldCharType="end"/>
        </w:r>
        <w:r w:rsidRPr="00CF1F4B">
          <w:rPr>
            <w:rStyle w:val="Hyperlink"/>
            <w:noProof/>
          </w:rPr>
          <w:fldChar w:fldCharType="end"/>
        </w:r>
      </w:ins>
    </w:p>
    <w:p w14:paraId="35801010" w14:textId="37899C1D" w:rsidR="00636A97" w:rsidRDefault="00636A97">
      <w:pPr>
        <w:pStyle w:val="ndicedeilustraes"/>
        <w:tabs>
          <w:tab w:val="right" w:leader="dot" w:pos="9061"/>
        </w:tabs>
        <w:rPr>
          <w:ins w:id="115" w:author="Ryan Lemos" w:date="2019-10-15T23:35:00Z"/>
          <w:rFonts w:asciiTheme="minorHAnsi" w:eastAsiaTheme="minorEastAsia" w:hAnsiTheme="minorHAnsi" w:cstheme="minorBidi"/>
          <w:noProof/>
          <w:sz w:val="22"/>
          <w:lang w:eastAsia="pt-BR"/>
        </w:rPr>
      </w:pPr>
      <w:ins w:id="11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20 - Funcionamento de uma API</w:t>
        </w:r>
        <w:r>
          <w:rPr>
            <w:noProof/>
            <w:webHidden/>
          </w:rPr>
          <w:tab/>
        </w:r>
        <w:r>
          <w:rPr>
            <w:noProof/>
            <w:webHidden/>
          </w:rPr>
          <w:fldChar w:fldCharType="begin"/>
        </w:r>
        <w:r>
          <w:rPr>
            <w:noProof/>
            <w:webHidden/>
          </w:rPr>
          <w:instrText xml:space="preserve"> PAGEREF _Toc22075172 \h </w:instrText>
        </w:r>
      </w:ins>
      <w:r>
        <w:rPr>
          <w:noProof/>
          <w:webHidden/>
        </w:rPr>
      </w:r>
      <w:r>
        <w:rPr>
          <w:noProof/>
          <w:webHidden/>
        </w:rPr>
        <w:fldChar w:fldCharType="separate"/>
      </w:r>
      <w:ins w:id="117" w:author="Ryan Lemos" w:date="2019-10-15T23:35:00Z">
        <w:r>
          <w:rPr>
            <w:noProof/>
            <w:webHidden/>
          </w:rPr>
          <w:t>47</w:t>
        </w:r>
        <w:r>
          <w:rPr>
            <w:noProof/>
            <w:webHidden/>
          </w:rPr>
          <w:fldChar w:fldCharType="end"/>
        </w:r>
        <w:r w:rsidRPr="00CF1F4B">
          <w:rPr>
            <w:rStyle w:val="Hyperlink"/>
            <w:noProof/>
          </w:rPr>
          <w:fldChar w:fldCharType="end"/>
        </w:r>
      </w:ins>
    </w:p>
    <w:p w14:paraId="0CF50F35" w14:textId="19347619" w:rsidR="00636A97" w:rsidRDefault="00636A97">
      <w:pPr>
        <w:pStyle w:val="ndicedeilustraes"/>
        <w:tabs>
          <w:tab w:val="right" w:leader="dot" w:pos="9061"/>
        </w:tabs>
        <w:rPr>
          <w:ins w:id="118" w:author="Ryan Lemos" w:date="2019-10-15T23:35:00Z"/>
          <w:rFonts w:asciiTheme="minorHAnsi" w:eastAsiaTheme="minorEastAsia" w:hAnsiTheme="minorHAnsi" w:cstheme="minorBidi"/>
          <w:noProof/>
          <w:sz w:val="22"/>
          <w:lang w:eastAsia="pt-BR"/>
        </w:rPr>
      </w:pPr>
      <w:ins w:id="11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21 - Exemplo de um relacionamento entre tabelas</w:t>
        </w:r>
        <w:r>
          <w:rPr>
            <w:noProof/>
            <w:webHidden/>
          </w:rPr>
          <w:tab/>
        </w:r>
        <w:r>
          <w:rPr>
            <w:noProof/>
            <w:webHidden/>
          </w:rPr>
          <w:fldChar w:fldCharType="begin"/>
        </w:r>
        <w:r>
          <w:rPr>
            <w:noProof/>
            <w:webHidden/>
          </w:rPr>
          <w:instrText xml:space="preserve"> PAGEREF _Toc22075173 \h </w:instrText>
        </w:r>
      </w:ins>
      <w:r>
        <w:rPr>
          <w:noProof/>
          <w:webHidden/>
        </w:rPr>
      </w:r>
      <w:r>
        <w:rPr>
          <w:noProof/>
          <w:webHidden/>
        </w:rPr>
        <w:fldChar w:fldCharType="separate"/>
      </w:r>
      <w:ins w:id="120" w:author="Ryan Lemos" w:date="2019-10-15T23:35:00Z">
        <w:r>
          <w:rPr>
            <w:noProof/>
            <w:webHidden/>
          </w:rPr>
          <w:t>48</w:t>
        </w:r>
        <w:r>
          <w:rPr>
            <w:noProof/>
            <w:webHidden/>
          </w:rPr>
          <w:fldChar w:fldCharType="end"/>
        </w:r>
        <w:r w:rsidRPr="00CF1F4B">
          <w:rPr>
            <w:rStyle w:val="Hyperlink"/>
            <w:noProof/>
          </w:rPr>
          <w:fldChar w:fldCharType="end"/>
        </w:r>
      </w:ins>
    </w:p>
    <w:p w14:paraId="30550C1E" w14:textId="5107AEA6" w:rsidR="00636A97" w:rsidRDefault="00636A97">
      <w:pPr>
        <w:pStyle w:val="ndicedeilustraes"/>
        <w:tabs>
          <w:tab w:val="right" w:leader="dot" w:pos="9061"/>
        </w:tabs>
        <w:rPr>
          <w:ins w:id="121" w:author="Ryan Lemos" w:date="2019-10-15T23:35:00Z"/>
          <w:rFonts w:asciiTheme="minorHAnsi" w:eastAsiaTheme="minorEastAsia" w:hAnsiTheme="minorHAnsi" w:cstheme="minorBidi"/>
          <w:noProof/>
          <w:sz w:val="22"/>
          <w:lang w:eastAsia="pt-BR"/>
        </w:rPr>
      </w:pPr>
      <w:ins w:id="12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22 - Relacionamento muitos para muitos</w:t>
        </w:r>
        <w:r>
          <w:rPr>
            <w:noProof/>
            <w:webHidden/>
          </w:rPr>
          <w:tab/>
        </w:r>
        <w:r>
          <w:rPr>
            <w:noProof/>
            <w:webHidden/>
          </w:rPr>
          <w:fldChar w:fldCharType="begin"/>
        </w:r>
        <w:r>
          <w:rPr>
            <w:noProof/>
            <w:webHidden/>
          </w:rPr>
          <w:instrText xml:space="preserve"> PAGEREF _Toc22075174 \h </w:instrText>
        </w:r>
      </w:ins>
      <w:r>
        <w:rPr>
          <w:noProof/>
          <w:webHidden/>
        </w:rPr>
      </w:r>
      <w:r>
        <w:rPr>
          <w:noProof/>
          <w:webHidden/>
        </w:rPr>
        <w:fldChar w:fldCharType="separate"/>
      </w:r>
      <w:ins w:id="123" w:author="Ryan Lemos" w:date="2019-10-15T23:35:00Z">
        <w:r>
          <w:rPr>
            <w:noProof/>
            <w:webHidden/>
          </w:rPr>
          <w:t>49</w:t>
        </w:r>
        <w:r>
          <w:rPr>
            <w:noProof/>
            <w:webHidden/>
          </w:rPr>
          <w:fldChar w:fldCharType="end"/>
        </w:r>
        <w:r w:rsidRPr="00CF1F4B">
          <w:rPr>
            <w:rStyle w:val="Hyperlink"/>
            <w:noProof/>
          </w:rPr>
          <w:fldChar w:fldCharType="end"/>
        </w:r>
      </w:ins>
    </w:p>
    <w:p w14:paraId="49BEA6A7" w14:textId="61941881" w:rsidR="00636A97" w:rsidRDefault="00636A97">
      <w:pPr>
        <w:pStyle w:val="ndicedeilustraes"/>
        <w:tabs>
          <w:tab w:val="right" w:leader="dot" w:pos="9061"/>
        </w:tabs>
        <w:rPr>
          <w:ins w:id="124" w:author="Ryan Lemos" w:date="2019-10-15T23:35:00Z"/>
          <w:rFonts w:asciiTheme="minorHAnsi" w:eastAsiaTheme="minorEastAsia" w:hAnsiTheme="minorHAnsi" w:cstheme="minorBidi"/>
          <w:noProof/>
          <w:sz w:val="22"/>
          <w:lang w:eastAsia="pt-BR"/>
        </w:rPr>
      </w:pPr>
      <w:ins w:id="12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23 - Características do MySQL</w:t>
        </w:r>
        <w:r>
          <w:rPr>
            <w:noProof/>
            <w:webHidden/>
          </w:rPr>
          <w:tab/>
        </w:r>
        <w:r>
          <w:rPr>
            <w:noProof/>
            <w:webHidden/>
          </w:rPr>
          <w:fldChar w:fldCharType="begin"/>
        </w:r>
        <w:r>
          <w:rPr>
            <w:noProof/>
            <w:webHidden/>
          </w:rPr>
          <w:instrText xml:space="preserve"> PAGEREF _Toc22075175 \h </w:instrText>
        </w:r>
      </w:ins>
      <w:r>
        <w:rPr>
          <w:noProof/>
          <w:webHidden/>
        </w:rPr>
      </w:r>
      <w:r>
        <w:rPr>
          <w:noProof/>
          <w:webHidden/>
        </w:rPr>
        <w:fldChar w:fldCharType="separate"/>
      </w:r>
      <w:ins w:id="126" w:author="Ryan Lemos" w:date="2019-10-15T23:35:00Z">
        <w:r>
          <w:rPr>
            <w:noProof/>
            <w:webHidden/>
          </w:rPr>
          <w:t>50</w:t>
        </w:r>
        <w:r>
          <w:rPr>
            <w:noProof/>
            <w:webHidden/>
          </w:rPr>
          <w:fldChar w:fldCharType="end"/>
        </w:r>
        <w:r w:rsidRPr="00CF1F4B">
          <w:rPr>
            <w:rStyle w:val="Hyperlink"/>
            <w:noProof/>
          </w:rPr>
          <w:fldChar w:fldCharType="end"/>
        </w:r>
      </w:ins>
    </w:p>
    <w:p w14:paraId="320C20A5" w14:textId="4807F4F9" w:rsidR="00636A97" w:rsidRDefault="00636A97">
      <w:pPr>
        <w:pStyle w:val="ndicedeilustraes"/>
        <w:tabs>
          <w:tab w:val="right" w:leader="dot" w:pos="9061"/>
        </w:tabs>
        <w:rPr>
          <w:ins w:id="127" w:author="Ryan Lemos" w:date="2019-10-15T23:35:00Z"/>
          <w:rFonts w:asciiTheme="minorHAnsi" w:eastAsiaTheme="minorEastAsia" w:hAnsiTheme="minorHAnsi" w:cstheme="minorBidi"/>
          <w:noProof/>
          <w:sz w:val="22"/>
          <w:lang w:eastAsia="pt-BR"/>
        </w:rPr>
      </w:pPr>
      <w:ins w:id="12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24 - Diagrama da base de dados do ambiente</w:t>
        </w:r>
        <w:r>
          <w:rPr>
            <w:noProof/>
            <w:webHidden/>
          </w:rPr>
          <w:tab/>
        </w:r>
        <w:r>
          <w:rPr>
            <w:noProof/>
            <w:webHidden/>
          </w:rPr>
          <w:fldChar w:fldCharType="begin"/>
        </w:r>
        <w:r>
          <w:rPr>
            <w:noProof/>
            <w:webHidden/>
          </w:rPr>
          <w:instrText xml:space="preserve"> PAGEREF _Toc22075176 \h </w:instrText>
        </w:r>
      </w:ins>
      <w:r>
        <w:rPr>
          <w:noProof/>
          <w:webHidden/>
        </w:rPr>
      </w:r>
      <w:r>
        <w:rPr>
          <w:noProof/>
          <w:webHidden/>
        </w:rPr>
        <w:fldChar w:fldCharType="separate"/>
      </w:r>
      <w:ins w:id="129" w:author="Ryan Lemos" w:date="2019-10-15T23:35:00Z">
        <w:r>
          <w:rPr>
            <w:noProof/>
            <w:webHidden/>
          </w:rPr>
          <w:t>54</w:t>
        </w:r>
        <w:r>
          <w:rPr>
            <w:noProof/>
            <w:webHidden/>
          </w:rPr>
          <w:fldChar w:fldCharType="end"/>
        </w:r>
        <w:r w:rsidRPr="00CF1F4B">
          <w:rPr>
            <w:rStyle w:val="Hyperlink"/>
            <w:noProof/>
          </w:rPr>
          <w:fldChar w:fldCharType="end"/>
        </w:r>
      </w:ins>
    </w:p>
    <w:p w14:paraId="164D3AD4" w14:textId="67C7DC95" w:rsidR="00636A97" w:rsidRDefault="00636A97">
      <w:pPr>
        <w:pStyle w:val="ndicedeilustraes"/>
        <w:tabs>
          <w:tab w:val="right" w:leader="dot" w:pos="9061"/>
        </w:tabs>
        <w:rPr>
          <w:ins w:id="130" w:author="Ryan Lemos" w:date="2019-10-15T23:35:00Z"/>
          <w:rFonts w:asciiTheme="minorHAnsi" w:eastAsiaTheme="minorEastAsia" w:hAnsiTheme="minorHAnsi" w:cstheme="minorBidi"/>
          <w:noProof/>
          <w:sz w:val="22"/>
          <w:lang w:eastAsia="pt-BR"/>
        </w:rPr>
      </w:pPr>
      <w:ins w:id="13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25 - Diagrama de processos do primeiro release</w:t>
        </w:r>
        <w:r>
          <w:rPr>
            <w:noProof/>
            <w:webHidden/>
          </w:rPr>
          <w:tab/>
        </w:r>
        <w:r>
          <w:rPr>
            <w:noProof/>
            <w:webHidden/>
          </w:rPr>
          <w:fldChar w:fldCharType="begin"/>
        </w:r>
        <w:r>
          <w:rPr>
            <w:noProof/>
            <w:webHidden/>
          </w:rPr>
          <w:instrText xml:space="preserve"> PAGEREF _Toc22075177 \h </w:instrText>
        </w:r>
      </w:ins>
      <w:r>
        <w:rPr>
          <w:noProof/>
          <w:webHidden/>
        </w:rPr>
      </w:r>
      <w:r>
        <w:rPr>
          <w:noProof/>
          <w:webHidden/>
        </w:rPr>
        <w:fldChar w:fldCharType="separate"/>
      </w:r>
      <w:ins w:id="132" w:author="Ryan Lemos" w:date="2019-10-15T23:35:00Z">
        <w:r>
          <w:rPr>
            <w:noProof/>
            <w:webHidden/>
          </w:rPr>
          <w:t>56</w:t>
        </w:r>
        <w:r>
          <w:rPr>
            <w:noProof/>
            <w:webHidden/>
          </w:rPr>
          <w:fldChar w:fldCharType="end"/>
        </w:r>
        <w:r w:rsidRPr="00CF1F4B">
          <w:rPr>
            <w:rStyle w:val="Hyperlink"/>
            <w:noProof/>
          </w:rPr>
          <w:fldChar w:fldCharType="end"/>
        </w:r>
      </w:ins>
    </w:p>
    <w:p w14:paraId="2BD6852C" w14:textId="60FF533C" w:rsidR="00636A97" w:rsidRDefault="00636A97">
      <w:pPr>
        <w:pStyle w:val="ndicedeilustraes"/>
        <w:tabs>
          <w:tab w:val="right" w:leader="dot" w:pos="9061"/>
        </w:tabs>
        <w:rPr>
          <w:ins w:id="133" w:author="Ryan Lemos" w:date="2019-10-15T23:35:00Z"/>
          <w:rFonts w:asciiTheme="minorHAnsi" w:eastAsiaTheme="minorEastAsia" w:hAnsiTheme="minorHAnsi" w:cstheme="minorBidi"/>
          <w:noProof/>
          <w:sz w:val="22"/>
          <w:lang w:eastAsia="pt-BR"/>
        </w:rPr>
      </w:pPr>
      <w:ins w:id="13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26 - Diagrama de processos do segundo release</w:t>
        </w:r>
        <w:r>
          <w:rPr>
            <w:noProof/>
            <w:webHidden/>
          </w:rPr>
          <w:tab/>
        </w:r>
        <w:r>
          <w:rPr>
            <w:noProof/>
            <w:webHidden/>
          </w:rPr>
          <w:fldChar w:fldCharType="begin"/>
        </w:r>
        <w:r>
          <w:rPr>
            <w:noProof/>
            <w:webHidden/>
          </w:rPr>
          <w:instrText xml:space="preserve"> PAGEREF _Toc22075178 \h </w:instrText>
        </w:r>
      </w:ins>
      <w:r>
        <w:rPr>
          <w:noProof/>
          <w:webHidden/>
        </w:rPr>
      </w:r>
      <w:r>
        <w:rPr>
          <w:noProof/>
          <w:webHidden/>
        </w:rPr>
        <w:fldChar w:fldCharType="separate"/>
      </w:r>
      <w:ins w:id="135" w:author="Ryan Lemos" w:date="2019-10-15T23:35:00Z">
        <w:r>
          <w:rPr>
            <w:noProof/>
            <w:webHidden/>
          </w:rPr>
          <w:t>58</w:t>
        </w:r>
        <w:r>
          <w:rPr>
            <w:noProof/>
            <w:webHidden/>
          </w:rPr>
          <w:fldChar w:fldCharType="end"/>
        </w:r>
        <w:r w:rsidRPr="00CF1F4B">
          <w:rPr>
            <w:rStyle w:val="Hyperlink"/>
            <w:noProof/>
          </w:rPr>
          <w:fldChar w:fldCharType="end"/>
        </w:r>
      </w:ins>
    </w:p>
    <w:p w14:paraId="5FBFBEA0" w14:textId="7FF81489" w:rsidR="00636A97" w:rsidRDefault="00636A97">
      <w:pPr>
        <w:pStyle w:val="ndicedeilustraes"/>
        <w:tabs>
          <w:tab w:val="right" w:leader="dot" w:pos="9061"/>
        </w:tabs>
        <w:rPr>
          <w:ins w:id="136" w:author="Ryan Lemos" w:date="2019-10-15T23:35:00Z"/>
          <w:rFonts w:asciiTheme="minorHAnsi" w:eastAsiaTheme="minorEastAsia" w:hAnsiTheme="minorHAnsi" w:cstheme="minorBidi"/>
          <w:noProof/>
          <w:sz w:val="22"/>
          <w:lang w:eastAsia="pt-BR"/>
        </w:rPr>
      </w:pPr>
      <w:ins w:id="13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27 - Auxílio na utilização dos botões</w:t>
        </w:r>
        <w:r>
          <w:rPr>
            <w:noProof/>
            <w:webHidden/>
          </w:rPr>
          <w:tab/>
        </w:r>
        <w:r>
          <w:rPr>
            <w:noProof/>
            <w:webHidden/>
          </w:rPr>
          <w:fldChar w:fldCharType="begin"/>
        </w:r>
        <w:r>
          <w:rPr>
            <w:noProof/>
            <w:webHidden/>
          </w:rPr>
          <w:instrText xml:space="preserve"> PAGEREF _Toc22075179 \h </w:instrText>
        </w:r>
      </w:ins>
      <w:r>
        <w:rPr>
          <w:noProof/>
          <w:webHidden/>
        </w:rPr>
      </w:r>
      <w:r>
        <w:rPr>
          <w:noProof/>
          <w:webHidden/>
        </w:rPr>
        <w:fldChar w:fldCharType="separate"/>
      </w:r>
      <w:ins w:id="138" w:author="Ryan Lemos" w:date="2019-10-15T23:35:00Z">
        <w:r>
          <w:rPr>
            <w:noProof/>
            <w:webHidden/>
          </w:rPr>
          <w:t>59</w:t>
        </w:r>
        <w:r>
          <w:rPr>
            <w:noProof/>
            <w:webHidden/>
          </w:rPr>
          <w:fldChar w:fldCharType="end"/>
        </w:r>
        <w:r w:rsidRPr="00CF1F4B">
          <w:rPr>
            <w:rStyle w:val="Hyperlink"/>
            <w:noProof/>
          </w:rPr>
          <w:fldChar w:fldCharType="end"/>
        </w:r>
      </w:ins>
    </w:p>
    <w:p w14:paraId="5A00F191" w14:textId="1C32F2F4" w:rsidR="00636A97" w:rsidRDefault="00636A97">
      <w:pPr>
        <w:pStyle w:val="ndicedeilustraes"/>
        <w:tabs>
          <w:tab w:val="right" w:leader="dot" w:pos="9061"/>
        </w:tabs>
        <w:rPr>
          <w:ins w:id="139" w:author="Ryan Lemos" w:date="2019-10-15T23:35:00Z"/>
          <w:rFonts w:asciiTheme="minorHAnsi" w:eastAsiaTheme="minorEastAsia" w:hAnsiTheme="minorHAnsi" w:cstheme="minorBidi"/>
          <w:noProof/>
          <w:sz w:val="22"/>
          <w:lang w:eastAsia="pt-BR"/>
        </w:rPr>
      </w:pPr>
      <w:ins w:id="14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28 - Exemplo de botão desabilitado</w:t>
        </w:r>
        <w:r>
          <w:rPr>
            <w:noProof/>
            <w:webHidden/>
          </w:rPr>
          <w:tab/>
        </w:r>
        <w:r>
          <w:rPr>
            <w:noProof/>
            <w:webHidden/>
          </w:rPr>
          <w:fldChar w:fldCharType="begin"/>
        </w:r>
        <w:r>
          <w:rPr>
            <w:noProof/>
            <w:webHidden/>
          </w:rPr>
          <w:instrText xml:space="preserve"> PAGEREF _Toc22075180 \h </w:instrText>
        </w:r>
      </w:ins>
      <w:r>
        <w:rPr>
          <w:noProof/>
          <w:webHidden/>
        </w:rPr>
      </w:r>
      <w:r>
        <w:rPr>
          <w:noProof/>
          <w:webHidden/>
        </w:rPr>
        <w:fldChar w:fldCharType="separate"/>
      </w:r>
      <w:ins w:id="141" w:author="Ryan Lemos" w:date="2019-10-15T23:35:00Z">
        <w:r>
          <w:rPr>
            <w:noProof/>
            <w:webHidden/>
          </w:rPr>
          <w:t>59</w:t>
        </w:r>
        <w:r>
          <w:rPr>
            <w:noProof/>
            <w:webHidden/>
          </w:rPr>
          <w:fldChar w:fldCharType="end"/>
        </w:r>
        <w:r w:rsidRPr="00CF1F4B">
          <w:rPr>
            <w:rStyle w:val="Hyperlink"/>
            <w:noProof/>
          </w:rPr>
          <w:fldChar w:fldCharType="end"/>
        </w:r>
      </w:ins>
    </w:p>
    <w:p w14:paraId="714021A9" w14:textId="190CAEF0" w:rsidR="00636A97" w:rsidRDefault="00636A97">
      <w:pPr>
        <w:pStyle w:val="ndicedeilustraes"/>
        <w:tabs>
          <w:tab w:val="right" w:leader="dot" w:pos="9061"/>
        </w:tabs>
        <w:rPr>
          <w:ins w:id="142" w:author="Ryan Lemos" w:date="2019-10-15T23:35:00Z"/>
          <w:rFonts w:asciiTheme="minorHAnsi" w:eastAsiaTheme="minorEastAsia" w:hAnsiTheme="minorHAnsi" w:cstheme="minorBidi"/>
          <w:noProof/>
          <w:sz w:val="22"/>
          <w:lang w:eastAsia="pt-BR"/>
        </w:rPr>
      </w:pPr>
      <w:ins w:id="14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29 - Exemplo de botão habilitado</w:t>
        </w:r>
        <w:r>
          <w:rPr>
            <w:noProof/>
            <w:webHidden/>
          </w:rPr>
          <w:tab/>
        </w:r>
        <w:r>
          <w:rPr>
            <w:noProof/>
            <w:webHidden/>
          </w:rPr>
          <w:fldChar w:fldCharType="begin"/>
        </w:r>
        <w:r>
          <w:rPr>
            <w:noProof/>
            <w:webHidden/>
          </w:rPr>
          <w:instrText xml:space="preserve"> PAGEREF _Toc22075181 \h </w:instrText>
        </w:r>
      </w:ins>
      <w:r>
        <w:rPr>
          <w:noProof/>
          <w:webHidden/>
        </w:rPr>
      </w:r>
      <w:r>
        <w:rPr>
          <w:noProof/>
          <w:webHidden/>
        </w:rPr>
        <w:fldChar w:fldCharType="separate"/>
      </w:r>
      <w:ins w:id="144" w:author="Ryan Lemos" w:date="2019-10-15T23:35:00Z">
        <w:r>
          <w:rPr>
            <w:noProof/>
            <w:webHidden/>
          </w:rPr>
          <w:t>60</w:t>
        </w:r>
        <w:r>
          <w:rPr>
            <w:noProof/>
            <w:webHidden/>
          </w:rPr>
          <w:fldChar w:fldCharType="end"/>
        </w:r>
        <w:r w:rsidRPr="00CF1F4B">
          <w:rPr>
            <w:rStyle w:val="Hyperlink"/>
            <w:noProof/>
          </w:rPr>
          <w:fldChar w:fldCharType="end"/>
        </w:r>
      </w:ins>
    </w:p>
    <w:p w14:paraId="4458565E" w14:textId="7159BB83" w:rsidR="00636A97" w:rsidRDefault="00636A97">
      <w:pPr>
        <w:pStyle w:val="ndicedeilustraes"/>
        <w:tabs>
          <w:tab w:val="right" w:leader="dot" w:pos="9061"/>
        </w:tabs>
        <w:rPr>
          <w:ins w:id="145" w:author="Ryan Lemos" w:date="2019-10-15T23:35:00Z"/>
          <w:rFonts w:asciiTheme="minorHAnsi" w:eastAsiaTheme="minorEastAsia" w:hAnsiTheme="minorHAnsi" w:cstheme="minorBidi"/>
          <w:noProof/>
          <w:sz w:val="22"/>
          <w:lang w:eastAsia="pt-BR"/>
        </w:rPr>
      </w:pPr>
      <w:ins w:id="14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30 - Botão salvar habilitado</w:t>
        </w:r>
        <w:r>
          <w:rPr>
            <w:noProof/>
            <w:webHidden/>
          </w:rPr>
          <w:tab/>
        </w:r>
        <w:r>
          <w:rPr>
            <w:noProof/>
            <w:webHidden/>
          </w:rPr>
          <w:fldChar w:fldCharType="begin"/>
        </w:r>
        <w:r>
          <w:rPr>
            <w:noProof/>
            <w:webHidden/>
          </w:rPr>
          <w:instrText xml:space="preserve"> PAGEREF _Toc22075182 \h </w:instrText>
        </w:r>
      </w:ins>
      <w:r>
        <w:rPr>
          <w:noProof/>
          <w:webHidden/>
        </w:rPr>
      </w:r>
      <w:r>
        <w:rPr>
          <w:noProof/>
          <w:webHidden/>
        </w:rPr>
        <w:fldChar w:fldCharType="separate"/>
      </w:r>
      <w:ins w:id="147" w:author="Ryan Lemos" w:date="2019-10-15T23:35:00Z">
        <w:r>
          <w:rPr>
            <w:noProof/>
            <w:webHidden/>
          </w:rPr>
          <w:t>60</w:t>
        </w:r>
        <w:r>
          <w:rPr>
            <w:noProof/>
            <w:webHidden/>
          </w:rPr>
          <w:fldChar w:fldCharType="end"/>
        </w:r>
        <w:r w:rsidRPr="00CF1F4B">
          <w:rPr>
            <w:rStyle w:val="Hyperlink"/>
            <w:noProof/>
          </w:rPr>
          <w:fldChar w:fldCharType="end"/>
        </w:r>
      </w:ins>
    </w:p>
    <w:p w14:paraId="0BF6254D" w14:textId="64B7ABF5" w:rsidR="00636A97" w:rsidRDefault="00636A97">
      <w:pPr>
        <w:pStyle w:val="ndicedeilustraes"/>
        <w:tabs>
          <w:tab w:val="right" w:leader="dot" w:pos="9061"/>
        </w:tabs>
        <w:rPr>
          <w:ins w:id="148" w:author="Ryan Lemos" w:date="2019-10-15T23:35:00Z"/>
          <w:rFonts w:asciiTheme="minorHAnsi" w:eastAsiaTheme="minorEastAsia" w:hAnsiTheme="minorHAnsi" w:cstheme="minorBidi"/>
          <w:noProof/>
          <w:sz w:val="22"/>
          <w:lang w:eastAsia="pt-BR"/>
        </w:rPr>
      </w:pPr>
      <w:ins w:id="14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31 - Botão salvar desabilitado</w:t>
        </w:r>
        <w:r>
          <w:rPr>
            <w:noProof/>
            <w:webHidden/>
          </w:rPr>
          <w:tab/>
        </w:r>
        <w:r>
          <w:rPr>
            <w:noProof/>
            <w:webHidden/>
          </w:rPr>
          <w:fldChar w:fldCharType="begin"/>
        </w:r>
        <w:r>
          <w:rPr>
            <w:noProof/>
            <w:webHidden/>
          </w:rPr>
          <w:instrText xml:space="preserve"> PAGEREF _Toc22075183 \h </w:instrText>
        </w:r>
      </w:ins>
      <w:r>
        <w:rPr>
          <w:noProof/>
          <w:webHidden/>
        </w:rPr>
      </w:r>
      <w:r>
        <w:rPr>
          <w:noProof/>
          <w:webHidden/>
        </w:rPr>
        <w:fldChar w:fldCharType="separate"/>
      </w:r>
      <w:ins w:id="150" w:author="Ryan Lemos" w:date="2019-10-15T23:35:00Z">
        <w:r>
          <w:rPr>
            <w:noProof/>
            <w:webHidden/>
          </w:rPr>
          <w:t>61</w:t>
        </w:r>
        <w:r>
          <w:rPr>
            <w:noProof/>
            <w:webHidden/>
          </w:rPr>
          <w:fldChar w:fldCharType="end"/>
        </w:r>
        <w:r w:rsidRPr="00CF1F4B">
          <w:rPr>
            <w:rStyle w:val="Hyperlink"/>
            <w:noProof/>
          </w:rPr>
          <w:fldChar w:fldCharType="end"/>
        </w:r>
      </w:ins>
    </w:p>
    <w:p w14:paraId="7D01A395" w14:textId="66C334DC" w:rsidR="00636A97" w:rsidRDefault="00636A97">
      <w:pPr>
        <w:pStyle w:val="ndicedeilustraes"/>
        <w:tabs>
          <w:tab w:val="right" w:leader="dot" w:pos="9061"/>
        </w:tabs>
        <w:rPr>
          <w:ins w:id="151" w:author="Ryan Lemos" w:date="2019-10-15T23:35:00Z"/>
          <w:rFonts w:asciiTheme="minorHAnsi" w:eastAsiaTheme="minorEastAsia" w:hAnsiTheme="minorHAnsi" w:cstheme="minorBidi"/>
          <w:noProof/>
          <w:sz w:val="22"/>
          <w:lang w:eastAsia="pt-BR"/>
        </w:rPr>
      </w:pPr>
      <w:ins w:id="152" w:author="Ryan Lemos" w:date="2019-10-15T23:35:00Z">
        <w:r w:rsidRPr="00CF1F4B">
          <w:rPr>
            <w:rStyle w:val="Hyperlink"/>
            <w:noProof/>
          </w:rPr>
          <w:lastRenderedPageBreak/>
          <w:fldChar w:fldCharType="begin"/>
        </w:r>
        <w:r w:rsidRPr="00CF1F4B">
          <w:rPr>
            <w:rStyle w:val="Hyperlink"/>
            <w:noProof/>
          </w:rPr>
          <w:instrText xml:space="preserve"> </w:instrText>
        </w:r>
        <w:r>
          <w:rPr>
            <w:noProof/>
          </w:rPr>
          <w:instrText>HYPERLINK \l "_Toc22075184"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32 - Botão voltar</w:t>
        </w:r>
        <w:r>
          <w:rPr>
            <w:noProof/>
            <w:webHidden/>
          </w:rPr>
          <w:tab/>
        </w:r>
        <w:r>
          <w:rPr>
            <w:noProof/>
            <w:webHidden/>
          </w:rPr>
          <w:fldChar w:fldCharType="begin"/>
        </w:r>
        <w:r>
          <w:rPr>
            <w:noProof/>
            <w:webHidden/>
          </w:rPr>
          <w:instrText xml:space="preserve"> PAGEREF _Toc22075184 \h </w:instrText>
        </w:r>
      </w:ins>
      <w:r>
        <w:rPr>
          <w:noProof/>
          <w:webHidden/>
        </w:rPr>
      </w:r>
      <w:r>
        <w:rPr>
          <w:noProof/>
          <w:webHidden/>
        </w:rPr>
        <w:fldChar w:fldCharType="separate"/>
      </w:r>
      <w:ins w:id="153" w:author="Ryan Lemos" w:date="2019-10-15T23:35:00Z">
        <w:r>
          <w:rPr>
            <w:noProof/>
            <w:webHidden/>
          </w:rPr>
          <w:t>61</w:t>
        </w:r>
        <w:r>
          <w:rPr>
            <w:noProof/>
            <w:webHidden/>
          </w:rPr>
          <w:fldChar w:fldCharType="end"/>
        </w:r>
        <w:r w:rsidRPr="00CF1F4B">
          <w:rPr>
            <w:rStyle w:val="Hyperlink"/>
            <w:noProof/>
          </w:rPr>
          <w:fldChar w:fldCharType="end"/>
        </w:r>
      </w:ins>
    </w:p>
    <w:p w14:paraId="42ED7634" w14:textId="04BF970F" w:rsidR="00636A97" w:rsidRDefault="00636A97">
      <w:pPr>
        <w:pStyle w:val="ndicedeilustraes"/>
        <w:tabs>
          <w:tab w:val="right" w:leader="dot" w:pos="9061"/>
        </w:tabs>
        <w:rPr>
          <w:ins w:id="154" w:author="Ryan Lemos" w:date="2019-10-15T23:35:00Z"/>
          <w:rFonts w:asciiTheme="minorHAnsi" w:eastAsiaTheme="minorEastAsia" w:hAnsiTheme="minorHAnsi" w:cstheme="minorBidi"/>
          <w:noProof/>
          <w:sz w:val="22"/>
          <w:lang w:eastAsia="pt-BR"/>
        </w:rPr>
      </w:pPr>
      <w:ins w:id="15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33 - Botão de edição</w:t>
        </w:r>
        <w:r>
          <w:rPr>
            <w:noProof/>
            <w:webHidden/>
          </w:rPr>
          <w:tab/>
        </w:r>
        <w:r>
          <w:rPr>
            <w:noProof/>
            <w:webHidden/>
          </w:rPr>
          <w:fldChar w:fldCharType="begin"/>
        </w:r>
        <w:r>
          <w:rPr>
            <w:noProof/>
            <w:webHidden/>
          </w:rPr>
          <w:instrText xml:space="preserve"> PAGEREF _Toc22075185 \h </w:instrText>
        </w:r>
      </w:ins>
      <w:r>
        <w:rPr>
          <w:noProof/>
          <w:webHidden/>
        </w:rPr>
      </w:r>
      <w:r>
        <w:rPr>
          <w:noProof/>
          <w:webHidden/>
        </w:rPr>
        <w:fldChar w:fldCharType="separate"/>
      </w:r>
      <w:ins w:id="156" w:author="Ryan Lemos" w:date="2019-10-15T23:35:00Z">
        <w:r>
          <w:rPr>
            <w:noProof/>
            <w:webHidden/>
          </w:rPr>
          <w:t>61</w:t>
        </w:r>
        <w:r>
          <w:rPr>
            <w:noProof/>
            <w:webHidden/>
          </w:rPr>
          <w:fldChar w:fldCharType="end"/>
        </w:r>
        <w:r w:rsidRPr="00CF1F4B">
          <w:rPr>
            <w:rStyle w:val="Hyperlink"/>
            <w:noProof/>
          </w:rPr>
          <w:fldChar w:fldCharType="end"/>
        </w:r>
      </w:ins>
    </w:p>
    <w:p w14:paraId="2ADC7219" w14:textId="68E8A640" w:rsidR="00636A97" w:rsidRDefault="00636A97">
      <w:pPr>
        <w:pStyle w:val="ndicedeilustraes"/>
        <w:tabs>
          <w:tab w:val="right" w:leader="dot" w:pos="9061"/>
        </w:tabs>
        <w:rPr>
          <w:ins w:id="157" w:author="Ryan Lemos" w:date="2019-10-15T23:35:00Z"/>
          <w:rFonts w:asciiTheme="minorHAnsi" w:eastAsiaTheme="minorEastAsia" w:hAnsiTheme="minorHAnsi" w:cstheme="minorBidi"/>
          <w:noProof/>
          <w:sz w:val="22"/>
          <w:lang w:eastAsia="pt-BR"/>
        </w:rPr>
      </w:pPr>
      <w:ins w:id="15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34 - Botão de exclusão</w:t>
        </w:r>
        <w:r>
          <w:rPr>
            <w:noProof/>
            <w:webHidden/>
          </w:rPr>
          <w:tab/>
        </w:r>
        <w:r>
          <w:rPr>
            <w:noProof/>
            <w:webHidden/>
          </w:rPr>
          <w:fldChar w:fldCharType="begin"/>
        </w:r>
        <w:r>
          <w:rPr>
            <w:noProof/>
            <w:webHidden/>
          </w:rPr>
          <w:instrText xml:space="preserve"> PAGEREF _Toc22075186 \h </w:instrText>
        </w:r>
      </w:ins>
      <w:r>
        <w:rPr>
          <w:noProof/>
          <w:webHidden/>
        </w:rPr>
      </w:r>
      <w:r>
        <w:rPr>
          <w:noProof/>
          <w:webHidden/>
        </w:rPr>
        <w:fldChar w:fldCharType="separate"/>
      </w:r>
      <w:ins w:id="159" w:author="Ryan Lemos" w:date="2019-10-15T23:35:00Z">
        <w:r>
          <w:rPr>
            <w:noProof/>
            <w:webHidden/>
          </w:rPr>
          <w:t>62</w:t>
        </w:r>
        <w:r>
          <w:rPr>
            <w:noProof/>
            <w:webHidden/>
          </w:rPr>
          <w:fldChar w:fldCharType="end"/>
        </w:r>
        <w:r w:rsidRPr="00CF1F4B">
          <w:rPr>
            <w:rStyle w:val="Hyperlink"/>
            <w:noProof/>
          </w:rPr>
          <w:fldChar w:fldCharType="end"/>
        </w:r>
      </w:ins>
    </w:p>
    <w:p w14:paraId="6611EE50" w14:textId="2C8F5277" w:rsidR="00636A97" w:rsidRDefault="00636A97">
      <w:pPr>
        <w:pStyle w:val="ndicedeilustraes"/>
        <w:tabs>
          <w:tab w:val="right" w:leader="dot" w:pos="9061"/>
        </w:tabs>
        <w:rPr>
          <w:ins w:id="160" w:author="Ryan Lemos" w:date="2019-10-15T23:35:00Z"/>
          <w:rFonts w:asciiTheme="minorHAnsi" w:eastAsiaTheme="minorEastAsia" w:hAnsiTheme="minorHAnsi" w:cstheme="minorBidi"/>
          <w:noProof/>
          <w:sz w:val="22"/>
          <w:lang w:eastAsia="pt-BR"/>
        </w:rPr>
      </w:pPr>
      <w:ins w:id="16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35 - Mensagem de exclusão de um registro</w:t>
        </w:r>
        <w:r>
          <w:rPr>
            <w:noProof/>
            <w:webHidden/>
          </w:rPr>
          <w:tab/>
        </w:r>
        <w:r>
          <w:rPr>
            <w:noProof/>
            <w:webHidden/>
          </w:rPr>
          <w:fldChar w:fldCharType="begin"/>
        </w:r>
        <w:r>
          <w:rPr>
            <w:noProof/>
            <w:webHidden/>
          </w:rPr>
          <w:instrText xml:space="preserve"> PAGEREF _Toc22075187 \h </w:instrText>
        </w:r>
      </w:ins>
      <w:r>
        <w:rPr>
          <w:noProof/>
          <w:webHidden/>
        </w:rPr>
      </w:r>
      <w:r>
        <w:rPr>
          <w:noProof/>
          <w:webHidden/>
        </w:rPr>
        <w:fldChar w:fldCharType="separate"/>
      </w:r>
      <w:ins w:id="162" w:author="Ryan Lemos" w:date="2019-10-15T23:35:00Z">
        <w:r>
          <w:rPr>
            <w:noProof/>
            <w:webHidden/>
          </w:rPr>
          <w:t>62</w:t>
        </w:r>
        <w:r>
          <w:rPr>
            <w:noProof/>
            <w:webHidden/>
          </w:rPr>
          <w:fldChar w:fldCharType="end"/>
        </w:r>
        <w:r w:rsidRPr="00CF1F4B">
          <w:rPr>
            <w:rStyle w:val="Hyperlink"/>
            <w:noProof/>
          </w:rPr>
          <w:fldChar w:fldCharType="end"/>
        </w:r>
      </w:ins>
    </w:p>
    <w:p w14:paraId="58F06CF8" w14:textId="4B2913EE" w:rsidR="00636A97" w:rsidRDefault="00636A97">
      <w:pPr>
        <w:pStyle w:val="ndicedeilustraes"/>
        <w:tabs>
          <w:tab w:val="right" w:leader="dot" w:pos="9061"/>
        </w:tabs>
        <w:rPr>
          <w:ins w:id="163" w:author="Ryan Lemos" w:date="2019-10-15T23:35:00Z"/>
          <w:rFonts w:asciiTheme="minorHAnsi" w:eastAsiaTheme="minorEastAsia" w:hAnsiTheme="minorHAnsi" w:cstheme="minorBidi"/>
          <w:noProof/>
          <w:sz w:val="22"/>
          <w:lang w:eastAsia="pt-BR"/>
        </w:rPr>
      </w:pPr>
      <w:ins w:id="16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36 - Botão de visualizar registro</w:t>
        </w:r>
        <w:r>
          <w:rPr>
            <w:noProof/>
            <w:webHidden/>
          </w:rPr>
          <w:tab/>
        </w:r>
        <w:r>
          <w:rPr>
            <w:noProof/>
            <w:webHidden/>
          </w:rPr>
          <w:fldChar w:fldCharType="begin"/>
        </w:r>
        <w:r>
          <w:rPr>
            <w:noProof/>
            <w:webHidden/>
          </w:rPr>
          <w:instrText xml:space="preserve"> PAGEREF _Toc22075188 \h </w:instrText>
        </w:r>
      </w:ins>
      <w:r>
        <w:rPr>
          <w:noProof/>
          <w:webHidden/>
        </w:rPr>
      </w:r>
      <w:r>
        <w:rPr>
          <w:noProof/>
          <w:webHidden/>
        </w:rPr>
        <w:fldChar w:fldCharType="separate"/>
      </w:r>
      <w:ins w:id="165" w:author="Ryan Lemos" w:date="2019-10-15T23:35:00Z">
        <w:r>
          <w:rPr>
            <w:noProof/>
            <w:webHidden/>
          </w:rPr>
          <w:t>62</w:t>
        </w:r>
        <w:r>
          <w:rPr>
            <w:noProof/>
            <w:webHidden/>
          </w:rPr>
          <w:fldChar w:fldCharType="end"/>
        </w:r>
        <w:r w:rsidRPr="00CF1F4B">
          <w:rPr>
            <w:rStyle w:val="Hyperlink"/>
            <w:noProof/>
          </w:rPr>
          <w:fldChar w:fldCharType="end"/>
        </w:r>
      </w:ins>
    </w:p>
    <w:p w14:paraId="1A91543E" w14:textId="53F82BFD" w:rsidR="00636A97" w:rsidRDefault="00636A97">
      <w:pPr>
        <w:pStyle w:val="ndicedeilustraes"/>
        <w:tabs>
          <w:tab w:val="right" w:leader="dot" w:pos="9061"/>
        </w:tabs>
        <w:rPr>
          <w:ins w:id="166" w:author="Ryan Lemos" w:date="2019-10-15T23:35:00Z"/>
          <w:rFonts w:asciiTheme="minorHAnsi" w:eastAsiaTheme="minorEastAsia" w:hAnsiTheme="minorHAnsi" w:cstheme="minorBidi"/>
          <w:noProof/>
          <w:sz w:val="22"/>
          <w:lang w:eastAsia="pt-BR"/>
        </w:rPr>
      </w:pPr>
      <w:ins w:id="16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37 - Botão de novo registro</w:t>
        </w:r>
        <w:r>
          <w:rPr>
            <w:noProof/>
            <w:webHidden/>
          </w:rPr>
          <w:tab/>
        </w:r>
        <w:r>
          <w:rPr>
            <w:noProof/>
            <w:webHidden/>
          </w:rPr>
          <w:fldChar w:fldCharType="begin"/>
        </w:r>
        <w:r>
          <w:rPr>
            <w:noProof/>
            <w:webHidden/>
          </w:rPr>
          <w:instrText xml:space="preserve"> PAGEREF _Toc22075189 \h </w:instrText>
        </w:r>
      </w:ins>
      <w:r>
        <w:rPr>
          <w:noProof/>
          <w:webHidden/>
        </w:rPr>
      </w:r>
      <w:r>
        <w:rPr>
          <w:noProof/>
          <w:webHidden/>
        </w:rPr>
        <w:fldChar w:fldCharType="separate"/>
      </w:r>
      <w:ins w:id="168" w:author="Ryan Lemos" w:date="2019-10-15T23:35:00Z">
        <w:r>
          <w:rPr>
            <w:noProof/>
            <w:webHidden/>
          </w:rPr>
          <w:t>63</w:t>
        </w:r>
        <w:r>
          <w:rPr>
            <w:noProof/>
            <w:webHidden/>
          </w:rPr>
          <w:fldChar w:fldCharType="end"/>
        </w:r>
        <w:r w:rsidRPr="00CF1F4B">
          <w:rPr>
            <w:rStyle w:val="Hyperlink"/>
            <w:noProof/>
          </w:rPr>
          <w:fldChar w:fldCharType="end"/>
        </w:r>
      </w:ins>
    </w:p>
    <w:p w14:paraId="54598273" w14:textId="73F1FD15" w:rsidR="00636A97" w:rsidRDefault="00636A97">
      <w:pPr>
        <w:pStyle w:val="ndicedeilustraes"/>
        <w:tabs>
          <w:tab w:val="right" w:leader="dot" w:pos="9061"/>
        </w:tabs>
        <w:rPr>
          <w:ins w:id="169" w:author="Ryan Lemos" w:date="2019-10-15T23:35:00Z"/>
          <w:rFonts w:asciiTheme="minorHAnsi" w:eastAsiaTheme="minorEastAsia" w:hAnsiTheme="minorHAnsi" w:cstheme="minorBidi"/>
          <w:noProof/>
          <w:sz w:val="22"/>
          <w:lang w:eastAsia="pt-BR"/>
        </w:rPr>
      </w:pPr>
      <w:ins w:id="17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38 - Botão de recarregar dados</w:t>
        </w:r>
        <w:r>
          <w:rPr>
            <w:noProof/>
            <w:webHidden/>
          </w:rPr>
          <w:tab/>
        </w:r>
        <w:r>
          <w:rPr>
            <w:noProof/>
            <w:webHidden/>
          </w:rPr>
          <w:fldChar w:fldCharType="begin"/>
        </w:r>
        <w:r>
          <w:rPr>
            <w:noProof/>
            <w:webHidden/>
          </w:rPr>
          <w:instrText xml:space="preserve"> PAGEREF _Toc22075190 \h </w:instrText>
        </w:r>
      </w:ins>
      <w:r>
        <w:rPr>
          <w:noProof/>
          <w:webHidden/>
        </w:rPr>
      </w:r>
      <w:r>
        <w:rPr>
          <w:noProof/>
          <w:webHidden/>
        </w:rPr>
        <w:fldChar w:fldCharType="separate"/>
      </w:r>
      <w:ins w:id="171" w:author="Ryan Lemos" w:date="2019-10-15T23:35:00Z">
        <w:r>
          <w:rPr>
            <w:noProof/>
            <w:webHidden/>
          </w:rPr>
          <w:t>63</w:t>
        </w:r>
        <w:r>
          <w:rPr>
            <w:noProof/>
            <w:webHidden/>
          </w:rPr>
          <w:fldChar w:fldCharType="end"/>
        </w:r>
        <w:r w:rsidRPr="00CF1F4B">
          <w:rPr>
            <w:rStyle w:val="Hyperlink"/>
            <w:noProof/>
          </w:rPr>
          <w:fldChar w:fldCharType="end"/>
        </w:r>
      </w:ins>
    </w:p>
    <w:p w14:paraId="08EE4AE6" w14:textId="707D2C7D" w:rsidR="00636A97" w:rsidRDefault="00636A97">
      <w:pPr>
        <w:pStyle w:val="ndicedeilustraes"/>
        <w:tabs>
          <w:tab w:val="right" w:leader="dot" w:pos="9061"/>
        </w:tabs>
        <w:rPr>
          <w:ins w:id="172" w:author="Ryan Lemos" w:date="2019-10-15T23:35:00Z"/>
          <w:rFonts w:asciiTheme="minorHAnsi" w:eastAsiaTheme="minorEastAsia" w:hAnsiTheme="minorHAnsi" w:cstheme="minorBidi"/>
          <w:noProof/>
          <w:sz w:val="22"/>
          <w:lang w:eastAsia="pt-BR"/>
        </w:rPr>
      </w:pPr>
      <w:ins w:id="17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39 - Botão para trocar de senha</w:t>
        </w:r>
        <w:r>
          <w:rPr>
            <w:noProof/>
            <w:webHidden/>
          </w:rPr>
          <w:tab/>
        </w:r>
        <w:r>
          <w:rPr>
            <w:noProof/>
            <w:webHidden/>
          </w:rPr>
          <w:fldChar w:fldCharType="begin"/>
        </w:r>
        <w:r>
          <w:rPr>
            <w:noProof/>
            <w:webHidden/>
          </w:rPr>
          <w:instrText xml:space="preserve"> PAGEREF _Toc22075191 \h </w:instrText>
        </w:r>
      </w:ins>
      <w:r>
        <w:rPr>
          <w:noProof/>
          <w:webHidden/>
        </w:rPr>
      </w:r>
      <w:r>
        <w:rPr>
          <w:noProof/>
          <w:webHidden/>
        </w:rPr>
        <w:fldChar w:fldCharType="separate"/>
      </w:r>
      <w:ins w:id="174" w:author="Ryan Lemos" w:date="2019-10-15T23:35:00Z">
        <w:r>
          <w:rPr>
            <w:noProof/>
            <w:webHidden/>
          </w:rPr>
          <w:t>63</w:t>
        </w:r>
        <w:r>
          <w:rPr>
            <w:noProof/>
            <w:webHidden/>
          </w:rPr>
          <w:fldChar w:fldCharType="end"/>
        </w:r>
        <w:r w:rsidRPr="00CF1F4B">
          <w:rPr>
            <w:rStyle w:val="Hyperlink"/>
            <w:noProof/>
          </w:rPr>
          <w:fldChar w:fldCharType="end"/>
        </w:r>
      </w:ins>
    </w:p>
    <w:p w14:paraId="38BC1A38" w14:textId="1FE62594" w:rsidR="00636A97" w:rsidRDefault="00636A97">
      <w:pPr>
        <w:pStyle w:val="ndicedeilustraes"/>
        <w:tabs>
          <w:tab w:val="right" w:leader="dot" w:pos="9061"/>
        </w:tabs>
        <w:rPr>
          <w:ins w:id="175" w:author="Ryan Lemos" w:date="2019-10-15T23:35:00Z"/>
          <w:rFonts w:asciiTheme="minorHAnsi" w:eastAsiaTheme="minorEastAsia" w:hAnsiTheme="minorHAnsi" w:cstheme="minorBidi"/>
          <w:noProof/>
          <w:sz w:val="22"/>
          <w:lang w:eastAsia="pt-BR"/>
        </w:rPr>
      </w:pPr>
      <w:ins w:id="17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40 - Botão de duplicar registro</w:t>
        </w:r>
        <w:r>
          <w:rPr>
            <w:noProof/>
            <w:webHidden/>
          </w:rPr>
          <w:tab/>
        </w:r>
        <w:r>
          <w:rPr>
            <w:noProof/>
            <w:webHidden/>
          </w:rPr>
          <w:fldChar w:fldCharType="begin"/>
        </w:r>
        <w:r>
          <w:rPr>
            <w:noProof/>
            <w:webHidden/>
          </w:rPr>
          <w:instrText xml:space="preserve"> PAGEREF _Toc22075192 \h </w:instrText>
        </w:r>
      </w:ins>
      <w:r>
        <w:rPr>
          <w:noProof/>
          <w:webHidden/>
        </w:rPr>
      </w:r>
      <w:r>
        <w:rPr>
          <w:noProof/>
          <w:webHidden/>
        </w:rPr>
        <w:fldChar w:fldCharType="separate"/>
      </w:r>
      <w:ins w:id="177" w:author="Ryan Lemos" w:date="2019-10-15T23:35:00Z">
        <w:r>
          <w:rPr>
            <w:noProof/>
            <w:webHidden/>
          </w:rPr>
          <w:t>64</w:t>
        </w:r>
        <w:r>
          <w:rPr>
            <w:noProof/>
            <w:webHidden/>
          </w:rPr>
          <w:fldChar w:fldCharType="end"/>
        </w:r>
        <w:r w:rsidRPr="00CF1F4B">
          <w:rPr>
            <w:rStyle w:val="Hyperlink"/>
            <w:noProof/>
          </w:rPr>
          <w:fldChar w:fldCharType="end"/>
        </w:r>
      </w:ins>
    </w:p>
    <w:p w14:paraId="2346A6D2" w14:textId="3E9038F1" w:rsidR="00636A97" w:rsidRDefault="00636A97">
      <w:pPr>
        <w:pStyle w:val="ndicedeilustraes"/>
        <w:tabs>
          <w:tab w:val="right" w:leader="dot" w:pos="9061"/>
        </w:tabs>
        <w:rPr>
          <w:ins w:id="178" w:author="Ryan Lemos" w:date="2019-10-15T23:35:00Z"/>
          <w:rFonts w:asciiTheme="minorHAnsi" w:eastAsiaTheme="minorEastAsia" w:hAnsiTheme="minorHAnsi" w:cstheme="minorBidi"/>
          <w:noProof/>
          <w:sz w:val="22"/>
          <w:lang w:eastAsia="pt-BR"/>
        </w:rPr>
      </w:pPr>
      <w:ins w:id="17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41 - Botão de gerar PDF</w:t>
        </w:r>
        <w:r>
          <w:rPr>
            <w:noProof/>
            <w:webHidden/>
          </w:rPr>
          <w:tab/>
        </w:r>
        <w:r>
          <w:rPr>
            <w:noProof/>
            <w:webHidden/>
          </w:rPr>
          <w:fldChar w:fldCharType="begin"/>
        </w:r>
        <w:r>
          <w:rPr>
            <w:noProof/>
            <w:webHidden/>
          </w:rPr>
          <w:instrText xml:space="preserve"> PAGEREF _Toc22075193 \h </w:instrText>
        </w:r>
      </w:ins>
      <w:r>
        <w:rPr>
          <w:noProof/>
          <w:webHidden/>
        </w:rPr>
      </w:r>
      <w:r>
        <w:rPr>
          <w:noProof/>
          <w:webHidden/>
        </w:rPr>
        <w:fldChar w:fldCharType="separate"/>
      </w:r>
      <w:ins w:id="180" w:author="Ryan Lemos" w:date="2019-10-15T23:35:00Z">
        <w:r>
          <w:rPr>
            <w:noProof/>
            <w:webHidden/>
          </w:rPr>
          <w:t>64</w:t>
        </w:r>
        <w:r>
          <w:rPr>
            <w:noProof/>
            <w:webHidden/>
          </w:rPr>
          <w:fldChar w:fldCharType="end"/>
        </w:r>
        <w:r w:rsidRPr="00CF1F4B">
          <w:rPr>
            <w:rStyle w:val="Hyperlink"/>
            <w:noProof/>
          </w:rPr>
          <w:fldChar w:fldCharType="end"/>
        </w:r>
      </w:ins>
    </w:p>
    <w:p w14:paraId="687A7CE9" w14:textId="2970876F" w:rsidR="00636A97" w:rsidRDefault="00636A97">
      <w:pPr>
        <w:pStyle w:val="ndicedeilustraes"/>
        <w:tabs>
          <w:tab w:val="right" w:leader="dot" w:pos="9061"/>
        </w:tabs>
        <w:rPr>
          <w:ins w:id="181" w:author="Ryan Lemos" w:date="2019-10-15T23:35:00Z"/>
          <w:rFonts w:asciiTheme="minorHAnsi" w:eastAsiaTheme="minorEastAsia" w:hAnsiTheme="minorHAnsi" w:cstheme="minorBidi"/>
          <w:noProof/>
          <w:sz w:val="22"/>
          <w:lang w:eastAsia="pt-BR"/>
        </w:rPr>
      </w:pPr>
      <w:ins w:id="18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42 - Botão de informações</w:t>
        </w:r>
        <w:r>
          <w:rPr>
            <w:noProof/>
            <w:webHidden/>
          </w:rPr>
          <w:tab/>
        </w:r>
        <w:r>
          <w:rPr>
            <w:noProof/>
            <w:webHidden/>
          </w:rPr>
          <w:fldChar w:fldCharType="begin"/>
        </w:r>
        <w:r>
          <w:rPr>
            <w:noProof/>
            <w:webHidden/>
          </w:rPr>
          <w:instrText xml:space="preserve"> PAGEREF _Toc22075194 \h </w:instrText>
        </w:r>
      </w:ins>
      <w:r>
        <w:rPr>
          <w:noProof/>
          <w:webHidden/>
        </w:rPr>
      </w:r>
      <w:r>
        <w:rPr>
          <w:noProof/>
          <w:webHidden/>
        </w:rPr>
        <w:fldChar w:fldCharType="separate"/>
      </w:r>
      <w:ins w:id="183" w:author="Ryan Lemos" w:date="2019-10-15T23:35:00Z">
        <w:r>
          <w:rPr>
            <w:noProof/>
            <w:webHidden/>
          </w:rPr>
          <w:t>64</w:t>
        </w:r>
        <w:r>
          <w:rPr>
            <w:noProof/>
            <w:webHidden/>
          </w:rPr>
          <w:fldChar w:fldCharType="end"/>
        </w:r>
        <w:r w:rsidRPr="00CF1F4B">
          <w:rPr>
            <w:rStyle w:val="Hyperlink"/>
            <w:noProof/>
          </w:rPr>
          <w:fldChar w:fldCharType="end"/>
        </w:r>
      </w:ins>
    </w:p>
    <w:p w14:paraId="3E16E072" w14:textId="09CCC5D6" w:rsidR="00636A97" w:rsidRDefault="00636A97">
      <w:pPr>
        <w:pStyle w:val="ndicedeilustraes"/>
        <w:tabs>
          <w:tab w:val="right" w:leader="dot" w:pos="9061"/>
        </w:tabs>
        <w:rPr>
          <w:ins w:id="184" w:author="Ryan Lemos" w:date="2019-10-15T23:35:00Z"/>
          <w:rFonts w:asciiTheme="minorHAnsi" w:eastAsiaTheme="minorEastAsia" w:hAnsiTheme="minorHAnsi" w:cstheme="minorBidi"/>
          <w:noProof/>
          <w:sz w:val="22"/>
          <w:lang w:eastAsia="pt-BR"/>
        </w:rPr>
      </w:pPr>
      <w:ins w:id="18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43 - Botão de resetar resultado</w:t>
        </w:r>
        <w:r>
          <w:rPr>
            <w:noProof/>
            <w:webHidden/>
          </w:rPr>
          <w:tab/>
        </w:r>
        <w:r>
          <w:rPr>
            <w:noProof/>
            <w:webHidden/>
          </w:rPr>
          <w:fldChar w:fldCharType="begin"/>
        </w:r>
        <w:r>
          <w:rPr>
            <w:noProof/>
            <w:webHidden/>
          </w:rPr>
          <w:instrText xml:space="preserve"> PAGEREF _Toc22075195 \h </w:instrText>
        </w:r>
      </w:ins>
      <w:r>
        <w:rPr>
          <w:noProof/>
          <w:webHidden/>
        </w:rPr>
      </w:r>
      <w:r>
        <w:rPr>
          <w:noProof/>
          <w:webHidden/>
        </w:rPr>
        <w:fldChar w:fldCharType="separate"/>
      </w:r>
      <w:ins w:id="186" w:author="Ryan Lemos" w:date="2019-10-15T23:35:00Z">
        <w:r>
          <w:rPr>
            <w:noProof/>
            <w:webHidden/>
          </w:rPr>
          <w:t>65</w:t>
        </w:r>
        <w:r>
          <w:rPr>
            <w:noProof/>
            <w:webHidden/>
          </w:rPr>
          <w:fldChar w:fldCharType="end"/>
        </w:r>
        <w:r w:rsidRPr="00CF1F4B">
          <w:rPr>
            <w:rStyle w:val="Hyperlink"/>
            <w:noProof/>
          </w:rPr>
          <w:fldChar w:fldCharType="end"/>
        </w:r>
      </w:ins>
    </w:p>
    <w:p w14:paraId="0EAD3B2D" w14:textId="717A8D8A" w:rsidR="00636A97" w:rsidRDefault="00636A97">
      <w:pPr>
        <w:pStyle w:val="ndicedeilustraes"/>
        <w:tabs>
          <w:tab w:val="right" w:leader="dot" w:pos="9061"/>
        </w:tabs>
        <w:rPr>
          <w:ins w:id="187" w:author="Ryan Lemos" w:date="2019-10-15T23:35:00Z"/>
          <w:rFonts w:asciiTheme="minorHAnsi" w:eastAsiaTheme="minorEastAsia" w:hAnsiTheme="minorHAnsi" w:cstheme="minorBidi"/>
          <w:noProof/>
          <w:sz w:val="22"/>
          <w:lang w:eastAsia="pt-BR"/>
        </w:rPr>
      </w:pPr>
      <w:ins w:id="18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44 - Botão de vincular alunos a uma atividade</w:t>
        </w:r>
        <w:r>
          <w:rPr>
            <w:noProof/>
            <w:webHidden/>
          </w:rPr>
          <w:tab/>
        </w:r>
        <w:r>
          <w:rPr>
            <w:noProof/>
            <w:webHidden/>
          </w:rPr>
          <w:fldChar w:fldCharType="begin"/>
        </w:r>
        <w:r>
          <w:rPr>
            <w:noProof/>
            <w:webHidden/>
          </w:rPr>
          <w:instrText xml:space="preserve"> PAGEREF _Toc22075196 \h </w:instrText>
        </w:r>
      </w:ins>
      <w:r>
        <w:rPr>
          <w:noProof/>
          <w:webHidden/>
        </w:rPr>
      </w:r>
      <w:r>
        <w:rPr>
          <w:noProof/>
          <w:webHidden/>
        </w:rPr>
        <w:fldChar w:fldCharType="separate"/>
      </w:r>
      <w:ins w:id="189" w:author="Ryan Lemos" w:date="2019-10-15T23:35:00Z">
        <w:r>
          <w:rPr>
            <w:noProof/>
            <w:webHidden/>
          </w:rPr>
          <w:t>65</w:t>
        </w:r>
        <w:r>
          <w:rPr>
            <w:noProof/>
            <w:webHidden/>
          </w:rPr>
          <w:fldChar w:fldCharType="end"/>
        </w:r>
        <w:r w:rsidRPr="00CF1F4B">
          <w:rPr>
            <w:rStyle w:val="Hyperlink"/>
            <w:noProof/>
          </w:rPr>
          <w:fldChar w:fldCharType="end"/>
        </w:r>
      </w:ins>
    </w:p>
    <w:p w14:paraId="26C3E4F2" w14:textId="13B789CD" w:rsidR="00636A97" w:rsidRDefault="00636A97">
      <w:pPr>
        <w:pStyle w:val="ndicedeilustraes"/>
        <w:tabs>
          <w:tab w:val="right" w:leader="dot" w:pos="9061"/>
        </w:tabs>
        <w:rPr>
          <w:ins w:id="190" w:author="Ryan Lemos" w:date="2019-10-15T23:35:00Z"/>
          <w:rFonts w:asciiTheme="minorHAnsi" w:eastAsiaTheme="minorEastAsia" w:hAnsiTheme="minorHAnsi" w:cstheme="minorBidi"/>
          <w:noProof/>
          <w:sz w:val="22"/>
          <w:lang w:eastAsia="pt-BR"/>
        </w:rPr>
      </w:pPr>
      <w:ins w:id="19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45 - Botão de redistribuir pontuação</w:t>
        </w:r>
        <w:r>
          <w:rPr>
            <w:noProof/>
            <w:webHidden/>
          </w:rPr>
          <w:tab/>
        </w:r>
        <w:r>
          <w:rPr>
            <w:noProof/>
            <w:webHidden/>
          </w:rPr>
          <w:fldChar w:fldCharType="begin"/>
        </w:r>
        <w:r>
          <w:rPr>
            <w:noProof/>
            <w:webHidden/>
          </w:rPr>
          <w:instrText xml:space="preserve"> PAGEREF _Toc22075197 \h </w:instrText>
        </w:r>
      </w:ins>
      <w:r>
        <w:rPr>
          <w:noProof/>
          <w:webHidden/>
        </w:rPr>
      </w:r>
      <w:r>
        <w:rPr>
          <w:noProof/>
          <w:webHidden/>
        </w:rPr>
        <w:fldChar w:fldCharType="separate"/>
      </w:r>
      <w:ins w:id="192" w:author="Ryan Lemos" w:date="2019-10-15T23:35:00Z">
        <w:r>
          <w:rPr>
            <w:noProof/>
            <w:webHidden/>
          </w:rPr>
          <w:t>65</w:t>
        </w:r>
        <w:r>
          <w:rPr>
            <w:noProof/>
            <w:webHidden/>
          </w:rPr>
          <w:fldChar w:fldCharType="end"/>
        </w:r>
        <w:r w:rsidRPr="00CF1F4B">
          <w:rPr>
            <w:rStyle w:val="Hyperlink"/>
            <w:noProof/>
          </w:rPr>
          <w:fldChar w:fldCharType="end"/>
        </w:r>
      </w:ins>
    </w:p>
    <w:p w14:paraId="4432E936" w14:textId="4AF2A745" w:rsidR="00636A97" w:rsidRDefault="00636A97">
      <w:pPr>
        <w:pStyle w:val="ndicedeilustraes"/>
        <w:tabs>
          <w:tab w:val="right" w:leader="dot" w:pos="9061"/>
        </w:tabs>
        <w:rPr>
          <w:ins w:id="193" w:author="Ryan Lemos" w:date="2019-10-15T23:35:00Z"/>
          <w:rFonts w:asciiTheme="minorHAnsi" w:eastAsiaTheme="minorEastAsia" w:hAnsiTheme="minorHAnsi" w:cstheme="minorBidi"/>
          <w:noProof/>
          <w:sz w:val="22"/>
          <w:lang w:eastAsia="pt-BR"/>
        </w:rPr>
      </w:pPr>
      <w:ins w:id="19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46 - Botão de envio de nota</w:t>
        </w:r>
        <w:r>
          <w:rPr>
            <w:noProof/>
            <w:webHidden/>
          </w:rPr>
          <w:tab/>
        </w:r>
        <w:r>
          <w:rPr>
            <w:noProof/>
            <w:webHidden/>
          </w:rPr>
          <w:fldChar w:fldCharType="begin"/>
        </w:r>
        <w:r>
          <w:rPr>
            <w:noProof/>
            <w:webHidden/>
          </w:rPr>
          <w:instrText xml:space="preserve"> PAGEREF _Toc22075198 \h </w:instrText>
        </w:r>
      </w:ins>
      <w:r>
        <w:rPr>
          <w:noProof/>
          <w:webHidden/>
        </w:rPr>
      </w:r>
      <w:r>
        <w:rPr>
          <w:noProof/>
          <w:webHidden/>
        </w:rPr>
        <w:fldChar w:fldCharType="separate"/>
      </w:r>
      <w:ins w:id="195" w:author="Ryan Lemos" w:date="2019-10-15T23:35:00Z">
        <w:r>
          <w:rPr>
            <w:noProof/>
            <w:webHidden/>
          </w:rPr>
          <w:t>65</w:t>
        </w:r>
        <w:r>
          <w:rPr>
            <w:noProof/>
            <w:webHidden/>
          </w:rPr>
          <w:fldChar w:fldCharType="end"/>
        </w:r>
        <w:r w:rsidRPr="00CF1F4B">
          <w:rPr>
            <w:rStyle w:val="Hyperlink"/>
            <w:noProof/>
          </w:rPr>
          <w:fldChar w:fldCharType="end"/>
        </w:r>
      </w:ins>
    </w:p>
    <w:p w14:paraId="70299987" w14:textId="06DBA555" w:rsidR="00636A97" w:rsidRDefault="00636A97">
      <w:pPr>
        <w:pStyle w:val="ndicedeilustraes"/>
        <w:tabs>
          <w:tab w:val="right" w:leader="dot" w:pos="9061"/>
        </w:tabs>
        <w:rPr>
          <w:ins w:id="196" w:author="Ryan Lemos" w:date="2019-10-15T23:35:00Z"/>
          <w:rFonts w:asciiTheme="minorHAnsi" w:eastAsiaTheme="minorEastAsia" w:hAnsiTheme="minorHAnsi" w:cstheme="minorBidi"/>
          <w:noProof/>
          <w:sz w:val="22"/>
          <w:lang w:eastAsia="pt-BR"/>
        </w:rPr>
      </w:pPr>
      <w:ins w:id="19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47 - Botões de visualização do calendário</w:t>
        </w:r>
        <w:r>
          <w:rPr>
            <w:noProof/>
            <w:webHidden/>
          </w:rPr>
          <w:tab/>
        </w:r>
        <w:r>
          <w:rPr>
            <w:noProof/>
            <w:webHidden/>
          </w:rPr>
          <w:fldChar w:fldCharType="begin"/>
        </w:r>
        <w:r>
          <w:rPr>
            <w:noProof/>
            <w:webHidden/>
          </w:rPr>
          <w:instrText xml:space="preserve"> PAGEREF _Toc22075199 \h </w:instrText>
        </w:r>
      </w:ins>
      <w:r>
        <w:rPr>
          <w:noProof/>
          <w:webHidden/>
        </w:rPr>
      </w:r>
      <w:r>
        <w:rPr>
          <w:noProof/>
          <w:webHidden/>
        </w:rPr>
        <w:fldChar w:fldCharType="separate"/>
      </w:r>
      <w:ins w:id="198" w:author="Ryan Lemos" w:date="2019-10-15T23:35:00Z">
        <w:r>
          <w:rPr>
            <w:noProof/>
            <w:webHidden/>
          </w:rPr>
          <w:t>66</w:t>
        </w:r>
        <w:r>
          <w:rPr>
            <w:noProof/>
            <w:webHidden/>
          </w:rPr>
          <w:fldChar w:fldCharType="end"/>
        </w:r>
        <w:r w:rsidRPr="00CF1F4B">
          <w:rPr>
            <w:rStyle w:val="Hyperlink"/>
            <w:noProof/>
          </w:rPr>
          <w:fldChar w:fldCharType="end"/>
        </w:r>
      </w:ins>
    </w:p>
    <w:p w14:paraId="06F3B2E1" w14:textId="30B8D17F" w:rsidR="00636A97" w:rsidRDefault="00636A97">
      <w:pPr>
        <w:pStyle w:val="ndicedeilustraes"/>
        <w:tabs>
          <w:tab w:val="right" w:leader="dot" w:pos="9061"/>
        </w:tabs>
        <w:rPr>
          <w:ins w:id="199" w:author="Ryan Lemos" w:date="2019-10-15T23:35:00Z"/>
          <w:rFonts w:asciiTheme="minorHAnsi" w:eastAsiaTheme="minorEastAsia" w:hAnsiTheme="minorHAnsi" w:cstheme="minorBidi"/>
          <w:noProof/>
          <w:sz w:val="22"/>
          <w:lang w:eastAsia="pt-BR"/>
        </w:rPr>
      </w:pPr>
      <w:ins w:id="20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48 - Botões de navegação do calendário</w:t>
        </w:r>
        <w:r>
          <w:rPr>
            <w:noProof/>
            <w:webHidden/>
          </w:rPr>
          <w:tab/>
        </w:r>
        <w:r>
          <w:rPr>
            <w:noProof/>
            <w:webHidden/>
          </w:rPr>
          <w:fldChar w:fldCharType="begin"/>
        </w:r>
        <w:r>
          <w:rPr>
            <w:noProof/>
            <w:webHidden/>
          </w:rPr>
          <w:instrText xml:space="preserve"> PAGEREF _Toc22075200 \h </w:instrText>
        </w:r>
      </w:ins>
      <w:r>
        <w:rPr>
          <w:noProof/>
          <w:webHidden/>
        </w:rPr>
      </w:r>
      <w:r>
        <w:rPr>
          <w:noProof/>
          <w:webHidden/>
        </w:rPr>
        <w:fldChar w:fldCharType="separate"/>
      </w:r>
      <w:ins w:id="201" w:author="Ryan Lemos" w:date="2019-10-15T23:35:00Z">
        <w:r>
          <w:rPr>
            <w:noProof/>
            <w:webHidden/>
          </w:rPr>
          <w:t>66</w:t>
        </w:r>
        <w:r>
          <w:rPr>
            <w:noProof/>
            <w:webHidden/>
          </w:rPr>
          <w:fldChar w:fldCharType="end"/>
        </w:r>
        <w:r w:rsidRPr="00CF1F4B">
          <w:rPr>
            <w:rStyle w:val="Hyperlink"/>
            <w:noProof/>
          </w:rPr>
          <w:fldChar w:fldCharType="end"/>
        </w:r>
      </w:ins>
    </w:p>
    <w:p w14:paraId="4E220554" w14:textId="4D611B9F" w:rsidR="00636A97" w:rsidRDefault="00636A97">
      <w:pPr>
        <w:pStyle w:val="ndicedeilustraes"/>
        <w:tabs>
          <w:tab w:val="right" w:leader="dot" w:pos="9061"/>
        </w:tabs>
        <w:rPr>
          <w:ins w:id="202" w:author="Ryan Lemos" w:date="2019-10-15T23:35:00Z"/>
          <w:rFonts w:asciiTheme="minorHAnsi" w:eastAsiaTheme="minorEastAsia" w:hAnsiTheme="minorHAnsi" w:cstheme="minorBidi"/>
          <w:noProof/>
          <w:sz w:val="22"/>
          <w:lang w:eastAsia="pt-BR"/>
        </w:rPr>
      </w:pPr>
      <w:ins w:id="20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49 - Botão de Notificações (sem novas notificações)</w:t>
        </w:r>
        <w:r>
          <w:rPr>
            <w:noProof/>
            <w:webHidden/>
          </w:rPr>
          <w:tab/>
        </w:r>
        <w:r>
          <w:rPr>
            <w:noProof/>
            <w:webHidden/>
          </w:rPr>
          <w:fldChar w:fldCharType="begin"/>
        </w:r>
        <w:r>
          <w:rPr>
            <w:noProof/>
            <w:webHidden/>
          </w:rPr>
          <w:instrText xml:space="preserve"> PAGEREF _Toc22075201 \h </w:instrText>
        </w:r>
      </w:ins>
      <w:r>
        <w:rPr>
          <w:noProof/>
          <w:webHidden/>
        </w:rPr>
      </w:r>
      <w:r>
        <w:rPr>
          <w:noProof/>
          <w:webHidden/>
        </w:rPr>
        <w:fldChar w:fldCharType="separate"/>
      </w:r>
      <w:ins w:id="204" w:author="Ryan Lemos" w:date="2019-10-15T23:35:00Z">
        <w:r>
          <w:rPr>
            <w:noProof/>
            <w:webHidden/>
          </w:rPr>
          <w:t>67</w:t>
        </w:r>
        <w:r>
          <w:rPr>
            <w:noProof/>
            <w:webHidden/>
          </w:rPr>
          <w:fldChar w:fldCharType="end"/>
        </w:r>
        <w:r w:rsidRPr="00CF1F4B">
          <w:rPr>
            <w:rStyle w:val="Hyperlink"/>
            <w:noProof/>
          </w:rPr>
          <w:fldChar w:fldCharType="end"/>
        </w:r>
      </w:ins>
    </w:p>
    <w:p w14:paraId="0A334C13" w14:textId="18F5900F" w:rsidR="00636A97" w:rsidRDefault="00636A97">
      <w:pPr>
        <w:pStyle w:val="ndicedeilustraes"/>
        <w:tabs>
          <w:tab w:val="right" w:leader="dot" w:pos="9061"/>
        </w:tabs>
        <w:rPr>
          <w:ins w:id="205" w:author="Ryan Lemos" w:date="2019-10-15T23:35:00Z"/>
          <w:rFonts w:asciiTheme="minorHAnsi" w:eastAsiaTheme="minorEastAsia" w:hAnsiTheme="minorHAnsi" w:cstheme="minorBidi"/>
          <w:noProof/>
          <w:sz w:val="22"/>
          <w:lang w:eastAsia="pt-BR"/>
        </w:rPr>
      </w:pPr>
      <w:ins w:id="20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50 - Botão de Notificações (com novas notificações)</w:t>
        </w:r>
        <w:r>
          <w:rPr>
            <w:noProof/>
            <w:webHidden/>
          </w:rPr>
          <w:tab/>
        </w:r>
        <w:r>
          <w:rPr>
            <w:noProof/>
            <w:webHidden/>
          </w:rPr>
          <w:fldChar w:fldCharType="begin"/>
        </w:r>
        <w:r>
          <w:rPr>
            <w:noProof/>
            <w:webHidden/>
          </w:rPr>
          <w:instrText xml:space="preserve"> PAGEREF _Toc22075202 \h </w:instrText>
        </w:r>
      </w:ins>
      <w:r>
        <w:rPr>
          <w:noProof/>
          <w:webHidden/>
        </w:rPr>
      </w:r>
      <w:r>
        <w:rPr>
          <w:noProof/>
          <w:webHidden/>
        </w:rPr>
        <w:fldChar w:fldCharType="separate"/>
      </w:r>
      <w:ins w:id="207" w:author="Ryan Lemos" w:date="2019-10-15T23:35:00Z">
        <w:r>
          <w:rPr>
            <w:noProof/>
            <w:webHidden/>
          </w:rPr>
          <w:t>67</w:t>
        </w:r>
        <w:r>
          <w:rPr>
            <w:noProof/>
            <w:webHidden/>
          </w:rPr>
          <w:fldChar w:fldCharType="end"/>
        </w:r>
        <w:r w:rsidRPr="00CF1F4B">
          <w:rPr>
            <w:rStyle w:val="Hyperlink"/>
            <w:noProof/>
          </w:rPr>
          <w:fldChar w:fldCharType="end"/>
        </w:r>
      </w:ins>
    </w:p>
    <w:p w14:paraId="6CFA1F3C" w14:textId="1540BBE3" w:rsidR="00636A97" w:rsidRDefault="00636A97">
      <w:pPr>
        <w:pStyle w:val="ndicedeilustraes"/>
        <w:tabs>
          <w:tab w:val="right" w:leader="dot" w:pos="9061"/>
        </w:tabs>
        <w:rPr>
          <w:ins w:id="208" w:author="Ryan Lemos" w:date="2019-10-15T23:35:00Z"/>
          <w:rFonts w:asciiTheme="minorHAnsi" w:eastAsiaTheme="minorEastAsia" w:hAnsiTheme="minorHAnsi" w:cstheme="minorBidi"/>
          <w:noProof/>
          <w:sz w:val="22"/>
          <w:lang w:eastAsia="pt-BR"/>
        </w:rPr>
      </w:pPr>
      <w:ins w:id="20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51 - Botão de menu</w:t>
        </w:r>
        <w:r>
          <w:rPr>
            <w:noProof/>
            <w:webHidden/>
          </w:rPr>
          <w:tab/>
        </w:r>
        <w:r>
          <w:rPr>
            <w:noProof/>
            <w:webHidden/>
          </w:rPr>
          <w:fldChar w:fldCharType="begin"/>
        </w:r>
        <w:r>
          <w:rPr>
            <w:noProof/>
            <w:webHidden/>
          </w:rPr>
          <w:instrText xml:space="preserve"> PAGEREF _Toc22075203 \h </w:instrText>
        </w:r>
      </w:ins>
      <w:r>
        <w:rPr>
          <w:noProof/>
          <w:webHidden/>
        </w:rPr>
      </w:r>
      <w:r>
        <w:rPr>
          <w:noProof/>
          <w:webHidden/>
        </w:rPr>
        <w:fldChar w:fldCharType="separate"/>
      </w:r>
      <w:ins w:id="210" w:author="Ryan Lemos" w:date="2019-10-15T23:35:00Z">
        <w:r>
          <w:rPr>
            <w:noProof/>
            <w:webHidden/>
          </w:rPr>
          <w:t>67</w:t>
        </w:r>
        <w:r>
          <w:rPr>
            <w:noProof/>
            <w:webHidden/>
          </w:rPr>
          <w:fldChar w:fldCharType="end"/>
        </w:r>
        <w:r w:rsidRPr="00CF1F4B">
          <w:rPr>
            <w:rStyle w:val="Hyperlink"/>
            <w:noProof/>
          </w:rPr>
          <w:fldChar w:fldCharType="end"/>
        </w:r>
      </w:ins>
    </w:p>
    <w:p w14:paraId="528D32B0" w14:textId="0D4C7BC5" w:rsidR="00636A97" w:rsidRDefault="00636A97">
      <w:pPr>
        <w:pStyle w:val="ndicedeilustraes"/>
        <w:tabs>
          <w:tab w:val="right" w:leader="dot" w:pos="9061"/>
        </w:tabs>
        <w:rPr>
          <w:ins w:id="211" w:author="Ryan Lemos" w:date="2019-10-15T23:35:00Z"/>
          <w:rFonts w:asciiTheme="minorHAnsi" w:eastAsiaTheme="minorEastAsia" w:hAnsiTheme="minorHAnsi" w:cstheme="minorBidi"/>
          <w:noProof/>
          <w:sz w:val="22"/>
          <w:lang w:eastAsia="pt-BR"/>
        </w:rPr>
      </w:pPr>
      <w:ins w:id="21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52 - Tela de login</w:t>
        </w:r>
        <w:r>
          <w:rPr>
            <w:noProof/>
            <w:webHidden/>
          </w:rPr>
          <w:tab/>
        </w:r>
        <w:r>
          <w:rPr>
            <w:noProof/>
            <w:webHidden/>
          </w:rPr>
          <w:fldChar w:fldCharType="begin"/>
        </w:r>
        <w:r>
          <w:rPr>
            <w:noProof/>
            <w:webHidden/>
          </w:rPr>
          <w:instrText xml:space="preserve"> PAGEREF _Toc22075204 \h </w:instrText>
        </w:r>
      </w:ins>
      <w:r>
        <w:rPr>
          <w:noProof/>
          <w:webHidden/>
        </w:rPr>
      </w:r>
      <w:r>
        <w:rPr>
          <w:noProof/>
          <w:webHidden/>
        </w:rPr>
        <w:fldChar w:fldCharType="separate"/>
      </w:r>
      <w:ins w:id="213" w:author="Ryan Lemos" w:date="2019-10-15T23:35:00Z">
        <w:r>
          <w:rPr>
            <w:noProof/>
            <w:webHidden/>
          </w:rPr>
          <w:t>69</w:t>
        </w:r>
        <w:r>
          <w:rPr>
            <w:noProof/>
            <w:webHidden/>
          </w:rPr>
          <w:fldChar w:fldCharType="end"/>
        </w:r>
        <w:r w:rsidRPr="00CF1F4B">
          <w:rPr>
            <w:rStyle w:val="Hyperlink"/>
            <w:noProof/>
          </w:rPr>
          <w:fldChar w:fldCharType="end"/>
        </w:r>
      </w:ins>
    </w:p>
    <w:p w14:paraId="0DDE6760" w14:textId="3C9E9B7B" w:rsidR="00636A97" w:rsidRDefault="00636A97">
      <w:pPr>
        <w:pStyle w:val="ndicedeilustraes"/>
        <w:tabs>
          <w:tab w:val="right" w:leader="dot" w:pos="9061"/>
        </w:tabs>
        <w:rPr>
          <w:ins w:id="214" w:author="Ryan Lemos" w:date="2019-10-15T23:35:00Z"/>
          <w:rFonts w:asciiTheme="minorHAnsi" w:eastAsiaTheme="minorEastAsia" w:hAnsiTheme="minorHAnsi" w:cstheme="minorBidi"/>
          <w:noProof/>
          <w:sz w:val="22"/>
          <w:lang w:eastAsia="pt-BR"/>
        </w:rPr>
      </w:pPr>
      <w:ins w:id="21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53 - Listagem dos alunos</w:t>
        </w:r>
        <w:r>
          <w:rPr>
            <w:noProof/>
            <w:webHidden/>
          </w:rPr>
          <w:tab/>
        </w:r>
        <w:r>
          <w:rPr>
            <w:noProof/>
            <w:webHidden/>
          </w:rPr>
          <w:fldChar w:fldCharType="begin"/>
        </w:r>
        <w:r>
          <w:rPr>
            <w:noProof/>
            <w:webHidden/>
          </w:rPr>
          <w:instrText xml:space="preserve"> PAGEREF _Toc22075205 \h </w:instrText>
        </w:r>
      </w:ins>
      <w:r>
        <w:rPr>
          <w:noProof/>
          <w:webHidden/>
        </w:rPr>
      </w:r>
      <w:r>
        <w:rPr>
          <w:noProof/>
          <w:webHidden/>
        </w:rPr>
        <w:fldChar w:fldCharType="separate"/>
      </w:r>
      <w:ins w:id="216" w:author="Ryan Lemos" w:date="2019-10-15T23:35:00Z">
        <w:r>
          <w:rPr>
            <w:noProof/>
            <w:webHidden/>
          </w:rPr>
          <w:t>71</w:t>
        </w:r>
        <w:r>
          <w:rPr>
            <w:noProof/>
            <w:webHidden/>
          </w:rPr>
          <w:fldChar w:fldCharType="end"/>
        </w:r>
        <w:r w:rsidRPr="00CF1F4B">
          <w:rPr>
            <w:rStyle w:val="Hyperlink"/>
            <w:noProof/>
          </w:rPr>
          <w:fldChar w:fldCharType="end"/>
        </w:r>
      </w:ins>
    </w:p>
    <w:p w14:paraId="283094C2" w14:textId="20D1D82B" w:rsidR="00636A97" w:rsidRDefault="00636A97">
      <w:pPr>
        <w:pStyle w:val="ndicedeilustraes"/>
        <w:tabs>
          <w:tab w:val="right" w:leader="dot" w:pos="9061"/>
        </w:tabs>
        <w:rPr>
          <w:ins w:id="217" w:author="Ryan Lemos" w:date="2019-10-15T23:35:00Z"/>
          <w:rFonts w:asciiTheme="minorHAnsi" w:eastAsiaTheme="minorEastAsia" w:hAnsiTheme="minorHAnsi" w:cstheme="minorBidi"/>
          <w:noProof/>
          <w:sz w:val="22"/>
          <w:lang w:eastAsia="pt-BR"/>
        </w:rPr>
      </w:pPr>
      <w:ins w:id="21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54 - Tela de cadastro dos alunos</w:t>
        </w:r>
        <w:r>
          <w:rPr>
            <w:noProof/>
            <w:webHidden/>
          </w:rPr>
          <w:tab/>
        </w:r>
        <w:r>
          <w:rPr>
            <w:noProof/>
            <w:webHidden/>
          </w:rPr>
          <w:fldChar w:fldCharType="begin"/>
        </w:r>
        <w:r>
          <w:rPr>
            <w:noProof/>
            <w:webHidden/>
          </w:rPr>
          <w:instrText xml:space="preserve"> PAGEREF _Toc22075206 \h </w:instrText>
        </w:r>
      </w:ins>
      <w:r>
        <w:rPr>
          <w:noProof/>
          <w:webHidden/>
        </w:rPr>
      </w:r>
      <w:r>
        <w:rPr>
          <w:noProof/>
          <w:webHidden/>
        </w:rPr>
        <w:fldChar w:fldCharType="separate"/>
      </w:r>
      <w:ins w:id="219" w:author="Ryan Lemos" w:date="2019-10-15T23:35:00Z">
        <w:r>
          <w:rPr>
            <w:noProof/>
            <w:webHidden/>
          </w:rPr>
          <w:t>72</w:t>
        </w:r>
        <w:r>
          <w:rPr>
            <w:noProof/>
            <w:webHidden/>
          </w:rPr>
          <w:fldChar w:fldCharType="end"/>
        </w:r>
        <w:r w:rsidRPr="00CF1F4B">
          <w:rPr>
            <w:rStyle w:val="Hyperlink"/>
            <w:noProof/>
          </w:rPr>
          <w:fldChar w:fldCharType="end"/>
        </w:r>
      </w:ins>
    </w:p>
    <w:p w14:paraId="6AC7A9DF" w14:textId="4C187A77" w:rsidR="00636A97" w:rsidRDefault="00636A97">
      <w:pPr>
        <w:pStyle w:val="ndicedeilustraes"/>
        <w:tabs>
          <w:tab w:val="right" w:leader="dot" w:pos="9061"/>
        </w:tabs>
        <w:rPr>
          <w:ins w:id="220" w:author="Ryan Lemos" w:date="2019-10-15T23:35:00Z"/>
          <w:rFonts w:asciiTheme="minorHAnsi" w:eastAsiaTheme="minorEastAsia" w:hAnsiTheme="minorHAnsi" w:cstheme="minorBidi"/>
          <w:noProof/>
          <w:sz w:val="22"/>
          <w:lang w:eastAsia="pt-BR"/>
        </w:rPr>
      </w:pPr>
      <w:ins w:id="22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55 - Tela de listagem dos professores</w:t>
        </w:r>
        <w:r>
          <w:rPr>
            <w:noProof/>
            <w:webHidden/>
          </w:rPr>
          <w:tab/>
        </w:r>
        <w:r>
          <w:rPr>
            <w:noProof/>
            <w:webHidden/>
          </w:rPr>
          <w:fldChar w:fldCharType="begin"/>
        </w:r>
        <w:r>
          <w:rPr>
            <w:noProof/>
            <w:webHidden/>
          </w:rPr>
          <w:instrText xml:space="preserve"> PAGEREF _Toc22075207 \h </w:instrText>
        </w:r>
      </w:ins>
      <w:r>
        <w:rPr>
          <w:noProof/>
          <w:webHidden/>
        </w:rPr>
      </w:r>
      <w:r>
        <w:rPr>
          <w:noProof/>
          <w:webHidden/>
        </w:rPr>
        <w:fldChar w:fldCharType="separate"/>
      </w:r>
      <w:ins w:id="222" w:author="Ryan Lemos" w:date="2019-10-15T23:35:00Z">
        <w:r>
          <w:rPr>
            <w:noProof/>
            <w:webHidden/>
          </w:rPr>
          <w:t>72</w:t>
        </w:r>
        <w:r>
          <w:rPr>
            <w:noProof/>
            <w:webHidden/>
          </w:rPr>
          <w:fldChar w:fldCharType="end"/>
        </w:r>
        <w:r w:rsidRPr="00CF1F4B">
          <w:rPr>
            <w:rStyle w:val="Hyperlink"/>
            <w:noProof/>
          </w:rPr>
          <w:fldChar w:fldCharType="end"/>
        </w:r>
      </w:ins>
    </w:p>
    <w:p w14:paraId="08CCB039" w14:textId="20F68154" w:rsidR="00636A97" w:rsidRDefault="00636A97">
      <w:pPr>
        <w:pStyle w:val="ndicedeilustraes"/>
        <w:tabs>
          <w:tab w:val="right" w:leader="dot" w:pos="9061"/>
        </w:tabs>
        <w:rPr>
          <w:ins w:id="223" w:author="Ryan Lemos" w:date="2019-10-15T23:35:00Z"/>
          <w:rFonts w:asciiTheme="minorHAnsi" w:eastAsiaTheme="minorEastAsia" w:hAnsiTheme="minorHAnsi" w:cstheme="minorBidi"/>
          <w:noProof/>
          <w:sz w:val="22"/>
          <w:lang w:eastAsia="pt-BR"/>
        </w:rPr>
      </w:pPr>
      <w:ins w:id="22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56 - Tela de cadastro do professor</w:t>
        </w:r>
        <w:r>
          <w:rPr>
            <w:noProof/>
            <w:webHidden/>
          </w:rPr>
          <w:tab/>
        </w:r>
        <w:r>
          <w:rPr>
            <w:noProof/>
            <w:webHidden/>
          </w:rPr>
          <w:fldChar w:fldCharType="begin"/>
        </w:r>
        <w:r>
          <w:rPr>
            <w:noProof/>
            <w:webHidden/>
          </w:rPr>
          <w:instrText xml:space="preserve"> PAGEREF _Toc22075208 \h </w:instrText>
        </w:r>
      </w:ins>
      <w:r>
        <w:rPr>
          <w:noProof/>
          <w:webHidden/>
        </w:rPr>
      </w:r>
      <w:r>
        <w:rPr>
          <w:noProof/>
          <w:webHidden/>
        </w:rPr>
        <w:fldChar w:fldCharType="separate"/>
      </w:r>
      <w:ins w:id="225" w:author="Ryan Lemos" w:date="2019-10-15T23:35:00Z">
        <w:r>
          <w:rPr>
            <w:noProof/>
            <w:webHidden/>
          </w:rPr>
          <w:t>73</w:t>
        </w:r>
        <w:r>
          <w:rPr>
            <w:noProof/>
            <w:webHidden/>
          </w:rPr>
          <w:fldChar w:fldCharType="end"/>
        </w:r>
        <w:r w:rsidRPr="00CF1F4B">
          <w:rPr>
            <w:rStyle w:val="Hyperlink"/>
            <w:noProof/>
          </w:rPr>
          <w:fldChar w:fldCharType="end"/>
        </w:r>
      </w:ins>
    </w:p>
    <w:p w14:paraId="2F9136E0" w14:textId="58F6F11A" w:rsidR="00636A97" w:rsidRDefault="00636A97">
      <w:pPr>
        <w:pStyle w:val="ndicedeilustraes"/>
        <w:tabs>
          <w:tab w:val="right" w:leader="dot" w:pos="9061"/>
        </w:tabs>
        <w:rPr>
          <w:ins w:id="226" w:author="Ryan Lemos" w:date="2019-10-15T23:35:00Z"/>
          <w:rFonts w:asciiTheme="minorHAnsi" w:eastAsiaTheme="minorEastAsia" w:hAnsiTheme="minorHAnsi" w:cstheme="minorBidi"/>
          <w:noProof/>
          <w:sz w:val="22"/>
          <w:lang w:eastAsia="pt-BR"/>
        </w:rPr>
      </w:pPr>
      <w:ins w:id="22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57 - Tela de cadastro de um evento</w:t>
        </w:r>
        <w:r>
          <w:rPr>
            <w:noProof/>
            <w:webHidden/>
          </w:rPr>
          <w:tab/>
        </w:r>
        <w:r>
          <w:rPr>
            <w:noProof/>
            <w:webHidden/>
          </w:rPr>
          <w:fldChar w:fldCharType="begin"/>
        </w:r>
        <w:r>
          <w:rPr>
            <w:noProof/>
            <w:webHidden/>
          </w:rPr>
          <w:instrText xml:space="preserve"> PAGEREF _Toc22075209 \h </w:instrText>
        </w:r>
      </w:ins>
      <w:r>
        <w:rPr>
          <w:noProof/>
          <w:webHidden/>
        </w:rPr>
      </w:r>
      <w:r>
        <w:rPr>
          <w:noProof/>
          <w:webHidden/>
        </w:rPr>
        <w:fldChar w:fldCharType="separate"/>
      </w:r>
      <w:ins w:id="228" w:author="Ryan Lemos" w:date="2019-10-15T23:35:00Z">
        <w:r>
          <w:rPr>
            <w:noProof/>
            <w:webHidden/>
          </w:rPr>
          <w:t>74</w:t>
        </w:r>
        <w:r>
          <w:rPr>
            <w:noProof/>
            <w:webHidden/>
          </w:rPr>
          <w:fldChar w:fldCharType="end"/>
        </w:r>
        <w:r w:rsidRPr="00CF1F4B">
          <w:rPr>
            <w:rStyle w:val="Hyperlink"/>
            <w:noProof/>
          </w:rPr>
          <w:fldChar w:fldCharType="end"/>
        </w:r>
      </w:ins>
    </w:p>
    <w:p w14:paraId="70F303BE" w14:textId="2ABDFAC4" w:rsidR="00636A97" w:rsidRDefault="00636A97">
      <w:pPr>
        <w:pStyle w:val="ndicedeilustraes"/>
        <w:tabs>
          <w:tab w:val="right" w:leader="dot" w:pos="9061"/>
        </w:tabs>
        <w:rPr>
          <w:ins w:id="229" w:author="Ryan Lemos" w:date="2019-10-15T23:35:00Z"/>
          <w:rFonts w:asciiTheme="minorHAnsi" w:eastAsiaTheme="minorEastAsia" w:hAnsiTheme="minorHAnsi" w:cstheme="minorBidi"/>
          <w:noProof/>
          <w:sz w:val="22"/>
          <w:lang w:eastAsia="pt-BR"/>
        </w:rPr>
      </w:pPr>
      <w:ins w:id="23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58 - Tela de listagem dos eventos da escola</w:t>
        </w:r>
        <w:r>
          <w:rPr>
            <w:noProof/>
            <w:webHidden/>
          </w:rPr>
          <w:tab/>
        </w:r>
        <w:r>
          <w:rPr>
            <w:noProof/>
            <w:webHidden/>
          </w:rPr>
          <w:fldChar w:fldCharType="begin"/>
        </w:r>
        <w:r>
          <w:rPr>
            <w:noProof/>
            <w:webHidden/>
          </w:rPr>
          <w:instrText xml:space="preserve"> PAGEREF _Toc22075210 \h </w:instrText>
        </w:r>
      </w:ins>
      <w:r>
        <w:rPr>
          <w:noProof/>
          <w:webHidden/>
        </w:rPr>
      </w:r>
      <w:r>
        <w:rPr>
          <w:noProof/>
          <w:webHidden/>
        </w:rPr>
        <w:fldChar w:fldCharType="separate"/>
      </w:r>
      <w:ins w:id="231" w:author="Ryan Lemos" w:date="2019-10-15T23:35:00Z">
        <w:r>
          <w:rPr>
            <w:noProof/>
            <w:webHidden/>
          </w:rPr>
          <w:t>74</w:t>
        </w:r>
        <w:r>
          <w:rPr>
            <w:noProof/>
            <w:webHidden/>
          </w:rPr>
          <w:fldChar w:fldCharType="end"/>
        </w:r>
        <w:r w:rsidRPr="00CF1F4B">
          <w:rPr>
            <w:rStyle w:val="Hyperlink"/>
            <w:noProof/>
          </w:rPr>
          <w:fldChar w:fldCharType="end"/>
        </w:r>
      </w:ins>
    </w:p>
    <w:p w14:paraId="35E37E18" w14:textId="0C09AB25" w:rsidR="00636A97" w:rsidRDefault="00636A97">
      <w:pPr>
        <w:pStyle w:val="ndicedeilustraes"/>
        <w:tabs>
          <w:tab w:val="right" w:leader="dot" w:pos="9061"/>
        </w:tabs>
        <w:rPr>
          <w:ins w:id="232" w:author="Ryan Lemos" w:date="2019-10-15T23:35:00Z"/>
          <w:rFonts w:asciiTheme="minorHAnsi" w:eastAsiaTheme="minorEastAsia" w:hAnsiTheme="minorHAnsi" w:cstheme="minorBidi"/>
          <w:noProof/>
          <w:sz w:val="22"/>
          <w:lang w:eastAsia="pt-BR"/>
        </w:rPr>
      </w:pPr>
      <w:ins w:id="23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59 – Tela do calendário com os eventos da escola</w:t>
        </w:r>
        <w:r>
          <w:rPr>
            <w:noProof/>
            <w:webHidden/>
          </w:rPr>
          <w:tab/>
        </w:r>
        <w:r>
          <w:rPr>
            <w:noProof/>
            <w:webHidden/>
          </w:rPr>
          <w:fldChar w:fldCharType="begin"/>
        </w:r>
        <w:r>
          <w:rPr>
            <w:noProof/>
            <w:webHidden/>
          </w:rPr>
          <w:instrText xml:space="preserve"> PAGEREF _Toc22075211 \h </w:instrText>
        </w:r>
      </w:ins>
      <w:r>
        <w:rPr>
          <w:noProof/>
          <w:webHidden/>
        </w:rPr>
      </w:r>
      <w:r>
        <w:rPr>
          <w:noProof/>
          <w:webHidden/>
        </w:rPr>
        <w:fldChar w:fldCharType="separate"/>
      </w:r>
      <w:ins w:id="234" w:author="Ryan Lemos" w:date="2019-10-15T23:35:00Z">
        <w:r>
          <w:rPr>
            <w:noProof/>
            <w:webHidden/>
          </w:rPr>
          <w:t>75</w:t>
        </w:r>
        <w:r>
          <w:rPr>
            <w:noProof/>
            <w:webHidden/>
          </w:rPr>
          <w:fldChar w:fldCharType="end"/>
        </w:r>
        <w:r w:rsidRPr="00CF1F4B">
          <w:rPr>
            <w:rStyle w:val="Hyperlink"/>
            <w:noProof/>
          </w:rPr>
          <w:fldChar w:fldCharType="end"/>
        </w:r>
      </w:ins>
    </w:p>
    <w:p w14:paraId="7369321C" w14:textId="64A4B23F" w:rsidR="00636A97" w:rsidRDefault="00636A97">
      <w:pPr>
        <w:pStyle w:val="ndicedeilustraes"/>
        <w:tabs>
          <w:tab w:val="right" w:leader="dot" w:pos="9061"/>
        </w:tabs>
        <w:rPr>
          <w:ins w:id="235" w:author="Ryan Lemos" w:date="2019-10-15T23:35:00Z"/>
          <w:rFonts w:asciiTheme="minorHAnsi" w:eastAsiaTheme="minorEastAsia" w:hAnsiTheme="minorHAnsi" w:cstheme="minorBidi"/>
          <w:noProof/>
          <w:sz w:val="22"/>
          <w:lang w:eastAsia="pt-BR"/>
        </w:rPr>
      </w:pPr>
      <w:ins w:id="23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60 - Tela de listagem dos menus da aplicação</w:t>
        </w:r>
        <w:r>
          <w:rPr>
            <w:noProof/>
            <w:webHidden/>
          </w:rPr>
          <w:tab/>
        </w:r>
        <w:r>
          <w:rPr>
            <w:noProof/>
            <w:webHidden/>
          </w:rPr>
          <w:fldChar w:fldCharType="begin"/>
        </w:r>
        <w:r>
          <w:rPr>
            <w:noProof/>
            <w:webHidden/>
          </w:rPr>
          <w:instrText xml:space="preserve"> PAGEREF _Toc22075212 \h </w:instrText>
        </w:r>
      </w:ins>
      <w:r>
        <w:rPr>
          <w:noProof/>
          <w:webHidden/>
        </w:rPr>
      </w:r>
      <w:r>
        <w:rPr>
          <w:noProof/>
          <w:webHidden/>
        </w:rPr>
        <w:fldChar w:fldCharType="separate"/>
      </w:r>
      <w:ins w:id="237" w:author="Ryan Lemos" w:date="2019-10-15T23:35:00Z">
        <w:r>
          <w:rPr>
            <w:noProof/>
            <w:webHidden/>
          </w:rPr>
          <w:t>76</w:t>
        </w:r>
        <w:r>
          <w:rPr>
            <w:noProof/>
            <w:webHidden/>
          </w:rPr>
          <w:fldChar w:fldCharType="end"/>
        </w:r>
        <w:r w:rsidRPr="00CF1F4B">
          <w:rPr>
            <w:rStyle w:val="Hyperlink"/>
            <w:noProof/>
          </w:rPr>
          <w:fldChar w:fldCharType="end"/>
        </w:r>
      </w:ins>
    </w:p>
    <w:p w14:paraId="25B462BF" w14:textId="08EB76A9" w:rsidR="00636A97" w:rsidRDefault="00636A97">
      <w:pPr>
        <w:pStyle w:val="ndicedeilustraes"/>
        <w:tabs>
          <w:tab w:val="right" w:leader="dot" w:pos="9061"/>
        </w:tabs>
        <w:rPr>
          <w:ins w:id="238" w:author="Ryan Lemos" w:date="2019-10-15T23:35:00Z"/>
          <w:rFonts w:asciiTheme="minorHAnsi" w:eastAsiaTheme="minorEastAsia" w:hAnsiTheme="minorHAnsi" w:cstheme="minorBidi"/>
          <w:noProof/>
          <w:sz w:val="22"/>
          <w:lang w:eastAsia="pt-BR"/>
        </w:rPr>
      </w:pPr>
      <w:ins w:id="23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61 - Tela de cadastro de menus</w:t>
        </w:r>
        <w:r>
          <w:rPr>
            <w:noProof/>
            <w:webHidden/>
          </w:rPr>
          <w:tab/>
        </w:r>
        <w:r>
          <w:rPr>
            <w:noProof/>
            <w:webHidden/>
          </w:rPr>
          <w:fldChar w:fldCharType="begin"/>
        </w:r>
        <w:r>
          <w:rPr>
            <w:noProof/>
            <w:webHidden/>
          </w:rPr>
          <w:instrText xml:space="preserve"> PAGEREF _Toc22075213 \h </w:instrText>
        </w:r>
      </w:ins>
      <w:r>
        <w:rPr>
          <w:noProof/>
          <w:webHidden/>
        </w:rPr>
      </w:r>
      <w:r>
        <w:rPr>
          <w:noProof/>
          <w:webHidden/>
        </w:rPr>
        <w:fldChar w:fldCharType="separate"/>
      </w:r>
      <w:ins w:id="240" w:author="Ryan Lemos" w:date="2019-10-15T23:35:00Z">
        <w:r>
          <w:rPr>
            <w:noProof/>
            <w:webHidden/>
          </w:rPr>
          <w:t>77</w:t>
        </w:r>
        <w:r>
          <w:rPr>
            <w:noProof/>
            <w:webHidden/>
          </w:rPr>
          <w:fldChar w:fldCharType="end"/>
        </w:r>
        <w:r w:rsidRPr="00CF1F4B">
          <w:rPr>
            <w:rStyle w:val="Hyperlink"/>
            <w:noProof/>
          </w:rPr>
          <w:fldChar w:fldCharType="end"/>
        </w:r>
      </w:ins>
    </w:p>
    <w:p w14:paraId="143CF58F" w14:textId="07F688CC" w:rsidR="00636A97" w:rsidRDefault="00636A97">
      <w:pPr>
        <w:pStyle w:val="ndicedeilustraes"/>
        <w:tabs>
          <w:tab w:val="right" w:leader="dot" w:pos="9061"/>
        </w:tabs>
        <w:rPr>
          <w:ins w:id="241" w:author="Ryan Lemos" w:date="2019-10-15T23:35:00Z"/>
          <w:rFonts w:asciiTheme="minorHAnsi" w:eastAsiaTheme="minorEastAsia" w:hAnsiTheme="minorHAnsi" w:cstheme="minorBidi"/>
          <w:noProof/>
          <w:sz w:val="22"/>
          <w:lang w:eastAsia="pt-BR"/>
        </w:rPr>
      </w:pPr>
      <w:ins w:id="24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62 - Tela de menus da aplicação</w:t>
        </w:r>
        <w:r>
          <w:rPr>
            <w:noProof/>
            <w:webHidden/>
          </w:rPr>
          <w:tab/>
        </w:r>
        <w:r>
          <w:rPr>
            <w:noProof/>
            <w:webHidden/>
          </w:rPr>
          <w:fldChar w:fldCharType="begin"/>
        </w:r>
        <w:r>
          <w:rPr>
            <w:noProof/>
            <w:webHidden/>
          </w:rPr>
          <w:instrText xml:space="preserve"> PAGEREF _Toc22075214 \h </w:instrText>
        </w:r>
      </w:ins>
      <w:r>
        <w:rPr>
          <w:noProof/>
          <w:webHidden/>
        </w:rPr>
      </w:r>
      <w:r>
        <w:rPr>
          <w:noProof/>
          <w:webHidden/>
        </w:rPr>
        <w:fldChar w:fldCharType="separate"/>
      </w:r>
      <w:ins w:id="243" w:author="Ryan Lemos" w:date="2019-10-15T23:35:00Z">
        <w:r>
          <w:rPr>
            <w:noProof/>
            <w:webHidden/>
          </w:rPr>
          <w:t>77</w:t>
        </w:r>
        <w:r>
          <w:rPr>
            <w:noProof/>
            <w:webHidden/>
          </w:rPr>
          <w:fldChar w:fldCharType="end"/>
        </w:r>
        <w:r w:rsidRPr="00CF1F4B">
          <w:rPr>
            <w:rStyle w:val="Hyperlink"/>
            <w:noProof/>
          </w:rPr>
          <w:fldChar w:fldCharType="end"/>
        </w:r>
      </w:ins>
    </w:p>
    <w:p w14:paraId="01A51CF6" w14:textId="48486C5F" w:rsidR="00636A97" w:rsidRDefault="00636A97">
      <w:pPr>
        <w:pStyle w:val="ndicedeilustraes"/>
        <w:tabs>
          <w:tab w:val="right" w:leader="dot" w:pos="9061"/>
        </w:tabs>
        <w:rPr>
          <w:ins w:id="244" w:author="Ryan Lemos" w:date="2019-10-15T23:35:00Z"/>
          <w:rFonts w:asciiTheme="minorHAnsi" w:eastAsiaTheme="minorEastAsia" w:hAnsiTheme="minorHAnsi" w:cstheme="minorBidi"/>
          <w:noProof/>
          <w:sz w:val="22"/>
          <w:lang w:eastAsia="pt-BR"/>
        </w:rPr>
      </w:pPr>
      <w:ins w:id="24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63 - Tela de listagem de permissões de um perfil</w:t>
        </w:r>
        <w:r>
          <w:rPr>
            <w:noProof/>
            <w:webHidden/>
          </w:rPr>
          <w:tab/>
        </w:r>
        <w:r>
          <w:rPr>
            <w:noProof/>
            <w:webHidden/>
          </w:rPr>
          <w:fldChar w:fldCharType="begin"/>
        </w:r>
        <w:r>
          <w:rPr>
            <w:noProof/>
            <w:webHidden/>
          </w:rPr>
          <w:instrText xml:space="preserve"> PAGEREF _Toc22075215 \h </w:instrText>
        </w:r>
      </w:ins>
      <w:r>
        <w:rPr>
          <w:noProof/>
          <w:webHidden/>
        </w:rPr>
      </w:r>
      <w:r>
        <w:rPr>
          <w:noProof/>
          <w:webHidden/>
        </w:rPr>
        <w:fldChar w:fldCharType="separate"/>
      </w:r>
      <w:ins w:id="246" w:author="Ryan Lemos" w:date="2019-10-15T23:35:00Z">
        <w:r>
          <w:rPr>
            <w:noProof/>
            <w:webHidden/>
          </w:rPr>
          <w:t>79</w:t>
        </w:r>
        <w:r>
          <w:rPr>
            <w:noProof/>
            <w:webHidden/>
          </w:rPr>
          <w:fldChar w:fldCharType="end"/>
        </w:r>
        <w:r w:rsidRPr="00CF1F4B">
          <w:rPr>
            <w:rStyle w:val="Hyperlink"/>
            <w:noProof/>
          </w:rPr>
          <w:fldChar w:fldCharType="end"/>
        </w:r>
      </w:ins>
    </w:p>
    <w:p w14:paraId="3654AAB6" w14:textId="15DEF1C6" w:rsidR="00636A97" w:rsidRDefault="00636A97">
      <w:pPr>
        <w:pStyle w:val="ndicedeilustraes"/>
        <w:tabs>
          <w:tab w:val="right" w:leader="dot" w:pos="9061"/>
        </w:tabs>
        <w:rPr>
          <w:ins w:id="247" w:author="Ryan Lemos" w:date="2019-10-15T23:35:00Z"/>
          <w:rFonts w:asciiTheme="minorHAnsi" w:eastAsiaTheme="minorEastAsia" w:hAnsiTheme="minorHAnsi" w:cstheme="minorBidi"/>
          <w:noProof/>
          <w:sz w:val="22"/>
          <w:lang w:eastAsia="pt-BR"/>
        </w:rPr>
      </w:pPr>
      <w:ins w:id="24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64 - Tela de cadastro de um material</w:t>
        </w:r>
        <w:r>
          <w:rPr>
            <w:noProof/>
            <w:webHidden/>
          </w:rPr>
          <w:tab/>
        </w:r>
        <w:r>
          <w:rPr>
            <w:noProof/>
            <w:webHidden/>
          </w:rPr>
          <w:fldChar w:fldCharType="begin"/>
        </w:r>
        <w:r>
          <w:rPr>
            <w:noProof/>
            <w:webHidden/>
          </w:rPr>
          <w:instrText xml:space="preserve"> PAGEREF _Toc22075216 \h </w:instrText>
        </w:r>
      </w:ins>
      <w:r>
        <w:rPr>
          <w:noProof/>
          <w:webHidden/>
        </w:rPr>
      </w:r>
      <w:r>
        <w:rPr>
          <w:noProof/>
          <w:webHidden/>
        </w:rPr>
        <w:fldChar w:fldCharType="separate"/>
      </w:r>
      <w:ins w:id="249" w:author="Ryan Lemos" w:date="2019-10-15T23:35:00Z">
        <w:r>
          <w:rPr>
            <w:noProof/>
            <w:webHidden/>
          </w:rPr>
          <w:t>80</w:t>
        </w:r>
        <w:r>
          <w:rPr>
            <w:noProof/>
            <w:webHidden/>
          </w:rPr>
          <w:fldChar w:fldCharType="end"/>
        </w:r>
        <w:r w:rsidRPr="00CF1F4B">
          <w:rPr>
            <w:rStyle w:val="Hyperlink"/>
            <w:noProof/>
          </w:rPr>
          <w:fldChar w:fldCharType="end"/>
        </w:r>
      </w:ins>
    </w:p>
    <w:p w14:paraId="6925DB70" w14:textId="1D151BE3" w:rsidR="00636A97" w:rsidRDefault="00636A97">
      <w:pPr>
        <w:pStyle w:val="ndicedeilustraes"/>
        <w:tabs>
          <w:tab w:val="right" w:leader="dot" w:pos="9061"/>
        </w:tabs>
        <w:rPr>
          <w:ins w:id="250" w:author="Ryan Lemos" w:date="2019-10-15T23:35:00Z"/>
          <w:rFonts w:asciiTheme="minorHAnsi" w:eastAsiaTheme="minorEastAsia" w:hAnsiTheme="minorHAnsi" w:cstheme="minorBidi"/>
          <w:noProof/>
          <w:sz w:val="22"/>
          <w:lang w:eastAsia="pt-BR"/>
        </w:rPr>
      </w:pPr>
      <w:ins w:id="25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65 - Tela de listagem dos materiais</w:t>
        </w:r>
        <w:r>
          <w:rPr>
            <w:noProof/>
            <w:webHidden/>
          </w:rPr>
          <w:tab/>
        </w:r>
        <w:r>
          <w:rPr>
            <w:noProof/>
            <w:webHidden/>
          </w:rPr>
          <w:fldChar w:fldCharType="begin"/>
        </w:r>
        <w:r>
          <w:rPr>
            <w:noProof/>
            <w:webHidden/>
          </w:rPr>
          <w:instrText xml:space="preserve"> PAGEREF _Toc22075217 \h </w:instrText>
        </w:r>
      </w:ins>
      <w:r>
        <w:rPr>
          <w:noProof/>
          <w:webHidden/>
        </w:rPr>
      </w:r>
      <w:r>
        <w:rPr>
          <w:noProof/>
          <w:webHidden/>
        </w:rPr>
        <w:fldChar w:fldCharType="separate"/>
      </w:r>
      <w:ins w:id="252" w:author="Ryan Lemos" w:date="2019-10-15T23:35:00Z">
        <w:r>
          <w:rPr>
            <w:noProof/>
            <w:webHidden/>
          </w:rPr>
          <w:t>81</w:t>
        </w:r>
        <w:r>
          <w:rPr>
            <w:noProof/>
            <w:webHidden/>
          </w:rPr>
          <w:fldChar w:fldCharType="end"/>
        </w:r>
        <w:r w:rsidRPr="00CF1F4B">
          <w:rPr>
            <w:rStyle w:val="Hyperlink"/>
            <w:noProof/>
          </w:rPr>
          <w:fldChar w:fldCharType="end"/>
        </w:r>
      </w:ins>
    </w:p>
    <w:p w14:paraId="6C603C64" w14:textId="68285C81" w:rsidR="00636A97" w:rsidRDefault="00636A97">
      <w:pPr>
        <w:pStyle w:val="ndicedeilustraes"/>
        <w:tabs>
          <w:tab w:val="right" w:leader="dot" w:pos="9061"/>
        </w:tabs>
        <w:rPr>
          <w:ins w:id="253" w:author="Ryan Lemos" w:date="2019-10-15T23:35:00Z"/>
          <w:rFonts w:asciiTheme="minorHAnsi" w:eastAsiaTheme="minorEastAsia" w:hAnsiTheme="minorHAnsi" w:cstheme="minorBidi"/>
          <w:noProof/>
          <w:sz w:val="22"/>
          <w:lang w:eastAsia="pt-BR"/>
        </w:rPr>
      </w:pPr>
      <w:ins w:id="254" w:author="Ryan Lemos" w:date="2019-10-15T23:35:00Z">
        <w:r w:rsidRPr="00CF1F4B">
          <w:rPr>
            <w:rStyle w:val="Hyperlink"/>
            <w:noProof/>
          </w:rPr>
          <w:lastRenderedPageBreak/>
          <w:fldChar w:fldCharType="begin"/>
        </w:r>
        <w:r w:rsidRPr="00CF1F4B">
          <w:rPr>
            <w:rStyle w:val="Hyperlink"/>
            <w:noProof/>
          </w:rPr>
          <w:instrText xml:space="preserve"> </w:instrText>
        </w:r>
        <w:r>
          <w:rPr>
            <w:noProof/>
          </w:rPr>
          <w:instrText>HYPERLINK \l "_Toc22075218"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66 - Tela de visualização de materiais de um determinado ano</w:t>
        </w:r>
        <w:r>
          <w:rPr>
            <w:noProof/>
            <w:webHidden/>
          </w:rPr>
          <w:tab/>
        </w:r>
        <w:r>
          <w:rPr>
            <w:noProof/>
            <w:webHidden/>
          </w:rPr>
          <w:fldChar w:fldCharType="begin"/>
        </w:r>
        <w:r>
          <w:rPr>
            <w:noProof/>
            <w:webHidden/>
          </w:rPr>
          <w:instrText xml:space="preserve"> PAGEREF _Toc22075218 \h </w:instrText>
        </w:r>
      </w:ins>
      <w:r>
        <w:rPr>
          <w:noProof/>
          <w:webHidden/>
        </w:rPr>
      </w:r>
      <w:r>
        <w:rPr>
          <w:noProof/>
          <w:webHidden/>
        </w:rPr>
        <w:fldChar w:fldCharType="separate"/>
      </w:r>
      <w:ins w:id="255" w:author="Ryan Lemos" w:date="2019-10-15T23:35:00Z">
        <w:r>
          <w:rPr>
            <w:noProof/>
            <w:webHidden/>
          </w:rPr>
          <w:t>81</w:t>
        </w:r>
        <w:r>
          <w:rPr>
            <w:noProof/>
            <w:webHidden/>
          </w:rPr>
          <w:fldChar w:fldCharType="end"/>
        </w:r>
        <w:r w:rsidRPr="00CF1F4B">
          <w:rPr>
            <w:rStyle w:val="Hyperlink"/>
            <w:noProof/>
          </w:rPr>
          <w:fldChar w:fldCharType="end"/>
        </w:r>
      </w:ins>
    </w:p>
    <w:p w14:paraId="42F9A6F6" w14:textId="031D1164" w:rsidR="00636A97" w:rsidRDefault="00636A97">
      <w:pPr>
        <w:pStyle w:val="ndicedeilustraes"/>
        <w:tabs>
          <w:tab w:val="right" w:leader="dot" w:pos="9061"/>
        </w:tabs>
        <w:rPr>
          <w:ins w:id="256" w:author="Ryan Lemos" w:date="2019-10-15T23:35:00Z"/>
          <w:rFonts w:asciiTheme="minorHAnsi" w:eastAsiaTheme="minorEastAsia" w:hAnsiTheme="minorHAnsi" w:cstheme="minorBidi"/>
          <w:noProof/>
          <w:sz w:val="22"/>
          <w:lang w:eastAsia="pt-BR"/>
        </w:rPr>
      </w:pPr>
      <w:ins w:id="25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67 - Tela de edição de um material</w:t>
        </w:r>
        <w:r>
          <w:rPr>
            <w:noProof/>
            <w:webHidden/>
          </w:rPr>
          <w:tab/>
        </w:r>
        <w:r>
          <w:rPr>
            <w:noProof/>
            <w:webHidden/>
          </w:rPr>
          <w:fldChar w:fldCharType="begin"/>
        </w:r>
        <w:r>
          <w:rPr>
            <w:noProof/>
            <w:webHidden/>
          </w:rPr>
          <w:instrText xml:space="preserve"> PAGEREF _Toc22075219 \h </w:instrText>
        </w:r>
      </w:ins>
      <w:r>
        <w:rPr>
          <w:noProof/>
          <w:webHidden/>
        </w:rPr>
      </w:r>
      <w:r>
        <w:rPr>
          <w:noProof/>
          <w:webHidden/>
        </w:rPr>
        <w:fldChar w:fldCharType="separate"/>
      </w:r>
      <w:ins w:id="258" w:author="Ryan Lemos" w:date="2019-10-15T23:35:00Z">
        <w:r>
          <w:rPr>
            <w:noProof/>
            <w:webHidden/>
          </w:rPr>
          <w:t>82</w:t>
        </w:r>
        <w:r>
          <w:rPr>
            <w:noProof/>
            <w:webHidden/>
          </w:rPr>
          <w:fldChar w:fldCharType="end"/>
        </w:r>
        <w:r w:rsidRPr="00CF1F4B">
          <w:rPr>
            <w:rStyle w:val="Hyperlink"/>
            <w:noProof/>
          </w:rPr>
          <w:fldChar w:fldCharType="end"/>
        </w:r>
      </w:ins>
    </w:p>
    <w:p w14:paraId="7E871516" w14:textId="7483D724" w:rsidR="00636A97" w:rsidRDefault="00636A97">
      <w:pPr>
        <w:pStyle w:val="ndicedeilustraes"/>
        <w:tabs>
          <w:tab w:val="right" w:leader="dot" w:pos="9061"/>
        </w:tabs>
        <w:rPr>
          <w:ins w:id="259" w:author="Ryan Lemos" w:date="2019-10-15T23:35:00Z"/>
          <w:rFonts w:asciiTheme="minorHAnsi" w:eastAsiaTheme="minorEastAsia" w:hAnsiTheme="minorHAnsi" w:cstheme="minorBidi"/>
          <w:noProof/>
          <w:sz w:val="22"/>
          <w:lang w:eastAsia="pt-BR"/>
        </w:rPr>
      </w:pPr>
      <w:ins w:id="26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68 - Tela de cadastro de uma turma</w:t>
        </w:r>
        <w:r>
          <w:rPr>
            <w:noProof/>
            <w:webHidden/>
          </w:rPr>
          <w:tab/>
        </w:r>
        <w:r>
          <w:rPr>
            <w:noProof/>
            <w:webHidden/>
          </w:rPr>
          <w:fldChar w:fldCharType="begin"/>
        </w:r>
        <w:r>
          <w:rPr>
            <w:noProof/>
            <w:webHidden/>
          </w:rPr>
          <w:instrText xml:space="preserve"> PAGEREF _Toc22075220 \h </w:instrText>
        </w:r>
      </w:ins>
      <w:r>
        <w:rPr>
          <w:noProof/>
          <w:webHidden/>
        </w:rPr>
      </w:r>
      <w:r>
        <w:rPr>
          <w:noProof/>
          <w:webHidden/>
        </w:rPr>
        <w:fldChar w:fldCharType="separate"/>
      </w:r>
      <w:ins w:id="261" w:author="Ryan Lemos" w:date="2019-10-15T23:35:00Z">
        <w:r>
          <w:rPr>
            <w:noProof/>
            <w:webHidden/>
          </w:rPr>
          <w:t>83</w:t>
        </w:r>
        <w:r>
          <w:rPr>
            <w:noProof/>
            <w:webHidden/>
          </w:rPr>
          <w:fldChar w:fldCharType="end"/>
        </w:r>
        <w:r w:rsidRPr="00CF1F4B">
          <w:rPr>
            <w:rStyle w:val="Hyperlink"/>
            <w:noProof/>
          </w:rPr>
          <w:fldChar w:fldCharType="end"/>
        </w:r>
      </w:ins>
    </w:p>
    <w:p w14:paraId="1F40F883" w14:textId="22D0EC8D" w:rsidR="00636A97" w:rsidRDefault="00636A97">
      <w:pPr>
        <w:pStyle w:val="ndicedeilustraes"/>
        <w:tabs>
          <w:tab w:val="right" w:leader="dot" w:pos="9061"/>
        </w:tabs>
        <w:rPr>
          <w:ins w:id="262" w:author="Ryan Lemos" w:date="2019-10-15T23:35:00Z"/>
          <w:rFonts w:asciiTheme="minorHAnsi" w:eastAsiaTheme="minorEastAsia" w:hAnsiTheme="minorHAnsi" w:cstheme="minorBidi"/>
          <w:noProof/>
          <w:sz w:val="22"/>
          <w:lang w:eastAsia="pt-BR"/>
        </w:rPr>
      </w:pPr>
      <w:ins w:id="26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69 - Tela de listagem de turmas</w:t>
        </w:r>
        <w:r>
          <w:rPr>
            <w:noProof/>
            <w:webHidden/>
          </w:rPr>
          <w:tab/>
        </w:r>
        <w:r>
          <w:rPr>
            <w:noProof/>
            <w:webHidden/>
          </w:rPr>
          <w:fldChar w:fldCharType="begin"/>
        </w:r>
        <w:r>
          <w:rPr>
            <w:noProof/>
            <w:webHidden/>
          </w:rPr>
          <w:instrText xml:space="preserve"> PAGEREF _Toc22075221 \h </w:instrText>
        </w:r>
      </w:ins>
      <w:r>
        <w:rPr>
          <w:noProof/>
          <w:webHidden/>
        </w:rPr>
      </w:r>
      <w:r>
        <w:rPr>
          <w:noProof/>
          <w:webHidden/>
        </w:rPr>
        <w:fldChar w:fldCharType="separate"/>
      </w:r>
      <w:ins w:id="264" w:author="Ryan Lemos" w:date="2019-10-15T23:35:00Z">
        <w:r>
          <w:rPr>
            <w:noProof/>
            <w:webHidden/>
          </w:rPr>
          <w:t>84</w:t>
        </w:r>
        <w:r>
          <w:rPr>
            <w:noProof/>
            <w:webHidden/>
          </w:rPr>
          <w:fldChar w:fldCharType="end"/>
        </w:r>
        <w:r w:rsidRPr="00CF1F4B">
          <w:rPr>
            <w:rStyle w:val="Hyperlink"/>
            <w:noProof/>
          </w:rPr>
          <w:fldChar w:fldCharType="end"/>
        </w:r>
      </w:ins>
    </w:p>
    <w:p w14:paraId="1A8A7576" w14:textId="5958EC3B" w:rsidR="00636A97" w:rsidRDefault="00636A97">
      <w:pPr>
        <w:pStyle w:val="ndicedeilustraes"/>
        <w:tabs>
          <w:tab w:val="right" w:leader="dot" w:pos="9061"/>
        </w:tabs>
        <w:rPr>
          <w:ins w:id="265" w:author="Ryan Lemos" w:date="2019-10-15T23:35:00Z"/>
          <w:rFonts w:asciiTheme="minorHAnsi" w:eastAsiaTheme="minorEastAsia" w:hAnsiTheme="minorHAnsi" w:cstheme="minorBidi"/>
          <w:noProof/>
          <w:sz w:val="22"/>
          <w:lang w:eastAsia="pt-BR"/>
        </w:rPr>
      </w:pPr>
      <w:ins w:id="26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70 - Tela de listagem de eventos de uma turma</w:t>
        </w:r>
        <w:r>
          <w:rPr>
            <w:noProof/>
            <w:webHidden/>
          </w:rPr>
          <w:tab/>
        </w:r>
        <w:r>
          <w:rPr>
            <w:noProof/>
            <w:webHidden/>
          </w:rPr>
          <w:fldChar w:fldCharType="begin"/>
        </w:r>
        <w:r>
          <w:rPr>
            <w:noProof/>
            <w:webHidden/>
          </w:rPr>
          <w:instrText xml:space="preserve"> PAGEREF _Toc22075222 \h </w:instrText>
        </w:r>
      </w:ins>
      <w:r>
        <w:rPr>
          <w:noProof/>
          <w:webHidden/>
        </w:rPr>
      </w:r>
      <w:r>
        <w:rPr>
          <w:noProof/>
          <w:webHidden/>
        </w:rPr>
        <w:fldChar w:fldCharType="separate"/>
      </w:r>
      <w:ins w:id="267" w:author="Ryan Lemos" w:date="2019-10-15T23:35:00Z">
        <w:r>
          <w:rPr>
            <w:noProof/>
            <w:webHidden/>
          </w:rPr>
          <w:t>85</w:t>
        </w:r>
        <w:r>
          <w:rPr>
            <w:noProof/>
            <w:webHidden/>
          </w:rPr>
          <w:fldChar w:fldCharType="end"/>
        </w:r>
        <w:r w:rsidRPr="00CF1F4B">
          <w:rPr>
            <w:rStyle w:val="Hyperlink"/>
            <w:noProof/>
          </w:rPr>
          <w:fldChar w:fldCharType="end"/>
        </w:r>
      </w:ins>
    </w:p>
    <w:p w14:paraId="4CC8E85D" w14:textId="247EAF97" w:rsidR="00636A97" w:rsidRDefault="00636A97">
      <w:pPr>
        <w:pStyle w:val="ndicedeilustraes"/>
        <w:tabs>
          <w:tab w:val="right" w:leader="dot" w:pos="9061"/>
        </w:tabs>
        <w:rPr>
          <w:ins w:id="268" w:author="Ryan Lemos" w:date="2019-10-15T23:35:00Z"/>
          <w:rFonts w:asciiTheme="minorHAnsi" w:eastAsiaTheme="minorEastAsia" w:hAnsiTheme="minorHAnsi" w:cstheme="minorBidi"/>
          <w:noProof/>
          <w:sz w:val="22"/>
          <w:lang w:eastAsia="pt-BR"/>
        </w:rPr>
      </w:pPr>
      <w:ins w:id="26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71 - Tela de calendário de uma turma</w:t>
        </w:r>
        <w:r>
          <w:rPr>
            <w:noProof/>
            <w:webHidden/>
          </w:rPr>
          <w:tab/>
        </w:r>
        <w:r>
          <w:rPr>
            <w:noProof/>
            <w:webHidden/>
          </w:rPr>
          <w:fldChar w:fldCharType="begin"/>
        </w:r>
        <w:r>
          <w:rPr>
            <w:noProof/>
            <w:webHidden/>
          </w:rPr>
          <w:instrText xml:space="preserve"> PAGEREF _Toc22075223 \h </w:instrText>
        </w:r>
      </w:ins>
      <w:r>
        <w:rPr>
          <w:noProof/>
          <w:webHidden/>
        </w:rPr>
      </w:r>
      <w:r>
        <w:rPr>
          <w:noProof/>
          <w:webHidden/>
        </w:rPr>
        <w:fldChar w:fldCharType="separate"/>
      </w:r>
      <w:ins w:id="270" w:author="Ryan Lemos" w:date="2019-10-15T23:35:00Z">
        <w:r>
          <w:rPr>
            <w:noProof/>
            <w:webHidden/>
          </w:rPr>
          <w:t>86</w:t>
        </w:r>
        <w:r>
          <w:rPr>
            <w:noProof/>
            <w:webHidden/>
          </w:rPr>
          <w:fldChar w:fldCharType="end"/>
        </w:r>
        <w:r w:rsidRPr="00CF1F4B">
          <w:rPr>
            <w:rStyle w:val="Hyperlink"/>
            <w:noProof/>
          </w:rPr>
          <w:fldChar w:fldCharType="end"/>
        </w:r>
      </w:ins>
    </w:p>
    <w:p w14:paraId="52870FFA" w14:textId="183F1595" w:rsidR="00636A97" w:rsidRDefault="00636A97">
      <w:pPr>
        <w:pStyle w:val="ndicedeilustraes"/>
        <w:tabs>
          <w:tab w:val="right" w:leader="dot" w:pos="9061"/>
        </w:tabs>
        <w:rPr>
          <w:ins w:id="271" w:author="Ryan Lemos" w:date="2019-10-15T23:35:00Z"/>
          <w:rFonts w:asciiTheme="minorHAnsi" w:eastAsiaTheme="minorEastAsia" w:hAnsiTheme="minorHAnsi" w:cstheme="minorBidi"/>
          <w:noProof/>
          <w:sz w:val="22"/>
          <w:lang w:eastAsia="pt-BR"/>
        </w:rPr>
      </w:pPr>
      <w:ins w:id="27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72 - Tela de listagem de alunos de uma turma</w:t>
        </w:r>
        <w:r>
          <w:rPr>
            <w:noProof/>
            <w:webHidden/>
          </w:rPr>
          <w:tab/>
        </w:r>
        <w:r>
          <w:rPr>
            <w:noProof/>
            <w:webHidden/>
          </w:rPr>
          <w:fldChar w:fldCharType="begin"/>
        </w:r>
        <w:r>
          <w:rPr>
            <w:noProof/>
            <w:webHidden/>
          </w:rPr>
          <w:instrText xml:space="preserve"> PAGEREF _Toc22075224 \h </w:instrText>
        </w:r>
      </w:ins>
      <w:r>
        <w:rPr>
          <w:noProof/>
          <w:webHidden/>
        </w:rPr>
      </w:r>
      <w:r>
        <w:rPr>
          <w:noProof/>
          <w:webHidden/>
        </w:rPr>
        <w:fldChar w:fldCharType="separate"/>
      </w:r>
      <w:ins w:id="273" w:author="Ryan Lemos" w:date="2019-10-15T23:35:00Z">
        <w:r>
          <w:rPr>
            <w:noProof/>
            <w:webHidden/>
          </w:rPr>
          <w:t>87</w:t>
        </w:r>
        <w:r>
          <w:rPr>
            <w:noProof/>
            <w:webHidden/>
          </w:rPr>
          <w:fldChar w:fldCharType="end"/>
        </w:r>
        <w:r w:rsidRPr="00CF1F4B">
          <w:rPr>
            <w:rStyle w:val="Hyperlink"/>
            <w:noProof/>
          </w:rPr>
          <w:fldChar w:fldCharType="end"/>
        </w:r>
      </w:ins>
    </w:p>
    <w:p w14:paraId="227CBBA5" w14:textId="46F57FA2" w:rsidR="00636A97" w:rsidRDefault="00636A97">
      <w:pPr>
        <w:pStyle w:val="ndicedeilustraes"/>
        <w:tabs>
          <w:tab w:val="right" w:leader="dot" w:pos="9061"/>
        </w:tabs>
        <w:rPr>
          <w:ins w:id="274" w:author="Ryan Lemos" w:date="2019-10-15T23:35:00Z"/>
          <w:rFonts w:asciiTheme="minorHAnsi" w:eastAsiaTheme="minorEastAsia" w:hAnsiTheme="minorHAnsi" w:cstheme="minorBidi"/>
          <w:noProof/>
          <w:sz w:val="22"/>
          <w:lang w:eastAsia="pt-BR"/>
        </w:rPr>
      </w:pPr>
      <w:ins w:id="27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73 - Tela de associação de alunos</w:t>
        </w:r>
        <w:r>
          <w:rPr>
            <w:noProof/>
            <w:webHidden/>
          </w:rPr>
          <w:tab/>
        </w:r>
        <w:r>
          <w:rPr>
            <w:noProof/>
            <w:webHidden/>
          </w:rPr>
          <w:fldChar w:fldCharType="begin"/>
        </w:r>
        <w:r>
          <w:rPr>
            <w:noProof/>
            <w:webHidden/>
          </w:rPr>
          <w:instrText xml:space="preserve"> PAGEREF _Toc22075225 \h </w:instrText>
        </w:r>
      </w:ins>
      <w:r>
        <w:rPr>
          <w:noProof/>
          <w:webHidden/>
        </w:rPr>
      </w:r>
      <w:r>
        <w:rPr>
          <w:noProof/>
          <w:webHidden/>
        </w:rPr>
        <w:fldChar w:fldCharType="separate"/>
      </w:r>
      <w:ins w:id="276" w:author="Ryan Lemos" w:date="2019-10-15T23:35:00Z">
        <w:r>
          <w:rPr>
            <w:noProof/>
            <w:webHidden/>
          </w:rPr>
          <w:t>88</w:t>
        </w:r>
        <w:r>
          <w:rPr>
            <w:noProof/>
            <w:webHidden/>
          </w:rPr>
          <w:fldChar w:fldCharType="end"/>
        </w:r>
        <w:r w:rsidRPr="00CF1F4B">
          <w:rPr>
            <w:rStyle w:val="Hyperlink"/>
            <w:noProof/>
          </w:rPr>
          <w:fldChar w:fldCharType="end"/>
        </w:r>
      </w:ins>
    </w:p>
    <w:p w14:paraId="263769E8" w14:textId="4039568C" w:rsidR="00636A97" w:rsidRDefault="00636A97">
      <w:pPr>
        <w:pStyle w:val="ndicedeilustraes"/>
        <w:tabs>
          <w:tab w:val="right" w:leader="dot" w:pos="9061"/>
        </w:tabs>
        <w:rPr>
          <w:ins w:id="277" w:author="Ryan Lemos" w:date="2019-10-15T23:35:00Z"/>
          <w:rFonts w:asciiTheme="minorHAnsi" w:eastAsiaTheme="minorEastAsia" w:hAnsiTheme="minorHAnsi" w:cstheme="minorBidi"/>
          <w:noProof/>
          <w:sz w:val="22"/>
          <w:lang w:eastAsia="pt-BR"/>
        </w:rPr>
      </w:pPr>
      <w:ins w:id="27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74 - Notificação referente a resposta de uma dúvida</w:t>
        </w:r>
        <w:r>
          <w:rPr>
            <w:noProof/>
            <w:webHidden/>
          </w:rPr>
          <w:tab/>
        </w:r>
        <w:r>
          <w:rPr>
            <w:noProof/>
            <w:webHidden/>
          </w:rPr>
          <w:fldChar w:fldCharType="begin"/>
        </w:r>
        <w:r>
          <w:rPr>
            <w:noProof/>
            <w:webHidden/>
          </w:rPr>
          <w:instrText xml:space="preserve"> PAGEREF _Toc22075226 \h </w:instrText>
        </w:r>
      </w:ins>
      <w:r>
        <w:rPr>
          <w:noProof/>
          <w:webHidden/>
        </w:rPr>
      </w:r>
      <w:r>
        <w:rPr>
          <w:noProof/>
          <w:webHidden/>
        </w:rPr>
        <w:fldChar w:fldCharType="separate"/>
      </w:r>
      <w:ins w:id="279" w:author="Ryan Lemos" w:date="2019-10-15T23:35:00Z">
        <w:r>
          <w:rPr>
            <w:noProof/>
            <w:webHidden/>
          </w:rPr>
          <w:t>89</w:t>
        </w:r>
        <w:r>
          <w:rPr>
            <w:noProof/>
            <w:webHidden/>
          </w:rPr>
          <w:fldChar w:fldCharType="end"/>
        </w:r>
        <w:r w:rsidRPr="00CF1F4B">
          <w:rPr>
            <w:rStyle w:val="Hyperlink"/>
            <w:noProof/>
          </w:rPr>
          <w:fldChar w:fldCharType="end"/>
        </w:r>
      </w:ins>
    </w:p>
    <w:p w14:paraId="36E6AF44" w14:textId="6834F980" w:rsidR="00636A97" w:rsidRDefault="00636A97">
      <w:pPr>
        <w:pStyle w:val="ndicedeilustraes"/>
        <w:tabs>
          <w:tab w:val="right" w:leader="dot" w:pos="9061"/>
        </w:tabs>
        <w:rPr>
          <w:ins w:id="280" w:author="Ryan Lemos" w:date="2019-10-15T23:35:00Z"/>
          <w:rFonts w:asciiTheme="minorHAnsi" w:eastAsiaTheme="minorEastAsia" w:hAnsiTheme="minorHAnsi" w:cstheme="minorBidi"/>
          <w:noProof/>
          <w:sz w:val="22"/>
          <w:lang w:eastAsia="pt-BR"/>
        </w:rPr>
      </w:pPr>
      <w:ins w:id="28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75 - Tela de resposta a dúvida</w:t>
        </w:r>
        <w:r>
          <w:rPr>
            <w:noProof/>
            <w:webHidden/>
          </w:rPr>
          <w:tab/>
        </w:r>
        <w:r>
          <w:rPr>
            <w:noProof/>
            <w:webHidden/>
          </w:rPr>
          <w:fldChar w:fldCharType="begin"/>
        </w:r>
        <w:r>
          <w:rPr>
            <w:noProof/>
            <w:webHidden/>
          </w:rPr>
          <w:instrText xml:space="preserve"> PAGEREF _Toc22075227 \h </w:instrText>
        </w:r>
      </w:ins>
      <w:r>
        <w:rPr>
          <w:noProof/>
          <w:webHidden/>
        </w:rPr>
      </w:r>
      <w:r>
        <w:rPr>
          <w:noProof/>
          <w:webHidden/>
        </w:rPr>
        <w:fldChar w:fldCharType="separate"/>
      </w:r>
      <w:ins w:id="282" w:author="Ryan Lemos" w:date="2019-10-15T23:35:00Z">
        <w:r>
          <w:rPr>
            <w:noProof/>
            <w:webHidden/>
          </w:rPr>
          <w:t>90</w:t>
        </w:r>
        <w:r>
          <w:rPr>
            <w:noProof/>
            <w:webHidden/>
          </w:rPr>
          <w:fldChar w:fldCharType="end"/>
        </w:r>
        <w:r w:rsidRPr="00CF1F4B">
          <w:rPr>
            <w:rStyle w:val="Hyperlink"/>
            <w:noProof/>
          </w:rPr>
          <w:fldChar w:fldCharType="end"/>
        </w:r>
      </w:ins>
    </w:p>
    <w:p w14:paraId="4ADE9034" w14:textId="2E412A5B" w:rsidR="00636A97" w:rsidRDefault="00636A97">
      <w:pPr>
        <w:pStyle w:val="ndicedeilustraes"/>
        <w:tabs>
          <w:tab w:val="right" w:leader="dot" w:pos="9061"/>
        </w:tabs>
        <w:rPr>
          <w:ins w:id="283" w:author="Ryan Lemos" w:date="2019-10-15T23:35:00Z"/>
          <w:rFonts w:asciiTheme="minorHAnsi" w:eastAsiaTheme="minorEastAsia" w:hAnsiTheme="minorHAnsi" w:cstheme="minorBidi"/>
          <w:noProof/>
          <w:sz w:val="22"/>
          <w:lang w:eastAsia="pt-BR"/>
        </w:rPr>
      </w:pPr>
      <w:ins w:id="28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76 - Tela de listagem de dúvidas para os professores</w:t>
        </w:r>
        <w:r>
          <w:rPr>
            <w:noProof/>
            <w:webHidden/>
          </w:rPr>
          <w:tab/>
        </w:r>
        <w:r>
          <w:rPr>
            <w:noProof/>
            <w:webHidden/>
          </w:rPr>
          <w:fldChar w:fldCharType="begin"/>
        </w:r>
        <w:r>
          <w:rPr>
            <w:noProof/>
            <w:webHidden/>
          </w:rPr>
          <w:instrText xml:space="preserve"> PAGEREF _Toc22075228 \h </w:instrText>
        </w:r>
      </w:ins>
      <w:r>
        <w:rPr>
          <w:noProof/>
          <w:webHidden/>
        </w:rPr>
      </w:r>
      <w:r>
        <w:rPr>
          <w:noProof/>
          <w:webHidden/>
        </w:rPr>
        <w:fldChar w:fldCharType="separate"/>
      </w:r>
      <w:ins w:id="285" w:author="Ryan Lemos" w:date="2019-10-15T23:35:00Z">
        <w:r>
          <w:rPr>
            <w:noProof/>
            <w:webHidden/>
          </w:rPr>
          <w:t>91</w:t>
        </w:r>
        <w:r>
          <w:rPr>
            <w:noProof/>
            <w:webHidden/>
          </w:rPr>
          <w:fldChar w:fldCharType="end"/>
        </w:r>
        <w:r w:rsidRPr="00CF1F4B">
          <w:rPr>
            <w:rStyle w:val="Hyperlink"/>
            <w:noProof/>
          </w:rPr>
          <w:fldChar w:fldCharType="end"/>
        </w:r>
      </w:ins>
    </w:p>
    <w:p w14:paraId="574F0630" w14:textId="6134E353" w:rsidR="00636A97" w:rsidRDefault="00636A97">
      <w:pPr>
        <w:pStyle w:val="ndicedeilustraes"/>
        <w:tabs>
          <w:tab w:val="right" w:leader="dot" w:pos="9061"/>
        </w:tabs>
        <w:rPr>
          <w:ins w:id="286" w:author="Ryan Lemos" w:date="2019-10-15T23:35:00Z"/>
          <w:rFonts w:asciiTheme="minorHAnsi" w:eastAsiaTheme="minorEastAsia" w:hAnsiTheme="minorHAnsi" w:cstheme="minorBidi"/>
          <w:noProof/>
          <w:sz w:val="22"/>
          <w:lang w:eastAsia="pt-BR"/>
        </w:rPr>
      </w:pPr>
      <w:ins w:id="28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77 - Tela de calendário para o aluno</w:t>
        </w:r>
        <w:r>
          <w:rPr>
            <w:noProof/>
            <w:webHidden/>
          </w:rPr>
          <w:tab/>
        </w:r>
        <w:r>
          <w:rPr>
            <w:noProof/>
            <w:webHidden/>
          </w:rPr>
          <w:fldChar w:fldCharType="begin"/>
        </w:r>
        <w:r>
          <w:rPr>
            <w:noProof/>
            <w:webHidden/>
          </w:rPr>
          <w:instrText xml:space="preserve"> PAGEREF _Toc22075229 \h </w:instrText>
        </w:r>
      </w:ins>
      <w:r>
        <w:rPr>
          <w:noProof/>
          <w:webHidden/>
        </w:rPr>
      </w:r>
      <w:r>
        <w:rPr>
          <w:noProof/>
          <w:webHidden/>
        </w:rPr>
        <w:fldChar w:fldCharType="separate"/>
      </w:r>
      <w:ins w:id="288" w:author="Ryan Lemos" w:date="2019-10-15T23:35:00Z">
        <w:r>
          <w:rPr>
            <w:noProof/>
            <w:webHidden/>
          </w:rPr>
          <w:t>92</w:t>
        </w:r>
        <w:r>
          <w:rPr>
            <w:noProof/>
            <w:webHidden/>
          </w:rPr>
          <w:fldChar w:fldCharType="end"/>
        </w:r>
        <w:r w:rsidRPr="00CF1F4B">
          <w:rPr>
            <w:rStyle w:val="Hyperlink"/>
            <w:noProof/>
          </w:rPr>
          <w:fldChar w:fldCharType="end"/>
        </w:r>
      </w:ins>
    </w:p>
    <w:p w14:paraId="0DAD3D7A" w14:textId="04CB4665" w:rsidR="00636A97" w:rsidRDefault="00636A97">
      <w:pPr>
        <w:pStyle w:val="ndicedeilustraes"/>
        <w:tabs>
          <w:tab w:val="right" w:leader="dot" w:pos="9061"/>
        </w:tabs>
        <w:rPr>
          <w:ins w:id="289" w:author="Ryan Lemos" w:date="2019-10-15T23:35:00Z"/>
          <w:rFonts w:asciiTheme="minorHAnsi" w:eastAsiaTheme="minorEastAsia" w:hAnsiTheme="minorHAnsi" w:cstheme="minorBidi"/>
          <w:noProof/>
          <w:sz w:val="22"/>
          <w:lang w:eastAsia="pt-BR"/>
        </w:rPr>
      </w:pPr>
      <w:ins w:id="29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78 - Tela de envio de dúvidas</w:t>
        </w:r>
        <w:r>
          <w:rPr>
            <w:noProof/>
            <w:webHidden/>
          </w:rPr>
          <w:tab/>
        </w:r>
        <w:r>
          <w:rPr>
            <w:noProof/>
            <w:webHidden/>
          </w:rPr>
          <w:fldChar w:fldCharType="begin"/>
        </w:r>
        <w:r>
          <w:rPr>
            <w:noProof/>
            <w:webHidden/>
          </w:rPr>
          <w:instrText xml:space="preserve"> PAGEREF _Toc22075230 \h </w:instrText>
        </w:r>
      </w:ins>
      <w:r>
        <w:rPr>
          <w:noProof/>
          <w:webHidden/>
        </w:rPr>
      </w:r>
      <w:r>
        <w:rPr>
          <w:noProof/>
          <w:webHidden/>
        </w:rPr>
        <w:fldChar w:fldCharType="separate"/>
      </w:r>
      <w:ins w:id="291" w:author="Ryan Lemos" w:date="2019-10-15T23:35:00Z">
        <w:r>
          <w:rPr>
            <w:noProof/>
            <w:webHidden/>
          </w:rPr>
          <w:t>93</w:t>
        </w:r>
        <w:r>
          <w:rPr>
            <w:noProof/>
            <w:webHidden/>
          </w:rPr>
          <w:fldChar w:fldCharType="end"/>
        </w:r>
        <w:r w:rsidRPr="00CF1F4B">
          <w:rPr>
            <w:rStyle w:val="Hyperlink"/>
            <w:noProof/>
          </w:rPr>
          <w:fldChar w:fldCharType="end"/>
        </w:r>
      </w:ins>
    </w:p>
    <w:p w14:paraId="4A1C2339" w14:textId="3512F985" w:rsidR="00636A97" w:rsidRDefault="00636A97">
      <w:pPr>
        <w:pStyle w:val="ndicedeilustraes"/>
        <w:tabs>
          <w:tab w:val="right" w:leader="dot" w:pos="9061"/>
        </w:tabs>
        <w:rPr>
          <w:ins w:id="292" w:author="Ryan Lemos" w:date="2019-10-15T23:35:00Z"/>
          <w:rFonts w:asciiTheme="minorHAnsi" w:eastAsiaTheme="minorEastAsia" w:hAnsiTheme="minorHAnsi" w:cstheme="minorBidi"/>
          <w:noProof/>
          <w:sz w:val="22"/>
          <w:lang w:eastAsia="pt-BR"/>
        </w:rPr>
      </w:pPr>
      <w:ins w:id="29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79 - Notificação de resposta a dúvida</w:t>
        </w:r>
        <w:r>
          <w:rPr>
            <w:noProof/>
            <w:webHidden/>
          </w:rPr>
          <w:tab/>
        </w:r>
        <w:r>
          <w:rPr>
            <w:noProof/>
            <w:webHidden/>
          </w:rPr>
          <w:fldChar w:fldCharType="begin"/>
        </w:r>
        <w:r>
          <w:rPr>
            <w:noProof/>
            <w:webHidden/>
          </w:rPr>
          <w:instrText xml:space="preserve"> PAGEREF _Toc22075231 \h </w:instrText>
        </w:r>
      </w:ins>
      <w:r>
        <w:rPr>
          <w:noProof/>
          <w:webHidden/>
        </w:rPr>
      </w:r>
      <w:r>
        <w:rPr>
          <w:noProof/>
          <w:webHidden/>
        </w:rPr>
        <w:fldChar w:fldCharType="separate"/>
      </w:r>
      <w:ins w:id="294" w:author="Ryan Lemos" w:date="2019-10-15T23:35:00Z">
        <w:r>
          <w:rPr>
            <w:noProof/>
            <w:webHidden/>
          </w:rPr>
          <w:t>94</w:t>
        </w:r>
        <w:r>
          <w:rPr>
            <w:noProof/>
            <w:webHidden/>
          </w:rPr>
          <w:fldChar w:fldCharType="end"/>
        </w:r>
        <w:r w:rsidRPr="00CF1F4B">
          <w:rPr>
            <w:rStyle w:val="Hyperlink"/>
            <w:noProof/>
          </w:rPr>
          <w:fldChar w:fldCharType="end"/>
        </w:r>
      </w:ins>
    </w:p>
    <w:p w14:paraId="34801A80" w14:textId="48E164A2" w:rsidR="00636A97" w:rsidRDefault="00636A97">
      <w:pPr>
        <w:pStyle w:val="ndicedeilustraes"/>
        <w:tabs>
          <w:tab w:val="right" w:leader="dot" w:pos="9061"/>
        </w:tabs>
        <w:rPr>
          <w:ins w:id="295" w:author="Ryan Lemos" w:date="2019-10-15T23:35:00Z"/>
          <w:rFonts w:asciiTheme="minorHAnsi" w:eastAsiaTheme="minorEastAsia" w:hAnsiTheme="minorHAnsi" w:cstheme="minorBidi"/>
          <w:noProof/>
          <w:sz w:val="22"/>
          <w:lang w:eastAsia="pt-BR"/>
        </w:rPr>
      </w:pPr>
      <w:ins w:id="29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80 - Tela de listagem de materiais para o aluno</w:t>
        </w:r>
        <w:r>
          <w:rPr>
            <w:noProof/>
            <w:webHidden/>
          </w:rPr>
          <w:tab/>
        </w:r>
        <w:r>
          <w:rPr>
            <w:noProof/>
            <w:webHidden/>
          </w:rPr>
          <w:fldChar w:fldCharType="begin"/>
        </w:r>
        <w:r>
          <w:rPr>
            <w:noProof/>
            <w:webHidden/>
          </w:rPr>
          <w:instrText xml:space="preserve"> PAGEREF _Toc22075232 \h </w:instrText>
        </w:r>
      </w:ins>
      <w:r>
        <w:rPr>
          <w:noProof/>
          <w:webHidden/>
        </w:rPr>
      </w:r>
      <w:r>
        <w:rPr>
          <w:noProof/>
          <w:webHidden/>
        </w:rPr>
        <w:fldChar w:fldCharType="separate"/>
      </w:r>
      <w:ins w:id="297" w:author="Ryan Lemos" w:date="2019-10-15T23:35:00Z">
        <w:r>
          <w:rPr>
            <w:noProof/>
            <w:webHidden/>
          </w:rPr>
          <w:t>94</w:t>
        </w:r>
        <w:r>
          <w:rPr>
            <w:noProof/>
            <w:webHidden/>
          </w:rPr>
          <w:fldChar w:fldCharType="end"/>
        </w:r>
        <w:r w:rsidRPr="00CF1F4B">
          <w:rPr>
            <w:rStyle w:val="Hyperlink"/>
            <w:noProof/>
          </w:rPr>
          <w:fldChar w:fldCharType="end"/>
        </w:r>
      </w:ins>
    </w:p>
    <w:p w14:paraId="31855D58" w14:textId="190FD1F0" w:rsidR="00636A97" w:rsidRDefault="00636A97">
      <w:pPr>
        <w:pStyle w:val="ndicedeilustraes"/>
        <w:tabs>
          <w:tab w:val="right" w:leader="dot" w:pos="9061"/>
        </w:tabs>
        <w:rPr>
          <w:ins w:id="298" w:author="Ryan Lemos" w:date="2019-10-15T23:35:00Z"/>
          <w:rFonts w:asciiTheme="minorHAnsi" w:eastAsiaTheme="minorEastAsia" w:hAnsiTheme="minorHAnsi" w:cstheme="minorBidi"/>
          <w:noProof/>
          <w:sz w:val="22"/>
          <w:lang w:eastAsia="pt-BR"/>
        </w:rPr>
      </w:pPr>
      <w:ins w:id="29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81 - Tela de visualização de materiais de um determinado ano para o aluno</w:t>
        </w:r>
        <w:r>
          <w:rPr>
            <w:noProof/>
            <w:webHidden/>
          </w:rPr>
          <w:tab/>
        </w:r>
        <w:r>
          <w:rPr>
            <w:noProof/>
            <w:webHidden/>
          </w:rPr>
          <w:fldChar w:fldCharType="begin"/>
        </w:r>
        <w:r>
          <w:rPr>
            <w:noProof/>
            <w:webHidden/>
          </w:rPr>
          <w:instrText xml:space="preserve"> PAGEREF _Toc22075233 \h </w:instrText>
        </w:r>
      </w:ins>
      <w:r>
        <w:rPr>
          <w:noProof/>
          <w:webHidden/>
        </w:rPr>
      </w:r>
      <w:r>
        <w:rPr>
          <w:noProof/>
          <w:webHidden/>
        </w:rPr>
        <w:fldChar w:fldCharType="separate"/>
      </w:r>
      <w:ins w:id="300" w:author="Ryan Lemos" w:date="2019-10-15T23:35:00Z">
        <w:r>
          <w:rPr>
            <w:noProof/>
            <w:webHidden/>
          </w:rPr>
          <w:t>95</w:t>
        </w:r>
        <w:r>
          <w:rPr>
            <w:noProof/>
            <w:webHidden/>
          </w:rPr>
          <w:fldChar w:fldCharType="end"/>
        </w:r>
        <w:r w:rsidRPr="00CF1F4B">
          <w:rPr>
            <w:rStyle w:val="Hyperlink"/>
            <w:noProof/>
          </w:rPr>
          <w:fldChar w:fldCharType="end"/>
        </w:r>
      </w:ins>
    </w:p>
    <w:p w14:paraId="645ABF53" w14:textId="6DEE49B1" w:rsidR="00636A97" w:rsidRDefault="00636A97">
      <w:pPr>
        <w:pStyle w:val="ndicedeilustraes"/>
        <w:tabs>
          <w:tab w:val="right" w:leader="dot" w:pos="9061"/>
        </w:tabs>
        <w:rPr>
          <w:ins w:id="301" w:author="Ryan Lemos" w:date="2019-10-15T23:35:00Z"/>
          <w:rFonts w:asciiTheme="minorHAnsi" w:eastAsiaTheme="minorEastAsia" w:hAnsiTheme="minorHAnsi" w:cstheme="minorBidi"/>
          <w:noProof/>
          <w:sz w:val="22"/>
          <w:lang w:eastAsia="pt-BR"/>
        </w:rPr>
      </w:pPr>
      <w:ins w:id="30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82 - Tela para ouvir materiais de áudio</w:t>
        </w:r>
        <w:r>
          <w:rPr>
            <w:noProof/>
            <w:webHidden/>
          </w:rPr>
          <w:tab/>
        </w:r>
        <w:r>
          <w:rPr>
            <w:noProof/>
            <w:webHidden/>
          </w:rPr>
          <w:fldChar w:fldCharType="begin"/>
        </w:r>
        <w:r>
          <w:rPr>
            <w:noProof/>
            <w:webHidden/>
          </w:rPr>
          <w:instrText xml:space="preserve"> PAGEREF _Toc22075234 \h </w:instrText>
        </w:r>
      </w:ins>
      <w:r>
        <w:rPr>
          <w:noProof/>
          <w:webHidden/>
        </w:rPr>
      </w:r>
      <w:r>
        <w:rPr>
          <w:noProof/>
          <w:webHidden/>
        </w:rPr>
        <w:fldChar w:fldCharType="separate"/>
      </w:r>
      <w:ins w:id="303" w:author="Ryan Lemos" w:date="2019-10-15T23:35:00Z">
        <w:r>
          <w:rPr>
            <w:noProof/>
            <w:webHidden/>
          </w:rPr>
          <w:t>96</w:t>
        </w:r>
        <w:r>
          <w:rPr>
            <w:noProof/>
            <w:webHidden/>
          </w:rPr>
          <w:fldChar w:fldCharType="end"/>
        </w:r>
        <w:r w:rsidRPr="00CF1F4B">
          <w:rPr>
            <w:rStyle w:val="Hyperlink"/>
            <w:noProof/>
          </w:rPr>
          <w:fldChar w:fldCharType="end"/>
        </w:r>
      </w:ins>
    </w:p>
    <w:p w14:paraId="086AC280" w14:textId="1230A86C" w:rsidR="00636A97" w:rsidRDefault="00636A97">
      <w:pPr>
        <w:pStyle w:val="ndicedeilustraes"/>
        <w:tabs>
          <w:tab w:val="right" w:leader="dot" w:pos="9061"/>
        </w:tabs>
        <w:rPr>
          <w:ins w:id="304" w:author="Ryan Lemos" w:date="2019-10-15T23:35:00Z"/>
          <w:rFonts w:asciiTheme="minorHAnsi" w:eastAsiaTheme="minorEastAsia" w:hAnsiTheme="minorHAnsi" w:cstheme="minorBidi"/>
          <w:noProof/>
          <w:sz w:val="22"/>
          <w:lang w:eastAsia="pt-BR"/>
        </w:rPr>
      </w:pPr>
      <w:ins w:id="30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83 - Tela da primeira etapa de cadastro de uma questão</w:t>
        </w:r>
        <w:r>
          <w:rPr>
            <w:noProof/>
            <w:webHidden/>
          </w:rPr>
          <w:tab/>
        </w:r>
        <w:r>
          <w:rPr>
            <w:noProof/>
            <w:webHidden/>
          </w:rPr>
          <w:fldChar w:fldCharType="begin"/>
        </w:r>
        <w:r>
          <w:rPr>
            <w:noProof/>
            <w:webHidden/>
          </w:rPr>
          <w:instrText xml:space="preserve"> PAGEREF _Toc22075235 \h </w:instrText>
        </w:r>
      </w:ins>
      <w:r>
        <w:rPr>
          <w:noProof/>
          <w:webHidden/>
        </w:rPr>
      </w:r>
      <w:r>
        <w:rPr>
          <w:noProof/>
          <w:webHidden/>
        </w:rPr>
        <w:fldChar w:fldCharType="separate"/>
      </w:r>
      <w:ins w:id="306" w:author="Ryan Lemos" w:date="2019-10-15T23:35:00Z">
        <w:r>
          <w:rPr>
            <w:noProof/>
            <w:webHidden/>
          </w:rPr>
          <w:t>98</w:t>
        </w:r>
        <w:r>
          <w:rPr>
            <w:noProof/>
            <w:webHidden/>
          </w:rPr>
          <w:fldChar w:fldCharType="end"/>
        </w:r>
        <w:r w:rsidRPr="00CF1F4B">
          <w:rPr>
            <w:rStyle w:val="Hyperlink"/>
            <w:noProof/>
          </w:rPr>
          <w:fldChar w:fldCharType="end"/>
        </w:r>
      </w:ins>
    </w:p>
    <w:p w14:paraId="02B458D5" w14:textId="58CB8529" w:rsidR="00636A97" w:rsidRDefault="00636A97">
      <w:pPr>
        <w:pStyle w:val="ndicedeilustraes"/>
        <w:tabs>
          <w:tab w:val="right" w:leader="dot" w:pos="9061"/>
        </w:tabs>
        <w:rPr>
          <w:ins w:id="307" w:author="Ryan Lemos" w:date="2019-10-15T23:35:00Z"/>
          <w:rFonts w:asciiTheme="minorHAnsi" w:eastAsiaTheme="minorEastAsia" w:hAnsiTheme="minorHAnsi" w:cstheme="minorBidi"/>
          <w:noProof/>
          <w:sz w:val="22"/>
          <w:lang w:eastAsia="pt-BR"/>
        </w:rPr>
      </w:pPr>
      <w:ins w:id="30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84 - Tela da segunda etapa de cadastro de uma questão</w:t>
        </w:r>
        <w:r>
          <w:rPr>
            <w:noProof/>
            <w:webHidden/>
          </w:rPr>
          <w:tab/>
        </w:r>
        <w:r>
          <w:rPr>
            <w:noProof/>
            <w:webHidden/>
          </w:rPr>
          <w:fldChar w:fldCharType="begin"/>
        </w:r>
        <w:r>
          <w:rPr>
            <w:noProof/>
            <w:webHidden/>
          </w:rPr>
          <w:instrText xml:space="preserve"> PAGEREF _Toc22075236 \h </w:instrText>
        </w:r>
      </w:ins>
      <w:r>
        <w:rPr>
          <w:noProof/>
          <w:webHidden/>
        </w:rPr>
      </w:r>
      <w:r>
        <w:rPr>
          <w:noProof/>
          <w:webHidden/>
        </w:rPr>
        <w:fldChar w:fldCharType="separate"/>
      </w:r>
      <w:ins w:id="309" w:author="Ryan Lemos" w:date="2019-10-15T23:35:00Z">
        <w:r>
          <w:rPr>
            <w:noProof/>
            <w:webHidden/>
          </w:rPr>
          <w:t>99</w:t>
        </w:r>
        <w:r>
          <w:rPr>
            <w:noProof/>
            <w:webHidden/>
          </w:rPr>
          <w:fldChar w:fldCharType="end"/>
        </w:r>
        <w:r w:rsidRPr="00CF1F4B">
          <w:rPr>
            <w:rStyle w:val="Hyperlink"/>
            <w:noProof/>
          </w:rPr>
          <w:fldChar w:fldCharType="end"/>
        </w:r>
      </w:ins>
    </w:p>
    <w:p w14:paraId="5BC09CEC" w14:textId="1BFC5187" w:rsidR="00636A97" w:rsidRDefault="00636A97">
      <w:pPr>
        <w:pStyle w:val="ndicedeilustraes"/>
        <w:tabs>
          <w:tab w:val="right" w:leader="dot" w:pos="9061"/>
        </w:tabs>
        <w:rPr>
          <w:ins w:id="310" w:author="Ryan Lemos" w:date="2019-10-15T23:35:00Z"/>
          <w:rFonts w:asciiTheme="minorHAnsi" w:eastAsiaTheme="minorEastAsia" w:hAnsiTheme="minorHAnsi" w:cstheme="minorBidi"/>
          <w:noProof/>
          <w:sz w:val="22"/>
          <w:lang w:eastAsia="pt-BR"/>
        </w:rPr>
      </w:pPr>
      <w:ins w:id="31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85 - Tela da terceira etapa de cadastro de uma questão</w:t>
        </w:r>
        <w:r>
          <w:rPr>
            <w:noProof/>
            <w:webHidden/>
          </w:rPr>
          <w:tab/>
        </w:r>
        <w:r>
          <w:rPr>
            <w:noProof/>
            <w:webHidden/>
          </w:rPr>
          <w:fldChar w:fldCharType="begin"/>
        </w:r>
        <w:r>
          <w:rPr>
            <w:noProof/>
            <w:webHidden/>
          </w:rPr>
          <w:instrText xml:space="preserve"> PAGEREF _Toc22075237 \h </w:instrText>
        </w:r>
      </w:ins>
      <w:r>
        <w:rPr>
          <w:noProof/>
          <w:webHidden/>
        </w:rPr>
      </w:r>
      <w:r>
        <w:rPr>
          <w:noProof/>
          <w:webHidden/>
        </w:rPr>
        <w:fldChar w:fldCharType="separate"/>
      </w:r>
      <w:ins w:id="312" w:author="Ryan Lemos" w:date="2019-10-15T23:35:00Z">
        <w:r>
          <w:rPr>
            <w:noProof/>
            <w:webHidden/>
          </w:rPr>
          <w:t>100</w:t>
        </w:r>
        <w:r>
          <w:rPr>
            <w:noProof/>
            <w:webHidden/>
          </w:rPr>
          <w:fldChar w:fldCharType="end"/>
        </w:r>
        <w:r w:rsidRPr="00CF1F4B">
          <w:rPr>
            <w:rStyle w:val="Hyperlink"/>
            <w:noProof/>
          </w:rPr>
          <w:fldChar w:fldCharType="end"/>
        </w:r>
      </w:ins>
    </w:p>
    <w:p w14:paraId="0750F6C3" w14:textId="235C6D1D" w:rsidR="00636A97" w:rsidRDefault="00636A97">
      <w:pPr>
        <w:pStyle w:val="ndicedeilustraes"/>
        <w:tabs>
          <w:tab w:val="right" w:leader="dot" w:pos="9061"/>
        </w:tabs>
        <w:rPr>
          <w:ins w:id="313" w:author="Ryan Lemos" w:date="2019-10-15T23:35:00Z"/>
          <w:rFonts w:asciiTheme="minorHAnsi" w:eastAsiaTheme="minorEastAsia" w:hAnsiTheme="minorHAnsi" w:cstheme="minorBidi"/>
          <w:noProof/>
          <w:sz w:val="22"/>
          <w:lang w:eastAsia="pt-BR"/>
        </w:rPr>
      </w:pPr>
      <w:ins w:id="31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86 - Tela da última etapa de cadastro de uma questão</w:t>
        </w:r>
        <w:r>
          <w:rPr>
            <w:noProof/>
            <w:webHidden/>
          </w:rPr>
          <w:tab/>
        </w:r>
        <w:r>
          <w:rPr>
            <w:noProof/>
            <w:webHidden/>
          </w:rPr>
          <w:fldChar w:fldCharType="begin"/>
        </w:r>
        <w:r>
          <w:rPr>
            <w:noProof/>
            <w:webHidden/>
          </w:rPr>
          <w:instrText xml:space="preserve"> PAGEREF _Toc22075238 \h </w:instrText>
        </w:r>
      </w:ins>
      <w:r>
        <w:rPr>
          <w:noProof/>
          <w:webHidden/>
        </w:rPr>
      </w:r>
      <w:r>
        <w:rPr>
          <w:noProof/>
          <w:webHidden/>
        </w:rPr>
        <w:fldChar w:fldCharType="separate"/>
      </w:r>
      <w:ins w:id="315" w:author="Ryan Lemos" w:date="2019-10-15T23:35:00Z">
        <w:r>
          <w:rPr>
            <w:noProof/>
            <w:webHidden/>
          </w:rPr>
          <w:t>101</w:t>
        </w:r>
        <w:r>
          <w:rPr>
            <w:noProof/>
            <w:webHidden/>
          </w:rPr>
          <w:fldChar w:fldCharType="end"/>
        </w:r>
        <w:r w:rsidRPr="00CF1F4B">
          <w:rPr>
            <w:rStyle w:val="Hyperlink"/>
            <w:noProof/>
          </w:rPr>
          <w:fldChar w:fldCharType="end"/>
        </w:r>
      </w:ins>
    </w:p>
    <w:p w14:paraId="481745F8" w14:textId="1CC2E5F9" w:rsidR="00636A97" w:rsidRDefault="00636A97">
      <w:pPr>
        <w:pStyle w:val="ndicedeilustraes"/>
        <w:tabs>
          <w:tab w:val="right" w:leader="dot" w:pos="9061"/>
        </w:tabs>
        <w:rPr>
          <w:ins w:id="316" w:author="Ryan Lemos" w:date="2019-10-15T23:35:00Z"/>
          <w:rFonts w:asciiTheme="minorHAnsi" w:eastAsiaTheme="minorEastAsia" w:hAnsiTheme="minorHAnsi" w:cstheme="minorBidi"/>
          <w:noProof/>
          <w:sz w:val="22"/>
          <w:lang w:eastAsia="pt-BR"/>
        </w:rPr>
      </w:pPr>
      <w:ins w:id="31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87 - Dados salvos no navegador</w:t>
        </w:r>
        <w:r>
          <w:rPr>
            <w:noProof/>
            <w:webHidden/>
          </w:rPr>
          <w:tab/>
        </w:r>
        <w:r>
          <w:rPr>
            <w:noProof/>
            <w:webHidden/>
          </w:rPr>
          <w:fldChar w:fldCharType="begin"/>
        </w:r>
        <w:r>
          <w:rPr>
            <w:noProof/>
            <w:webHidden/>
          </w:rPr>
          <w:instrText xml:space="preserve"> PAGEREF _Toc22075239 \h </w:instrText>
        </w:r>
      </w:ins>
      <w:r>
        <w:rPr>
          <w:noProof/>
          <w:webHidden/>
        </w:rPr>
      </w:r>
      <w:r>
        <w:rPr>
          <w:noProof/>
          <w:webHidden/>
        </w:rPr>
        <w:fldChar w:fldCharType="separate"/>
      </w:r>
      <w:ins w:id="318" w:author="Ryan Lemos" w:date="2019-10-15T23:35:00Z">
        <w:r>
          <w:rPr>
            <w:noProof/>
            <w:webHidden/>
          </w:rPr>
          <w:t>101</w:t>
        </w:r>
        <w:r>
          <w:rPr>
            <w:noProof/>
            <w:webHidden/>
          </w:rPr>
          <w:fldChar w:fldCharType="end"/>
        </w:r>
        <w:r w:rsidRPr="00CF1F4B">
          <w:rPr>
            <w:rStyle w:val="Hyperlink"/>
            <w:noProof/>
          </w:rPr>
          <w:fldChar w:fldCharType="end"/>
        </w:r>
      </w:ins>
    </w:p>
    <w:p w14:paraId="3FE41E99" w14:textId="520821EC" w:rsidR="00636A97" w:rsidRDefault="00636A97">
      <w:pPr>
        <w:pStyle w:val="ndicedeilustraes"/>
        <w:tabs>
          <w:tab w:val="right" w:leader="dot" w:pos="9061"/>
        </w:tabs>
        <w:rPr>
          <w:ins w:id="319" w:author="Ryan Lemos" w:date="2019-10-15T23:35:00Z"/>
          <w:rFonts w:asciiTheme="minorHAnsi" w:eastAsiaTheme="minorEastAsia" w:hAnsiTheme="minorHAnsi" w:cstheme="minorBidi"/>
          <w:noProof/>
          <w:sz w:val="22"/>
          <w:lang w:eastAsia="pt-BR"/>
        </w:rPr>
      </w:pPr>
      <w:ins w:id="32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88 - Tela de edição de uma questão</w:t>
        </w:r>
        <w:r>
          <w:rPr>
            <w:noProof/>
            <w:webHidden/>
          </w:rPr>
          <w:tab/>
        </w:r>
        <w:r>
          <w:rPr>
            <w:noProof/>
            <w:webHidden/>
          </w:rPr>
          <w:fldChar w:fldCharType="begin"/>
        </w:r>
        <w:r>
          <w:rPr>
            <w:noProof/>
            <w:webHidden/>
          </w:rPr>
          <w:instrText xml:space="preserve"> PAGEREF _Toc22075240 \h </w:instrText>
        </w:r>
      </w:ins>
      <w:r>
        <w:rPr>
          <w:noProof/>
          <w:webHidden/>
        </w:rPr>
      </w:r>
      <w:r>
        <w:rPr>
          <w:noProof/>
          <w:webHidden/>
        </w:rPr>
        <w:fldChar w:fldCharType="separate"/>
      </w:r>
      <w:ins w:id="321" w:author="Ryan Lemos" w:date="2019-10-15T23:35:00Z">
        <w:r>
          <w:rPr>
            <w:noProof/>
            <w:webHidden/>
          </w:rPr>
          <w:t>103</w:t>
        </w:r>
        <w:r>
          <w:rPr>
            <w:noProof/>
            <w:webHidden/>
          </w:rPr>
          <w:fldChar w:fldCharType="end"/>
        </w:r>
        <w:r w:rsidRPr="00CF1F4B">
          <w:rPr>
            <w:rStyle w:val="Hyperlink"/>
            <w:noProof/>
          </w:rPr>
          <w:fldChar w:fldCharType="end"/>
        </w:r>
      </w:ins>
    </w:p>
    <w:p w14:paraId="2D76B5D1" w14:textId="5F38D95B" w:rsidR="00636A97" w:rsidRDefault="00636A97">
      <w:pPr>
        <w:pStyle w:val="ndicedeilustraes"/>
        <w:tabs>
          <w:tab w:val="right" w:leader="dot" w:pos="9061"/>
        </w:tabs>
        <w:rPr>
          <w:ins w:id="322" w:author="Ryan Lemos" w:date="2019-10-15T23:35:00Z"/>
          <w:rFonts w:asciiTheme="minorHAnsi" w:eastAsiaTheme="minorEastAsia" w:hAnsiTheme="minorHAnsi" w:cstheme="minorBidi"/>
          <w:noProof/>
          <w:sz w:val="22"/>
          <w:lang w:eastAsia="pt-BR"/>
        </w:rPr>
      </w:pPr>
      <w:ins w:id="32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89 - Tela de criação de uma atividade</w:t>
        </w:r>
        <w:r>
          <w:rPr>
            <w:noProof/>
            <w:webHidden/>
          </w:rPr>
          <w:tab/>
        </w:r>
        <w:r>
          <w:rPr>
            <w:noProof/>
            <w:webHidden/>
          </w:rPr>
          <w:fldChar w:fldCharType="begin"/>
        </w:r>
        <w:r>
          <w:rPr>
            <w:noProof/>
            <w:webHidden/>
          </w:rPr>
          <w:instrText xml:space="preserve"> PAGEREF _Toc22075241 \h </w:instrText>
        </w:r>
      </w:ins>
      <w:r>
        <w:rPr>
          <w:noProof/>
          <w:webHidden/>
        </w:rPr>
      </w:r>
      <w:r>
        <w:rPr>
          <w:noProof/>
          <w:webHidden/>
        </w:rPr>
        <w:fldChar w:fldCharType="separate"/>
      </w:r>
      <w:ins w:id="324" w:author="Ryan Lemos" w:date="2019-10-15T23:35:00Z">
        <w:r>
          <w:rPr>
            <w:noProof/>
            <w:webHidden/>
          </w:rPr>
          <w:t>104</w:t>
        </w:r>
        <w:r>
          <w:rPr>
            <w:noProof/>
            <w:webHidden/>
          </w:rPr>
          <w:fldChar w:fldCharType="end"/>
        </w:r>
        <w:r w:rsidRPr="00CF1F4B">
          <w:rPr>
            <w:rStyle w:val="Hyperlink"/>
            <w:noProof/>
          </w:rPr>
          <w:fldChar w:fldCharType="end"/>
        </w:r>
      </w:ins>
    </w:p>
    <w:p w14:paraId="3E29CB6C" w14:textId="18379114" w:rsidR="00636A97" w:rsidRDefault="00636A97">
      <w:pPr>
        <w:pStyle w:val="ndicedeilustraes"/>
        <w:tabs>
          <w:tab w:val="right" w:leader="dot" w:pos="9061"/>
        </w:tabs>
        <w:rPr>
          <w:ins w:id="325" w:author="Ryan Lemos" w:date="2019-10-15T23:35:00Z"/>
          <w:rFonts w:asciiTheme="minorHAnsi" w:eastAsiaTheme="minorEastAsia" w:hAnsiTheme="minorHAnsi" w:cstheme="minorBidi"/>
          <w:noProof/>
          <w:sz w:val="22"/>
          <w:lang w:eastAsia="pt-BR"/>
        </w:rPr>
      </w:pPr>
      <w:ins w:id="32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90 - Tela de criação de uma atividade parte 2</w:t>
        </w:r>
        <w:r>
          <w:rPr>
            <w:noProof/>
            <w:webHidden/>
          </w:rPr>
          <w:tab/>
        </w:r>
        <w:r>
          <w:rPr>
            <w:noProof/>
            <w:webHidden/>
          </w:rPr>
          <w:fldChar w:fldCharType="begin"/>
        </w:r>
        <w:r>
          <w:rPr>
            <w:noProof/>
            <w:webHidden/>
          </w:rPr>
          <w:instrText xml:space="preserve"> PAGEREF _Toc22075242 \h </w:instrText>
        </w:r>
      </w:ins>
      <w:r>
        <w:rPr>
          <w:noProof/>
          <w:webHidden/>
        </w:rPr>
      </w:r>
      <w:r>
        <w:rPr>
          <w:noProof/>
          <w:webHidden/>
        </w:rPr>
        <w:fldChar w:fldCharType="separate"/>
      </w:r>
      <w:ins w:id="327" w:author="Ryan Lemos" w:date="2019-10-15T23:35:00Z">
        <w:r>
          <w:rPr>
            <w:noProof/>
            <w:webHidden/>
          </w:rPr>
          <w:t>105</w:t>
        </w:r>
        <w:r>
          <w:rPr>
            <w:noProof/>
            <w:webHidden/>
          </w:rPr>
          <w:fldChar w:fldCharType="end"/>
        </w:r>
        <w:r w:rsidRPr="00CF1F4B">
          <w:rPr>
            <w:rStyle w:val="Hyperlink"/>
            <w:noProof/>
          </w:rPr>
          <w:fldChar w:fldCharType="end"/>
        </w:r>
      </w:ins>
    </w:p>
    <w:p w14:paraId="646DC66C" w14:textId="0E89B33F" w:rsidR="00636A97" w:rsidRDefault="00636A97">
      <w:pPr>
        <w:pStyle w:val="ndicedeilustraes"/>
        <w:tabs>
          <w:tab w:val="right" w:leader="dot" w:pos="9061"/>
        </w:tabs>
        <w:rPr>
          <w:ins w:id="328" w:author="Ryan Lemos" w:date="2019-10-15T23:35:00Z"/>
          <w:rFonts w:asciiTheme="minorHAnsi" w:eastAsiaTheme="minorEastAsia" w:hAnsiTheme="minorHAnsi" w:cstheme="minorBidi"/>
          <w:noProof/>
          <w:sz w:val="22"/>
          <w:lang w:eastAsia="pt-BR"/>
        </w:rPr>
      </w:pPr>
      <w:ins w:id="32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91 - Tela de visualização de questões</w:t>
        </w:r>
        <w:r>
          <w:rPr>
            <w:noProof/>
            <w:webHidden/>
          </w:rPr>
          <w:tab/>
        </w:r>
        <w:r>
          <w:rPr>
            <w:noProof/>
            <w:webHidden/>
          </w:rPr>
          <w:fldChar w:fldCharType="begin"/>
        </w:r>
        <w:r>
          <w:rPr>
            <w:noProof/>
            <w:webHidden/>
          </w:rPr>
          <w:instrText xml:space="preserve"> PAGEREF _Toc22075243 \h </w:instrText>
        </w:r>
      </w:ins>
      <w:r>
        <w:rPr>
          <w:noProof/>
          <w:webHidden/>
        </w:rPr>
      </w:r>
      <w:r>
        <w:rPr>
          <w:noProof/>
          <w:webHidden/>
        </w:rPr>
        <w:fldChar w:fldCharType="separate"/>
      </w:r>
      <w:ins w:id="330" w:author="Ryan Lemos" w:date="2019-10-15T23:35:00Z">
        <w:r>
          <w:rPr>
            <w:noProof/>
            <w:webHidden/>
          </w:rPr>
          <w:t>106</w:t>
        </w:r>
        <w:r>
          <w:rPr>
            <w:noProof/>
            <w:webHidden/>
          </w:rPr>
          <w:fldChar w:fldCharType="end"/>
        </w:r>
        <w:r w:rsidRPr="00CF1F4B">
          <w:rPr>
            <w:rStyle w:val="Hyperlink"/>
            <w:noProof/>
          </w:rPr>
          <w:fldChar w:fldCharType="end"/>
        </w:r>
      </w:ins>
    </w:p>
    <w:p w14:paraId="6262156B" w14:textId="202556B4" w:rsidR="00636A97" w:rsidRDefault="00636A97">
      <w:pPr>
        <w:pStyle w:val="ndicedeilustraes"/>
        <w:tabs>
          <w:tab w:val="right" w:leader="dot" w:pos="9061"/>
        </w:tabs>
        <w:rPr>
          <w:ins w:id="331" w:author="Ryan Lemos" w:date="2019-10-15T23:35:00Z"/>
          <w:rFonts w:asciiTheme="minorHAnsi" w:eastAsiaTheme="minorEastAsia" w:hAnsiTheme="minorHAnsi" w:cstheme="minorBidi"/>
          <w:noProof/>
          <w:sz w:val="22"/>
          <w:lang w:eastAsia="pt-BR"/>
        </w:rPr>
      </w:pPr>
      <w:ins w:id="33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92 - Tela de visualização de uma questão em específico</w:t>
        </w:r>
        <w:r>
          <w:rPr>
            <w:noProof/>
            <w:webHidden/>
          </w:rPr>
          <w:tab/>
        </w:r>
        <w:r>
          <w:rPr>
            <w:noProof/>
            <w:webHidden/>
          </w:rPr>
          <w:fldChar w:fldCharType="begin"/>
        </w:r>
        <w:r>
          <w:rPr>
            <w:noProof/>
            <w:webHidden/>
          </w:rPr>
          <w:instrText xml:space="preserve"> PAGEREF _Toc22075244 \h </w:instrText>
        </w:r>
      </w:ins>
      <w:r>
        <w:rPr>
          <w:noProof/>
          <w:webHidden/>
        </w:rPr>
      </w:r>
      <w:r>
        <w:rPr>
          <w:noProof/>
          <w:webHidden/>
        </w:rPr>
        <w:fldChar w:fldCharType="separate"/>
      </w:r>
      <w:ins w:id="333" w:author="Ryan Lemos" w:date="2019-10-15T23:35:00Z">
        <w:r>
          <w:rPr>
            <w:noProof/>
            <w:webHidden/>
          </w:rPr>
          <w:t>106</w:t>
        </w:r>
        <w:r>
          <w:rPr>
            <w:noProof/>
            <w:webHidden/>
          </w:rPr>
          <w:fldChar w:fldCharType="end"/>
        </w:r>
        <w:r w:rsidRPr="00CF1F4B">
          <w:rPr>
            <w:rStyle w:val="Hyperlink"/>
            <w:noProof/>
          </w:rPr>
          <w:fldChar w:fldCharType="end"/>
        </w:r>
      </w:ins>
    </w:p>
    <w:p w14:paraId="67DC9132" w14:textId="5E675137" w:rsidR="00636A97" w:rsidRDefault="00636A97">
      <w:pPr>
        <w:pStyle w:val="ndicedeilustraes"/>
        <w:tabs>
          <w:tab w:val="right" w:leader="dot" w:pos="9061"/>
        </w:tabs>
        <w:rPr>
          <w:ins w:id="334" w:author="Ryan Lemos" w:date="2019-10-15T23:35:00Z"/>
          <w:rFonts w:asciiTheme="minorHAnsi" w:eastAsiaTheme="minorEastAsia" w:hAnsiTheme="minorHAnsi" w:cstheme="minorBidi"/>
          <w:noProof/>
          <w:sz w:val="22"/>
          <w:lang w:eastAsia="pt-BR"/>
        </w:rPr>
      </w:pPr>
      <w:ins w:id="33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93 - Tela de listagem das atividades criadas</w:t>
        </w:r>
        <w:r>
          <w:rPr>
            <w:noProof/>
            <w:webHidden/>
          </w:rPr>
          <w:tab/>
        </w:r>
        <w:r>
          <w:rPr>
            <w:noProof/>
            <w:webHidden/>
          </w:rPr>
          <w:fldChar w:fldCharType="begin"/>
        </w:r>
        <w:r>
          <w:rPr>
            <w:noProof/>
            <w:webHidden/>
          </w:rPr>
          <w:instrText xml:space="preserve"> PAGEREF _Toc22075245 \h </w:instrText>
        </w:r>
      </w:ins>
      <w:r>
        <w:rPr>
          <w:noProof/>
          <w:webHidden/>
        </w:rPr>
      </w:r>
      <w:r>
        <w:rPr>
          <w:noProof/>
          <w:webHidden/>
        </w:rPr>
        <w:fldChar w:fldCharType="separate"/>
      </w:r>
      <w:ins w:id="336" w:author="Ryan Lemos" w:date="2019-10-15T23:35:00Z">
        <w:r>
          <w:rPr>
            <w:noProof/>
            <w:webHidden/>
          </w:rPr>
          <w:t>107</w:t>
        </w:r>
        <w:r>
          <w:rPr>
            <w:noProof/>
            <w:webHidden/>
          </w:rPr>
          <w:fldChar w:fldCharType="end"/>
        </w:r>
        <w:r w:rsidRPr="00CF1F4B">
          <w:rPr>
            <w:rStyle w:val="Hyperlink"/>
            <w:noProof/>
          </w:rPr>
          <w:fldChar w:fldCharType="end"/>
        </w:r>
      </w:ins>
    </w:p>
    <w:p w14:paraId="13BB1783" w14:textId="75D600D4" w:rsidR="00636A97" w:rsidRDefault="00636A97">
      <w:pPr>
        <w:pStyle w:val="ndicedeilustraes"/>
        <w:tabs>
          <w:tab w:val="right" w:leader="dot" w:pos="9061"/>
        </w:tabs>
        <w:rPr>
          <w:ins w:id="337" w:author="Ryan Lemos" w:date="2019-10-15T23:35:00Z"/>
          <w:rFonts w:asciiTheme="minorHAnsi" w:eastAsiaTheme="minorEastAsia" w:hAnsiTheme="minorHAnsi" w:cstheme="minorBidi"/>
          <w:noProof/>
          <w:sz w:val="22"/>
          <w:lang w:eastAsia="pt-BR"/>
        </w:rPr>
      </w:pPr>
      <w:ins w:id="33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94 - Tela de edição de uma atividade</w:t>
        </w:r>
        <w:r>
          <w:rPr>
            <w:noProof/>
            <w:webHidden/>
          </w:rPr>
          <w:tab/>
        </w:r>
        <w:r>
          <w:rPr>
            <w:noProof/>
            <w:webHidden/>
          </w:rPr>
          <w:fldChar w:fldCharType="begin"/>
        </w:r>
        <w:r>
          <w:rPr>
            <w:noProof/>
            <w:webHidden/>
          </w:rPr>
          <w:instrText xml:space="preserve"> PAGEREF _Toc22075246 \h </w:instrText>
        </w:r>
      </w:ins>
      <w:r>
        <w:rPr>
          <w:noProof/>
          <w:webHidden/>
        </w:rPr>
      </w:r>
      <w:r>
        <w:rPr>
          <w:noProof/>
          <w:webHidden/>
        </w:rPr>
        <w:fldChar w:fldCharType="separate"/>
      </w:r>
      <w:ins w:id="339" w:author="Ryan Lemos" w:date="2019-10-15T23:35:00Z">
        <w:r>
          <w:rPr>
            <w:noProof/>
            <w:webHidden/>
          </w:rPr>
          <w:t>109</w:t>
        </w:r>
        <w:r>
          <w:rPr>
            <w:noProof/>
            <w:webHidden/>
          </w:rPr>
          <w:fldChar w:fldCharType="end"/>
        </w:r>
        <w:r w:rsidRPr="00CF1F4B">
          <w:rPr>
            <w:rStyle w:val="Hyperlink"/>
            <w:noProof/>
          </w:rPr>
          <w:fldChar w:fldCharType="end"/>
        </w:r>
      </w:ins>
    </w:p>
    <w:p w14:paraId="0B81C918" w14:textId="0E3120A8" w:rsidR="00636A97" w:rsidRDefault="00636A97">
      <w:pPr>
        <w:pStyle w:val="ndicedeilustraes"/>
        <w:tabs>
          <w:tab w:val="right" w:leader="dot" w:pos="9061"/>
        </w:tabs>
        <w:rPr>
          <w:ins w:id="340" w:author="Ryan Lemos" w:date="2019-10-15T23:35:00Z"/>
          <w:rFonts w:asciiTheme="minorHAnsi" w:eastAsiaTheme="minorEastAsia" w:hAnsiTheme="minorHAnsi" w:cstheme="minorBidi"/>
          <w:noProof/>
          <w:sz w:val="22"/>
          <w:lang w:eastAsia="pt-BR"/>
        </w:rPr>
      </w:pPr>
      <w:ins w:id="34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95 - Função de duplicação de registro</w:t>
        </w:r>
        <w:r>
          <w:rPr>
            <w:noProof/>
            <w:webHidden/>
          </w:rPr>
          <w:tab/>
        </w:r>
        <w:r>
          <w:rPr>
            <w:noProof/>
            <w:webHidden/>
          </w:rPr>
          <w:fldChar w:fldCharType="begin"/>
        </w:r>
        <w:r>
          <w:rPr>
            <w:noProof/>
            <w:webHidden/>
          </w:rPr>
          <w:instrText xml:space="preserve"> PAGEREF _Toc22075247 \h </w:instrText>
        </w:r>
      </w:ins>
      <w:r>
        <w:rPr>
          <w:noProof/>
          <w:webHidden/>
        </w:rPr>
      </w:r>
      <w:r>
        <w:rPr>
          <w:noProof/>
          <w:webHidden/>
        </w:rPr>
        <w:fldChar w:fldCharType="separate"/>
      </w:r>
      <w:ins w:id="342" w:author="Ryan Lemos" w:date="2019-10-15T23:35:00Z">
        <w:r>
          <w:rPr>
            <w:noProof/>
            <w:webHidden/>
          </w:rPr>
          <w:t>110</w:t>
        </w:r>
        <w:r>
          <w:rPr>
            <w:noProof/>
            <w:webHidden/>
          </w:rPr>
          <w:fldChar w:fldCharType="end"/>
        </w:r>
        <w:r w:rsidRPr="00CF1F4B">
          <w:rPr>
            <w:rStyle w:val="Hyperlink"/>
            <w:noProof/>
          </w:rPr>
          <w:fldChar w:fldCharType="end"/>
        </w:r>
      </w:ins>
    </w:p>
    <w:p w14:paraId="0D0C62A8" w14:textId="062387D2" w:rsidR="00636A97" w:rsidRDefault="00636A97">
      <w:pPr>
        <w:pStyle w:val="ndicedeilustraes"/>
        <w:tabs>
          <w:tab w:val="right" w:leader="dot" w:pos="9061"/>
        </w:tabs>
        <w:rPr>
          <w:ins w:id="343" w:author="Ryan Lemos" w:date="2019-10-15T23:35:00Z"/>
          <w:rFonts w:asciiTheme="minorHAnsi" w:eastAsiaTheme="minorEastAsia" w:hAnsiTheme="minorHAnsi" w:cstheme="minorBidi"/>
          <w:noProof/>
          <w:sz w:val="22"/>
          <w:lang w:eastAsia="pt-BR"/>
        </w:rPr>
      </w:pPr>
      <w:ins w:id="34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96 - Exemplo de atividade gerada pelo ambiente</w:t>
        </w:r>
        <w:r>
          <w:rPr>
            <w:noProof/>
            <w:webHidden/>
          </w:rPr>
          <w:tab/>
        </w:r>
        <w:r>
          <w:rPr>
            <w:noProof/>
            <w:webHidden/>
          </w:rPr>
          <w:fldChar w:fldCharType="begin"/>
        </w:r>
        <w:r>
          <w:rPr>
            <w:noProof/>
            <w:webHidden/>
          </w:rPr>
          <w:instrText xml:space="preserve"> PAGEREF _Toc22075248 \h </w:instrText>
        </w:r>
      </w:ins>
      <w:r>
        <w:rPr>
          <w:noProof/>
          <w:webHidden/>
        </w:rPr>
      </w:r>
      <w:r>
        <w:rPr>
          <w:noProof/>
          <w:webHidden/>
        </w:rPr>
        <w:fldChar w:fldCharType="separate"/>
      </w:r>
      <w:ins w:id="345" w:author="Ryan Lemos" w:date="2019-10-15T23:35:00Z">
        <w:r>
          <w:rPr>
            <w:noProof/>
            <w:webHidden/>
          </w:rPr>
          <w:t>111</w:t>
        </w:r>
        <w:r>
          <w:rPr>
            <w:noProof/>
            <w:webHidden/>
          </w:rPr>
          <w:fldChar w:fldCharType="end"/>
        </w:r>
        <w:r w:rsidRPr="00CF1F4B">
          <w:rPr>
            <w:rStyle w:val="Hyperlink"/>
            <w:noProof/>
          </w:rPr>
          <w:fldChar w:fldCharType="end"/>
        </w:r>
      </w:ins>
    </w:p>
    <w:p w14:paraId="2F317EB4" w14:textId="25E38BF5" w:rsidR="00636A97" w:rsidRDefault="00636A97">
      <w:pPr>
        <w:pStyle w:val="ndicedeilustraes"/>
        <w:tabs>
          <w:tab w:val="right" w:leader="dot" w:pos="9061"/>
        </w:tabs>
        <w:rPr>
          <w:ins w:id="346" w:author="Ryan Lemos" w:date="2019-10-15T23:35:00Z"/>
          <w:rFonts w:asciiTheme="minorHAnsi" w:eastAsiaTheme="minorEastAsia" w:hAnsiTheme="minorHAnsi" w:cstheme="minorBidi"/>
          <w:noProof/>
          <w:sz w:val="22"/>
          <w:lang w:eastAsia="pt-BR"/>
        </w:rPr>
      </w:pPr>
      <w:ins w:id="34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97 - Tela de listagem de atividades associadas a uma turma</w:t>
        </w:r>
        <w:r>
          <w:rPr>
            <w:noProof/>
            <w:webHidden/>
          </w:rPr>
          <w:tab/>
        </w:r>
        <w:r>
          <w:rPr>
            <w:noProof/>
            <w:webHidden/>
          </w:rPr>
          <w:fldChar w:fldCharType="begin"/>
        </w:r>
        <w:r>
          <w:rPr>
            <w:noProof/>
            <w:webHidden/>
          </w:rPr>
          <w:instrText xml:space="preserve"> PAGEREF _Toc22075249 \h </w:instrText>
        </w:r>
      </w:ins>
      <w:r>
        <w:rPr>
          <w:noProof/>
          <w:webHidden/>
        </w:rPr>
      </w:r>
      <w:r>
        <w:rPr>
          <w:noProof/>
          <w:webHidden/>
        </w:rPr>
        <w:fldChar w:fldCharType="separate"/>
      </w:r>
      <w:ins w:id="348" w:author="Ryan Lemos" w:date="2019-10-15T23:35:00Z">
        <w:r>
          <w:rPr>
            <w:noProof/>
            <w:webHidden/>
          </w:rPr>
          <w:t>112</w:t>
        </w:r>
        <w:r>
          <w:rPr>
            <w:noProof/>
            <w:webHidden/>
          </w:rPr>
          <w:fldChar w:fldCharType="end"/>
        </w:r>
        <w:r w:rsidRPr="00CF1F4B">
          <w:rPr>
            <w:rStyle w:val="Hyperlink"/>
            <w:noProof/>
          </w:rPr>
          <w:fldChar w:fldCharType="end"/>
        </w:r>
      </w:ins>
    </w:p>
    <w:p w14:paraId="18D697A9" w14:textId="0205DC45" w:rsidR="00636A97" w:rsidRDefault="00636A97">
      <w:pPr>
        <w:pStyle w:val="ndicedeilustraes"/>
        <w:tabs>
          <w:tab w:val="right" w:leader="dot" w:pos="9061"/>
        </w:tabs>
        <w:rPr>
          <w:ins w:id="349" w:author="Ryan Lemos" w:date="2019-10-15T23:35:00Z"/>
          <w:rFonts w:asciiTheme="minorHAnsi" w:eastAsiaTheme="minorEastAsia" w:hAnsiTheme="minorHAnsi" w:cstheme="minorBidi"/>
          <w:noProof/>
          <w:sz w:val="22"/>
          <w:lang w:eastAsia="pt-BR"/>
        </w:rPr>
      </w:pPr>
      <w:ins w:id="35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98 - Tela de associação de atividade a uma turma</w:t>
        </w:r>
        <w:r>
          <w:rPr>
            <w:noProof/>
            <w:webHidden/>
          </w:rPr>
          <w:tab/>
        </w:r>
        <w:r>
          <w:rPr>
            <w:noProof/>
            <w:webHidden/>
          </w:rPr>
          <w:fldChar w:fldCharType="begin"/>
        </w:r>
        <w:r>
          <w:rPr>
            <w:noProof/>
            <w:webHidden/>
          </w:rPr>
          <w:instrText xml:space="preserve"> PAGEREF _Toc22075250 \h </w:instrText>
        </w:r>
      </w:ins>
      <w:r>
        <w:rPr>
          <w:noProof/>
          <w:webHidden/>
        </w:rPr>
      </w:r>
      <w:r>
        <w:rPr>
          <w:noProof/>
          <w:webHidden/>
        </w:rPr>
        <w:fldChar w:fldCharType="separate"/>
      </w:r>
      <w:ins w:id="351" w:author="Ryan Lemos" w:date="2019-10-15T23:35:00Z">
        <w:r>
          <w:rPr>
            <w:noProof/>
            <w:webHidden/>
          </w:rPr>
          <w:t>113</w:t>
        </w:r>
        <w:r>
          <w:rPr>
            <w:noProof/>
            <w:webHidden/>
          </w:rPr>
          <w:fldChar w:fldCharType="end"/>
        </w:r>
        <w:r w:rsidRPr="00CF1F4B">
          <w:rPr>
            <w:rStyle w:val="Hyperlink"/>
            <w:noProof/>
          </w:rPr>
          <w:fldChar w:fldCharType="end"/>
        </w:r>
      </w:ins>
    </w:p>
    <w:p w14:paraId="7B84E0D1" w14:textId="7338E88F" w:rsidR="00636A97" w:rsidRDefault="00636A97">
      <w:pPr>
        <w:pStyle w:val="ndicedeilustraes"/>
        <w:tabs>
          <w:tab w:val="right" w:leader="dot" w:pos="9061"/>
        </w:tabs>
        <w:rPr>
          <w:ins w:id="352" w:author="Ryan Lemos" w:date="2019-10-15T23:35:00Z"/>
          <w:rFonts w:asciiTheme="minorHAnsi" w:eastAsiaTheme="minorEastAsia" w:hAnsiTheme="minorHAnsi" w:cstheme="minorBidi"/>
          <w:noProof/>
          <w:sz w:val="22"/>
          <w:lang w:eastAsia="pt-BR"/>
        </w:rPr>
      </w:pPr>
      <w:ins w:id="35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99 - Tela de resultados de uma atividade</w:t>
        </w:r>
        <w:r>
          <w:rPr>
            <w:noProof/>
            <w:webHidden/>
          </w:rPr>
          <w:tab/>
        </w:r>
        <w:r>
          <w:rPr>
            <w:noProof/>
            <w:webHidden/>
          </w:rPr>
          <w:fldChar w:fldCharType="begin"/>
        </w:r>
        <w:r>
          <w:rPr>
            <w:noProof/>
            <w:webHidden/>
          </w:rPr>
          <w:instrText xml:space="preserve"> PAGEREF _Toc22075251 \h </w:instrText>
        </w:r>
      </w:ins>
      <w:r>
        <w:rPr>
          <w:noProof/>
          <w:webHidden/>
        </w:rPr>
      </w:r>
      <w:r>
        <w:rPr>
          <w:noProof/>
          <w:webHidden/>
        </w:rPr>
        <w:fldChar w:fldCharType="separate"/>
      </w:r>
      <w:ins w:id="354" w:author="Ryan Lemos" w:date="2019-10-15T23:35:00Z">
        <w:r>
          <w:rPr>
            <w:noProof/>
            <w:webHidden/>
          </w:rPr>
          <w:t>114</w:t>
        </w:r>
        <w:r>
          <w:rPr>
            <w:noProof/>
            <w:webHidden/>
          </w:rPr>
          <w:fldChar w:fldCharType="end"/>
        </w:r>
        <w:r w:rsidRPr="00CF1F4B">
          <w:rPr>
            <w:rStyle w:val="Hyperlink"/>
            <w:noProof/>
          </w:rPr>
          <w:fldChar w:fldCharType="end"/>
        </w:r>
      </w:ins>
    </w:p>
    <w:p w14:paraId="33B1BB7F" w14:textId="61CA453F" w:rsidR="00636A97" w:rsidRDefault="00636A97">
      <w:pPr>
        <w:pStyle w:val="ndicedeilustraes"/>
        <w:tabs>
          <w:tab w:val="right" w:leader="dot" w:pos="9061"/>
        </w:tabs>
        <w:rPr>
          <w:ins w:id="355" w:author="Ryan Lemos" w:date="2019-10-15T23:35:00Z"/>
          <w:rFonts w:asciiTheme="minorHAnsi" w:eastAsiaTheme="minorEastAsia" w:hAnsiTheme="minorHAnsi" w:cstheme="minorBidi"/>
          <w:noProof/>
          <w:sz w:val="22"/>
          <w:lang w:eastAsia="pt-BR"/>
        </w:rPr>
      </w:pPr>
      <w:ins w:id="356" w:author="Ryan Lemos" w:date="2019-10-15T23:35:00Z">
        <w:r w:rsidRPr="00CF1F4B">
          <w:rPr>
            <w:rStyle w:val="Hyperlink"/>
            <w:noProof/>
          </w:rPr>
          <w:lastRenderedPageBreak/>
          <w:fldChar w:fldCharType="begin"/>
        </w:r>
        <w:r w:rsidRPr="00CF1F4B">
          <w:rPr>
            <w:rStyle w:val="Hyperlink"/>
            <w:noProof/>
          </w:rPr>
          <w:instrText xml:space="preserve"> </w:instrText>
        </w:r>
        <w:r>
          <w:rPr>
            <w:noProof/>
          </w:rPr>
          <w:instrText>HYPERLINK \l "_Toc22075252"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100 - Tela de modificação de pontuação de uma atividade</w:t>
        </w:r>
        <w:r>
          <w:rPr>
            <w:noProof/>
            <w:webHidden/>
          </w:rPr>
          <w:tab/>
        </w:r>
        <w:r>
          <w:rPr>
            <w:noProof/>
            <w:webHidden/>
          </w:rPr>
          <w:fldChar w:fldCharType="begin"/>
        </w:r>
        <w:r>
          <w:rPr>
            <w:noProof/>
            <w:webHidden/>
          </w:rPr>
          <w:instrText xml:space="preserve"> PAGEREF _Toc22075252 \h </w:instrText>
        </w:r>
      </w:ins>
      <w:r>
        <w:rPr>
          <w:noProof/>
          <w:webHidden/>
        </w:rPr>
      </w:r>
      <w:r>
        <w:rPr>
          <w:noProof/>
          <w:webHidden/>
        </w:rPr>
        <w:fldChar w:fldCharType="separate"/>
      </w:r>
      <w:ins w:id="357" w:author="Ryan Lemos" w:date="2019-10-15T23:35:00Z">
        <w:r>
          <w:rPr>
            <w:noProof/>
            <w:webHidden/>
          </w:rPr>
          <w:t>115</w:t>
        </w:r>
        <w:r>
          <w:rPr>
            <w:noProof/>
            <w:webHidden/>
          </w:rPr>
          <w:fldChar w:fldCharType="end"/>
        </w:r>
        <w:r w:rsidRPr="00CF1F4B">
          <w:rPr>
            <w:rStyle w:val="Hyperlink"/>
            <w:noProof/>
          </w:rPr>
          <w:fldChar w:fldCharType="end"/>
        </w:r>
      </w:ins>
    </w:p>
    <w:p w14:paraId="4472BD7F" w14:textId="4A85F798" w:rsidR="00636A97" w:rsidRDefault="00636A97">
      <w:pPr>
        <w:pStyle w:val="ndicedeilustraes"/>
        <w:tabs>
          <w:tab w:val="right" w:leader="dot" w:pos="9061"/>
        </w:tabs>
        <w:rPr>
          <w:ins w:id="358" w:author="Ryan Lemos" w:date="2019-10-15T23:35:00Z"/>
          <w:rFonts w:asciiTheme="minorHAnsi" w:eastAsiaTheme="minorEastAsia" w:hAnsiTheme="minorHAnsi" w:cstheme="minorBidi"/>
          <w:noProof/>
          <w:sz w:val="22"/>
          <w:lang w:eastAsia="pt-BR"/>
        </w:rPr>
      </w:pPr>
      <w:ins w:id="35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101 - Função Typescript que gera o valor das questões</w:t>
        </w:r>
        <w:r>
          <w:rPr>
            <w:noProof/>
            <w:webHidden/>
          </w:rPr>
          <w:tab/>
        </w:r>
        <w:r>
          <w:rPr>
            <w:noProof/>
            <w:webHidden/>
          </w:rPr>
          <w:fldChar w:fldCharType="begin"/>
        </w:r>
        <w:r>
          <w:rPr>
            <w:noProof/>
            <w:webHidden/>
          </w:rPr>
          <w:instrText xml:space="preserve"> PAGEREF _Toc22075253 \h </w:instrText>
        </w:r>
      </w:ins>
      <w:r>
        <w:rPr>
          <w:noProof/>
          <w:webHidden/>
        </w:rPr>
      </w:r>
      <w:r>
        <w:rPr>
          <w:noProof/>
          <w:webHidden/>
        </w:rPr>
        <w:fldChar w:fldCharType="separate"/>
      </w:r>
      <w:ins w:id="360" w:author="Ryan Lemos" w:date="2019-10-15T23:35:00Z">
        <w:r>
          <w:rPr>
            <w:noProof/>
            <w:webHidden/>
          </w:rPr>
          <w:t>116</w:t>
        </w:r>
        <w:r>
          <w:rPr>
            <w:noProof/>
            <w:webHidden/>
          </w:rPr>
          <w:fldChar w:fldCharType="end"/>
        </w:r>
        <w:r w:rsidRPr="00CF1F4B">
          <w:rPr>
            <w:rStyle w:val="Hyperlink"/>
            <w:noProof/>
          </w:rPr>
          <w:fldChar w:fldCharType="end"/>
        </w:r>
      </w:ins>
    </w:p>
    <w:p w14:paraId="00DC7A1F" w14:textId="089342A2" w:rsidR="00636A97" w:rsidRDefault="00636A97">
      <w:pPr>
        <w:pStyle w:val="ndicedeilustraes"/>
        <w:tabs>
          <w:tab w:val="right" w:leader="dot" w:pos="9061"/>
        </w:tabs>
        <w:rPr>
          <w:ins w:id="361" w:author="Ryan Lemos" w:date="2019-10-15T23:35:00Z"/>
          <w:rFonts w:asciiTheme="minorHAnsi" w:eastAsiaTheme="minorEastAsia" w:hAnsiTheme="minorHAnsi" w:cstheme="minorBidi"/>
          <w:noProof/>
          <w:sz w:val="22"/>
          <w:lang w:eastAsia="pt-BR"/>
        </w:rPr>
      </w:pPr>
      <w:ins w:id="36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102 - Tela de alteração de resultados de uma atividade</w:t>
        </w:r>
        <w:r>
          <w:rPr>
            <w:noProof/>
            <w:webHidden/>
          </w:rPr>
          <w:tab/>
        </w:r>
        <w:r>
          <w:rPr>
            <w:noProof/>
            <w:webHidden/>
          </w:rPr>
          <w:fldChar w:fldCharType="begin"/>
        </w:r>
        <w:r>
          <w:rPr>
            <w:noProof/>
            <w:webHidden/>
          </w:rPr>
          <w:instrText xml:space="preserve"> PAGEREF _Toc22075254 \h </w:instrText>
        </w:r>
      </w:ins>
      <w:r>
        <w:rPr>
          <w:noProof/>
          <w:webHidden/>
        </w:rPr>
      </w:r>
      <w:r>
        <w:rPr>
          <w:noProof/>
          <w:webHidden/>
        </w:rPr>
        <w:fldChar w:fldCharType="separate"/>
      </w:r>
      <w:ins w:id="363" w:author="Ryan Lemos" w:date="2019-10-15T23:35:00Z">
        <w:r>
          <w:rPr>
            <w:noProof/>
            <w:webHidden/>
          </w:rPr>
          <w:t>117</w:t>
        </w:r>
        <w:r>
          <w:rPr>
            <w:noProof/>
            <w:webHidden/>
          </w:rPr>
          <w:fldChar w:fldCharType="end"/>
        </w:r>
        <w:r w:rsidRPr="00CF1F4B">
          <w:rPr>
            <w:rStyle w:val="Hyperlink"/>
            <w:noProof/>
          </w:rPr>
          <w:fldChar w:fldCharType="end"/>
        </w:r>
      </w:ins>
    </w:p>
    <w:p w14:paraId="2545A798" w14:textId="7F97E7C9" w:rsidR="00636A97" w:rsidRDefault="00636A97">
      <w:pPr>
        <w:pStyle w:val="ndicedeilustraes"/>
        <w:tabs>
          <w:tab w:val="right" w:leader="dot" w:pos="9061"/>
        </w:tabs>
        <w:rPr>
          <w:ins w:id="364" w:author="Ryan Lemos" w:date="2019-10-15T23:35:00Z"/>
          <w:rFonts w:asciiTheme="minorHAnsi" w:eastAsiaTheme="minorEastAsia" w:hAnsiTheme="minorHAnsi" w:cstheme="minorBidi"/>
          <w:noProof/>
          <w:sz w:val="22"/>
          <w:lang w:eastAsia="pt-BR"/>
        </w:rPr>
      </w:pPr>
      <w:ins w:id="36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103 - Comparação entre atividades geradas para dois alunos</w:t>
        </w:r>
        <w:r>
          <w:rPr>
            <w:noProof/>
            <w:webHidden/>
          </w:rPr>
          <w:tab/>
        </w:r>
        <w:r>
          <w:rPr>
            <w:noProof/>
            <w:webHidden/>
          </w:rPr>
          <w:fldChar w:fldCharType="begin"/>
        </w:r>
        <w:r>
          <w:rPr>
            <w:noProof/>
            <w:webHidden/>
          </w:rPr>
          <w:instrText xml:space="preserve"> PAGEREF _Toc22075255 \h </w:instrText>
        </w:r>
      </w:ins>
      <w:r>
        <w:rPr>
          <w:noProof/>
          <w:webHidden/>
        </w:rPr>
      </w:r>
      <w:r>
        <w:rPr>
          <w:noProof/>
          <w:webHidden/>
        </w:rPr>
        <w:fldChar w:fldCharType="separate"/>
      </w:r>
      <w:ins w:id="366" w:author="Ryan Lemos" w:date="2019-10-15T23:35:00Z">
        <w:r>
          <w:rPr>
            <w:noProof/>
            <w:webHidden/>
          </w:rPr>
          <w:t>119</w:t>
        </w:r>
        <w:r>
          <w:rPr>
            <w:noProof/>
            <w:webHidden/>
          </w:rPr>
          <w:fldChar w:fldCharType="end"/>
        </w:r>
        <w:r w:rsidRPr="00CF1F4B">
          <w:rPr>
            <w:rStyle w:val="Hyperlink"/>
            <w:noProof/>
          </w:rPr>
          <w:fldChar w:fldCharType="end"/>
        </w:r>
      </w:ins>
    </w:p>
    <w:p w14:paraId="7C3B2BC3" w14:textId="22109887" w:rsidR="00636A97" w:rsidRDefault="00636A97">
      <w:pPr>
        <w:pStyle w:val="ndicedeilustraes"/>
        <w:tabs>
          <w:tab w:val="right" w:leader="dot" w:pos="9061"/>
        </w:tabs>
        <w:rPr>
          <w:ins w:id="367" w:author="Ryan Lemos" w:date="2019-10-15T23:35:00Z"/>
          <w:rFonts w:asciiTheme="minorHAnsi" w:eastAsiaTheme="minorEastAsia" w:hAnsiTheme="minorHAnsi" w:cstheme="minorBidi"/>
          <w:noProof/>
          <w:sz w:val="22"/>
          <w:lang w:eastAsia="pt-BR"/>
        </w:rPr>
      </w:pPr>
      <w:ins w:id="36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104 - Tela de inclusão de novos alunos a uma atividade</w:t>
        </w:r>
        <w:r>
          <w:rPr>
            <w:noProof/>
            <w:webHidden/>
          </w:rPr>
          <w:tab/>
        </w:r>
        <w:r>
          <w:rPr>
            <w:noProof/>
            <w:webHidden/>
          </w:rPr>
          <w:fldChar w:fldCharType="begin"/>
        </w:r>
        <w:r>
          <w:rPr>
            <w:noProof/>
            <w:webHidden/>
          </w:rPr>
          <w:instrText xml:space="preserve"> PAGEREF _Toc22075256 \h </w:instrText>
        </w:r>
      </w:ins>
      <w:r>
        <w:rPr>
          <w:noProof/>
          <w:webHidden/>
        </w:rPr>
      </w:r>
      <w:r>
        <w:rPr>
          <w:noProof/>
          <w:webHidden/>
        </w:rPr>
        <w:fldChar w:fldCharType="separate"/>
      </w:r>
      <w:ins w:id="369" w:author="Ryan Lemos" w:date="2019-10-15T23:35:00Z">
        <w:r>
          <w:rPr>
            <w:noProof/>
            <w:webHidden/>
          </w:rPr>
          <w:t>120</w:t>
        </w:r>
        <w:r>
          <w:rPr>
            <w:noProof/>
            <w:webHidden/>
          </w:rPr>
          <w:fldChar w:fldCharType="end"/>
        </w:r>
        <w:r w:rsidRPr="00CF1F4B">
          <w:rPr>
            <w:rStyle w:val="Hyperlink"/>
            <w:noProof/>
          </w:rPr>
          <w:fldChar w:fldCharType="end"/>
        </w:r>
      </w:ins>
    </w:p>
    <w:p w14:paraId="050AD05E" w14:textId="514704DB" w:rsidR="00636A97" w:rsidRDefault="00636A97">
      <w:pPr>
        <w:pStyle w:val="ndicedeilustraes"/>
        <w:tabs>
          <w:tab w:val="right" w:leader="dot" w:pos="9061"/>
        </w:tabs>
        <w:rPr>
          <w:ins w:id="370" w:author="Ryan Lemos" w:date="2019-10-15T23:35:00Z"/>
          <w:rFonts w:asciiTheme="minorHAnsi" w:eastAsiaTheme="minorEastAsia" w:hAnsiTheme="minorHAnsi" w:cstheme="minorBidi"/>
          <w:noProof/>
          <w:sz w:val="22"/>
          <w:lang w:eastAsia="pt-BR"/>
        </w:rPr>
      </w:pPr>
      <w:ins w:id="37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105 - Tela de listagem de atividades recebidas</w:t>
        </w:r>
        <w:r>
          <w:rPr>
            <w:noProof/>
            <w:webHidden/>
          </w:rPr>
          <w:tab/>
        </w:r>
        <w:r>
          <w:rPr>
            <w:noProof/>
            <w:webHidden/>
          </w:rPr>
          <w:fldChar w:fldCharType="begin"/>
        </w:r>
        <w:r>
          <w:rPr>
            <w:noProof/>
            <w:webHidden/>
          </w:rPr>
          <w:instrText xml:space="preserve"> PAGEREF _Toc22075257 \h </w:instrText>
        </w:r>
      </w:ins>
      <w:r>
        <w:rPr>
          <w:noProof/>
          <w:webHidden/>
        </w:rPr>
      </w:r>
      <w:r>
        <w:rPr>
          <w:noProof/>
          <w:webHidden/>
        </w:rPr>
        <w:fldChar w:fldCharType="separate"/>
      </w:r>
      <w:ins w:id="372" w:author="Ryan Lemos" w:date="2019-10-15T23:35:00Z">
        <w:r>
          <w:rPr>
            <w:noProof/>
            <w:webHidden/>
          </w:rPr>
          <w:t>121</w:t>
        </w:r>
        <w:r>
          <w:rPr>
            <w:noProof/>
            <w:webHidden/>
          </w:rPr>
          <w:fldChar w:fldCharType="end"/>
        </w:r>
        <w:r w:rsidRPr="00CF1F4B">
          <w:rPr>
            <w:rStyle w:val="Hyperlink"/>
            <w:noProof/>
          </w:rPr>
          <w:fldChar w:fldCharType="end"/>
        </w:r>
      </w:ins>
    </w:p>
    <w:p w14:paraId="0AE84D0A" w14:textId="125B0C39" w:rsidR="00636A97" w:rsidRDefault="00636A97">
      <w:pPr>
        <w:pStyle w:val="ndicedeilustraes"/>
        <w:tabs>
          <w:tab w:val="right" w:leader="dot" w:pos="9061"/>
        </w:tabs>
        <w:rPr>
          <w:ins w:id="373" w:author="Ryan Lemos" w:date="2019-10-15T23:35:00Z"/>
          <w:rFonts w:asciiTheme="minorHAnsi" w:eastAsiaTheme="minorEastAsia" w:hAnsiTheme="minorHAnsi" w:cstheme="minorBidi"/>
          <w:noProof/>
          <w:sz w:val="22"/>
          <w:lang w:eastAsia="pt-BR"/>
        </w:rPr>
      </w:pPr>
      <w:ins w:id="37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106 - Tela de correção de uma atividade</w:t>
        </w:r>
        <w:r>
          <w:rPr>
            <w:noProof/>
            <w:webHidden/>
          </w:rPr>
          <w:tab/>
        </w:r>
        <w:r>
          <w:rPr>
            <w:noProof/>
            <w:webHidden/>
          </w:rPr>
          <w:fldChar w:fldCharType="begin"/>
        </w:r>
        <w:r>
          <w:rPr>
            <w:noProof/>
            <w:webHidden/>
          </w:rPr>
          <w:instrText xml:space="preserve"> PAGEREF _Toc22075258 \h </w:instrText>
        </w:r>
      </w:ins>
      <w:r>
        <w:rPr>
          <w:noProof/>
          <w:webHidden/>
        </w:rPr>
      </w:r>
      <w:r>
        <w:rPr>
          <w:noProof/>
          <w:webHidden/>
        </w:rPr>
        <w:fldChar w:fldCharType="separate"/>
      </w:r>
      <w:ins w:id="375" w:author="Ryan Lemos" w:date="2019-10-15T23:35:00Z">
        <w:r>
          <w:rPr>
            <w:noProof/>
            <w:webHidden/>
          </w:rPr>
          <w:t>122</w:t>
        </w:r>
        <w:r>
          <w:rPr>
            <w:noProof/>
            <w:webHidden/>
          </w:rPr>
          <w:fldChar w:fldCharType="end"/>
        </w:r>
        <w:r w:rsidRPr="00CF1F4B">
          <w:rPr>
            <w:rStyle w:val="Hyperlink"/>
            <w:noProof/>
          </w:rPr>
          <w:fldChar w:fldCharType="end"/>
        </w:r>
      </w:ins>
    </w:p>
    <w:p w14:paraId="0CE03687" w14:textId="518772CA" w:rsidR="00636A97" w:rsidRDefault="00636A97">
      <w:pPr>
        <w:pStyle w:val="ndicedeilustraes"/>
        <w:tabs>
          <w:tab w:val="right" w:leader="dot" w:pos="9061"/>
        </w:tabs>
        <w:rPr>
          <w:ins w:id="376" w:author="Ryan Lemos" w:date="2019-10-15T23:35:00Z"/>
          <w:rFonts w:asciiTheme="minorHAnsi" w:eastAsiaTheme="minorEastAsia" w:hAnsiTheme="minorHAnsi" w:cstheme="minorBidi"/>
          <w:noProof/>
          <w:sz w:val="22"/>
          <w:lang w:eastAsia="pt-BR"/>
        </w:rPr>
      </w:pPr>
      <w:ins w:id="37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107 - Tela de listagem de atividades recebidas por um aluno</w:t>
        </w:r>
        <w:r>
          <w:rPr>
            <w:noProof/>
            <w:webHidden/>
          </w:rPr>
          <w:tab/>
        </w:r>
        <w:r>
          <w:rPr>
            <w:noProof/>
            <w:webHidden/>
          </w:rPr>
          <w:fldChar w:fldCharType="begin"/>
        </w:r>
        <w:r>
          <w:rPr>
            <w:noProof/>
            <w:webHidden/>
          </w:rPr>
          <w:instrText xml:space="preserve"> PAGEREF _Toc22075259 \h </w:instrText>
        </w:r>
      </w:ins>
      <w:r>
        <w:rPr>
          <w:noProof/>
          <w:webHidden/>
        </w:rPr>
      </w:r>
      <w:r>
        <w:rPr>
          <w:noProof/>
          <w:webHidden/>
        </w:rPr>
        <w:fldChar w:fldCharType="separate"/>
      </w:r>
      <w:ins w:id="378" w:author="Ryan Lemos" w:date="2019-10-15T23:35:00Z">
        <w:r>
          <w:rPr>
            <w:noProof/>
            <w:webHidden/>
          </w:rPr>
          <w:t>123</w:t>
        </w:r>
        <w:r>
          <w:rPr>
            <w:noProof/>
            <w:webHidden/>
          </w:rPr>
          <w:fldChar w:fldCharType="end"/>
        </w:r>
        <w:r w:rsidRPr="00CF1F4B">
          <w:rPr>
            <w:rStyle w:val="Hyperlink"/>
            <w:noProof/>
          </w:rPr>
          <w:fldChar w:fldCharType="end"/>
        </w:r>
      </w:ins>
    </w:p>
    <w:p w14:paraId="10988DDF" w14:textId="36A43E0E" w:rsidR="00636A97" w:rsidRDefault="00636A97">
      <w:pPr>
        <w:pStyle w:val="ndicedeilustraes"/>
        <w:tabs>
          <w:tab w:val="right" w:leader="dot" w:pos="9061"/>
        </w:tabs>
        <w:rPr>
          <w:ins w:id="379" w:author="Ryan Lemos" w:date="2019-10-15T23:35:00Z"/>
          <w:rFonts w:asciiTheme="minorHAnsi" w:eastAsiaTheme="minorEastAsia" w:hAnsiTheme="minorHAnsi" w:cstheme="minorBidi"/>
          <w:noProof/>
          <w:sz w:val="22"/>
          <w:lang w:eastAsia="pt-BR"/>
        </w:rPr>
      </w:pPr>
      <w:ins w:id="38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108 - Tela de primeiro acesso a uma atividade</w:t>
        </w:r>
        <w:r>
          <w:rPr>
            <w:noProof/>
            <w:webHidden/>
          </w:rPr>
          <w:tab/>
        </w:r>
        <w:r>
          <w:rPr>
            <w:noProof/>
            <w:webHidden/>
          </w:rPr>
          <w:fldChar w:fldCharType="begin"/>
        </w:r>
        <w:r>
          <w:rPr>
            <w:noProof/>
            <w:webHidden/>
          </w:rPr>
          <w:instrText xml:space="preserve"> PAGEREF _Toc22075260 \h </w:instrText>
        </w:r>
      </w:ins>
      <w:r>
        <w:rPr>
          <w:noProof/>
          <w:webHidden/>
        </w:rPr>
      </w:r>
      <w:r>
        <w:rPr>
          <w:noProof/>
          <w:webHidden/>
        </w:rPr>
        <w:fldChar w:fldCharType="separate"/>
      </w:r>
      <w:ins w:id="381" w:author="Ryan Lemos" w:date="2019-10-15T23:35:00Z">
        <w:r>
          <w:rPr>
            <w:noProof/>
            <w:webHidden/>
          </w:rPr>
          <w:t>124</w:t>
        </w:r>
        <w:r>
          <w:rPr>
            <w:noProof/>
            <w:webHidden/>
          </w:rPr>
          <w:fldChar w:fldCharType="end"/>
        </w:r>
        <w:r w:rsidRPr="00CF1F4B">
          <w:rPr>
            <w:rStyle w:val="Hyperlink"/>
            <w:noProof/>
          </w:rPr>
          <w:fldChar w:fldCharType="end"/>
        </w:r>
      </w:ins>
    </w:p>
    <w:p w14:paraId="478759A9" w14:textId="04E8D11E" w:rsidR="00636A97" w:rsidRDefault="00636A97">
      <w:pPr>
        <w:pStyle w:val="ndicedeilustraes"/>
        <w:tabs>
          <w:tab w:val="right" w:leader="dot" w:pos="9061"/>
        </w:tabs>
        <w:rPr>
          <w:ins w:id="382" w:author="Ryan Lemos" w:date="2019-10-15T23:35:00Z"/>
          <w:rFonts w:asciiTheme="minorHAnsi" w:eastAsiaTheme="minorEastAsia" w:hAnsiTheme="minorHAnsi" w:cstheme="minorBidi"/>
          <w:noProof/>
          <w:sz w:val="22"/>
          <w:lang w:eastAsia="pt-BR"/>
        </w:rPr>
      </w:pPr>
      <w:ins w:id="38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109 - Tela de resolução do tipo fala</w:t>
        </w:r>
        <w:r>
          <w:rPr>
            <w:noProof/>
            <w:webHidden/>
          </w:rPr>
          <w:tab/>
        </w:r>
        <w:r>
          <w:rPr>
            <w:noProof/>
            <w:webHidden/>
          </w:rPr>
          <w:fldChar w:fldCharType="begin"/>
        </w:r>
        <w:r>
          <w:rPr>
            <w:noProof/>
            <w:webHidden/>
          </w:rPr>
          <w:instrText xml:space="preserve"> PAGEREF _Toc22075261 \h </w:instrText>
        </w:r>
      </w:ins>
      <w:r>
        <w:rPr>
          <w:noProof/>
          <w:webHidden/>
        </w:rPr>
      </w:r>
      <w:r>
        <w:rPr>
          <w:noProof/>
          <w:webHidden/>
        </w:rPr>
        <w:fldChar w:fldCharType="separate"/>
      </w:r>
      <w:ins w:id="384" w:author="Ryan Lemos" w:date="2019-10-15T23:35:00Z">
        <w:r>
          <w:rPr>
            <w:noProof/>
            <w:webHidden/>
          </w:rPr>
          <w:t>125</w:t>
        </w:r>
        <w:r>
          <w:rPr>
            <w:noProof/>
            <w:webHidden/>
          </w:rPr>
          <w:fldChar w:fldCharType="end"/>
        </w:r>
        <w:r w:rsidRPr="00CF1F4B">
          <w:rPr>
            <w:rStyle w:val="Hyperlink"/>
            <w:noProof/>
          </w:rPr>
          <w:fldChar w:fldCharType="end"/>
        </w:r>
      </w:ins>
    </w:p>
    <w:p w14:paraId="2E878455" w14:textId="4A71A41C" w:rsidR="00636A97" w:rsidRDefault="00636A97">
      <w:pPr>
        <w:pStyle w:val="ndicedeilustraes"/>
        <w:tabs>
          <w:tab w:val="right" w:leader="dot" w:pos="9061"/>
        </w:tabs>
        <w:rPr>
          <w:ins w:id="385" w:author="Ryan Lemos" w:date="2019-10-15T23:35:00Z"/>
          <w:rFonts w:asciiTheme="minorHAnsi" w:eastAsiaTheme="minorEastAsia" w:hAnsiTheme="minorHAnsi" w:cstheme="minorBidi"/>
          <w:noProof/>
          <w:sz w:val="22"/>
          <w:lang w:eastAsia="pt-BR"/>
        </w:rPr>
      </w:pPr>
      <w:ins w:id="38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110 - Tela de questão com recurso de áudio</w:t>
        </w:r>
        <w:r>
          <w:rPr>
            <w:noProof/>
            <w:webHidden/>
          </w:rPr>
          <w:tab/>
        </w:r>
        <w:r>
          <w:rPr>
            <w:noProof/>
            <w:webHidden/>
          </w:rPr>
          <w:fldChar w:fldCharType="begin"/>
        </w:r>
        <w:r>
          <w:rPr>
            <w:noProof/>
            <w:webHidden/>
          </w:rPr>
          <w:instrText xml:space="preserve"> PAGEREF _Toc22075262 \h </w:instrText>
        </w:r>
      </w:ins>
      <w:r>
        <w:rPr>
          <w:noProof/>
          <w:webHidden/>
        </w:rPr>
      </w:r>
      <w:r>
        <w:rPr>
          <w:noProof/>
          <w:webHidden/>
        </w:rPr>
        <w:fldChar w:fldCharType="separate"/>
      </w:r>
      <w:ins w:id="387" w:author="Ryan Lemos" w:date="2019-10-15T23:35:00Z">
        <w:r>
          <w:rPr>
            <w:noProof/>
            <w:webHidden/>
          </w:rPr>
          <w:t>125</w:t>
        </w:r>
        <w:r>
          <w:rPr>
            <w:noProof/>
            <w:webHidden/>
          </w:rPr>
          <w:fldChar w:fldCharType="end"/>
        </w:r>
        <w:r w:rsidRPr="00CF1F4B">
          <w:rPr>
            <w:rStyle w:val="Hyperlink"/>
            <w:noProof/>
          </w:rPr>
          <w:fldChar w:fldCharType="end"/>
        </w:r>
      </w:ins>
    </w:p>
    <w:p w14:paraId="1FEC85DA" w14:textId="31BB7C63" w:rsidR="00636A97" w:rsidRDefault="00636A97">
      <w:pPr>
        <w:pStyle w:val="ndicedeilustraes"/>
        <w:tabs>
          <w:tab w:val="right" w:leader="dot" w:pos="9061"/>
        </w:tabs>
        <w:rPr>
          <w:ins w:id="388" w:author="Ryan Lemos" w:date="2019-10-15T23:35:00Z"/>
          <w:rFonts w:asciiTheme="minorHAnsi" w:eastAsiaTheme="minorEastAsia" w:hAnsiTheme="minorHAnsi" w:cstheme="minorBidi"/>
          <w:noProof/>
          <w:sz w:val="22"/>
          <w:lang w:eastAsia="pt-BR"/>
        </w:rPr>
      </w:pPr>
      <w:ins w:id="38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111 - Tela de resultado da atividade para um aluno</w:t>
        </w:r>
        <w:r>
          <w:rPr>
            <w:noProof/>
            <w:webHidden/>
          </w:rPr>
          <w:tab/>
        </w:r>
        <w:r>
          <w:rPr>
            <w:noProof/>
            <w:webHidden/>
          </w:rPr>
          <w:fldChar w:fldCharType="begin"/>
        </w:r>
        <w:r>
          <w:rPr>
            <w:noProof/>
            <w:webHidden/>
          </w:rPr>
          <w:instrText xml:space="preserve"> PAGEREF _Toc22075263 \h </w:instrText>
        </w:r>
      </w:ins>
      <w:r>
        <w:rPr>
          <w:noProof/>
          <w:webHidden/>
        </w:rPr>
      </w:r>
      <w:r>
        <w:rPr>
          <w:noProof/>
          <w:webHidden/>
        </w:rPr>
        <w:fldChar w:fldCharType="separate"/>
      </w:r>
      <w:ins w:id="390" w:author="Ryan Lemos" w:date="2019-10-15T23:35:00Z">
        <w:r>
          <w:rPr>
            <w:noProof/>
            <w:webHidden/>
          </w:rPr>
          <w:t>126</w:t>
        </w:r>
        <w:r>
          <w:rPr>
            <w:noProof/>
            <w:webHidden/>
          </w:rPr>
          <w:fldChar w:fldCharType="end"/>
        </w:r>
        <w:r w:rsidRPr="00CF1F4B">
          <w:rPr>
            <w:rStyle w:val="Hyperlink"/>
            <w:noProof/>
          </w:rPr>
          <w:fldChar w:fldCharType="end"/>
        </w:r>
      </w:ins>
    </w:p>
    <w:p w14:paraId="4FD7AEEC" w14:textId="5A4AFC12" w:rsidR="00636A97" w:rsidRDefault="00636A97">
      <w:pPr>
        <w:pStyle w:val="ndicedeilustraes"/>
        <w:tabs>
          <w:tab w:val="right" w:leader="dot" w:pos="9061"/>
        </w:tabs>
        <w:rPr>
          <w:ins w:id="391" w:author="Ryan Lemos" w:date="2019-10-15T23:35:00Z"/>
          <w:rFonts w:asciiTheme="minorHAnsi" w:eastAsiaTheme="minorEastAsia" w:hAnsiTheme="minorHAnsi" w:cstheme="minorBidi"/>
          <w:noProof/>
          <w:sz w:val="22"/>
          <w:lang w:eastAsia="pt-BR"/>
        </w:rPr>
      </w:pPr>
      <w:ins w:id="39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112 - Tela de desempenho da turma</w:t>
        </w:r>
        <w:r>
          <w:rPr>
            <w:noProof/>
            <w:webHidden/>
          </w:rPr>
          <w:tab/>
        </w:r>
        <w:r>
          <w:rPr>
            <w:noProof/>
            <w:webHidden/>
          </w:rPr>
          <w:fldChar w:fldCharType="begin"/>
        </w:r>
        <w:r>
          <w:rPr>
            <w:noProof/>
            <w:webHidden/>
          </w:rPr>
          <w:instrText xml:space="preserve"> PAGEREF _Toc22075264 \h </w:instrText>
        </w:r>
      </w:ins>
      <w:r>
        <w:rPr>
          <w:noProof/>
          <w:webHidden/>
        </w:rPr>
      </w:r>
      <w:r>
        <w:rPr>
          <w:noProof/>
          <w:webHidden/>
        </w:rPr>
        <w:fldChar w:fldCharType="separate"/>
      </w:r>
      <w:ins w:id="393" w:author="Ryan Lemos" w:date="2019-10-15T23:35:00Z">
        <w:r>
          <w:rPr>
            <w:noProof/>
            <w:webHidden/>
          </w:rPr>
          <w:t>128</w:t>
        </w:r>
        <w:r>
          <w:rPr>
            <w:noProof/>
            <w:webHidden/>
          </w:rPr>
          <w:fldChar w:fldCharType="end"/>
        </w:r>
        <w:r w:rsidRPr="00CF1F4B">
          <w:rPr>
            <w:rStyle w:val="Hyperlink"/>
            <w:noProof/>
          </w:rPr>
          <w:fldChar w:fldCharType="end"/>
        </w:r>
      </w:ins>
    </w:p>
    <w:p w14:paraId="205E6C74" w14:textId="2E1C1CFA" w:rsidR="00636A97" w:rsidRDefault="00636A97">
      <w:pPr>
        <w:pStyle w:val="ndicedeilustraes"/>
        <w:tabs>
          <w:tab w:val="right" w:leader="dot" w:pos="9061"/>
        </w:tabs>
        <w:rPr>
          <w:ins w:id="394" w:author="Ryan Lemos" w:date="2019-10-15T23:35:00Z"/>
          <w:rFonts w:asciiTheme="minorHAnsi" w:eastAsiaTheme="minorEastAsia" w:hAnsiTheme="minorHAnsi" w:cstheme="minorBidi"/>
          <w:noProof/>
          <w:sz w:val="22"/>
          <w:lang w:eastAsia="pt-BR"/>
        </w:rPr>
      </w:pPr>
      <w:ins w:id="39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113 – Trecho da classe de teste do usuário</w:t>
        </w:r>
        <w:r>
          <w:rPr>
            <w:noProof/>
            <w:webHidden/>
          </w:rPr>
          <w:tab/>
        </w:r>
        <w:r>
          <w:rPr>
            <w:noProof/>
            <w:webHidden/>
          </w:rPr>
          <w:fldChar w:fldCharType="begin"/>
        </w:r>
        <w:r>
          <w:rPr>
            <w:noProof/>
            <w:webHidden/>
          </w:rPr>
          <w:instrText xml:space="preserve"> PAGEREF _Toc22075265 \h </w:instrText>
        </w:r>
      </w:ins>
      <w:r>
        <w:rPr>
          <w:noProof/>
          <w:webHidden/>
        </w:rPr>
      </w:r>
      <w:r>
        <w:rPr>
          <w:noProof/>
          <w:webHidden/>
        </w:rPr>
        <w:fldChar w:fldCharType="separate"/>
      </w:r>
      <w:ins w:id="396" w:author="Ryan Lemos" w:date="2019-10-15T23:35:00Z">
        <w:r>
          <w:rPr>
            <w:noProof/>
            <w:webHidden/>
          </w:rPr>
          <w:t>132</w:t>
        </w:r>
        <w:r>
          <w:rPr>
            <w:noProof/>
            <w:webHidden/>
          </w:rPr>
          <w:fldChar w:fldCharType="end"/>
        </w:r>
        <w:r w:rsidRPr="00CF1F4B">
          <w:rPr>
            <w:rStyle w:val="Hyperlink"/>
            <w:noProof/>
          </w:rPr>
          <w:fldChar w:fldCharType="end"/>
        </w:r>
      </w:ins>
    </w:p>
    <w:p w14:paraId="61735403" w14:textId="2A713C4E" w:rsidR="00636A97" w:rsidRDefault="00636A97">
      <w:pPr>
        <w:pStyle w:val="ndicedeilustraes"/>
        <w:tabs>
          <w:tab w:val="right" w:leader="dot" w:pos="9061"/>
        </w:tabs>
        <w:rPr>
          <w:ins w:id="397" w:author="Ryan Lemos" w:date="2019-10-15T23:35:00Z"/>
          <w:rFonts w:asciiTheme="minorHAnsi" w:eastAsiaTheme="minorEastAsia" w:hAnsiTheme="minorHAnsi" w:cstheme="minorBidi"/>
          <w:noProof/>
          <w:sz w:val="22"/>
          <w:lang w:eastAsia="pt-BR"/>
        </w:rPr>
      </w:pPr>
      <w:ins w:id="39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114 - Teste de atualização de um evento</w:t>
        </w:r>
        <w:r>
          <w:rPr>
            <w:noProof/>
            <w:webHidden/>
          </w:rPr>
          <w:tab/>
        </w:r>
        <w:r>
          <w:rPr>
            <w:noProof/>
            <w:webHidden/>
          </w:rPr>
          <w:fldChar w:fldCharType="begin"/>
        </w:r>
        <w:r>
          <w:rPr>
            <w:noProof/>
            <w:webHidden/>
          </w:rPr>
          <w:instrText xml:space="preserve"> PAGEREF _Toc22075266 \h </w:instrText>
        </w:r>
      </w:ins>
      <w:r>
        <w:rPr>
          <w:noProof/>
          <w:webHidden/>
        </w:rPr>
      </w:r>
      <w:r>
        <w:rPr>
          <w:noProof/>
          <w:webHidden/>
        </w:rPr>
        <w:fldChar w:fldCharType="separate"/>
      </w:r>
      <w:ins w:id="399" w:author="Ryan Lemos" w:date="2019-10-15T23:35:00Z">
        <w:r>
          <w:rPr>
            <w:noProof/>
            <w:webHidden/>
          </w:rPr>
          <w:t>133</w:t>
        </w:r>
        <w:r>
          <w:rPr>
            <w:noProof/>
            <w:webHidden/>
          </w:rPr>
          <w:fldChar w:fldCharType="end"/>
        </w:r>
        <w:r w:rsidRPr="00CF1F4B">
          <w:rPr>
            <w:rStyle w:val="Hyperlink"/>
            <w:noProof/>
          </w:rPr>
          <w:fldChar w:fldCharType="end"/>
        </w:r>
      </w:ins>
    </w:p>
    <w:p w14:paraId="206AE7EF" w14:textId="00D6BEB9" w:rsidR="00636A97" w:rsidRDefault="00636A97">
      <w:pPr>
        <w:pStyle w:val="ndicedeilustraes"/>
        <w:tabs>
          <w:tab w:val="right" w:leader="dot" w:pos="9061"/>
        </w:tabs>
        <w:rPr>
          <w:ins w:id="400" w:author="Ryan Lemos" w:date="2019-10-15T23:35:00Z"/>
          <w:rFonts w:asciiTheme="minorHAnsi" w:eastAsiaTheme="minorEastAsia" w:hAnsiTheme="minorHAnsi" w:cstheme="minorBidi"/>
          <w:noProof/>
          <w:sz w:val="22"/>
          <w:lang w:eastAsia="pt-BR"/>
        </w:rPr>
      </w:pPr>
      <w:ins w:id="40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"_Toc22075267"</w:instrText>
        </w:r>
        <w:r w:rsidRPr="00CF1F4B">
          <w:rPr>
            <w:rStyle w:val="Hyperlink"/>
            <w:noProof/>
          </w:rPr>
          <w:instrText xml:space="preserve"> </w:instrText>
        </w:r>
        <w:r w:rsidRPr="00CF1F4B">
          <w:rPr>
            <w:rStyle w:val="Hyperlink"/>
            <w:noProof/>
          </w:rPr>
          <w:fldChar w:fldCharType="separate"/>
        </w:r>
        <w:r w:rsidRPr="00CF1F4B">
          <w:rPr>
            <w:rStyle w:val="Hyperlink"/>
            <w:noProof/>
            <w:lang w:val="en-US"/>
          </w:rPr>
          <w:t>Figura 115 - Teste de login</w:t>
        </w:r>
        <w:r>
          <w:rPr>
            <w:noProof/>
            <w:webHidden/>
          </w:rPr>
          <w:tab/>
        </w:r>
        <w:r>
          <w:rPr>
            <w:noProof/>
            <w:webHidden/>
          </w:rPr>
          <w:fldChar w:fldCharType="begin"/>
        </w:r>
        <w:r>
          <w:rPr>
            <w:noProof/>
            <w:webHidden/>
          </w:rPr>
          <w:instrText xml:space="preserve"> PAGEREF _Toc22075267 \h </w:instrText>
        </w:r>
      </w:ins>
      <w:r>
        <w:rPr>
          <w:noProof/>
          <w:webHidden/>
        </w:rPr>
      </w:r>
      <w:r>
        <w:rPr>
          <w:noProof/>
          <w:webHidden/>
        </w:rPr>
        <w:fldChar w:fldCharType="separate"/>
      </w:r>
      <w:ins w:id="402" w:author="Ryan Lemos" w:date="2019-10-15T23:35:00Z">
        <w:r>
          <w:rPr>
            <w:noProof/>
            <w:webHidden/>
          </w:rPr>
          <w:t>133</w:t>
        </w:r>
        <w:r>
          <w:rPr>
            <w:noProof/>
            <w:webHidden/>
          </w:rPr>
          <w:fldChar w:fldCharType="end"/>
        </w:r>
        <w:r w:rsidRPr="00CF1F4B">
          <w:rPr>
            <w:rStyle w:val="Hyperlink"/>
            <w:noProof/>
          </w:rPr>
          <w:fldChar w:fldCharType="end"/>
        </w:r>
      </w:ins>
    </w:p>
    <w:p w14:paraId="4050846E" w14:textId="61FE392A" w:rsidR="00636A97" w:rsidRDefault="00636A97">
      <w:pPr>
        <w:pStyle w:val="ndicedeilustraes"/>
        <w:tabs>
          <w:tab w:val="right" w:leader="dot" w:pos="9061"/>
        </w:tabs>
        <w:rPr>
          <w:ins w:id="403" w:author="Ryan Lemos" w:date="2019-10-15T23:35:00Z"/>
          <w:rFonts w:asciiTheme="minorHAnsi" w:eastAsiaTheme="minorEastAsia" w:hAnsiTheme="minorHAnsi" w:cstheme="minorBidi"/>
          <w:noProof/>
          <w:sz w:val="22"/>
          <w:lang w:eastAsia="pt-BR"/>
        </w:rPr>
      </w:pPr>
      <w:ins w:id="40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116 - Execução de um teste no PHPUNIT</w:t>
        </w:r>
        <w:r>
          <w:rPr>
            <w:noProof/>
            <w:webHidden/>
          </w:rPr>
          <w:tab/>
        </w:r>
        <w:r>
          <w:rPr>
            <w:noProof/>
            <w:webHidden/>
          </w:rPr>
          <w:fldChar w:fldCharType="begin"/>
        </w:r>
        <w:r>
          <w:rPr>
            <w:noProof/>
            <w:webHidden/>
          </w:rPr>
          <w:instrText xml:space="preserve"> PAGEREF _Toc22075268 \h </w:instrText>
        </w:r>
      </w:ins>
      <w:r>
        <w:rPr>
          <w:noProof/>
          <w:webHidden/>
        </w:rPr>
      </w:r>
      <w:r>
        <w:rPr>
          <w:noProof/>
          <w:webHidden/>
        </w:rPr>
        <w:fldChar w:fldCharType="separate"/>
      </w:r>
      <w:ins w:id="405" w:author="Ryan Lemos" w:date="2019-10-15T23:35:00Z">
        <w:r>
          <w:rPr>
            <w:noProof/>
            <w:webHidden/>
          </w:rPr>
          <w:t>134</w:t>
        </w:r>
        <w:r>
          <w:rPr>
            <w:noProof/>
            <w:webHidden/>
          </w:rPr>
          <w:fldChar w:fldCharType="end"/>
        </w:r>
        <w:r w:rsidRPr="00CF1F4B">
          <w:rPr>
            <w:rStyle w:val="Hyperlink"/>
            <w:noProof/>
          </w:rPr>
          <w:fldChar w:fldCharType="end"/>
        </w:r>
      </w:ins>
    </w:p>
    <w:p w14:paraId="6BF54A2C" w14:textId="5B696A1F" w:rsidR="00636A97" w:rsidRDefault="00636A97">
      <w:pPr>
        <w:pStyle w:val="ndicedeilustraes"/>
        <w:tabs>
          <w:tab w:val="right" w:leader="dot" w:pos="9061"/>
        </w:tabs>
        <w:rPr>
          <w:ins w:id="406" w:author="Ryan Lemos" w:date="2019-10-15T23:35:00Z"/>
          <w:rFonts w:asciiTheme="minorHAnsi" w:eastAsiaTheme="minorEastAsia" w:hAnsiTheme="minorHAnsi" w:cstheme="minorBidi"/>
          <w:noProof/>
          <w:sz w:val="22"/>
          <w:lang w:eastAsia="pt-BR"/>
        </w:rPr>
      </w:pPr>
      <w:ins w:id="40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117 - Lista de alunos cadastrados na produção</w:t>
        </w:r>
        <w:r>
          <w:rPr>
            <w:noProof/>
            <w:webHidden/>
          </w:rPr>
          <w:tab/>
        </w:r>
        <w:r>
          <w:rPr>
            <w:noProof/>
            <w:webHidden/>
          </w:rPr>
          <w:fldChar w:fldCharType="begin"/>
        </w:r>
        <w:r>
          <w:rPr>
            <w:noProof/>
            <w:webHidden/>
          </w:rPr>
          <w:instrText xml:space="preserve"> PAGEREF _Toc22075269 \h </w:instrText>
        </w:r>
      </w:ins>
      <w:r>
        <w:rPr>
          <w:noProof/>
          <w:webHidden/>
        </w:rPr>
      </w:r>
      <w:r>
        <w:rPr>
          <w:noProof/>
          <w:webHidden/>
        </w:rPr>
        <w:fldChar w:fldCharType="separate"/>
      </w:r>
      <w:ins w:id="408" w:author="Ryan Lemos" w:date="2019-10-15T23:35:00Z">
        <w:r>
          <w:rPr>
            <w:noProof/>
            <w:webHidden/>
          </w:rPr>
          <w:t>135</w:t>
        </w:r>
        <w:r>
          <w:rPr>
            <w:noProof/>
            <w:webHidden/>
          </w:rPr>
          <w:fldChar w:fldCharType="end"/>
        </w:r>
        <w:r w:rsidRPr="00CF1F4B">
          <w:rPr>
            <w:rStyle w:val="Hyperlink"/>
            <w:noProof/>
          </w:rPr>
          <w:fldChar w:fldCharType="end"/>
        </w:r>
      </w:ins>
    </w:p>
    <w:p w14:paraId="3C2B6E80" w14:textId="5F67115D" w:rsidR="00636A97" w:rsidRDefault="00636A97">
      <w:pPr>
        <w:pStyle w:val="ndicedeilustraes"/>
        <w:tabs>
          <w:tab w:val="right" w:leader="dot" w:pos="9061"/>
        </w:tabs>
        <w:rPr>
          <w:ins w:id="409" w:author="Ryan Lemos" w:date="2019-10-15T23:35:00Z"/>
          <w:rFonts w:asciiTheme="minorHAnsi" w:eastAsiaTheme="minorEastAsia" w:hAnsiTheme="minorHAnsi" w:cstheme="minorBidi"/>
          <w:noProof/>
          <w:sz w:val="22"/>
          <w:lang w:eastAsia="pt-BR"/>
        </w:rPr>
      </w:pPr>
      <w:ins w:id="41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"_Toc22075270"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118 - Listagem do padrão de anos pela ILC</w:t>
        </w:r>
        <w:r>
          <w:rPr>
            <w:noProof/>
            <w:webHidden/>
          </w:rPr>
          <w:tab/>
        </w:r>
        <w:r>
          <w:rPr>
            <w:noProof/>
            <w:webHidden/>
          </w:rPr>
          <w:fldChar w:fldCharType="begin"/>
        </w:r>
        <w:r>
          <w:rPr>
            <w:noProof/>
            <w:webHidden/>
          </w:rPr>
          <w:instrText xml:space="preserve"> PAGEREF _Toc22075270 \h </w:instrText>
        </w:r>
      </w:ins>
      <w:r>
        <w:rPr>
          <w:noProof/>
          <w:webHidden/>
        </w:rPr>
      </w:r>
      <w:r>
        <w:rPr>
          <w:noProof/>
          <w:webHidden/>
        </w:rPr>
        <w:fldChar w:fldCharType="separate"/>
      </w:r>
      <w:ins w:id="411" w:author="Ryan Lemos" w:date="2019-10-15T23:35:00Z">
        <w:r>
          <w:rPr>
            <w:noProof/>
            <w:webHidden/>
          </w:rPr>
          <w:t>136</w:t>
        </w:r>
        <w:r>
          <w:rPr>
            <w:noProof/>
            <w:webHidden/>
          </w:rPr>
          <w:fldChar w:fldCharType="end"/>
        </w:r>
        <w:r w:rsidRPr="00CF1F4B">
          <w:rPr>
            <w:rStyle w:val="Hyperlink"/>
            <w:noProof/>
          </w:rPr>
          <w:fldChar w:fldCharType="end"/>
        </w:r>
      </w:ins>
    </w:p>
    <w:p w14:paraId="16859DC8" w14:textId="214E83DC" w:rsidR="00A23541" w:rsidDel="00636A97" w:rsidRDefault="00A23541">
      <w:pPr>
        <w:pStyle w:val="ndicedeilustraes"/>
        <w:tabs>
          <w:tab w:val="right" w:leader="dot" w:pos="9061"/>
        </w:tabs>
        <w:rPr>
          <w:del w:id="412" w:author="Ryan Lemos" w:date="2019-10-15T23:35:00Z"/>
          <w:rFonts w:asciiTheme="minorHAnsi" w:eastAsiaTheme="minorEastAsia" w:hAnsiTheme="minorHAnsi" w:cstheme="minorBidi"/>
          <w:noProof/>
          <w:sz w:val="22"/>
          <w:lang w:eastAsia="pt-BR"/>
        </w:rPr>
      </w:pPr>
      <w:del w:id="413" w:author="Ryan Lemos" w:date="2019-10-15T23:35:00Z">
        <w:r w:rsidRPr="00636A97" w:rsidDel="00636A97">
          <w:rPr>
            <w:rStyle w:val="Hyperlink"/>
            <w:noProof/>
          </w:rPr>
          <w:delText>Figura 1 - Modelo de aprendizagem da Wizard</w:delText>
        </w:r>
        <w:r w:rsidDel="00636A97">
          <w:rPr>
            <w:noProof/>
            <w:webHidden/>
          </w:rPr>
          <w:tab/>
          <w:delText>24</w:delText>
        </w:r>
      </w:del>
    </w:p>
    <w:p w14:paraId="1F02CFA9" w14:textId="0B0B877F" w:rsidR="00A23541" w:rsidDel="00636A97" w:rsidRDefault="00A23541">
      <w:pPr>
        <w:pStyle w:val="ndicedeilustraes"/>
        <w:tabs>
          <w:tab w:val="right" w:leader="dot" w:pos="9061"/>
        </w:tabs>
        <w:rPr>
          <w:del w:id="414" w:author="Ryan Lemos" w:date="2019-10-15T23:35:00Z"/>
          <w:rFonts w:asciiTheme="minorHAnsi" w:eastAsiaTheme="minorEastAsia" w:hAnsiTheme="minorHAnsi" w:cstheme="minorBidi"/>
          <w:noProof/>
          <w:sz w:val="22"/>
          <w:lang w:eastAsia="pt-BR"/>
        </w:rPr>
      </w:pPr>
      <w:del w:id="415" w:author="Ryan Lemos" w:date="2019-10-15T23:35:00Z">
        <w:r w:rsidRPr="00636A97" w:rsidDel="00636A97">
          <w:rPr>
            <w:rStyle w:val="Hyperlink"/>
            <w:noProof/>
          </w:rPr>
          <w:delText>Figura 2 - Funcionalidades do Wiz.me</w:delText>
        </w:r>
        <w:r w:rsidDel="00636A97">
          <w:rPr>
            <w:noProof/>
            <w:webHidden/>
          </w:rPr>
          <w:tab/>
          <w:delText>25</w:delText>
        </w:r>
      </w:del>
    </w:p>
    <w:p w14:paraId="49E53D3E" w14:textId="087EA7D2" w:rsidR="00A23541" w:rsidDel="00636A97" w:rsidRDefault="00A23541">
      <w:pPr>
        <w:pStyle w:val="ndicedeilustraes"/>
        <w:tabs>
          <w:tab w:val="right" w:leader="dot" w:pos="9061"/>
        </w:tabs>
        <w:rPr>
          <w:del w:id="416" w:author="Ryan Lemos" w:date="2019-10-15T23:35:00Z"/>
          <w:rFonts w:asciiTheme="minorHAnsi" w:eastAsiaTheme="minorEastAsia" w:hAnsiTheme="minorHAnsi" w:cstheme="minorBidi"/>
          <w:noProof/>
          <w:sz w:val="22"/>
          <w:lang w:eastAsia="pt-BR"/>
        </w:rPr>
      </w:pPr>
      <w:del w:id="417" w:author="Ryan Lemos" w:date="2019-10-15T23:35:00Z">
        <w:r w:rsidRPr="00636A97" w:rsidDel="00636A97">
          <w:rPr>
            <w:rStyle w:val="Hyperlink"/>
            <w:noProof/>
          </w:rPr>
          <w:delText>Figura 3 - Características do Duolingo</w:delText>
        </w:r>
        <w:r w:rsidDel="00636A97">
          <w:rPr>
            <w:noProof/>
            <w:webHidden/>
          </w:rPr>
          <w:tab/>
          <w:delText>25</w:delText>
        </w:r>
      </w:del>
    </w:p>
    <w:p w14:paraId="7A6B4BDC" w14:textId="75E88F6C" w:rsidR="00A23541" w:rsidDel="00636A97" w:rsidRDefault="00A23541">
      <w:pPr>
        <w:pStyle w:val="ndicedeilustraes"/>
        <w:tabs>
          <w:tab w:val="right" w:leader="dot" w:pos="9061"/>
        </w:tabs>
        <w:rPr>
          <w:del w:id="418" w:author="Ryan Lemos" w:date="2019-10-15T23:35:00Z"/>
          <w:rFonts w:asciiTheme="minorHAnsi" w:eastAsiaTheme="minorEastAsia" w:hAnsiTheme="minorHAnsi" w:cstheme="minorBidi"/>
          <w:noProof/>
          <w:sz w:val="22"/>
          <w:lang w:eastAsia="pt-BR"/>
        </w:rPr>
      </w:pPr>
      <w:del w:id="419" w:author="Ryan Lemos" w:date="2019-10-15T23:35:00Z">
        <w:r w:rsidRPr="00636A97" w:rsidDel="00636A97">
          <w:rPr>
            <w:rStyle w:val="Hyperlink"/>
            <w:noProof/>
          </w:rPr>
          <w:delText>Figura 4 - Interação humano-computador adaptada da descrição do comitê SIGCHI 1992</w:delText>
        </w:r>
        <w:r w:rsidDel="00636A97">
          <w:rPr>
            <w:noProof/>
            <w:webHidden/>
          </w:rPr>
          <w:tab/>
          <w:delText>27</w:delText>
        </w:r>
      </w:del>
    </w:p>
    <w:p w14:paraId="014A3D0C" w14:textId="56CEA0D3" w:rsidR="00A23541" w:rsidDel="00636A97" w:rsidRDefault="00A23541">
      <w:pPr>
        <w:pStyle w:val="ndicedeilustraes"/>
        <w:tabs>
          <w:tab w:val="right" w:leader="dot" w:pos="9061"/>
        </w:tabs>
        <w:rPr>
          <w:del w:id="420" w:author="Ryan Lemos" w:date="2019-10-15T23:35:00Z"/>
          <w:rFonts w:asciiTheme="minorHAnsi" w:eastAsiaTheme="minorEastAsia" w:hAnsiTheme="minorHAnsi" w:cstheme="minorBidi"/>
          <w:noProof/>
          <w:sz w:val="22"/>
          <w:lang w:eastAsia="pt-BR"/>
        </w:rPr>
      </w:pPr>
      <w:del w:id="421" w:author="Ryan Lemos" w:date="2019-10-15T23:35:00Z">
        <w:r w:rsidRPr="00636A97" w:rsidDel="00636A97">
          <w:rPr>
            <w:rStyle w:val="Hyperlink"/>
            <w:noProof/>
          </w:rPr>
          <w:delText>Figura 5 - Camadas da Engenharia de Software</w:delText>
        </w:r>
        <w:r w:rsidDel="00636A97">
          <w:rPr>
            <w:noProof/>
            <w:webHidden/>
          </w:rPr>
          <w:tab/>
          <w:delText>29</w:delText>
        </w:r>
      </w:del>
    </w:p>
    <w:p w14:paraId="1814AE3C" w14:textId="170ADD50" w:rsidR="00A23541" w:rsidDel="00636A97" w:rsidRDefault="00A23541">
      <w:pPr>
        <w:pStyle w:val="ndicedeilustraes"/>
        <w:tabs>
          <w:tab w:val="right" w:leader="dot" w:pos="9061"/>
        </w:tabs>
        <w:rPr>
          <w:del w:id="422" w:author="Ryan Lemos" w:date="2019-10-15T23:35:00Z"/>
          <w:rFonts w:asciiTheme="minorHAnsi" w:eastAsiaTheme="minorEastAsia" w:hAnsiTheme="minorHAnsi" w:cstheme="minorBidi"/>
          <w:noProof/>
          <w:sz w:val="22"/>
          <w:lang w:eastAsia="pt-BR"/>
        </w:rPr>
      </w:pPr>
      <w:del w:id="423" w:author="Ryan Lemos" w:date="2019-10-15T23:35:00Z">
        <w:r w:rsidRPr="00636A97" w:rsidDel="00636A97">
          <w:rPr>
            <w:rStyle w:val="Hyperlink"/>
            <w:noProof/>
          </w:rPr>
          <w:delText>Figura 6 - Exemplo de processo</w:delText>
        </w:r>
        <w:r w:rsidDel="00636A97">
          <w:rPr>
            <w:noProof/>
            <w:webHidden/>
          </w:rPr>
          <w:tab/>
          <w:delText>30</w:delText>
        </w:r>
      </w:del>
    </w:p>
    <w:p w14:paraId="6C6CE21A" w14:textId="4DF66940" w:rsidR="00A23541" w:rsidDel="00636A97" w:rsidRDefault="00A23541">
      <w:pPr>
        <w:pStyle w:val="ndicedeilustraes"/>
        <w:tabs>
          <w:tab w:val="right" w:leader="dot" w:pos="9061"/>
        </w:tabs>
        <w:rPr>
          <w:del w:id="424" w:author="Ryan Lemos" w:date="2019-10-15T23:35:00Z"/>
          <w:rFonts w:asciiTheme="minorHAnsi" w:eastAsiaTheme="minorEastAsia" w:hAnsiTheme="minorHAnsi" w:cstheme="minorBidi"/>
          <w:noProof/>
          <w:sz w:val="22"/>
          <w:lang w:eastAsia="pt-BR"/>
        </w:rPr>
      </w:pPr>
      <w:del w:id="425" w:author="Ryan Lemos" w:date="2019-10-15T23:35:00Z">
        <w:r w:rsidRPr="00636A97" w:rsidDel="00636A97">
          <w:rPr>
            <w:rStyle w:val="Hyperlink"/>
            <w:noProof/>
          </w:rPr>
          <w:delText>Figura 7 – Exemplo de conectores em um processo de compra</w:delText>
        </w:r>
        <w:r w:rsidDel="00636A97">
          <w:rPr>
            <w:noProof/>
            <w:webHidden/>
          </w:rPr>
          <w:tab/>
          <w:delText>31</w:delText>
        </w:r>
      </w:del>
    </w:p>
    <w:p w14:paraId="282AEE87" w14:textId="5F71E32A" w:rsidR="00A23541" w:rsidDel="00636A97" w:rsidRDefault="00A23541">
      <w:pPr>
        <w:pStyle w:val="ndicedeilustraes"/>
        <w:tabs>
          <w:tab w:val="right" w:leader="dot" w:pos="9061"/>
        </w:tabs>
        <w:rPr>
          <w:del w:id="426" w:author="Ryan Lemos" w:date="2019-10-15T23:35:00Z"/>
          <w:rFonts w:asciiTheme="minorHAnsi" w:eastAsiaTheme="minorEastAsia" w:hAnsiTheme="minorHAnsi" w:cstheme="minorBidi"/>
          <w:noProof/>
          <w:sz w:val="22"/>
          <w:lang w:eastAsia="pt-BR"/>
        </w:rPr>
      </w:pPr>
      <w:del w:id="427" w:author="Ryan Lemos" w:date="2019-10-15T23:35:00Z">
        <w:r w:rsidRPr="00636A97" w:rsidDel="00636A97">
          <w:rPr>
            <w:rStyle w:val="Hyperlink"/>
            <w:noProof/>
          </w:rPr>
          <w:delText xml:space="preserve">Figura 8 - Exemplo de </w:delText>
        </w:r>
        <w:r w:rsidRPr="00636A97" w:rsidDel="00636A97">
          <w:rPr>
            <w:rStyle w:val="Hyperlink"/>
            <w:i/>
            <w:noProof/>
          </w:rPr>
          <w:delText>gateway</w:delText>
        </w:r>
        <w:r w:rsidRPr="00636A97" w:rsidDel="00636A97">
          <w:rPr>
            <w:rStyle w:val="Hyperlink"/>
            <w:noProof/>
          </w:rPr>
          <w:delText xml:space="preserve"> em um processo de compra</w:delText>
        </w:r>
        <w:r w:rsidDel="00636A97">
          <w:rPr>
            <w:noProof/>
            <w:webHidden/>
          </w:rPr>
          <w:tab/>
          <w:delText>31</w:delText>
        </w:r>
      </w:del>
    </w:p>
    <w:p w14:paraId="120D82A5" w14:textId="17CC954F" w:rsidR="00A23541" w:rsidDel="00636A97" w:rsidRDefault="00A23541">
      <w:pPr>
        <w:pStyle w:val="ndicedeilustraes"/>
        <w:tabs>
          <w:tab w:val="right" w:leader="dot" w:pos="9061"/>
        </w:tabs>
        <w:rPr>
          <w:del w:id="428" w:author="Ryan Lemos" w:date="2019-10-15T23:35:00Z"/>
          <w:rFonts w:asciiTheme="minorHAnsi" w:eastAsiaTheme="minorEastAsia" w:hAnsiTheme="minorHAnsi" w:cstheme="minorBidi"/>
          <w:noProof/>
          <w:sz w:val="22"/>
          <w:lang w:eastAsia="pt-BR"/>
        </w:rPr>
      </w:pPr>
      <w:del w:id="429" w:author="Ryan Lemos" w:date="2019-10-15T23:35:00Z">
        <w:r w:rsidRPr="00636A97" w:rsidDel="00636A97">
          <w:rPr>
            <w:rStyle w:val="Hyperlink"/>
            <w:noProof/>
          </w:rPr>
          <w:delText>Figura 9 - Exemplo de utilização de eventos em um processo de compra</w:delText>
        </w:r>
        <w:r w:rsidDel="00636A97">
          <w:rPr>
            <w:noProof/>
            <w:webHidden/>
          </w:rPr>
          <w:tab/>
          <w:delText>32</w:delText>
        </w:r>
      </w:del>
    </w:p>
    <w:p w14:paraId="2B59A000" w14:textId="63767D80" w:rsidR="00A23541" w:rsidDel="00636A97" w:rsidRDefault="00A23541">
      <w:pPr>
        <w:pStyle w:val="ndicedeilustraes"/>
        <w:tabs>
          <w:tab w:val="right" w:leader="dot" w:pos="9061"/>
        </w:tabs>
        <w:rPr>
          <w:del w:id="430" w:author="Ryan Lemos" w:date="2019-10-15T23:35:00Z"/>
          <w:rFonts w:asciiTheme="minorHAnsi" w:eastAsiaTheme="minorEastAsia" w:hAnsiTheme="minorHAnsi" w:cstheme="minorBidi"/>
          <w:noProof/>
          <w:sz w:val="22"/>
          <w:lang w:eastAsia="pt-BR"/>
        </w:rPr>
      </w:pPr>
      <w:del w:id="431" w:author="Ryan Lemos" w:date="2019-10-15T23:35:00Z">
        <w:r w:rsidRPr="00636A97" w:rsidDel="00636A97">
          <w:rPr>
            <w:rStyle w:val="Hyperlink"/>
            <w:noProof/>
          </w:rPr>
          <w:delText>Figura 10 - Exemplo de utilização de piscinas e raias em um processo de compra</w:delText>
        </w:r>
        <w:r w:rsidDel="00636A97">
          <w:rPr>
            <w:noProof/>
            <w:webHidden/>
          </w:rPr>
          <w:tab/>
          <w:delText>33</w:delText>
        </w:r>
      </w:del>
    </w:p>
    <w:p w14:paraId="285BF259" w14:textId="42B1E7B8" w:rsidR="00A23541" w:rsidDel="00636A97" w:rsidRDefault="00A23541">
      <w:pPr>
        <w:pStyle w:val="ndicedeilustraes"/>
        <w:tabs>
          <w:tab w:val="right" w:leader="dot" w:pos="9061"/>
        </w:tabs>
        <w:rPr>
          <w:del w:id="432" w:author="Ryan Lemos" w:date="2019-10-15T23:35:00Z"/>
          <w:rFonts w:asciiTheme="minorHAnsi" w:eastAsiaTheme="minorEastAsia" w:hAnsiTheme="minorHAnsi" w:cstheme="minorBidi"/>
          <w:noProof/>
          <w:sz w:val="22"/>
          <w:lang w:eastAsia="pt-BR"/>
        </w:rPr>
      </w:pPr>
      <w:del w:id="433" w:author="Ryan Lemos" w:date="2019-10-15T23:35:00Z">
        <w:r w:rsidRPr="00636A97" w:rsidDel="00636A97">
          <w:rPr>
            <w:rStyle w:val="Hyperlink"/>
            <w:noProof/>
          </w:rPr>
          <w:delText>Figura 11 - Modelo em espiral</w:delText>
        </w:r>
        <w:r w:rsidDel="00636A97">
          <w:rPr>
            <w:noProof/>
            <w:webHidden/>
          </w:rPr>
          <w:tab/>
          <w:delText>34</w:delText>
        </w:r>
      </w:del>
    </w:p>
    <w:p w14:paraId="6A6D0BB5" w14:textId="161A340C" w:rsidR="00A23541" w:rsidDel="00636A97" w:rsidRDefault="00A23541">
      <w:pPr>
        <w:pStyle w:val="ndicedeilustraes"/>
        <w:tabs>
          <w:tab w:val="right" w:leader="dot" w:pos="9061"/>
        </w:tabs>
        <w:rPr>
          <w:del w:id="434" w:author="Ryan Lemos" w:date="2019-10-15T23:35:00Z"/>
          <w:rFonts w:asciiTheme="minorHAnsi" w:eastAsiaTheme="minorEastAsia" w:hAnsiTheme="minorHAnsi" w:cstheme="minorBidi"/>
          <w:noProof/>
          <w:sz w:val="22"/>
          <w:lang w:eastAsia="pt-BR"/>
        </w:rPr>
      </w:pPr>
      <w:del w:id="435" w:author="Ryan Lemos" w:date="2019-10-15T23:35:00Z">
        <w:r w:rsidRPr="00636A97" w:rsidDel="00636A97">
          <w:rPr>
            <w:rStyle w:val="Hyperlink"/>
            <w:noProof/>
          </w:rPr>
          <w:delText>Figura 12 - Exemplo de uma estória de usuário</w:delText>
        </w:r>
        <w:r w:rsidDel="00636A97">
          <w:rPr>
            <w:noProof/>
            <w:webHidden/>
          </w:rPr>
          <w:tab/>
          <w:delText>36</w:delText>
        </w:r>
      </w:del>
    </w:p>
    <w:p w14:paraId="7467149D" w14:textId="3B15BCAF" w:rsidR="00A23541" w:rsidDel="00636A97" w:rsidRDefault="00A23541">
      <w:pPr>
        <w:pStyle w:val="ndicedeilustraes"/>
        <w:tabs>
          <w:tab w:val="right" w:leader="dot" w:pos="9061"/>
        </w:tabs>
        <w:rPr>
          <w:del w:id="436" w:author="Ryan Lemos" w:date="2019-10-15T23:35:00Z"/>
          <w:rFonts w:asciiTheme="minorHAnsi" w:eastAsiaTheme="minorEastAsia" w:hAnsiTheme="minorHAnsi" w:cstheme="minorBidi"/>
          <w:noProof/>
          <w:sz w:val="22"/>
          <w:lang w:eastAsia="pt-BR"/>
        </w:rPr>
      </w:pPr>
      <w:del w:id="437" w:author="Ryan Lemos" w:date="2019-10-15T23:35:00Z">
        <w:r w:rsidRPr="00636A97" w:rsidDel="00636A97">
          <w:rPr>
            <w:rStyle w:val="Hyperlink"/>
            <w:noProof/>
          </w:rPr>
          <w:delText>Figura 13 - Estrutura básica do HTML</w:delText>
        </w:r>
        <w:r w:rsidDel="00636A97">
          <w:rPr>
            <w:noProof/>
            <w:webHidden/>
          </w:rPr>
          <w:tab/>
          <w:delText>38</w:delText>
        </w:r>
      </w:del>
    </w:p>
    <w:p w14:paraId="318EC086" w14:textId="3968DBFB" w:rsidR="00A23541" w:rsidDel="00636A97" w:rsidRDefault="00A23541">
      <w:pPr>
        <w:pStyle w:val="ndicedeilustraes"/>
        <w:tabs>
          <w:tab w:val="right" w:leader="dot" w:pos="9061"/>
        </w:tabs>
        <w:rPr>
          <w:del w:id="438" w:author="Ryan Lemos" w:date="2019-10-15T23:35:00Z"/>
          <w:rFonts w:asciiTheme="minorHAnsi" w:eastAsiaTheme="minorEastAsia" w:hAnsiTheme="minorHAnsi" w:cstheme="minorBidi"/>
          <w:noProof/>
          <w:sz w:val="22"/>
          <w:lang w:eastAsia="pt-BR"/>
        </w:rPr>
      </w:pPr>
      <w:del w:id="439" w:author="Ryan Lemos" w:date="2019-10-15T23:35:00Z">
        <w:r w:rsidRPr="00636A97" w:rsidDel="00636A97">
          <w:rPr>
            <w:rStyle w:val="Hyperlink"/>
            <w:noProof/>
          </w:rPr>
          <w:delText>Figura 14 - Sintaxe CSS</w:delText>
        </w:r>
        <w:r w:rsidDel="00636A97">
          <w:rPr>
            <w:noProof/>
            <w:webHidden/>
          </w:rPr>
          <w:tab/>
          <w:delText>38</w:delText>
        </w:r>
      </w:del>
    </w:p>
    <w:p w14:paraId="4C7CA753" w14:textId="13401263" w:rsidR="00A23541" w:rsidDel="00636A97" w:rsidRDefault="00A23541">
      <w:pPr>
        <w:pStyle w:val="ndicedeilustraes"/>
        <w:tabs>
          <w:tab w:val="right" w:leader="dot" w:pos="9061"/>
        </w:tabs>
        <w:rPr>
          <w:del w:id="440" w:author="Ryan Lemos" w:date="2019-10-15T23:35:00Z"/>
          <w:rFonts w:asciiTheme="minorHAnsi" w:eastAsiaTheme="minorEastAsia" w:hAnsiTheme="minorHAnsi" w:cstheme="minorBidi"/>
          <w:noProof/>
          <w:sz w:val="22"/>
          <w:lang w:eastAsia="pt-BR"/>
        </w:rPr>
      </w:pPr>
      <w:del w:id="441" w:author="Ryan Lemos" w:date="2019-10-15T23:35:00Z">
        <w:r w:rsidRPr="00636A97" w:rsidDel="00636A97">
          <w:rPr>
            <w:rStyle w:val="Hyperlink"/>
            <w:noProof/>
          </w:rPr>
          <w:delText>Figura 15 – Exemplo de um seletor CSS</w:delText>
        </w:r>
        <w:r w:rsidDel="00636A97">
          <w:rPr>
            <w:noProof/>
            <w:webHidden/>
          </w:rPr>
          <w:tab/>
          <w:delText>39</w:delText>
        </w:r>
      </w:del>
    </w:p>
    <w:p w14:paraId="652C0267" w14:textId="3F274C7E" w:rsidR="00A23541" w:rsidDel="00636A97" w:rsidRDefault="00A23541">
      <w:pPr>
        <w:pStyle w:val="ndicedeilustraes"/>
        <w:tabs>
          <w:tab w:val="right" w:leader="dot" w:pos="9061"/>
        </w:tabs>
        <w:rPr>
          <w:del w:id="442" w:author="Ryan Lemos" w:date="2019-10-15T23:35:00Z"/>
          <w:rFonts w:asciiTheme="minorHAnsi" w:eastAsiaTheme="minorEastAsia" w:hAnsiTheme="minorHAnsi" w:cstheme="minorBidi"/>
          <w:noProof/>
          <w:sz w:val="22"/>
          <w:lang w:eastAsia="pt-BR"/>
        </w:rPr>
      </w:pPr>
      <w:del w:id="443" w:author="Ryan Lemos" w:date="2019-10-15T23:35:00Z">
        <w:r w:rsidRPr="00636A97" w:rsidDel="00636A97">
          <w:rPr>
            <w:rStyle w:val="Hyperlink"/>
            <w:noProof/>
          </w:rPr>
          <w:delText>Figura 16 - Exemplo de objeto JSON</w:delText>
        </w:r>
        <w:r w:rsidDel="00636A97">
          <w:rPr>
            <w:noProof/>
            <w:webHidden/>
          </w:rPr>
          <w:tab/>
          <w:delText>40</w:delText>
        </w:r>
      </w:del>
    </w:p>
    <w:p w14:paraId="64650ECB" w14:textId="707E164E" w:rsidR="00A23541" w:rsidDel="00636A97" w:rsidRDefault="00A23541">
      <w:pPr>
        <w:pStyle w:val="ndicedeilustraes"/>
        <w:tabs>
          <w:tab w:val="right" w:leader="dot" w:pos="9061"/>
        </w:tabs>
        <w:rPr>
          <w:del w:id="444" w:author="Ryan Lemos" w:date="2019-10-15T23:35:00Z"/>
          <w:rFonts w:asciiTheme="minorHAnsi" w:eastAsiaTheme="minorEastAsia" w:hAnsiTheme="minorHAnsi" w:cstheme="minorBidi"/>
          <w:noProof/>
          <w:sz w:val="22"/>
          <w:lang w:eastAsia="pt-BR"/>
        </w:rPr>
      </w:pPr>
      <w:del w:id="445" w:author="Ryan Lemos" w:date="2019-10-15T23:35:00Z">
        <w:r w:rsidRPr="00636A97" w:rsidDel="00636A97">
          <w:rPr>
            <w:rStyle w:val="Hyperlink"/>
            <w:noProof/>
          </w:rPr>
          <w:delText>Figura 17 - Exemplo da tipagem utilizada no TypeScript</w:delText>
        </w:r>
        <w:r w:rsidDel="00636A97">
          <w:rPr>
            <w:noProof/>
            <w:webHidden/>
          </w:rPr>
          <w:tab/>
          <w:delText>41</w:delText>
        </w:r>
      </w:del>
    </w:p>
    <w:p w14:paraId="13F578BC" w14:textId="1FACB1BE" w:rsidR="00A23541" w:rsidDel="00636A97" w:rsidRDefault="00A23541">
      <w:pPr>
        <w:pStyle w:val="ndicedeilustraes"/>
        <w:tabs>
          <w:tab w:val="right" w:leader="dot" w:pos="9061"/>
        </w:tabs>
        <w:rPr>
          <w:del w:id="446" w:author="Ryan Lemos" w:date="2019-10-15T23:35:00Z"/>
          <w:rFonts w:asciiTheme="minorHAnsi" w:eastAsiaTheme="minorEastAsia" w:hAnsiTheme="minorHAnsi" w:cstheme="minorBidi"/>
          <w:noProof/>
          <w:sz w:val="22"/>
          <w:lang w:eastAsia="pt-BR"/>
        </w:rPr>
      </w:pPr>
      <w:del w:id="447" w:author="Ryan Lemos" w:date="2019-10-15T23:35:00Z">
        <w:r w:rsidRPr="00636A97" w:rsidDel="00636A97">
          <w:rPr>
            <w:rStyle w:val="Hyperlink"/>
            <w:noProof/>
          </w:rPr>
          <w:delText>Figura 18 - Exemplo de código PHP em página HTML</w:delText>
        </w:r>
        <w:r w:rsidDel="00636A97">
          <w:rPr>
            <w:noProof/>
            <w:webHidden/>
          </w:rPr>
          <w:tab/>
          <w:delText>43</w:delText>
        </w:r>
      </w:del>
    </w:p>
    <w:p w14:paraId="4B2588DB" w14:textId="1D6D2898" w:rsidR="00A23541" w:rsidDel="00636A97" w:rsidRDefault="00A23541">
      <w:pPr>
        <w:pStyle w:val="ndicedeilustraes"/>
        <w:tabs>
          <w:tab w:val="right" w:leader="dot" w:pos="9061"/>
        </w:tabs>
        <w:rPr>
          <w:del w:id="448" w:author="Ryan Lemos" w:date="2019-10-15T23:35:00Z"/>
          <w:rFonts w:asciiTheme="minorHAnsi" w:eastAsiaTheme="minorEastAsia" w:hAnsiTheme="minorHAnsi" w:cstheme="minorBidi"/>
          <w:noProof/>
          <w:sz w:val="22"/>
          <w:lang w:eastAsia="pt-BR"/>
        </w:rPr>
      </w:pPr>
      <w:del w:id="449" w:author="Ryan Lemos" w:date="2019-10-15T23:35:00Z">
        <w:r w:rsidRPr="00636A97" w:rsidDel="00636A97">
          <w:rPr>
            <w:rStyle w:val="Hyperlink"/>
            <w:noProof/>
          </w:rPr>
          <w:delText>Figura 19 - Migração da tabela de usuários</w:delText>
        </w:r>
        <w:r w:rsidDel="00636A97">
          <w:rPr>
            <w:noProof/>
            <w:webHidden/>
          </w:rPr>
          <w:tab/>
          <w:delText>44</w:delText>
        </w:r>
      </w:del>
    </w:p>
    <w:p w14:paraId="7A001B1D" w14:textId="3B20B08F" w:rsidR="00A23541" w:rsidDel="00636A97" w:rsidRDefault="00A23541">
      <w:pPr>
        <w:pStyle w:val="ndicedeilustraes"/>
        <w:tabs>
          <w:tab w:val="right" w:leader="dot" w:pos="9061"/>
        </w:tabs>
        <w:rPr>
          <w:del w:id="450" w:author="Ryan Lemos" w:date="2019-10-15T23:35:00Z"/>
          <w:rFonts w:asciiTheme="minorHAnsi" w:eastAsiaTheme="minorEastAsia" w:hAnsiTheme="minorHAnsi" w:cstheme="minorBidi"/>
          <w:noProof/>
          <w:sz w:val="22"/>
          <w:lang w:eastAsia="pt-BR"/>
        </w:rPr>
      </w:pPr>
      <w:del w:id="451" w:author="Ryan Lemos" w:date="2019-10-15T23:35:00Z">
        <w:r w:rsidRPr="00636A97" w:rsidDel="00636A97">
          <w:rPr>
            <w:rStyle w:val="Hyperlink"/>
            <w:noProof/>
          </w:rPr>
          <w:delText>Figura 20 - Funcionamento de uma API</w:delText>
        </w:r>
        <w:r w:rsidDel="00636A97">
          <w:rPr>
            <w:noProof/>
            <w:webHidden/>
          </w:rPr>
          <w:tab/>
          <w:delText>47</w:delText>
        </w:r>
      </w:del>
    </w:p>
    <w:p w14:paraId="711D1467" w14:textId="25EC976C" w:rsidR="00A23541" w:rsidDel="00636A97" w:rsidRDefault="00A23541">
      <w:pPr>
        <w:pStyle w:val="ndicedeilustraes"/>
        <w:tabs>
          <w:tab w:val="right" w:leader="dot" w:pos="9061"/>
        </w:tabs>
        <w:rPr>
          <w:del w:id="452" w:author="Ryan Lemos" w:date="2019-10-15T23:35:00Z"/>
          <w:rFonts w:asciiTheme="minorHAnsi" w:eastAsiaTheme="minorEastAsia" w:hAnsiTheme="minorHAnsi" w:cstheme="minorBidi"/>
          <w:noProof/>
          <w:sz w:val="22"/>
          <w:lang w:eastAsia="pt-BR"/>
        </w:rPr>
      </w:pPr>
      <w:del w:id="453" w:author="Ryan Lemos" w:date="2019-10-15T23:35:00Z">
        <w:r w:rsidRPr="00636A97" w:rsidDel="00636A97">
          <w:rPr>
            <w:rStyle w:val="Hyperlink"/>
            <w:noProof/>
          </w:rPr>
          <w:delText>Figura 21 - Exemplo de um relacionamento entre tabelas</w:delText>
        </w:r>
        <w:r w:rsidDel="00636A97">
          <w:rPr>
            <w:noProof/>
            <w:webHidden/>
          </w:rPr>
          <w:tab/>
          <w:delText>48</w:delText>
        </w:r>
      </w:del>
    </w:p>
    <w:p w14:paraId="03A4B0C7" w14:textId="56DA09F8" w:rsidR="00A23541" w:rsidDel="00636A97" w:rsidRDefault="00A23541">
      <w:pPr>
        <w:pStyle w:val="ndicedeilustraes"/>
        <w:tabs>
          <w:tab w:val="right" w:leader="dot" w:pos="9061"/>
        </w:tabs>
        <w:rPr>
          <w:del w:id="454" w:author="Ryan Lemos" w:date="2019-10-15T23:35:00Z"/>
          <w:rFonts w:asciiTheme="minorHAnsi" w:eastAsiaTheme="minorEastAsia" w:hAnsiTheme="minorHAnsi" w:cstheme="minorBidi"/>
          <w:noProof/>
          <w:sz w:val="22"/>
          <w:lang w:eastAsia="pt-BR"/>
        </w:rPr>
      </w:pPr>
      <w:del w:id="455" w:author="Ryan Lemos" w:date="2019-10-15T23:35:00Z">
        <w:r w:rsidRPr="00636A97" w:rsidDel="00636A97">
          <w:rPr>
            <w:rStyle w:val="Hyperlink"/>
            <w:noProof/>
          </w:rPr>
          <w:delText>Figura 22 - Relacionamento muitos para muitos</w:delText>
        </w:r>
        <w:r w:rsidDel="00636A97">
          <w:rPr>
            <w:noProof/>
            <w:webHidden/>
          </w:rPr>
          <w:tab/>
          <w:delText>49</w:delText>
        </w:r>
      </w:del>
    </w:p>
    <w:p w14:paraId="601E716C" w14:textId="6810232C" w:rsidR="00A23541" w:rsidDel="00636A97" w:rsidRDefault="00A23541">
      <w:pPr>
        <w:pStyle w:val="ndicedeilustraes"/>
        <w:tabs>
          <w:tab w:val="right" w:leader="dot" w:pos="9061"/>
        </w:tabs>
        <w:rPr>
          <w:del w:id="456" w:author="Ryan Lemos" w:date="2019-10-15T23:35:00Z"/>
          <w:rFonts w:asciiTheme="minorHAnsi" w:eastAsiaTheme="minorEastAsia" w:hAnsiTheme="minorHAnsi" w:cstheme="minorBidi"/>
          <w:noProof/>
          <w:sz w:val="22"/>
          <w:lang w:eastAsia="pt-BR"/>
        </w:rPr>
      </w:pPr>
      <w:del w:id="457" w:author="Ryan Lemos" w:date="2019-10-15T23:35:00Z">
        <w:r w:rsidRPr="00636A97" w:rsidDel="00636A97">
          <w:rPr>
            <w:rStyle w:val="Hyperlink"/>
            <w:noProof/>
          </w:rPr>
          <w:delText>Figura 23 - Características do MySQL</w:delText>
        </w:r>
        <w:r w:rsidDel="00636A97">
          <w:rPr>
            <w:noProof/>
            <w:webHidden/>
          </w:rPr>
          <w:tab/>
          <w:delText>50</w:delText>
        </w:r>
      </w:del>
    </w:p>
    <w:p w14:paraId="0AF21FBE" w14:textId="1F800C18" w:rsidR="00A23541" w:rsidDel="00636A97" w:rsidRDefault="00A23541">
      <w:pPr>
        <w:pStyle w:val="ndicedeilustraes"/>
        <w:tabs>
          <w:tab w:val="right" w:leader="dot" w:pos="9061"/>
        </w:tabs>
        <w:rPr>
          <w:del w:id="458" w:author="Ryan Lemos" w:date="2019-10-15T23:35:00Z"/>
          <w:rFonts w:asciiTheme="minorHAnsi" w:eastAsiaTheme="minorEastAsia" w:hAnsiTheme="minorHAnsi" w:cstheme="minorBidi"/>
          <w:noProof/>
          <w:sz w:val="22"/>
          <w:lang w:eastAsia="pt-BR"/>
        </w:rPr>
      </w:pPr>
      <w:del w:id="459" w:author="Ryan Lemos" w:date="2019-10-15T23:35:00Z">
        <w:r w:rsidRPr="00636A97" w:rsidDel="00636A97">
          <w:rPr>
            <w:rStyle w:val="Hyperlink"/>
            <w:noProof/>
          </w:rPr>
          <w:delText>Figura 24 - Diagrama da base de dados do ambiente</w:delText>
        </w:r>
        <w:r w:rsidDel="00636A97">
          <w:rPr>
            <w:noProof/>
            <w:webHidden/>
          </w:rPr>
          <w:tab/>
          <w:delText>54</w:delText>
        </w:r>
      </w:del>
    </w:p>
    <w:p w14:paraId="05B877E5" w14:textId="377A0E65" w:rsidR="00A23541" w:rsidDel="00636A97" w:rsidRDefault="00A23541">
      <w:pPr>
        <w:pStyle w:val="ndicedeilustraes"/>
        <w:tabs>
          <w:tab w:val="right" w:leader="dot" w:pos="9061"/>
        </w:tabs>
        <w:rPr>
          <w:del w:id="460" w:author="Ryan Lemos" w:date="2019-10-15T23:35:00Z"/>
          <w:rFonts w:asciiTheme="minorHAnsi" w:eastAsiaTheme="minorEastAsia" w:hAnsiTheme="minorHAnsi" w:cstheme="minorBidi"/>
          <w:noProof/>
          <w:sz w:val="22"/>
          <w:lang w:eastAsia="pt-BR"/>
        </w:rPr>
      </w:pPr>
      <w:del w:id="461" w:author="Ryan Lemos" w:date="2019-10-15T23:35:00Z">
        <w:r w:rsidRPr="00636A97" w:rsidDel="00636A97">
          <w:rPr>
            <w:rStyle w:val="Hyperlink"/>
            <w:noProof/>
          </w:rPr>
          <w:delText>Figura 25 - Diagrama de processos do primeiro release</w:delText>
        </w:r>
        <w:r w:rsidDel="00636A97">
          <w:rPr>
            <w:noProof/>
            <w:webHidden/>
          </w:rPr>
          <w:tab/>
          <w:delText>56</w:delText>
        </w:r>
      </w:del>
    </w:p>
    <w:p w14:paraId="10DC44B1" w14:textId="4BB65264" w:rsidR="00A23541" w:rsidDel="00636A97" w:rsidRDefault="00A23541">
      <w:pPr>
        <w:pStyle w:val="ndicedeilustraes"/>
        <w:tabs>
          <w:tab w:val="right" w:leader="dot" w:pos="9061"/>
        </w:tabs>
        <w:rPr>
          <w:del w:id="462" w:author="Ryan Lemos" w:date="2019-10-15T23:35:00Z"/>
          <w:rFonts w:asciiTheme="minorHAnsi" w:eastAsiaTheme="minorEastAsia" w:hAnsiTheme="minorHAnsi" w:cstheme="minorBidi"/>
          <w:noProof/>
          <w:sz w:val="22"/>
          <w:lang w:eastAsia="pt-BR"/>
        </w:rPr>
      </w:pPr>
      <w:del w:id="463" w:author="Ryan Lemos" w:date="2019-10-15T23:35:00Z">
        <w:r w:rsidRPr="00636A97" w:rsidDel="00636A97">
          <w:rPr>
            <w:rStyle w:val="Hyperlink"/>
            <w:noProof/>
          </w:rPr>
          <w:delText>Figura 26 - Diagrama de processos do segundo release</w:delText>
        </w:r>
        <w:r w:rsidDel="00636A97">
          <w:rPr>
            <w:noProof/>
            <w:webHidden/>
          </w:rPr>
          <w:tab/>
          <w:delText>58</w:delText>
        </w:r>
      </w:del>
    </w:p>
    <w:p w14:paraId="6D43EC20" w14:textId="499EBB5B" w:rsidR="00A23541" w:rsidDel="00636A97" w:rsidRDefault="00A23541">
      <w:pPr>
        <w:pStyle w:val="ndicedeilustraes"/>
        <w:tabs>
          <w:tab w:val="right" w:leader="dot" w:pos="9061"/>
        </w:tabs>
        <w:rPr>
          <w:del w:id="464" w:author="Ryan Lemos" w:date="2019-10-15T23:35:00Z"/>
          <w:rFonts w:asciiTheme="minorHAnsi" w:eastAsiaTheme="minorEastAsia" w:hAnsiTheme="minorHAnsi" w:cstheme="minorBidi"/>
          <w:noProof/>
          <w:sz w:val="22"/>
          <w:lang w:eastAsia="pt-BR"/>
        </w:rPr>
      </w:pPr>
      <w:del w:id="465" w:author="Ryan Lemos" w:date="2019-10-15T23:35:00Z">
        <w:r w:rsidRPr="00636A97" w:rsidDel="00636A97">
          <w:rPr>
            <w:rStyle w:val="Hyperlink"/>
            <w:noProof/>
          </w:rPr>
          <w:delText>Figura 27 - Auxílio na utilização dos botões</w:delText>
        </w:r>
        <w:r w:rsidDel="00636A97">
          <w:rPr>
            <w:noProof/>
            <w:webHidden/>
          </w:rPr>
          <w:tab/>
          <w:delText>59</w:delText>
        </w:r>
      </w:del>
    </w:p>
    <w:p w14:paraId="61C67FCF" w14:textId="707009DB" w:rsidR="00A23541" w:rsidDel="00636A97" w:rsidRDefault="00A23541">
      <w:pPr>
        <w:pStyle w:val="ndicedeilustraes"/>
        <w:tabs>
          <w:tab w:val="right" w:leader="dot" w:pos="9061"/>
        </w:tabs>
        <w:rPr>
          <w:del w:id="466" w:author="Ryan Lemos" w:date="2019-10-15T23:35:00Z"/>
          <w:rFonts w:asciiTheme="minorHAnsi" w:eastAsiaTheme="minorEastAsia" w:hAnsiTheme="minorHAnsi" w:cstheme="minorBidi"/>
          <w:noProof/>
          <w:sz w:val="22"/>
          <w:lang w:eastAsia="pt-BR"/>
        </w:rPr>
      </w:pPr>
      <w:del w:id="467" w:author="Ryan Lemos" w:date="2019-10-15T23:35:00Z">
        <w:r w:rsidRPr="00636A97" w:rsidDel="00636A97">
          <w:rPr>
            <w:rStyle w:val="Hyperlink"/>
            <w:noProof/>
          </w:rPr>
          <w:delText>Figura 28 - Exemplo de botão desabilitado</w:delText>
        </w:r>
        <w:r w:rsidDel="00636A97">
          <w:rPr>
            <w:noProof/>
            <w:webHidden/>
          </w:rPr>
          <w:tab/>
          <w:delText>59</w:delText>
        </w:r>
      </w:del>
    </w:p>
    <w:p w14:paraId="17220F87" w14:textId="670DD008" w:rsidR="00A23541" w:rsidDel="00636A97" w:rsidRDefault="00A23541">
      <w:pPr>
        <w:pStyle w:val="ndicedeilustraes"/>
        <w:tabs>
          <w:tab w:val="right" w:leader="dot" w:pos="9061"/>
        </w:tabs>
        <w:rPr>
          <w:del w:id="468" w:author="Ryan Lemos" w:date="2019-10-15T23:35:00Z"/>
          <w:rFonts w:asciiTheme="minorHAnsi" w:eastAsiaTheme="minorEastAsia" w:hAnsiTheme="minorHAnsi" w:cstheme="minorBidi"/>
          <w:noProof/>
          <w:sz w:val="22"/>
          <w:lang w:eastAsia="pt-BR"/>
        </w:rPr>
      </w:pPr>
      <w:del w:id="469" w:author="Ryan Lemos" w:date="2019-10-15T23:35:00Z">
        <w:r w:rsidRPr="00636A97" w:rsidDel="00636A97">
          <w:rPr>
            <w:rStyle w:val="Hyperlink"/>
            <w:noProof/>
          </w:rPr>
          <w:delText>Figura 29 - Exemplo de botão habilitado</w:delText>
        </w:r>
        <w:r w:rsidDel="00636A97">
          <w:rPr>
            <w:noProof/>
            <w:webHidden/>
          </w:rPr>
          <w:tab/>
          <w:delText>60</w:delText>
        </w:r>
      </w:del>
    </w:p>
    <w:p w14:paraId="10BA7407" w14:textId="6C4706C5" w:rsidR="00A23541" w:rsidDel="00636A97" w:rsidRDefault="00A23541">
      <w:pPr>
        <w:pStyle w:val="ndicedeilustraes"/>
        <w:tabs>
          <w:tab w:val="right" w:leader="dot" w:pos="9061"/>
        </w:tabs>
        <w:rPr>
          <w:del w:id="470" w:author="Ryan Lemos" w:date="2019-10-15T23:35:00Z"/>
          <w:rFonts w:asciiTheme="minorHAnsi" w:eastAsiaTheme="minorEastAsia" w:hAnsiTheme="minorHAnsi" w:cstheme="minorBidi"/>
          <w:noProof/>
          <w:sz w:val="22"/>
          <w:lang w:eastAsia="pt-BR"/>
        </w:rPr>
      </w:pPr>
      <w:del w:id="471" w:author="Ryan Lemos" w:date="2019-10-15T23:35:00Z">
        <w:r w:rsidRPr="00636A97" w:rsidDel="00636A97">
          <w:rPr>
            <w:rStyle w:val="Hyperlink"/>
            <w:noProof/>
          </w:rPr>
          <w:delText>Figura 30 - Botão salvar habilitado</w:delText>
        </w:r>
        <w:r w:rsidDel="00636A97">
          <w:rPr>
            <w:noProof/>
            <w:webHidden/>
          </w:rPr>
          <w:tab/>
          <w:delText>60</w:delText>
        </w:r>
      </w:del>
    </w:p>
    <w:p w14:paraId="5C01FD0B" w14:textId="563A3E0E" w:rsidR="00A23541" w:rsidDel="00636A97" w:rsidRDefault="00A23541">
      <w:pPr>
        <w:pStyle w:val="ndicedeilustraes"/>
        <w:tabs>
          <w:tab w:val="right" w:leader="dot" w:pos="9061"/>
        </w:tabs>
        <w:rPr>
          <w:del w:id="472" w:author="Ryan Lemos" w:date="2019-10-15T23:35:00Z"/>
          <w:rFonts w:asciiTheme="minorHAnsi" w:eastAsiaTheme="minorEastAsia" w:hAnsiTheme="minorHAnsi" w:cstheme="minorBidi"/>
          <w:noProof/>
          <w:sz w:val="22"/>
          <w:lang w:eastAsia="pt-BR"/>
        </w:rPr>
      </w:pPr>
      <w:del w:id="473" w:author="Ryan Lemos" w:date="2019-10-15T23:35:00Z">
        <w:r w:rsidRPr="00636A97" w:rsidDel="00636A97">
          <w:rPr>
            <w:rStyle w:val="Hyperlink"/>
            <w:noProof/>
          </w:rPr>
          <w:delText>Figura 31 - Botão salvar desabilitado</w:delText>
        </w:r>
        <w:r w:rsidDel="00636A97">
          <w:rPr>
            <w:noProof/>
            <w:webHidden/>
          </w:rPr>
          <w:tab/>
          <w:delText>61</w:delText>
        </w:r>
      </w:del>
    </w:p>
    <w:p w14:paraId="53557A4B" w14:textId="28C76B87" w:rsidR="00A23541" w:rsidDel="00636A97" w:rsidRDefault="00A23541">
      <w:pPr>
        <w:pStyle w:val="ndicedeilustraes"/>
        <w:tabs>
          <w:tab w:val="right" w:leader="dot" w:pos="9061"/>
        </w:tabs>
        <w:rPr>
          <w:del w:id="474" w:author="Ryan Lemos" w:date="2019-10-15T23:35:00Z"/>
          <w:rFonts w:asciiTheme="minorHAnsi" w:eastAsiaTheme="minorEastAsia" w:hAnsiTheme="minorHAnsi" w:cstheme="minorBidi"/>
          <w:noProof/>
          <w:sz w:val="22"/>
          <w:lang w:eastAsia="pt-BR"/>
        </w:rPr>
      </w:pPr>
      <w:del w:id="475" w:author="Ryan Lemos" w:date="2019-10-15T23:35:00Z">
        <w:r w:rsidRPr="00636A97" w:rsidDel="00636A97">
          <w:rPr>
            <w:rStyle w:val="Hyperlink"/>
            <w:noProof/>
          </w:rPr>
          <w:delText>Figura 32 - Botão voltar</w:delText>
        </w:r>
        <w:r w:rsidDel="00636A97">
          <w:rPr>
            <w:noProof/>
            <w:webHidden/>
          </w:rPr>
          <w:tab/>
          <w:delText>61</w:delText>
        </w:r>
      </w:del>
    </w:p>
    <w:p w14:paraId="11416D49" w14:textId="0356C019" w:rsidR="00A23541" w:rsidDel="00636A97" w:rsidRDefault="00A23541">
      <w:pPr>
        <w:pStyle w:val="ndicedeilustraes"/>
        <w:tabs>
          <w:tab w:val="right" w:leader="dot" w:pos="9061"/>
        </w:tabs>
        <w:rPr>
          <w:del w:id="476" w:author="Ryan Lemos" w:date="2019-10-15T23:35:00Z"/>
          <w:rFonts w:asciiTheme="minorHAnsi" w:eastAsiaTheme="minorEastAsia" w:hAnsiTheme="minorHAnsi" w:cstheme="minorBidi"/>
          <w:noProof/>
          <w:sz w:val="22"/>
          <w:lang w:eastAsia="pt-BR"/>
        </w:rPr>
      </w:pPr>
      <w:del w:id="477" w:author="Ryan Lemos" w:date="2019-10-15T23:35:00Z">
        <w:r w:rsidRPr="00636A97" w:rsidDel="00636A97">
          <w:rPr>
            <w:rStyle w:val="Hyperlink"/>
            <w:noProof/>
          </w:rPr>
          <w:delText>Figura 33 - Botão de edição</w:delText>
        </w:r>
        <w:r w:rsidDel="00636A97">
          <w:rPr>
            <w:noProof/>
            <w:webHidden/>
          </w:rPr>
          <w:tab/>
          <w:delText>61</w:delText>
        </w:r>
      </w:del>
    </w:p>
    <w:p w14:paraId="160A3B6D" w14:textId="2F59345D" w:rsidR="00A23541" w:rsidDel="00636A97" w:rsidRDefault="00A23541">
      <w:pPr>
        <w:pStyle w:val="ndicedeilustraes"/>
        <w:tabs>
          <w:tab w:val="right" w:leader="dot" w:pos="9061"/>
        </w:tabs>
        <w:rPr>
          <w:del w:id="478" w:author="Ryan Lemos" w:date="2019-10-15T23:35:00Z"/>
          <w:rFonts w:asciiTheme="minorHAnsi" w:eastAsiaTheme="minorEastAsia" w:hAnsiTheme="minorHAnsi" w:cstheme="minorBidi"/>
          <w:noProof/>
          <w:sz w:val="22"/>
          <w:lang w:eastAsia="pt-BR"/>
        </w:rPr>
      </w:pPr>
      <w:del w:id="479" w:author="Ryan Lemos" w:date="2019-10-15T23:35:00Z">
        <w:r w:rsidRPr="00636A97" w:rsidDel="00636A97">
          <w:rPr>
            <w:rStyle w:val="Hyperlink"/>
            <w:noProof/>
          </w:rPr>
          <w:delText>Figura 34 - Botão de exclusão</w:delText>
        </w:r>
        <w:r w:rsidDel="00636A97">
          <w:rPr>
            <w:noProof/>
            <w:webHidden/>
          </w:rPr>
          <w:tab/>
          <w:delText>62</w:delText>
        </w:r>
      </w:del>
    </w:p>
    <w:p w14:paraId="21967707" w14:textId="12276FA4" w:rsidR="00A23541" w:rsidDel="00636A97" w:rsidRDefault="00A23541">
      <w:pPr>
        <w:pStyle w:val="ndicedeilustraes"/>
        <w:tabs>
          <w:tab w:val="right" w:leader="dot" w:pos="9061"/>
        </w:tabs>
        <w:rPr>
          <w:del w:id="480" w:author="Ryan Lemos" w:date="2019-10-15T23:35:00Z"/>
          <w:rFonts w:asciiTheme="minorHAnsi" w:eastAsiaTheme="minorEastAsia" w:hAnsiTheme="minorHAnsi" w:cstheme="minorBidi"/>
          <w:noProof/>
          <w:sz w:val="22"/>
          <w:lang w:eastAsia="pt-BR"/>
        </w:rPr>
      </w:pPr>
      <w:del w:id="481" w:author="Ryan Lemos" w:date="2019-10-15T23:35:00Z">
        <w:r w:rsidRPr="00636A97" w:rsidDel="00636A97">
          <w:rPr>
            <w:rStyle w:val="Hyperlink"/>
            <w:noProof/>
          </w:rPr>
          <w:delText>Figura 35 - Mensagem de exclusão de um registro</w:delText>
        </w:r>
        <w:r w:rsidDel="00636A97">
          <w:rPr>
            <w:noProof/>
            <w:webHidden/>
          </w:rPr>
          <w:tab/>
          <w:delText>62</w:delText>
        </w:r>
      </w:del>
    </w:p>
    <w:p w14:paraId="24610463" w14:textId="5E01B658" w:rsidR="00A23541" w:rsidDel="00636A97" w:rsidRDefault="00A23541">
      <w:pPr>
        <w:pStyle w:val="ndicedeilustraes"/>
        <w:tabs>
          <w:tab w:val="right" w:leader="dot" w:pos="9061"/>
        </w:tabs>
        <w:rPr>
          <w:del w:id="482" w:author="Ryan Lemos" w:date="2019-10-15T23:35:00Z"/>
          <w:rFonts w:asciiTheme="minorHAnsi" w:eastAsiaTheme="minorEastAsia" w:hAnsiTheme="minorHAnsi" w:cstheme="minorBidi"/>
          <w:noProof/>
          <w:sz w:val="22"/>
          <w:lang w:eastAsia="pt-BR"/>
        </w:rPr>
      </w:pPr>
      <w:del w:id="483" w:author="Ryan Lemos" w:date="2019-10-15T23:35:00Z">
        <w:r w:rsidRPr="00636A97" w:rsidDel="00636A97">
          <w:rPr>
            <w:rStyle w:val="Hyperlink"/>
            <w:noProof/>
          </w:rPr>
          <w:delText>Figura 36 - Botão de visualizar registro</w:delText>
        </w:r>
        <w:r w:rsidDel="00636A97">
          <w:rPr>
            <w:noProof/>
            <w:webHidden/>
          </w:rPr>
          <w:tab/>
          <w:delText>62</w:delText>
        </w:r>
      </w:del>
    </w:p>
    <w:p w14:paraId="38F21053" w14:textId="2F6BB0DC" w:rsidR="00A23541" w:rsidDel="00636A97" w:rsidRDefault="00A23541">
      <w:pPr>
        <w:pStyle w:val="ndicedeilustraes"/>
        <w:tabs>
          <w:tab w:val="right" w:leader="dot" w:pos="9061"/>
        </w:tabs>
        <w:rPr>
          <w:del w:id="484" w:author="Ryan Lemos" w:date="2019-10-15T23:35:00Z"/>
          <w:rFonts w:asciiTheme="minorHAnsi" w:eastAsiaTheme="minorEastAsia" w:hAnsiTheme="minorHAnsi" w:cstheme="minorBidi"/>
          <w:noProof/>
          <w:sz w:val="22"/>
          <w:lang w:eastAsia="pt-BR"/>
        </w:rPr>
      </w:pPr>
      <w:del w:id="485" w:author="Ryan Lemos" w:date="2019-10-15T23:35:00Z">
        <w:r w:rsidRPr="00636A97" w:rsidDel="00636A97">
          <w:rPr>
            <w:rStyle w:val="Hyperlink"/>
            <w:noProof/>
          </w:rPr>
          <w:delText>Figura 37 - Botão de novo registro</w:delText>
        </w:r>
        <w:r w:rsidDel="00636A97">
          <w:rPr>
            <w:noProof/>
            <w:webHidden/>
          </w:rPr>
          <w:tab/>
          <w:delText>63</w:delText>
        </w:r>
      </w:del>
    </w:p>
    <w:p w14:paraId="39690922" w14:textId="467A46F4" w:rsidR="00A23541" w:rsidDel="00636A97" w:rsidRDefault="00A23541">
      <w:pPr>
        <w:pStyle w:val="ndicedeilustraes"/>
        <w:tabs>
          <w:tab w:val="right" w:leader="dot" w:pos="9061"/>
        </w:tabs>
        <w:rPr>
          <w:del w:id="486" w:author="Ryan Lemos" w:date="2019-10-15T23:35:00Z"/>
          <w:rFonts w:asciiTheme="minorHAnsi" w:eastAsiaTheme="minorEastAsia" w:hAnsiTheme="minorHAnsi" w:cstheme="minorBidi"/>
          <w:noProof/>
          <w:sz w:val="22"/>
          <w:lang w:eastAsia="pt-BR"/>
        </w:rPr>
      </w:pPr>
      <w:del w:id="487" w:author="Ryan Lemos" w:date="2019-10-15T23:35:00Z">
        <w:r w:rsidRPr="00636A97" w:rsidDel="00636A97">
          <w:rPr>
            <w:rStyle w:val="Hyperlink"/>
            <w:noProof/>
          </w:rPr>
          <w:delText>Figura 38 - Botão de recarregar dados</w:delText>
        </w:r>
        <w:r w:rsidDel="00636A97">
          <w:rPr>
            <w:noProof/>
            <w:webHidden/>
          </w:rPr>
          <w:tab/>
          <w:delText>63</w:delText>
        </w:r>
      </w:del>
    </w:p>
    <w:p w14:paraId="0D90340C" w14:textId="5032C1A4" w:rsidR="00A23541" w:rsidDel="00636A97" w:rsidRDefault="00A23541">
      <w:pPr>
        <w:pStyle w:val="ndicedeilustraes"/>
        <w:tabs>
          <w:tab w:val="right" w:leader="dot" w:pos="9061"/>
        </w:tabs>
        <w:rPr>
          <w:del w:id="488" w:author="Ryan Lemos" w:date="2019-10-15T23:35:00Z"/>
          <w:rFonts w:asciiTheme="minorHAnsi" w:eastAsiaTheme="minorEastAsia" w:hAnsiTheme="minorHAnsi" w:cstheme="minorBidi"/>
          <w:noProof/>
          <w:sz w:val="22"/>
          <w:lang w:eastAsia="pt-BR"/>
        </w:rPr>
      </w:pPr>
      <w:del w:id="489" w:author="Ryan Lemos" w:date="2019-10-15T23:35:00Z">
        <w:r w:rsidRPr="00636A97" w:rsidDel="00636A97">
          <w:rPr>
            <w:rStyle w:val="Hyperlink"/>
            <w:noProof/>
          </w:rPr>
          <w:delText>Figura 39 - Botão para trocar de senha</w:delText>
        </w:r>
        <w:r w:rsidDel="00636A97">
          <w:rPr>
            <w:noProof/>
            <w:webHidden/>
          </w:rPr>
          <w:tab/>
          <w:delText>63</w:delText>
        </w:r>
      </w:del>
    </w:p>
    <w:p w14:paraId="702969E7" w14:textId="1B3C5C8E" w:rsidR="00A23541" w:rsidDel="00636A97" w:rsidRDefault="00A23541">
      <w:pPr>
        <w:pStyle w:val="ndicedeilustraes"/>
        <w:tabs>
          <w:tab w:val="right" w:leader="dot" w:pos="9061"/>
        </w:tabs>
        <w:rPr>
          <w:del w:id="490" w:author="Ryan Lemos" w:date="2019-10-15T23:35:00Z"/>
          <w:rFonts w:asciiTheme="minorHAnsi" w:eastAsiaTheme="minorEastAsia" w:hAnsiTheme="minorHAnsi" w:cstheme="minorBidi"/>
          <w:noProof/>
          <w:sz w:val="22"/>
          <w:lang w:eastAsia="pt-BR"/>
        </w:rPr>
      </w:pPr>
      <w:del w:id="491" w:author="Ryan Lemos" w:date="2019-10-15T23:35:00Z">
        <w:r w:rsidRPr="00636A97" w:rsidDel="00636A97">
          <w:rPr>
            <w:rStyle w:val="Hyperlink"/>
            <w:noProof/>
          </w:rPr>
          <w:delText>Figura 40 - Botão de duplicar registro</w:delText>
        </w:r>
        <w:r w:rsidDel="00636A97">
          <w:rPr>
            <w:noProof/>
            <w:webHidden/>
          </w:rPr>
          <w:tab/>
          <w:delText>64</w:delText>
        </w:r>
      </w:del>
    </w:p>
    <w:p w14:paraId="7FD0AFEF" w14:textId="49E76DCF" w:rsidR="00A23541" w:rsidDel="00636A97" w:rsidRDefault="00A23541">
      <w:pPr>
        <w:pStyle w:val="ndicedeilustraes"/>
        <w:tabs>
          <w:tab w:val="right" w:leader="dot" w:pos="9061"/>
        </w:tabs>
        <w:rPr>
          <w:del w:id="492" w:author="Ryan Lemos" w:date="2019-10-15T23:35:00Z"/>
          <w:rFonts w:asciiTheme="minorHAnsi" w:eastAsiaTheme="minorEastAsia" w:hAnsiTheme="minorHAnsi" w:cstheme="minorBidi"/>
          <w:noProof/>
          <w:sz w:val="22"/>
          <w:lang w:eastAsia="pt-BR"/>
        </w:rPr>
      </w:pPr>
      <w:del w:id="493" w:author="Ryan Lemos" w:date="2019-10-15T23:35:00Z">
        <w:r w:rsidRPr="00636A97" w:rsidDel="00636A97">
          <w:rPr>
            <w:rStyle w:val="Hyperlink"/>
            <w:noProof/>
          </w:rPr>
          <w:delText>Figura 41 - Botão de gerar PDF</w:delText>
        </w:r>
        <w:r w:rsidDel="00636A97">
          <w:rPr>
            <w:noProof/>
            <w:webHidden/>
          </w:rPr>
          <w:tab/>
          <w:delText>64</w:delText>
        </w:r>
      </w:del>
    </w:p>
    <w:p w14:paraId="03FA6F1F" w14:textId="0198C4E9" w:rsidR="00A23541" w:rsidDel="00636A97" w:rsidRDefault="00A23541">
      <w:pPr>
        <w:pStyle w:val="ndicedeilustraes"/>
        <w:tabs>
          <w:tab w:val="right" w:leader="dot" w:pos="9061"/>
        </w:tabs>
        <w:rPr>
          <w:del w:id="494" w:author="Ryan Lemos" w:date="2019-10-15T23:35:00Z"/>
          <w:rFonts w:asciiTheme="minorHAnsi" w:eastAsiaTheme="minorEastAsia" w:hAnsiTheme="minorHAnsi" w:cstheme="minorBidi"/>
          <w:noProof/>
          <w:sz w:val="22"/>
          <w:lang w:eastAsia="pt-BR"/>
        </w:rPr>
      </w:pPr>
      <w:del w:id="495" w:author="Ryan Lemos" w:date="2019-10-15T23:35:00Z">
        <w:r w:rsidRPr="00636A97" w:rsidDel="00636A97">
          <w:rPr>
            <w:rStyle w:val="Hyperlink"/>
            <w:noProof/>
          </w:rPr>
          <w:delText>Figura 42 - Botão de informações</w:delText>
        </w:r>
        <w:r w:rsidDel="00636A97">
          <w:rPr>
            <w:noProof/>
            <w:webHidden/>
          </w:rPr>
          <w:tab/>
          <w:delText>64</w:delText>
        </w:r>
      </w:del>
    </w:p>
    <w:p w14:paraId="39859F26" w14:textId="04FD3B98" w:rsidR="00A23541" w:rsidDel="00636A97" w:rsidRDefault="00A23541">
      <w:pPr>
        <w:pStyle w:val="ndicedeilustraes"/>
        <w:tabs>
          <w:tab w:val="right" w:leader="dot" w:pos="9061"/>
        </w:tabs>
        <w:rPr>
          <w:del w:id="496" w:author="Ryan Lemos" w:date="2019-10-15T23:35:00Z"/>
          <w:rFonts w:asciiTheme="minorHAnsi" w:eastAsiaTheme="minorEastAsia" w:hAnsiTheme="minorHAnsi" w:cstheme="minorBidi"/>
          <w:noProof/>
          <w:sz w:val="22"/>
          <w:lang w:eastAsia="pt-BR"/>
        </w:rPr>
      </w:pPr>
      <w:del w:id="497" w:author="Ryan Lemos" w:date="2019-10-15T23:35:00Z">
        <w:r w:rsidRPr="00636A97" w:rsidDel="00636A97">
          <w:rPr>
            <w:rStyle w:val="Hyperlink"/>
            <w:noProof/>
          </w:rPr>
          <w:delText>Figura 43 - Botão de resetar resultado</w:delText>
        </w:r>
        <w:r w:rsidDel="00636A97">
          <w:rPr>
            <w:noProof/>
            <w:webHidden/>
          </w:rPr>
          <w:tab/>
          <w:delText>65</w:delText>
        </w:r>
      </w:del>
    </w:p>
    <w:p w14:paraId="5637590F" w14:textId="782DCC78" w:rsidR="00A23541" w:rsidDel="00636A97" w:rsidRDefault="00A23541">
      <w:pPr>
        <w:pStyle w:val="ndicedeilustraes"/>
        <w:tabs>
          <w:tab w:val="right" w:leader="dot" w:pos="9061"/>
        </w:tabs>
        <w:rPr>
          <w:del w:id="498" w:author="Ryan Lemos" w:date="2019-10-15T23:35:00Z"/>
          <w:rFonts w:asciiTheme="minorHAnsi" w:eastAsiaTheme="minorEastAsia" w:hAnsiTheme="minorHAnsi" w:cstheme="minorBidi"/>
          <w:noProof/>
          <w:sz w:val="22"/>
          <w:lang w:eastAsia="pt-BR"/>
        </w:rPr>
      </w:pPr>
      <w:del w:id="499" w:author="Ryan Lemos" w:date="2019-10-15T23:35:00Z">
        <w:r w:rsidRPr="00636A97" w:rsidDel="00636A97">
          <w:rPr>
            <w:rStyle w:val="Hyperlink"/>
            <w:noProof/>
          </w:rPr>
          <w:delText>Figura 44 - Botão de vincular alunos a uma atividade</w:delText>
        </w:r>
        <w:r w:rsidDel="00636A97">
          <w:rPr>
            <w:noProof/>
            <w:webHidden/>
          </w:rPr>
          <w:tab/>
          <w:delText>65</w:delText>
        </w:r>
      </w:del>
    </w:p>
    <w:p w14:paraId="24606FA4" w14:textId="28FA58FE" w:rsidR="00A23541" w:rsidDel="00636A97" w:rsidRDefault="00A23541">
      <w:pPr>
        <w:pStyle w:val="ndicedeilustraes"/>
        <w:tabs>
          <w:tab w:val="right" w:leader="dot" w:pos="9061"/>
        </w:tabs>
        <w:rPr>
          <w:del w:id="500" w:author="Ryan Lemos" w:date="2019-10-15T23:35:00Z"/>
          <w:rFonts w:asciiTheme="minorHAnsi" w:eastAsiaTheme="minorEastAsia" w:hAnsiTheme="minorHAnsi" w:cstheme="minorBidi"/>
          <w:noProof/>
          <w:sz w:val="22"/>
          <w:lang w:eastAsia="pt-BR"/>
        </w:rPr>
      </w:pPr>
      <w:del w:id="501" w:author="Ryan Lemos" w:date="2019-10-15T23:35:00Z">
        <w:r w:rsidRPr="00636A97" w:rsidDel="00636A97">
          <w:rPr>
            <w:rStyle w:val="Hyperlink"/>
            <w:noProof/>
          </w:rPr>
          <w:delText>Figura 45 - Botão de redistribuir pontuação</w:delText>
        </w:r>
        <w:r w:rsidDel="00636A97">
          <w:rPr>
            <w:noProof/>
            <w:webHidden/>
          </w:rPr>
          <w:tab/>
          <w:delText>65</w:delText>
        </w:r>
      </w:del>
    </w:p>
    <w:p w14:paraId="22A79C3B" w14:textId="5823497F" w:rsidR="00A23541" w:rsidDel="00636A97" w:rsidRDefault="00A23541">
      <w:pPr>
        <w:pStyle w:val="ndicedeilustraes"/>
        <w:tabs>
          <w:tab w:val="right" w:leader="dot" w:pos="9061"/>
        </w:tabs>
        <w:rPr>
          <w:del w:id="502" w:author="Ryan Lemos" w:date="2019-10-15T23:35:00Z"/>
          <w:rFonts w:asciiTheme="minorHAnsi" w:eastAsiaTheme="minorEastAsia" w:hAnsiTheme="minorHAnsi" w:cstheme="minorBidi"/>
          <w:noProof/>
          <w:sz w:val="22"/>
          <w:lang w:eastAsia="pt-BR"/>
        </w:rPr>
      </w:pPr>
      <w:del w:id="503" w:author="Ryan Lemos" w:date="2019-10-15T23:35:00Z">
        <w:r w:rsidRPr="00636A97" w:rsidDel="00636A97">
          <w:rPr>
            <w:rStyle w:val="Hyperlink"/>
            <w:noProof/>
          </w:rPr>
          <w:delText>Figura 46 - Botão de envio de nota</w:delText>
        </w:r>
        <w:r w:rsidDel="00636A97">
          <w:rPr>
            <w:noProof/>
            <w:webHidden/>
          </w:rPr>
          <w:tab/>
          <w:delText>65</w:delText>
        </w:r>
      </w:del>
    </w:p>
    <w:p w14:paraId="13213903" w14:textId="64049012" w:rsidR="00A23541" w:rsidDel="00636A97" w:rsidRDefault="00A23541">
      <w:pPr>
        <w:pStyle w:val="ndicedeilustraes"/>
        <w:tabs>
          <w:tab w:val="right" w:leader="dot" w:pos="9061"/>
        </w:tabs>
        <w:rPr>
          <w:del w:id="504" w:author="Ryan Lemos" w:date="2019-10-15T23:35:00Z"/>
          <w:rFonts w:asciiTheme="minorHAnsi" w:eastAsiaTheme="minorEastAsia" w:hAnsiTheme="minorHAnsi" w:cstheme="minorBidi"/>
          <w:noProof/>
          <w:sz w:val="22"/>
          <w:lang w:eastAsia="pt-BR"/>
        </w:rPr>
      </w:pPr>
      <w:del w:id="505" w:author="Ryan Lemos" w:date="2019-10-15T23:35:00Z">
        <w:r w:rsidRPr="00636A97" w:rsidDel="00636A97">
          <w:rPr>
            <w:rStyle w:val="Hyperlink"/>
            <w:noProof/>
          </w:rPr>
          <w:delText>Figura 47 - Botões de visualização do calendário</w:delText>
        </w:r>
        <w:r w:rsidDel="00636A97">
          <w:rPr>
            <w:noProof/>
            <w:webHidden/>
          </w:rPr>
          <w:tab/>
          <w:delText>66</w:delText>
        </w:r>
      </w:del>
    </w:p>
    <w:p w14:paraId="7C94D6B1" w14:textId="374214D8" w:rsidR="00A23541" w:rsidDel="00636A97" w:rsidRDefault="00A23541">
      <w:pPr>
        <w:pStyle w:val="ndicedeilustraes"/>
        <w:tabs>
          <w:tab w:val="right" w:leader="dot" w:pos="9061"/>
        </w:tabs>
        <w:rPr>
          <w:del w:id="506" w:author="Ryan Lemos" w:date="2019-10-15T23:35:00Z"/>
          <w:rFonts w:asciiTheme="minorHAnsi" w:eastAsiaTheme="minorEastAsia" w:hAnsiTheme="minorHAnsi" w:cstheme="minorBidi"/>
          <w:noProof/>
          <w:sz w:val="22"/>
          <w:lang w:eastAsia="pt-BR"/>
        </w:rPr>
      </w:pPr>
      <w:del w:id="507" w:author="Ryan Lemos" w:date="2019-10-15T23:35:00Z">
        <w:r w:rsidRPr="00636A97" w:rsidDel="00636A97">
          <w:rPr>
            <w:rStyle w:val="Hyperlink"/>
            <w:noProof/>
          </w:rPr>
          <w:delText>Figura 48 - Botões de navegação do calendário</w:delText>
        </w:r>
        <w:r w:rsidDel="00636A97">
          <w:rPr>
            <w:noProof/>
            <w:webHidden/>
          </w:rPr>
          <w:tab/>
          <w:delText>66</w:delText>
        </w:r>
      </w:del>
    </w:p>
    <w:p w14:paraId="74FD43C0" w14:textId="2AB51C3C" w:rsidR="00A23541" w:rsidDel="00636A97" w:rsidRDefault="00A23541">
      <w:pPr>
        <w:pStyle w:val="ndicedeilustraes"/>
        <w:tabs>
          <w:tab w:val="right" w:leader="dot" w:pos="9061"/>
        </w:tabs>
        <w:rPr>
          <w:del w:id="508" w:author="Ryan Lemos" w:date="2019-10-15T23:35:00Z"/>
          <w:rFonts w:asciiTheme="minorHAnsi" w:eastAsiaTheme="minorEastAsia" w:hAnsiTheme="minorHAnsi" w:cstheme="minorBidi"/>
          <w:noProof/>
          <w:sz w:val="22"/>
          <w:lang w:eastAsia="pt-BR"/>
        </w:rPr>
      </w:pPr>
      <w:del w:id="509" w:author="Ryan Lemos" w:date="2019-10-15T23:35:00Z">
        <w:r w:rsidRPr="00636A97" w:rsidDel="00636A97">
          <w:rPr>
            <w:rStyle w:val="Hyperlink"/>
            <w:noProof/>
          </w:rPr>
          <w:delText>Figura 49 - Botão de Notificações (sem novas notificações)</w:delText>
        </w:r>
        <w:r w:rsidDel="00636A97">
          <w:rPr>
            <w:noProof/>
            <w:webHidden/>
          </w:rPr>
          <w:tab/>
          <w:delText>67</w:delText>
        </w:r>
      </w:del>
    </w:p>
    <w:p w14:paraId="331D1BE8" w14:textId="261977D5" w:rsidR="00A23541" w:rsidDel="00636A97" w:rsidRDefault="00A23541">
      <w:pPr>
        <w:pStyle w:val="ndicedeilustraes"/>
        <w:tabs>
          <w:tab w:val="right" w:leader="dot" w:pos="9061"/>
        </w:tabs>
        <w:rPr>
          <w:del w:id="510" w:author="Ryan Lemos" w:date="2019-10-15T23:35:00Z"/>
          <w:rFonts w:asciiTheme="minorHAnsi" w:eastAsiaTheme="minorEastAsia" w:hAnsiTheme="minorHAnsi" w:cstheme="minorBidi"/>
          <w:noProof/>
          <w:sz w:val="22"/>
          <w:lang w:eastAsia="pt-BR"/>
        </w:rPr>
      </w:pPr>
      <w:del w:id="511" w:author="Ryan Lemos" w:date="2019-10-15T23:35:00Z">
        <w:r w:rsidRPr="00636A97" w:rsidDel="00636A97">
          <w:rPr>
            <w:rStyle w:val="Hyperlink"/>
            <w:noProof/>
          </w:rPr>
          <w:delText>Figura 50 - Botão de Notificações (com novas notificações)</w:delText>
        </w:r>
        <w:r w:rsidDel="00636A97">
          <w:rPr>
            <w:noProof/>
            <w:webHidden/>
          </w:rPr>
          <w:tab/>
          <w:delText>67</w:delText>
        </w:r>
      </w:del>
    </w:p>
    <w:p w14:paraId="7EC45032" w14:textId="370B47F2" w:rsidR="00A23541" w:rsidDel="00636A97" w:rsidRDefault="00A23541">
      <w:pPr>
        <w:pStyle w:val="ndicedeilustraes"/>
        <w:tabs>
          <w:tab w:val="right" w:leader="dot" w:pos="9061"/>
        </w:tabs>
        <w:rPr>
          <w:del w:id="512" w:author="Ryan Lemos" w:date="2019-10-15T23:35:00Z"/>
          <w:rFonts w:asciiTheme="minorHAnsi" w:eastAsiaTheme="minorEastAsia" w:hAnsiTheme="minorHAnsi" w:cstheme="minorBidi"/>
          <w:noProof/>
          <w:sz w:val="22"/>
          <w:lang w:eastAsia="pt-BR"/>
        </w:rPr>
      </w:pPr>
      <w:del w:id="513" w:author="Ryan Lemos" w:date="2019-10-15T23:35:00Z">
        <w:r w:rsidRPr="00636A97" w:rsidDel="00636A97">
          <w:rPr>
            <w:rStyle w:val="Hyperlink"/>
            <w:noProof/>
          </w:rPr>
          <w:delText>Figura 51 - Botão de menu</w:delText>
        </w:r>
        <w:r w:rsidDel="00636A97">
          <w:rPr>
            <w:noProof/>
            <w:webHidden/>
          </w:rPr>
          <w:tab/>
          <w:delText>67</w:delText>
        </w:r>
      </w:del>
    </w:p>
    <w:p w14:paraId="4C4581DA" w14:textId="2DAC7297" w:rsidR="00A23541" w:rsidDel="00636A97" w:rsidRDefault="00A23541">
      <w:pPr>
        <w:pStyle w:val="ndicedeilustraes"/>
        <w:tabs>
          <w:tab w:val="right" w:leader="dot" w:pos="9061"/>
        </w:tabs>
        <w:rPr>
          <w:del w:id="514" w:author="Ryan Lemos" w:date="2019-10-15T23:35:00Z"/>
          <w:rFonts w:asciiTheme="minorHAnsi" w:eastAsiaTheme="minorEastAsia" w:hAnsiTheme="minorHAnsi" w:cstheme="minorBidi"/>
          <w:noProof/>
          <w:sz w:val="22"/>
          <w:lang w:eastAsia="pt-BR"/>
        </w:rPr>
      </w:pPr>
      <w:del w:id="515" w:author="Ryan Lemos" w:date="2019-10-15T23:35:00Z">
        <w:r w:rsidRPr="00636A97" w:rsidDel="00636A97">
          <w:rPr>
            <w:rStyle w:val="Hyperlink"/>
            <w:noProof/>
          </w:rPr>
          <w:delText>Figura 52 - Tela de login</w:delText>
        </w:r>
        <w:r w:rsidDel="00636A97">
          <w:rPr>
            <w:noProof/>
            <w:webHidden/>
          </w:rPr>
          <w:tab/>
          <w:delText>69</w:delText>
        </w:r>
      </w:del>
    </w:p>
    <w:p w14:paraId="2193736B" w14:textId="672FD12C" w:rsidR="00A23541" w:rsidDel="00636A97" w:rsidRDefault="00A23541">
      <w:pPr>
        <w:pStyle w:val="ndicedeilustraes"/>
        <w:tabs>
          <w:tab w:val="right" w:leader="dot" w:pos="9061"/>
        </w:tabs>
        <w:rPr>
          <w:del w:id="516" w:author="Ryan Lemos" w:date="2019-10-15T23:35:00Z"/>
          <w:rFonts w:asciiTheme="minorHAnsi" w:eastAsiaTheme="minorEastAsia" w:hAnsiTheme="minorHAnsi" w:cstheme="minorBidi"/>
          <w:noProof/>
          <w:sz w:val="22"/>
          <w:lang w:eastAsia="pt-BR"/>
        </w:rPr>
      </w:pPr>
      <w:del w:id="517" w:author="Ryan Lemos" w:date="2019-10-15T23:35:00Z">
        <w:r w:rsidRPr="00636A97" w:rsidDel="00636A97">
          <w:rPr>
            <w:rStyle w:val="Hyperlink"/>
            <w:noProof/>
          </w:rPr>
          <w:delText>Figura 53 - Listagem dos alunos</w:delText>
        </w:r>
        <w:r w:rsidDel="00636A97">
          <w:rPr>
            <w:noProof/>
            <w:webHidden/>
          </w:rPr>
          <w:tab/>
          <w:delText>71</w:delText>
        </w:r>
      </w:del>
    </w:p>
    <w:p w14:paraId="30BFA6F0" w14:textId="19A11CCE" w:rsidR="00A23541" w:rsidDel="00636A97" w:rsidRDefault="00A23541">
      <w:pPr>
        <w:pStyle w:val="ndicedeilustraes"/>
        <w:tabs>
          <w:tab w:val="right" w:leader="dot" w:pos="9061"/>
        </w:tabs>
        <w:rPr>
          <w:del w:id="518" w:author="Ryan Lemos" w:date="2019-10-15T23:35:00Z"/>
          <w:rFonts w:asciiTheme="minorHAnsi" w:eastAsiaTheme="minorEastAsia" w:hAnsiTheme="minorHAnsi" w:cstheme="minorBidi"/>
          <w:noProof/>
          <w:sz w:val="22"/>
          <w:lang w:eastAsia="pt-BR"/>
        </w:rPr>
      </w:pPr>
      <w:del w:id="519" w:author="Ryan Lemos" w:date="2019-10-15T23:35:00Z">
        <w:r w:rsidRPr="00636A97" w:rsidDel="00636A97">
          <w:rPr>
            <w:rStyle w:val="Hyperlink"/>
            <w:noProof/>
          </w:rPr>
          <w:delText>Figura 54 - Tela de cadastro dos alunos</w:delText>
        </w:r>
        <w:r w:rsidDel="00636A97">
          <w:rPr>
            <w:noProof/>
            <w:webHidden/>
          </w:rPr>
          <w:tab/>
          <w:delText>72</w:delText>
        </w:r>
      </w:del>
    </w:p>
    <w:p w14:paraId="43742193" w14:textId="2C605549" w:rsidR="00A23541" w:rsidDel="00636A97" w:rsidRDefault="00A23541">
      <w:pPr>
        <w:pStyle w:val="ndicedeilustraes"/>
        <w:tabs>
          <w:tab w:val="right" w:leader="dot" w:pos="9061"/>
        </w:tabs>
        <w:rPr>
          <w:del w:id="520" w:author="Ryan Lemos" w:date="2019-10-15T23:35:00Z"/>
          <w:rFonts w:asciiTheme="minorHAnsi" w:eastAsiaTheme="minorEastAsia" w:hAnsiTheme="minorHAnsi" w:cstheme="minorBidi"/>
          <w:noProof/>
          <w:sz w:val="22"/>
          <w:lang w:eastAsia="pt-BR"/>
        </w:rPr>
      </w:pPr>
      <w:del w:id="521" w:author="Ryan Lemos" w:date="2019-10-15T23:35:00Z">
        <w:r w:rsidRPr="00636A97" w:rsidDel="00636A97">
          <w:rPr>
            <w:rStyle w:val="Hyperlink"/>
            <w:noProof/>
          </w:rPr>
          <w:delText>Figura 55 - Tela de listagem dos professores</w:delText>
        </w:r>
        <w:r w:rsidDel="00636A97">
          <w:rPr>
            <w:noProof/>
            <w:webHidden/>
          </w:rPr>
          <w:tab/>
          <w:delText>72</w:delText>
        </w:r>
      </w:del>
    </w:p>
    <w:p w14:paraId="5938DCD1" w14:textId="16279F0B" w:rsidR="00A23541" w:rsidDel="00636A97" w:rsidRDefault="00A23541">
      <w:pPr>
        <w:pStyle w:val="ndicedeilustraes"/>
        <w:tabs>
          <w:tab w:val="right" w:leader="dot" w:pos="9061"/>
        </w:tabs>
        <w:rPr>
          <w:del w:id="522" w:author="Ryan Lemos" w:date="2019-10-15T23:35:00Z"/>
          <w:rFonts w:asciiTheme="minorHAnsi" w:eastAsiaTheme="minorEastAsia" w:hAnsiTheme="minorHAnsi" w:cstheme="minorBidi"/>
          <w:noProof/>
          <w:sz w:val="22"/>
          <w:lang w:eastAsia="pt-BR"/>
        </w:rPr>
      </w:pPr>
      <w:del w:id="523" w:author="Ryan Lemos" w:date="2019-10-15T23:35:00Z">
        <w:r w:rsidRPr="00636A97" w:rsidDel="00636A97">
          <w:rPr>
            <w:rStyle w:val="Hyperlink"/>
            <w:noProof/>
          </w:rPr>
          <w:delText>Figura 56 - Tela de cadastro do professor</w:delText>
        </w:r>
        <w:r w:rsidDel="00636A97">
          <w:rPr>
            <w:noProof/>
            <w:webHidden/>
          </w:rPr>
          <w:tab/>
          <w:delText>73</w:delText>
        </w:r>
      </w:del>
    </w:p>
    <w:p w14:paraId="757C24A6" w14:textId="5168C123" w:rsidR="00A23541" w:rsidDel="00636A97" w:rsidRDefault="00A23541">
      <w:pPr>
        <w:pStyle w:val="ndicedeilustraes"/>
        <w:tabs>
          <w:tab w:val="right" w:leader="dot" w:pos="9061"/>
        </w:tabs>
        <w:rPr>
          <w:del w:id="524" w:author="Ryan Lemos" w:date="2019-10-15T23:35:00Z"/>
          <w:rFonts w:asciiTheme="minorHAnsi" w:eastAsiaTheme="minorEastAsia" w:hAnsiTheme="minorHAnsi" w:cstheme="minorBidi"/>
          <w:noProof/>
          <w:sz w:val="22"/>
          <w:lang w:eastAsia="pt-BR"/>
        </w:rPr>
      </w:pPr>
      <w:del w:id="525" w:author="Ryan Lemos" w:date="2019-10-15T23:35:00Z">
        <w:r w:rsidRPr="00636A97" w:rsidDel="00636A97">
          <w:rPr>
            <w:rStyle w:val="Hyperlink"/>
            <w:noProof/>
          </w:rPr>
          <w:delText>Figura 57 - Tela de cadastro de um evento</w:delText>
        </w:r>
        <w:r w:rsidDel="00636A97">
          <w:rPr>
            <w:noProof/>
            <w:webHidden/>
          </w:rPr>
          <w:tab/>
          <w:delText>74</w:delText>
        </w:r>
      </w:del>
    </w:p>
    <w:p w14:paraId="3696F5A2" w14:textId="6FCAD520" w:rsidR="00A23541" w:rsidDel="00636A97" w:rsidRDefault="00A23541">
      <w:pPr>
        <w:pStyle w:val="ndicedeilustraes"/>
        <w:tabs>
          <w:tab w:val="right" w:leader="dot" w:pos="9061"/>
        </w:tabs>
        <w:rPr>
          <w:del w:id="526" w:author="Ryan Lemos" w:date="2019-10-15T23:35:00Z"/>
          <w:rFonts w:asciiTheme="minorHAnsi" w:eastAsiaTheme="minorEastAsia" w:hAnsiTheme="minorHAnsi" w:cstheme="minorBidi"/>
          <w:noProof/>
          <w:sz w:val="22"/>
          <w:lang w:eastAsia="pt-BR"/>
        </w:rPr>
      </w:pPr>
      <w:del w:id="527" w:author="Ryan Lemos" w:date="2019-10-15T23:35:00Z">
        <w:r w:rsidRPr="00636A97" w:rsidDel="00636A97">
          <w:rPr>
            <w:rStyle w:val="Hyperlink"/>
            <w:noProof/>
          </w:rPr>
          <w:delText>Figura 58 - Tela de listagem dos eventos da escola</w:delText>
        </w:r>
        <w:r w:rsidDel="00636A97">
          <w:rPr>
            <w:noProof/>
            <w:webHidden/>
          </w:rPr>
          <w:tab/>
          <w:delText>74</w:delText>
        </w:r>
      </w:del>
    </w:p>
    <w:p w14:paraId="585A0F1B" w14:textId="3DA183E3" w:rsidR="00A23541" w:rsidDel="00636A97" w:rsidRDefault="00A23541">
      <w:pPr>
        <w:pStyle w:val="ndicedeilustraes"/>
        <w:tabs>
          <w:tab w:val="right" w:leader="dot" w:pos="9061"/>
        </w:tabs>
        <w:rPr>
          <w:del w:id="528" w:author="Ryan Lemos" w:date="2019-10-15T23:35:00Z"/>
          <w:rFonts w:asciiTheme="minorHAnsi" w:eastAsiaTheme="minorEastAsia" w:hAnsiTheme="minorHAnsi" w:cstheme="minorBidi"/>
          <w:noProof/>
          <w:sz w:val="22"/>
          <w:lang w:eastAsia="pt-BR"/>
        </w:rPr>
      </w:pPr>
      <w:del w:id="529" w:author="Ryan Lemos" w:date="2019-10-15T23:35:00Z">
        <w:r w:rsidRPr="00636A97" w:rsidDel="00636A97">
          <w:rPr>
            <w:rStyle w:val="Hyperlink"/>
            <w:noProof/>
          </w:rPr>
          <w:delText>Figura 59 – Tela do calendário com os eventos da escola</w:delText>
        </w:r>
        <w:r w:rsidDel="00636A97">
          <w:rPr>
            <w:noProof/>
            <w:webHidden/>
          </w:rPr>
          <w:tab/>
          <w:delText>75</w:delText>
        </w:r>
      </w:del>
    </w:p>
    <w:p w14:paraId="1202750C" w14:textId="1D0F014F" w:rsidR="00A23541" w:rsidDel="00636A97" w:rsidRDefault="00A23541">
      <w:pPr>
        <w:pStyle w:val="ndicedeilustraes"/>
        <w:tabs>
          <w:tab w:val="right" w:leader="dot" w:pos="9061"/>
        </w:tabs>
        <w:rPr>
          <w:del w:id="530" w:author="Ryan Lemos" w:date="2019-10-15T23:35:00Z"/>
          <w:rFonts w:asciiTheme="minorHAnsi" w:eastAsiaTheme="minorEastAsia" w:hAnsiTheme="minorHAnsi" w:cstheme="minorBidi"/>
          <w:noProof/>
          <w:sz w:val="22"/>
          <w:lang w:eastAsia="pt-BR"/>
        </w:rPr>
      </w:pPr>
      <w:del w:id="531" w:author="Ryan Lemos" w:date="2019-10-15T23:35:00Z">
        <w:r w:rsidRPr="00636A97" w:rsidDel="00636A97">
          <w:rPr>
            <w:rStyle w:val="Hyperlink"/>
            <w:noProof/>
          </w:rPr>
          <w:delText>Figura 60 - Tela de listagem dos menus da aplicação</w:delText>
        </w:r>
        <w:r w:rsidDel="00636A97">
          <w:rPr>
            <w:noProof/>
            <w:webHidden/>
          </w:rPr>
          <w:tab/>
          <w:delText>76</w:delText>
        </w:r>
      </w:del>
    </w:p>
    <w:p w14:paraId="035118F7" w14:textId="5FDCD8BB" w:rsidR="00A23541" w:rsidDel="00636A97" w:rsidRDefault="00A23541">
      <w:pPr>
        <w:pStyle w:val="ndicedeilustraes"/>
        <w:tabs>
          <w:tab w:val="right" w:leader="dot" w:pos="9061"/>
        </w:tabs>
        <w:rPr>
          <w:del w:id="532" w:author="Ryan Lemos" w:date="2019-10-15T23:35:00Z"/>
          <w:rFonts w:asciiTheme="minorHAnsi" w:eastAsiaTheme="minorEastAsia" w:hAnsiTheme="minorHAnsi" w:cstheme="minorBidi"/>
          <w:noProof/>
          <w:sz w:val="22"/>
          <w:lang w:eastAsia="pt-BR"/>
        </w:rPr>
      </w:pPr>
      <w:del w:id="533" w:author="Ryan Lemos" w:date="2019-10-15T23:35:00Z">
        <w:r w:rsidRPr="00636A97" w:rsidDel="00636A97">
          <w:rPr>
            <w:rStyle w:val="Hyperlink"/>
            <w:noProof/>
          </w:rPr>
          <w:delText>Figura 61 - Tela de cadastro de menus</w:delText>
        </w:r>
        <w:r w:rsidDel="00636A97">
          <w:rPr>
            <w:noProof/>
            <w:webHidden/>
          </w:rPr>
          <w:tab/>
          <w:delText>77</w:delText>
        </w:r>
      </w:del>
    </w:p>
    <w:p w14:paraId="593779C5" w14:textId="55CB849D" w:rsidR="00A23541" w:rsidDel="00636A97" w:rsidRDefault="00A23541">
      <w:pPr>
        <w:pStyle w:val="ndicedeilustraes"/>
        <w:tabs>
          <w:tab w:val="right" w:leader="dot" w:pos="9061"/>
        </w:tabs>
        <w:rPr>
          <w:del w:id="534" w:author="Ryan Lemos" w:date="2019-10-15T23:35:00Z"/>
          <w:rFonts w:asciiTheme="minorHAnsi" w:eastAsiaTheme="minorEastAsia" w:hAnsiTheme="minorHAnsi" w:cstheme="minorBidi"/>
          <w:noProof/>
          <w:sz w:val="22"/>
          <w:lang w:eastAsia="pt-BR"/>
        </w:rPr>
      </w:pPr>
      <w:del w:id="535" w:author="Ryan Lemos" w:date="2019-10-15T23:35:00Z">
        <w:r w:rsidRPr="00636A97" w:rsidDel="00636A97">
          <w:rPr>
            <w:rStyle w:val="Hyperlink"/>
            <w:noProof/>
          </w:rPr>
          <w:delText>Figura 62 - Tela de menus da aplicação</w:delText>
        </w:r>
        <w:r w:rsidDel="00636A97">
          <w:rPr>
            <w:noProof/>
            <w:webHidden/>
          </w:rPr>
          <w:tab/>
          <w:delText>77</w:delText>
        </w:r>
      </w:del>
    </w:p>
    <w:p w14:paraId="404763B2" w14:textId="20DD87CC" w:rsidR="00A23541" w:rsidDel="00636A97" w:rsidRDefault="00A23541">
      <w:pPr>
        <w:pStyle w:val="ndicedeilustraes"/>
        <w:tabs>
          <w:tab w:val="right" w:leader="dot" w:pos="9061"/>
        </w:tabs>
        <w:rPr>
          <w:del w:id="536" w:author="Ryan Lemos" w:date="2019-10-15T23:35:00Z"/>
          <w:rFonts w:asciiTheme="minorHAnsi" w:eastAsiaTheme="minorEastAsia" w:hAnsiTheme="minorHAnsi" w:cstheme="minorBidi"/>
          <w:noProof/>
          <w:sz w:val="22"/>
          <w:lang w:eastAsia="pt-BR"/>
        </w:rPr>
      </w:pPr>
      <w:del w:id="537" w:author="Ryan Lemos" w:date="2019-10-15T23:35:00Z">
        <w:r w:rsidRPr="00636A97" w:rsidDel="00636A97">
          <w:rPr>
            <w:rStyle w:val="Hyperlink"/>
            <w:noProof/>
          </w:rPr>
          <w:delText>Figura 63 - Tela de listagem de permissões de um perfil</w:delText>
        </w:r>
        <w:r w:rsidDel="00636A97">
          <w:rPr>
            <w:noProof/>
            <w:webHidden/>
          </w:rPr>
          <w:tab/>
          <w:delText>79</w:delText>
        </w:r>
      </w:del>
    </w:p>
    <w:p w14:paraId="0DC86814" w14:textId="5D935262" w:rsidR="00A23541" w:rsidDel="00636A97" w:rsidRDefault="00A23541">
      <w:pPr>
        <w:pStyle w:val="ndicedeilustraes"/>
        <w:tabs>
          <w:tab w:val="right" w:leader="dot" w:pos="9061"/>
        </w:tabs>
        <w:rPr>
          <w:del w:id="538" w:author="Ryan Lemos" w:date="2019-10-15T23:35:00Z"/>
          <w:rFonts w:asciiTheme="minorHAnsi" w:eastAsiaTheme="minorEastAsia" w:hAnsiTheme="minorHAnsi" w:cstheme="minorBidi"/>
          <w:noProof/>
          <w:sz w:val="22"/>
          <w:lang w:eastAsia="pt-BR"/>
        </w:rPr>
      </w:pPr>
      <w:del w:id="539" w:author="Ryan Lemos" w:date="2019-10-15T23:35:00Z">
        <w:r w:rsidRPr="00636A97" w:rsidDel="00636A97">
          <w:rPr>
            <w:rStyle w:val="Hyperlink"/>
            <w:noProof/>
          </w:rPr>
          <w:delText>Figura 64 - Tela de cadastro de um material</w:delText>
        </w:r>
        <w:r w:rsidDel="00636A97">
          <w:rPr>
            <w:noProof/>
            <w:webHidden/>
          </w:rPr>
          <w:tab/>
          <w:delText>80</w:delText>
        </w:r>
      </w:del>
    </w:p>
    <w:p w14:paraId="5C4D7485" w14:textId="6E3E6B44" w:rsidR="00A23541" w:rsidDel="00636A97" w:rsidRDefault="00A23541">
      <w:pPr>
        <w:pStyle w:val="ndicedeilustraes"/>
        <w:tabs>
          <w:tab w:val="right" w:leader="dot" w:pos="9061"/>
        </w:tabs>
        <w:rPr>
          <w:del w:id="540" w:author="Ryan Lemos" w:date="2019-10-15T23:35:00Z"/>
          <w:rFonts w:asciiTheme="minorHAnsi" w:eastAsiaTheme="minorEastAsia" w:hAnsiTheme="minorHAnsi" w:cstheme="minorBidi"/>
          <w:noProof/>
          <w:sz w:val="22"/>
          <w:lang w:eastAsia="pt-BR"/>
        </w:rPr>
      </w:pPr>
      <w:del w:id="541" w:author="Ryan Lemos" w:date="2019-10-15T23:35:00Z">
        <w:r w:rsidRPr="00636A97" w:rsidDel="00636A97">
          <w:rPr>
            <w:rStyle w:val="Hyperlink"/>
            <w:noProof/>
          </w:rPr>
          <w:delText>Figura 65 - Tela de listagem dos materiais</w:delText>
        </w:r>
        <w:r w:rsidDel="00636A97">
          <w:rPr>
            <w:noProof/>
            <w:webHidden/>
          </w:rPr>
          <w:tab/>
          <w:delText>81</w:delText>
        </w:r>
      </w:del>
    </w:p>
    <w:p w14:paraId="227C076E" w14:textId="48C73CC5" w:rsidR="00A23541" w:rsidDel="00636A97" w:rsidRDefault="00A23541">
      <w:pPr>
        <w:pStyle w:val="ndicedeilustraes"/>
        <w:tabs>
          <w:tab w:val="right" w:leader="dot" w:pos="9061"/>
        </w:tabs>
        <w:rPr>
          <w:del w:id="542" w:author="Ryan Lemos" w:date="2019-10-15T23:35:00Z"/>
          <w:rFonts w:asciiTheme="minorHAnsi" w:eastAsiaTheme="minorEastAsia" w:hAnsiTheme="minorHAnsi" w:cstheme="minorBidi"/>
          <w:noProof/>
          <w:sz w:val="22"/>
          <w:lang w:eastAsia="pt-BR"/>
        </w:rPr>
      </w:pPr>
      <w:del w:id="543" w:author="Ryan Lemos" w:date="2019-10-15T23:35:00Z">
        <w:r w:rsidRPr="00636A97" w:rsidDel="00636A97">
          <w:rPr>
            <w:rStyle w:val="Hyperlink"/>
            <w:noProof/>
          </w:rPr>
          <w:delText>Figura 66 - Tela de visualização de materiais de um determinado ano</w:delText>
        </w:r>
        <w:r w:rsidDel="00636A97">
          <w:rPr>
            <w:noProof/>
            <w:webHidden/>
          </w:rPr>
          <w:tab/>
          <w:delText>81</w:delText>
        </w:r>
      </w:del>
    </w:p>
    <w:p w14:paraId="0B35DD22" w14:textId="69FFA3EE" w:rsidR="00A23541" w:rsidDel="00636A97" w:rsidRDefault="00A23541">
      <w:pPr>
        <w:pStyle w:val="ndicedeilustraes"/>
        <w:tabs>
          <w:tab w:val="right" w:leader="dot" w:pos="9061"/>
        </w:tabs>
        <w:rPr>
          <w:del w:id="544" w:author="Ryan Lemos" w:date="2019-10-15T23:35:00Z"/>
          <w:rFonts w:asciiTheme="minorHAnsi" w:eastAsiaTheme="minorEastAsia" w:hAnsiTheme="minorHAnsi" w:cstheme="minorBidi"/>
          <w:noProof/>
          <w:sz w:val="22"/>
          <w:lang w:eastAsia="pt-BR"/>
        </w:rPr>
      </w:pPr>
      <w:del w:id="545" w:author="Ryan Lemos" w:date="2019-10-15T23:35:00Z">
        <w:r w:rsidRPr="00636A97" w:rsidDel="00636A97">
          <w:rPr>
            <w:rStyle w:val="Hyperlink"/>
            <w:noProof/>
          </w:rPr>
          <w:delText>Figura 67 - Tela de edição de um material</w:delText>
        </w:r>
        <w:r w:rsidDel="00636A97">
          <w:rPr>
            <w:noProof/>
            <w:webHidden/>
          </w:rPr>
          <w:tab/>
          <w:delText>82</w:delText>
        </w:r>
      </w:del>
    </w:p>
    <w:p w14:paraId="2C71107C" w14:textId="2BCB3C30" w:rsidR="00A23541" w:rsidDel="00636A97" w:rsidRDefault="00A23541">
      <w:pPr>
        <w:pStyle w:val="ndicedeilustraes"/>
        <w:tabs>
          <w:tab w:val="right" w:leader="dot" w:pos="9061"/>
        </w:tabs>
        <w:rPr>
          <w:del w:id="546" w:author="Ryan Lemos" w:date="2019-10-15T23:35:00Z"/>
          <w:rFonts w:asciiTheme="minorHAnsi" w:eastAsiaTheme="minorEastAsia" w:hAnsiTheme="minorHAnsi" w:cstheme="minorBidi"/>
          <w:noProof/>
          <w:sz w:val="22"/>
          <w:lang w:eastAsia="pt-BR"/>
        </w:rPr>
      </w:pPr>
      <w:del w:id="547" w:author="Ryan Lemos" w:date="2019-10-15T23:35:00Z">
        <w:r w:rsidRPr="00636A97" w:rsidDel="00636A97">
          <w:rPr>
            <w:rStyle w:val="Hyperlink"/>
            <w:noProof/>
          </w:rPr>
          <w:delText>Figura 68 - Tela de cadastro de uma turma</w:delText>
        </w:r>
        <w:r w:rsidDel="00636A97">
          <w:rPr>
            <w:noProof/>
            <w:webHidden/>
          </w:rPr>
          <w:tab/>
          <w:delText>83</w:delText>
        </w:r>
      </w:del>
    </w:p>
    <w:p w14:paraId="08922231" w14:textId="07329398" w:rsidR="00A23541" w:rsidDel="00636A97" w:rsidRDefault="00A23541">
      <w:pPr>
        <w:pStyle w:val="ndicedeilustraes"/>
        <w:tabs>
          <w:tab w:val="right" w:leader="dot" w:pos="9061"/>
        </w:tabs>
        <w:rPr>
          <w:del w:id="548" w:author="Ryan Lemos" w:date="2019-10-15T23:35:00Z"/>
          <w:rFonts w:asciiTheme="minorHAnsi" w:eastAsiaTheme="minorEastAsia" w:hAnsiTheme="minorHAnsi" w:cstheme="minorBidi"/>
          <w:noProof/>
          <w:sz w:val="22"/>
          <w:lang w:eastAsia="pt-BR"/>
        </w:rPr>
      </w:pPr>
      <w:del w:id="549" w:author="Ryan Lemos" w:date="2019-10-15T23:35:00Z">
        <w:r w:rsidRPr="00636A97" w:rsidDel="00636A97">
          <w:rPr>
            <w:rStyle w:val="Hyperlink"/>
            <w:noProof/>
          </w:rPr>
          <w:delText>Figura 69 - Tela de listagem de turmas</w:delText>
        </w:r>
        <w:r w:rsidDel="00636A97">
          <w:rPr>
            <w:noProof/>
            <w:webHidden/>
          </w:rPr>
          <w:tab/>
          <w:delText>84</w:delText>
        </w:r>
      </w:del>
    </w:p>
    <w:p w14:paraId="69366DAB" w14:textId="0075BD29" w:rsidR="00A23541" w:rsidDel="00636A97" w:rsidRDefault="00A23541">
      <w:pPr>
        <w:pStyle w:val="ndicedeilustraes"/>
        <w:tabs>
          <w:tab w:val="right" w:leader="dot" w:pos="9061"/>
        </w:tabs>
        <w:rPr>
          <w:del w:id="550" w:author="Ryan Lemos" w:date="2019-10-15T23:35:00Z"/>
          <w:rFonts w:asciiTheme="minorHAnsi" w:eastAsiaTheme="minorEastAsia" w:hAnsiTheme="minorHAnsi" w:cstheme="minorBidi"/>
          <w:noProof/>
          <w:sz w:val="22"/>
          <w:lang w:eastAsia="pt-BR"/>
        </w:rPr>
      </w:pPr>
      <w:del w:id="551" w:author="Ryan Lemos" w:date="2019-10-15T23:35:00Z">
        <w:r w:rsidRPr="00636A97" w:rsidDel="00636A97">
          <w:rPr>
            <w:rStyle w:val="Hyperlink"/>
            <w:noProof/>
          </w:rPr>
          <w:delText>Figura 70 - Tela de listagem de eventos de uma turma</w:delText>
        </w:r>
        <w:r w:rsidDel="00636A97">
          <w:rPr>
            <w:noProof/>
            <w:webHidden/>
          </w:rPr>
          <w:tab/>
          <w:delText>85</w:delText>
        </w:r>
      </w:del>
    </w:p>
    <w:p w14:paraId="681A17FA" w14:textId="50BE3D4C" w:rsidR="00A23541" w:rsidDel="00636A97" w:rsidRDefault="00A23541">
      <w:pPr>
        <w:pStyle w:val="ndicedeilustraes"/>
        <w:tabs>
          <w:tab w:val="right" w:leader="dot" w:pos="9061"/>
        </w:tabs>
        <w:rPr>
          <w:del w:id="552" w:author="Ryan Lemos" w:date="2019-10-15T23:35:00Z"/>
          <w:rFonts w:asciiTheme="minorHAnsi" w:eastAsiaTheme="minorEastAsia" w:hAnsiTheme="minorHAnsi" w:cstheme="minorBidi"/>
          <w:noProof/>
          <w:sz w:val="22"/>
          <w:lang w:eastAsia="pt-BR"/>
        </w:rPr>
      </w:pPr>
      <w:del w:id="553" w:author="Ryan Lemos" w:date="2019-10-15T23:35:00Z">
        <w:r w:rsidRPr="00636A97" w:rsidDel="00636A97">
          <w:rPr>
            <w:rStyle w:val="Hyperlink"/>
            <w:noProof/>
          </w:rPr>
          <w:delText>Figura 71 - Tela de calendário de uma turma</w:delText>
        </w:r>
        <w:r w:rsidDel="00636A97">
          <w:rPr>
            <w:noProof/>
            <w:webHidden/>
          </w:rPr>
          <w:tab/>
          <w:delText>86</w:delText>
        </w:r>
      </w:del>
    </w:p>
    <w:p w14:paraId="4C16D060" w14:textId="19DD1064" w:rsidR="00A23541" w:rsidDel="00636A97" w:rsidRDefault="00A23541">
      <w:pPr>
        <w:pStyle w:val="ndicedeilustraes"/>
        <w:tabs>
          <w:tab w:val="right" w:leader="dot" w:pos="9061"/>
        </w:tabs>
        <w:rPr>
          <w:del w:id="554" w:author="Ryan Lemos" w:date="2019-10-15T23:35:00Z"/>
          <w:rFonts w:asciiTheme="minorHAnsi" w:eastAsiaTheme="minorEastAsia" w:hAnsiTheme="minorHAnsi" w:cstheme="minorBidi"/>
          <w:noProof/>
          <w:sz w:val="22"/>
          <w:lang w:eastAsia="pt-BR"/>
        </w:rPr>
      </w:pPr>
      <w:del w:id="555" w:author="Ryan Lemos" w:date="2019-10-15T23:35:00Z">
        <w:r w:rsidRPr="00636A97" w:rsidDel="00636A97">
          <w:rPr>
            <w:rStyle w:val="Hyperlink"/>
            <w:noProof/>
          </w:rPr>
          <w:delText>Figura 72 - Tela de listagem de alunos de uma turma</w:delText>
        </w:r>
        <w:r w:rsidDel="00636A97">
          <w:rPr>
            <w:noProof/>
            <w:webHidden/>
          </w:rPr>
          <w:tab/>
          <w:delText>87</w:delText>
        </w:r>
      </w:del>
    </w:p>
    <w:p w14:paraId="2244C4B3" w14:textId="603A1123" w:rsidR="00A23541" w:rsidDel="00636A97" w:rsidRDefault="00A23541">
      <w:pPr>
        <w:pStyle w:val="ndicedeilustraes"/>
        <w:tabs>
          <w:tab w:val="right" w:leader="dot" w:pos="9061"/>
        </w:tabs>
        <w:rPr>
          <w:del w:id="556" w:author="Ryan Lemos" w:date="2019-10-15T23:35:00Z"/>
          <w:rFonts w:asciiTheme="minorHAnsi" w:eastAsiaTheme="minorEastAsia" w:hAnsiTheme="minorHAnsi" w:cstheme="minorBidi"/>
          <w:noProof/>
          <w:sz w:val="22"/>
          <w:lang w:eastAsia="pt-BR"/>
        </w:rPr>
      </w:pPr>
      <w:del w:id="557" w:author="Ryan Lemos" w:date="2019-10-15T23:35:00Z">
        <w:r w:rsidRPr="00636A97" w:rsidDel="00636A97">
          <w:rPr>
            <w:rStyle w:val="Hyperlink"/>
            <w:noProof/>
          </w:rPr>
          <w:delText>Figura 73 - Tela de associação de alunos</w:delText>
        </w:r>
        <w:r w:rsidDel="00636A97">
          <w:rPr>
            <w:noProof/>
            <w:webHidden/>
          </w:rPr>
          <w:tab/>
          <w:delText>88</w:delText>
        </w:r>
      </w:del>
    </w:p>
    <w:p w14:paraId="433AC7FE" w14:textId="7AE1C174" w:rsidR="00A23541" w:rsidDel="00636A97" w:rsidRDefault="00A23541">
      <w:pPr>
        <w:pStyle w:val="ndicedeilustraes"/>
        <w:tabs>
          <w:tab w:val="right" w:leader="dot" w:pos="9061"/>
        </w:tabs>
        <w:rPr>
          <w:del w:id="558" w:author="Ryan Lemos" w:date="2019-10-15T23:35:00Z"/>
          <w:rFonts w:asciiTheme="minorHAnsi" w:eastAsiaTheme="minorEastAsia" w:hAnsiTheme="minorHAnsi" w:cstheme="minorBidi"/>
          <w:noProof/>
          <w:sz w:val="22"/>
          <w:lang w:eastAsia="pt-BR"/>
        </w:rPr>
      </w:pPr>
      <w:del w:id="559" w:author="Ryan Lemos" w:date="2019-10-15T23:35:00Z">
        <w:r w:rsidRPr="00636A97" w:rsidDel="00636A97">
          <w:rPr>
            <w:rStyle w:val="Hyperlink"/>
            <w:noProof/>
          </w:rPr>
          <w:delText>Figura 74 - Notificação referente a resposta de uma dúvida</w:delText>
        </w:r>
        <w:r w:rsidDel="00636A97">
          <w:rPr>
            <w:noProof/>
            <w:webHidden/>
          </w:rPr>
          <w:tab/>
          <w:delText>89</w:delText>
        </w:r>
      </w:del>
    </w:p>
    <w:p w14:paraId="41172142" w14:textId="080B7A99" w:rsidR="00A23541" w:rsidDel="00636A97" w:rsidRDefault="00A23541">
      <w:pPr>
        <w:pStyle w:val="ndicedeilustraes"/>
        <w:tabs>
          <w:tab w:val="right" w:leader="dot" w:pos="9061"/>
        </w:tabs>
        <w:rPr>
          <w:del w:id="560" w:author="Ryan Lemos" w:date="2019-10-15T23:35:00Z"/>
          <w:rFonts w:asciiTheme="minorHAnsi" w:eastAsiaTheme="minorEastAsia" w:hAnsiTheme="minorHAnsi" w:cstheme="minorBidi"/>
          <w:noProof/>
          <w:sz w:val="22"/>
          <w:lang w:eastAsia="pt-BR"/>
        </w:rPr>
      </w:pPr>
      <w:del w:id="561" w:author="Ryan Lemos" w:date="2019-10-15T23:35:00Z">
        <w:r w:rsidRPr="00636A97" w:rsidDel="00636A97">
          <w:rPr>
            <w:rStyle w:val="Hyperlink"/>
            <w:noProof/>
          </w:rPr>
          <w:delText>Figura 75 - Tela de resposta a dúvida</w:delText>
        </w:r>
        <w:r w:rsidDel="00636A97">
          <w:rPr>
            <w:noProof/>
            <w:webHidden/>
          </w:rPr>
          <w:tab/>
          <w:delText>90</w:delText>
        </w:r>
      </w:del>
    </w:p>
    <w:p w14:paraId="2F63AD7B" w14:textId="2D540008" w:rsidR="00A23541" w:rsidDel="00636A97" w:rsidRDefault="00A23541">
      <w:pPr>
        <w:pStyle w:val="ndicedeilustraes"/>
        <w:tabs>
          <w:tab w:val="right" w:leader="dot" w:pos="9061"/>
        </w:tabs>
        <w:rPr>
          <w:del w:id="562" w:author="Ryan Lemos" w:date="2019-10-15T23:35:00Z"/>
          <w:rFonts w:asciiTheme="minorHAnsi" w:eastAsiaTheme="minorEastAsia" w:hAnsiTheme="minorHAnsi" w:cstheme="minorBidi"/>
          <w:noProof/>
          <w:sz w:val="22"/>
          <w:lang w:eastAsia="pt-BR"/>
        </w:rPr>
      </w:pPr>
      <w:del w:id="563" w:author="Ryan Lemos" w:date="2019-10-15T23:35:00Z">
        <w:r w:rsidRPr="00636A97" w:rsidDel="00636A97">
          <w:rPr>
            <w:rStyle w:val="Hyperlink"/>
            <w:noProof/>
          </w:rPr>
          <w:delText>Figura 76 - Tela de listagem de dúvidas para os professores</w:delText>
        </w:r>
        <w:r w:rsidDel="00636A97">
          <w:rPr>
            <w:noProof/>
            <w:webHidden/>
          </w:rPr>
          <w:tab/>
          <w:delText>91</w:delText>
        </w:r>
      </w:del>
    </w:p>
    <w:p w14:paraId="1E030C9F" w14:textId="71014C2A" w:rsidR="00A23541" w:rsidDel="00636A97" w:rsidRDefault="00A23541">
      <w:pPr>
        <w:pStyle w:val="ndicedeilustraes"/>
        <w:tabs>
          <w:tab w:val="right" w:leader="dot" w:pos="9061"/>
        </w:tabs>
        <w:rPr>
          <w:del w:id="564" w:author="Ryan Lemos" w:date="2019-10-15T23:35:00Z"/>
          <w:rFonts w:asciiTheme="minorHAnsi" w:eastAsiaTheme="minorEastAsia" w:hAnsiTheme="minorHAnsi" w:cstheme="minorBidi"/>
          <w:noProof/>
          <w:sz w:val="22"/>
          <w:lang w:eastAsia="pt-BR"/>
        </w:rPr>
      </w:pPr>
      <w:del w:id="565" w:author="Ryan Lemos" w:date="2019-10-15T23:35:00Z">
        <w:r w:rsidRPr="00636A97" w:rsidDel="00636A97">
          <w:rPr>
            <w:rStyle w:val="Hyperlink"/>
            <w:noProof/>
          </w:rPr>
          <w:delText>Figura 77 - Tela de calendário para o aluno</w:delText>
        </w:r>
        <w:r w:rsidDel="00636A97">
          <w:rPr>
            <w:noProof/>
            <w:webHidden/>
          </w:rPr>
          <w:tab/>
          <w:delText>92</w:delText>
        </w:r>
      </w:del>
    </w:p>
    <w:p w14:paraId="7607E76E" w14:textId="145253E0" w:rsidR="00A23541" w:rsidDel="00636A97" w:rsidRDefault="00A23541">
      <w:pPr>
        <w:pStyle w:val="ndicedeilustraes"/>
        <w:tabs>
          <w:tab w:val="right" w:leader="dot" w:pos="9061"/>
        </w:tabs>
        <w:rPr>
          <w:del w:id="566" w:author="Ryan Lemos" w:date="2019-10-15T23:35:00Z"/>
          <w:rFonts w:asciiTheme="minorHAnsi" w:eastAsiaTheme="minorEastAsia" w:hAnsiTheme="minorHAnsi" w:cstheme="minorBidi"/>
          <w:noProof/>
          <w:sz w:val="22"/>
          <w:lang w:eastAsia="pt-BR"/>
        </w:rPr>
      </w:pPr>
      <w:del w:id="567" w:author="Ryan Lemos" w:date="2019-10-15T23:35:00Z">
        <w:r w:rsidRPr="00636A97" w:rsidDel="00636A97">
          <w:rPr>
            <w:rStyle w:val="Hyperlink"/>
            <w:noProof/>
          </w:rPr>
          <w:delText>Figura 78 - Tela de envio de dúvidas</w:delText>
        </w:r>
        <w:r w:rsidDel="00636A97">
          <w:rPr>
            <w:noProof/>
            <w:webHidden/>
          </w:rPr>
          <w:tab/>
          <w:delText>93</w:delText>
        </w:r>
      </w:del>
    </w:p>
    <w:p w14:paraId="28466597" w14:textId="3400CD70" w:rsidR="00A23541" w:rsidDel="00636A97" w:rsidRDefault="00A23541">
      <w:pPr>
        <w:pStyle w:val="ndicedeilustraes"/>
        <w:tabs>
          <w:tab w:val="right" w:leader="dot" w:pos="9061"/>
        </w:tabs>
        <w:rPr>
          <w:del w:id="568" w:author="Ryan Lemos" w:date="2019-10-15T23:35:00Z"/>
          <w:rFonts w:asciiTheme="minorHAnsi" w:eastAsiaTheme="minorEastAsia" w:hAnsiTheme="minorHAnsi" w:cstheme="minorBidi"/>
          <w:noProof/>
          <w:sz w:val="22"/>
          <w:lang w:eastAsia="pt-BR"/>
        </w:rPr>
      </w:pPr>
      <w:del w:id="569" w:author="Ryan Lemos" w:date="2019-10-15T23:35:00Z">
        <w:r w:rsidRPr="00636A97" w:rsidDel="00636A97">
          <w:rPr>
            <w:rStyle w:val="Hyperlink"/>
            <w:noProof/>
          </w:rPr>
          <w:delText>Figura 79 - Notificação de resposta a dúvida</w:delText>
        </w:r>
        <w:r w:rsidDel="00636A97">
          <w:rPr>
            <w:noProof/>
            <w:webHidden/>
          </w:rPr>
          <w:tab/>
          <w:delText>94</w:delText>
        </w:r>
      </w:del>
    </w:p>
    <w:p w14:paraId="2FB42ACC" w14:textId="03CB6FAA" w:rsidR="00A23541" w:rsidDel="00636A97" w:rsidRDefault="00A23541">
      <w:pPr>
        <w:pStyle w:val="ndicedeilustraes"/>
        <w:tabs>
          <w:tab w:val="right" w:leader="dot" w:pos="9061"/>
        </w:tabs>
        <w:rPr>
          <w:del w:id="570" w:author="Ryan Lemos" w:date="2019-10-15T23:35:00Z"/>
          <w:rFonts w:asciiTheme="minorHAnsi" w:eastAsiaTheme="minorEastAsia" w:hAnsiTheme="minorHAnsi" w:cstheme="minorBidi"/>
          <w:noProof/>
          <w:sz w:val="22"/>
          <w:lang w:eastAsia="pt-BR"/>
        </w:rPr>
      </w:pPr>
      <w:del w:id="571" w:author="Ryan Lemos" w:date="2019-10-15T23:35:00Z">
        <w:r w:rsidRPr="00636A97" w:rsidDel="00636A97">
          <w:rPr>
            <w:rStyle w:val="Hyperlink"/>
            <w:noProof/>
          </w:rPr>
          <w:delText>Figura 80 - Tela de listagem de materiais para o aluno</w:delText>
        </w:r>
        <w:r w:rsidDel="00636A97">
          <w:rPr>
            <w:noProof/>
            <w:webHidden/>
          </w:rPr>
          <w:tab/>
          <w:delText>94</w:delText>
        </w:r>
      </w:del>
    </w:p>
    <w:p w14:paraId="2DDA9EE4" w14:textId="357465FB" w:rsidR="00A23541" w:rsidDel="00636A97" w:rsidRDefault="00A23541">
      <w:pPr>
        <w:pStyle w:val="ndicedeilustraes"/>
        <w:tabs>
          <w:tab w:val="right" w:leader="dot" w:pos="9061"/>
        </w:tabs>
        <w:rPr>
          <w:del w:id="572" w:author="Ryan Lemos" w:date="2019-10-15T23:35:00Z"/>
          <w:rFonts w:asciiTheme="minorHAnsi" w:eastAsiaTheme="minorEastAsia" w:hAnsiTheme="minorHAnsi" w:cstheme="minorBidi"/>
          <w:noProof/>
          <w:sz w:val="22"/>
          <w:lang w:eastAsia="pt-BR"/>
        </w:rPr>
      </w:pPr>
      <w:del w:id="573" w:author="Ryan Lemos" w:date="2019-10-15T23:35:00Z">
        <w:r w:rsidRPr="00636A97" w:rsidDel="00636A97">
          <w:rPr>
            <w:rStyle w:val="Hyperlink"/>
            <w:noProof/>
          </w:rPr>
          <w:delText>Figura 81 - Tela de visualização de materiais de um determinado ano para o aluno</w:delText>
        </w:r>
        <w:r w:rsidDel="00636A97">
          <w:rPr>
            <w:noProof/>
            <w:webHidden/>
          </w:rPr>
          <w:tab/>
          <w:delText>95</w:delText>
        </w:r>
      </w:del>
    </w:p>
    <w:p w14:paraId="370E4EF2" w14:textId="562CCB21" w:rsidR="00A23541" w:rsidDel="00636A97" w:rsidRDefault="00A23541">
      <w:pPr>
        <w:pStyle w:val="ndicedeilustraes"/>
        <w:tabs>
          <w:tab w:val="right" w:leader="dot" w:pos="9061"/>
        </w:tabs>
        <w:rPr>
          <w:del w:id="574" w:author="Ryan Lemos" w:date="2019-10-15T23:35:00Z"/>
          <w:rFonts w:asciiTheme="minorHAnsi" w:eastAsiaTheme="minorEastAsia" w:hAnsiTheme="minorHAnsi" w:cstheme="minorBidi"/>
          <w:noProof/>
          <w:sz w:val="22"/>
          <w:lang w:eastAsia="pt-BR"/>
        </w:rPr>
      </w:pPr>
      <w:del w:id="575" w:author="Ryan Lemos" w:date="2019-10-15T23:35:00Z">
        <w:r w:rsidRPr="00636A97" w:rsidDel="00636A97">
          <w:rPr>
            <w:rStyle w:val="Hyperlink"/>
            <w:noProof/>
          </w:rPr>
          <w:delText>Figura 82 - Tela para ouvir materiais de áudio</w:delText>
        </w:r>
        <w:r w:rsidDel="00636A97">
          <w:rPr>
            <w:noProof/>
            <w:webHidden/>
          </w:rPr>
          <w:tab/>
          <w:delText>96</w:delText>
        </w:r>
      </w:del>
    </w:p>
    <w:p w14:paraId="3AF763A5" w14:textId="04D8F1B2" w:rsidR="00A23541" w:rsidDel="00636A97" w:rsidRDefault="00A23541">
      <w:pPr>
        <w:pStyle w:val="ndicedeilustraes"/>
        <w:tabs>
          <w:tab w:val="right" w:leader="dot" w:pos="9061"/>
        </w:tabs>
        <w:rPr>
          <w:del w:id="576" w:author="Ryan Lemos" w:date="2019-10-15T23:35:00Z"/>
          <w:rFonts w:asciiTheme="minorHAnsi" w:eastAsiaTheme="minorEastAsia" w:hAnsiTheme="minorHAnsi" w:cstheme="minorBidi"/>
          <w:noProof/>
          <w:sz w:val="22"/>
          <w:lang w:eastAsia="pt-BR"/>
        </w:rPr>
      </w:pPr>
      <w:del w:id="577" w:author="Ryan Lemos" w:date="2019-10-15T23:35:00Z">
        <w:r w:rsidRPr="00636A97" w:rsidDel="00636A97">
          <w:rPr>
            <w:rStyle w:val="Hyperlink"/>
            <w:noProof/>
          </w:rPr>
          <w:delText>Figura 83 - Tela da primeira etapa de cadastro de uma questão</w:delText>
        </w:r>
        <w:r w:rsidDel="00636A97">
          <w:rPr>
            <w:noProof/>
            <w:webHidden/>
          </w:rPr>
          <w:tab/>
          <w:delText>98</w:delText>
        </w:r>
      </w:del>
    </w:p>
    <w:p w14:paraId="3FB68097" w14:textId="4E3FBA4A" w:rsidR="00A23541" w:rsidDel="00636A97" w:rsidRDefault="00A23541">
      <w:pPr>
        <w:pStyle w:val="ndicedeilustraes"/>
        <w:tabs>
          <w:tab w:val="right" w:leader="dot" w:pos="9061"/>
        </w:tabs>
        <w:rPr>
          <w:del w:id="578" w:author="Ryan Lemos" w:date="2019-10-15T23:35:00Z"/>
          <w:rFonts w:asciiTheme="minorHAnsi" w:eastAsiaTheme="minorEastAsia" w:hAnsiTheme="minorHAnsi" w:cstheme="minorBidi"/>
          <w:noProof/>
          <w:sz w:val="22"/>
          <w:lang w:eastAsia="pt-BR"/>
        </w:rPr>
      </w:pPr>
      <w:del w:id="579" w:author="Ryan Lemos" w:date="2019-10-15T23:35:00Z">
        <w:r w:rsidRPr="00636A97" w:rsidDel="00636A97">
          <w:rPr>
            <w:rStyle w:val="Hyperlink"/>
            <w:noProof/>
          </w:rPr>
          <w:delText>Figura 84 - Tela da segunda etapa de cadastro de uma questão</w:delText>
        </w:r>
        <w:r w:rsidDel="00636A97">
          <w:rPr>
            <w:noProof/>
            <w:webHidden/>
          </w:rPr>
          <w:tab/>
          <w:delText>99</w:delText>
        </w:r>
      </w:del>
    </w:p>
    <w:p w14:paraId="576FFDEA" w14:textId="515E212A" w:rsidR="00A23541" w:rsidDel="00636A97" w:rsidRDefault="00A23541">
      <w:pPr>
        <w:pStyle w:val="ndicedeilustraes"/>
        <w:tabs>
          <w:tab w:val="right" w:leader="dot" w:pos="9061"/>
        </w:tabs>
        <w:rPr>
          <w:del w:id="580" w:author="Ryan Lemos" w:date="2019-10-15T23:35:00Z"/>
          <w:rFonts w:asciiTheme="minorHAnsi" w:eastAsiaTheme="minorEastAsia" w:hAnsiTheme="minorHAnsi" w:cstheme="minorBidi"/>
          <w:noProof/>
          <w:sz w:val="22"/>
          <w:lang w:eastAsia="pt-BR"/>
        </w:rPr>
      </w:pPr>
      <w:del w:id="581" w:author="Ryan Lemos" w:date="2019-10-15T23:35:00Z">
        <w:r w:rsidRPr="00636A97" w:rsidDel="00636A97">
          <w:rPr>
            <w:rStyle w:val="Hyperlink"/>
            <w:noProof/>
          </w:rPr>
          <w:delText>Figura 85 - Tela da terceira etapa de cadastro de uma questão</w:delText>
        </w:r>
        <w:r w:rsidDel="00636A97">
          <w:rPr>
            <w:noProof/>
            <w:webHidden/>
          </w:rPr>
          <w:tab/>
          <w:delText>100</w:delText>
        </w:r>
      </w:del>
    </w:p>
    <w:p w14:paraId="7E6CEAC5" w14:textId="3B2A0C2F" w:rsidR="00A23541" w:rsidDel="00636A97" w:rsidRDefault="00A23541">
      <w:pPr>
        <w:pStyle w:val="ndicedeilustraes"/>
        <w:tabs>
          <w:tab w:val="right" w:leader="dot" w:pos="9061"/>
        </w:tabs>
        <w:rPr>
          <w:del w:id="582" w:author="Ryan Lemos" w:date="2019-10-15T23:35:00Z"/>
          <w:rFonts w:asciiTheme="minorHAnsi" w:eastAsiaTheme="minorEastAsia" w:hAnsiTheme="minorHAnsi" w:cstheme="minorBidi"/>
          <w:noProof/>
          <w:sz w:val="22"/>
          <w:lang w:eastAsia="pt-BR"/>
        </w:rPr>
      </w:pPr>
      <w:del w:id="583" w:author="Ryan Lemos" w:date="2019-10-15T23:35:00Z">
        <w:r w:rsidRPr="00636A97" w:rsidDel="00636A97">
          <w:rPr>
            <w:rStyle w:val="Hyperlink"/>
            <w:noProof/>
          </w:rPr>
          <w:delText>Figura 86 - Tela da última etapa de cadastro de uma questão</w:delText>
        </w:r>
        <w:r w:rsidDel="00636A97">
          <w:rPr>
            <w:noProof/>
            <w:webHidden/>
          </w:rPr>
          <w:tab/>
          <w:delText>101</w:delText>
        </w:r>
      </w:del>
    </w:p>
    <w:p w14:paraId="337795EE" w14:textId="0409B8D7" w:rsidR="00A23541" w:rsidDel="00636A97" w:rsidRDefault="00A23541">
      <w:pPr>
        <w:pStyle w:val="ndicedeilustraes"/>
        <w:tabs>
          <w:tab w:val="right" w:leader="dot" w:pos="9061"/>
        </w:tabs>
        <w:rPr>
          <w:del w:id="584" w:author="Ryan Lemos" w:date="2019-10-15T23:35:00Z"/>
          <w:rFonts w:asciiTheme="minorHAnsi" w:eastAsiaTheme="minorEastAsia" w:hAnsiTheme="minorHAnsi" w:cstheme="minorBidi"/>
          <w:noProof/>
          <w:sz w:val="22"/>
          <w:lang w:eastAsia="pt-BR"/>
        </w:rPr>
      </w:pPr>
      <w:del w:id="585" w:author="Ryan Lemos" w:date="2019-10-15T23:35:00Z">
        <w:r w:rsidRPr="00636A97" w:rsidDel="00636A97">
          <w:rPr>
            <w:rStyle w:val="Hyperlink"/>
            <w:noProof/>
          </w:rPr>
          <w:delText>Figura 87 - Dados salvos no navegador</w:delText>
        </w:r>
        <w:r w:rsidDel="00636A97">
          <w:rPr>
            <w:noProof/>
            <w:webHidden/>
          </w:rPr>
          <w:tab/>
          <w:delText>101</w:delText>
        </w:r>
      </w:del>
    </w:p>
    <w:p w14:paraId="0DBFA9CD" w14:textId="566BD914" w:rsidR="00A23541" w:rsidDel="00636A97" w:rsidRDefault="00A23541">
      <w:pPr>
        <w:pStyle w:val="ndicedeilustraes"/>
        <w:tabs>
          <w:tab w:val="right" w:leader="dot" w:pos="9061"/>
        </w:tabs>
        <w:rPr>
          <w:del w:id="586" w:author="Ryan Lemos" w:date="2019-10-15T23:35:00Z"/>
          <w:rFonts w:asciiTheme="minorHAnsi" w:eastAsiaTheme="minorEastAsia" w:hAnsiTheme="minorHAnsi" w:cstheme="minorBidi"/>
          <w:noProof/>
          <w:sz w:val="22"/>
          <w:lang w:eastAsia="pt-BR"/>
        </w:rPr>
      </w:pPr>
      <w:del w:id="587" w:author="Ryan Lemos" w:date="2019-10-15T23:35:00Z">
        <w:r w:rsidRPr="00636A97" w:rsidDel="00636A97">
          <w:rPr>
            <w:rStyle w:val="Hyperlink"/>
            <w:noProof/>
          </w:rPr>
          <w:delText>Figura 88 - Tela de edição de uma questão</w:delText>
        </w:r>
        <w:r w:rsidDel="00636A97">
          <w:rPr>
            <w:noProof/>
            <w:webHidden/>
          </w:rPr>
          <w:tab/>
          <w:delText>103</w:delText>
        </w:r>
      </w:del>
    </w:p>
    <w:p w14:paraId="0CE1C4E3" w14:textId="515E1F6D" w:rsidR="00A23541" w:rsidDel="00636A97" w:rsidRDefault="00A23541">
      <w:pPr>
        <w:pStyle w:val="ndicedeilustraes"/>
        <w:tabs>
          <w:tab w:val="right" w:leader="dot" w:pos="9061"/>
        </w:tabs>
        <w:rPr>
          <w:del w:id="588" w:author="Ryan Lemos" w:date="2019-10-15T23:35:00Z"/>
          <w:rFonts w:asciiTheme="minorHAnsi" w:eastAsiaTheme="minorEastAsia" w:hAnsiTheme="minorHAnsi" w:cstheme="minorBidi"/>
          <w:noProof/>
          <w:sz w:val="22"/>
          <w:lang w:eastAsia="pt-BR"/>
        </w:rPr>
      </w:pPr>
      <w:del w:id="589" w:author="Ryan Lemos" w:date="2019-10-15T23:35:00Z">
        <w:r w:rsidRPr="00636A97" w:rsidDel="00636A97">
          <w:rPr>
            <w:rStyle w:val="Hyperlink"/>
            <w:noProof/>
          </w:rPr>
          <w:delText>Figura 89 - Tela de criação de uma atividade</w:delText>
        </w:r>
        <w:r w:rsidDel="00636A97">
          <w:rPr>
            <w:noProof/>
            <w:webHidden/>
          </w:rPr>
          <w:tab/>
          <w:delText>104</w:delText>
        </w:r>
      </w:del>
    </w:p>
    <w:p w14:paraId="4C4B00C5" w14:textId="74370909" w:rsidR="00A23541" w:rsidDel="00636A97" w:rsidRDefault="00A23541">
      <w:pPr>
        <w:pStyle w:val="ndicedeilustraes"/>
        <w:tabs>
          <w:tab w:val="right" w:leader="dot" w:pos="9061"/>
        </w:tabs>
        <w:rPr>
          <w:del w:id="590" w:author="Ryan Lemos" w:date="2019-10-15T23:35:00Z"/>
          <w:rFonts w:asciiTheme="minorHAnsi" w:eastAsiaTheme="minorEastAsia" w:hAnsiTheme="minorHAnsi" w:cstheme="minorBidi"/>
          <w:noProof/>
          <w:sz w:val="22"/>
          <w:lang w:eastAsia="pt-BR"/>
        </w:rPr>
      </w:pPr>
      <w:del w:id="591" w:author="Ryan Lemos" w:date="2019-10-15T23:35:00Z">
        <w:r w:rsidRPr="00636A97" w:rsidDel="00636A97">
          <w:rPr>
            <w:rStyle w:val="Hyperlink"/>
            <w:noProof/>
          </w:rPr>
          <w:delText>Figura 90 - Tela de criação de uma atividade parte 2</w:delText>
        </w:r>
        <w:r w:rsidDel="00636A97">
          <w:rPr>
            <w:noProof/>
            <w:webHidden/>
          </w:rPr>
          <w:tab/>
          <w:delText>105</w:delText>
        </w:r>
      </w:del>
    </w:p>
    <w:p w14:paraId="74696A44" w14:textId="684EF942" w:rsidR="00A23541" w:rsidDel="00636A97" w:rsidRDefault="00A23541">
      <w:pPr>
        <w:pStyle w:val="ndicedeilustraes"/>
        <w:tabs>
          <w:tab w:val="right" w:leader="dot" w:pos="9061"/>
        </w:tabs>
        <w:rPr>
          <w:del w:id="592" w:author="Ryan Lemos" w:date="2019-10-15T23:35:00Z"/>
          <w:rFonts w:asciiTheme="minorHAnsi" w:eastAsiaTheme="minorEastAsia" w:hAnsiTheme="minorHAnsi" w:cstheme="minorBidi"/>
          <w:noProof/>
          <w:sz w:val="22"/>
          <w:lang w:eastAsia="pt-BR"/>
        </w:rPr>
      </w:pPr>
      <w:del w:id="593" w:author="Ryan Lemos" w:date="2019-10-15T23:35:00Z">
        <w:r w:rsidRPr="00636A97" w:rsidDel="00636A97">
          <w:rPr>
            <w:rStyle w:val="Hyperlink"/>
            <w:noProof/>
          </w:rPr>
          <w:delText>Figura 91 - Tela de visualização de questões</w:delText>
        </w:r>
        <w:r w:rsidDel="00636A97">
          <w:rPr>
            <w:noProof/>
            <w:webHidden/>
          </w:rPr>
          <w:tab/>
          <w:delText>106</w:delText>
        </w:r>
      </w:del>
    </w:p>
    <w:p w14:paraId="0B1EB7B4" w14:textId="7D32FA21" w:rsidR="00A23541" w:rsidDel="00636A97" w:rsidRDefault="00A23541">
      <w:pPr>
        <w:pStyle w:val="ndicedeilustraes"/>
        <w:tabs>
          <w:tab w:val="right" w:leader="dot" w:pos="9061"/>
        </w:tabs>
        <w:rPr>
          <w:del w:id="594" w:author="Ryan Lemos" w:date="2019-10-15T23:35:00Z"/>
          <w:rFonts w:asciiTheme="minorHAnsi" w:eastAsiaTheme="minorEastAsia" w:hAnsiTheme="minorHAnsi" w:cstheme="minorBidi"/>
          <w:noProof/>
          <w:sz w:val="22"/>
          <w:lang w:eastAsia="pt-BR"/>
        </w:rPr>
      </w:pPr>
      <w:del w:id="595" w:author="Ryan Lemos" w:date="2019-10-15T23:35:00Z">
        <w:r w:rsidRPr="00636A97" w:rsidDel="00636A97">
          <w:rPr>
            <w:rStyle w:val="Hyperlink"/>
            <w:noProof/>
          </w:rPr>
          <w:delText>Figura 92 - Tela de visualização de uma questão em específico</w:delText>
        </w:r>
        <w:r w:rsidDel="00636A97">
          <w:rPr>
            <w:noProof/>
            <w:webHidden/>
          </w:rPr>
          <w:tab/>
          <w:delText>106</w:delText>
        </w:r>
      </w:del>
    </w:p>
    <w:p w14:paraId="347A37C1" w14:textId="42300326" w:rsidR="00A23541" w:rsidDel="00636A97" w:rsidRDefault="00A23541">
      <w:pPr>
        <w:pStyle w:val="ndicedeilustraes"/>
        <w:tabs>
          <w:tab w:val="right" w:leader="dot" w:pos="9061"/>
        </w:tabs>
        <w:rPr>
          <w:del w:id="596" w:author="Ryan Lemos" w:date="2019-10-15T23:35:00Z"/>
          <w:rFonts w:asciiTheme="minorHAnsi" w:eastAsiaTheme="minorEastAsia" w:hAnsiTheme="minorHAnsi" w:cstheme="minorBidi"/>
          <w:noProof/>
          <w:sz w:val="22"/>
          <w:lang w:eastAsia="pt-BR"/>
        </w:rPr>
      </w:pPr>
      <w:del w:id="597" w:author="Ryan Lemos" w:date="2019-10-15T23:35:00Z">
        <w:r w:rsidRPr="00636A97" w:rsidDel="00636A97">
          <w:rPr>
            <w:rStyle w:val="Hyperlink"/>
            <w:noProof/>
          </w:rPr>
          <w:delText>Figura 93 - Tela de listagem das atividades criadas</w:delText>
        </w:r>
        <w:r w:rsidDel="00636A97">
          <w:rPr>
            <w:noProof/>
            <w:webHidden/>
          </w:rPr>
          <w:tab/>
          <w:delText>107</w:delText>
        </w:r>
      </w:del>
    </w:p>
    <w:p w14:paraId="4FB9A5E7" w14:textId="4D16AD4E" w:rsidR="00A23541" w:rsidDel="00636A97" w:rsidRDefault="00A23541">
      <w:pPr>
        <w:pStyle w:val="ndicedeilustraes"/>
        <w:tabs>
          <w:tab w:val="right" w:leader="dot" w:pos="9061"/>
        </w:tabs>
        <w:rPr>
          <w:del w:id="598" w:author="Ryan Lemos" w:date="2019-10-15T23:35:00Z"/>
          <w:rFonts w:asciiTheme="minorHAnsi" w:eastAsiaTheme="minorEastAsia" w:hAnsiTheme="minorHAnsi" w:cstheme="minorBidi"/>
          <w:noProof/>
          <w:sz w:val="22"/>
          <w:lang w:eastAsia="pt-BR"/>
        </w:rPr>
      </w:pPr>
      <w:del w:id="599" w:author="Ryan Lemos" w:date="2019-10-15T23:35:00Z">
        <w:r w:rsidRPr="00636A97" w:rsidDel="00636A97">
          <w:rPr>
            <w:rStyle w:val="Hyperlink"/>
            <w:noProof/>
          </w:rPr>
          <w:delText>Figura 94 - Tela de edição de uma atividade</w:delText>
        </w:r>
        <w:r w:rsidDel="00636A97">
          <w:rPr>
            <w:noProof/>
            <w:webHidden/>
          </w:rPr>
          <w:tab/>
          <w:delText>109</w:delText>
        </w:r>
      </w:del>
    </w:p>
    <w:p w14:paraId="201E7100" w14:textId="5E485D9C" w:rsidR="00A23541" w:rsidDel="00636A97" w:rsidRDefault="00A23541">
      <w:pPr>
        <w:pStyle w:val="ndicedeilustraes"/>
        <w:tabs>
          <w:tab w:val="right" w:leader="dot" w:pos="9061"/>
        </w:tabs>
        <w:rPr>
          <w:del w:id="600" w:author="Ryan Lemos" w:date="2019-10-15T23:35:00Z"/>
          <w:rFonts w:asciiTheme="minorHAnsi" w:eastAsiaTheme="minorEastAsia" w:hAnsiTheme="minorHAnsi" w:cstheme="minorBidi"/>
          <w:noProof/>
          <w:sz w:val="22"/>
          <w:lang w:eastAsia="pt-BR"/>
        </w:rPr>
      </w:pPr>
      <w:del w:id="601" w:author="Ryan Lemos" w:date="2019-10-15T23:35:00Z">
        <w:r w:rsidRPr="00636A97" w:rsidDel="00636A97">
          <w:rPr>
            <w:rStyle w:val="Hyperlink"/>
            <w:noProof/>
          </w:rPr>
          <w:delText>Figura 95 - Função de duplicação de registro</w:delText>
        </w:r>
        <w:r w:rsidDel="00636A97">
          <w:rPr>
            <w:noProof/>
            <w:webHidden/>
          </w:rPr>
          <w:tab/>
          <w:delText>110</w:delText>
        </w:r>
      </w:del>
    </w:p>
    <w:p w14:paraId="4AE1DDEC" w14:textId="007D60A1" w:rsidR="00A23541" w:rsidDel="00636A97" w:rsidRDefault="00A23541">
      <w:pPr>
        <w:pStyle w:val="ndicedeilustraes"/>
        <w:tabs>
          <w:tab w:val="right" w:leader="dot" w:pos="9061"/>
        </w:tabs>
        <w:rPr>
          <w:del w:id="602" w:author="Ryan Lemos" w:date="2019-10-15T23:35:00Z"/>
          <w:rFonts w:asciiTheme="minorHAnsi" w:eastAsiaTheme="minorEastAsia" w:hAnsiTheme="minorHAnsi" w:cstheme="minorBidi"/>
          <w:noProof/>
          <w:sz w:val="22"/>
          <w:lang w:eastAsia="pt-BR"/>
        </w:rPr>
      </w:pPr>
      <w:del w:id="603" w:author="Ryan Lemos" w:date="2019-10-15T23:35:00Z">
        <w:r w:rsidRPr="00636A97" w:rsidDel="00636A97">
          <w:rPr>
            <w:rStyle w:val="Hyperlink"/>
            <w:noProof/>
          </w:rPr>
          <w:delText>Figura 96 - Exemplo de atividade gerada pelo ambiente</w:delText>
        </w:r>
        <w:r w:rsidDel="00636A97">
          <w:rPr>
            <w:noProof/>
            <w:webHidden/>
          </w:rPr>
          <w:tab/>
          <w:delText>111</w:delText>
        </w:r>
      </w:del>
    </w:p>
    <w:p w14:paraId="560B872B" w14:textId="3F75E96A" w:rsidR="00A23541" w:rsidDel="00636A97" w:rsidRDefault="00A23541">
      <w:pPr>
        <w:pStyle w:val="ndicedeilustraes"/>
        <w:tabs>
          <w:tab w:val="right" w:leader="dot" w:pos="9061"/>
        </w:tabs>
        <w:rPr>
          <w:del w:id="604" w:author="Ryan Lemos" w:date="2019-10-15T23:35:00Z"/>
          <w:rFonts w:asciiTheme="minorHAnsi" w:eastAsiaTheme="minorEastAsia" w:hAnsiTheme="minorHAnsi" w:cstheme="minorBidi"/>
          <w:noProof/>
          <w:sz w:val="22"/>
          <w:lang w:eastAsia="pt-BR"/>
        </w:rPr>
      </w:pPr>
      <w:del w:id="605" w:author="Ryan Lemos" w:date="2019-10-15T23:35:00Z">
        <w:r w:rsidRPr="00636A97" w:rsidDel="00636A97">
          <w:rPr>
            <w:rStyle w:val="Hyperlink"/>
            <w:noProof/>
          </w:rPr>
          <w:delText>Figura 97 - Tela de listagem de atividades associadas a uma turma</w:delText>
        </w:r>
        <w:r w:rsidDel="00636A97">
          <w:rPr>
            <w:noProof/>
            <w:webHidden/>
          </w:rPr>
          <w:tab/>
          <w:delText>112</w:delText>
        </w:r>
      </w:del>
    </w:p>
    <w:p w14:paraId="134D4DB2" w14:textId="2AF4EA48" w:rsidR="00A23541" w:rsidDel="00636A97" w:rsidRDefault="00A23541">
      <w:pPr>
        <w:pStyle w:val="ndicedeilustraes"/>
        <w:tabs>
          <w:tab w:val="right" w:leader="dot" w:pos="9061"/>
        </w:tabs>
        <w:rPr>
          <w:del w:id="606" w:author="Ryan Lemos" w:date="2019-10-15T23:35:00Z"/>
          <w:rFonts w:asciiTheme="minorHAnsi" w:eastAsiaTheme="minorEastAsia" w:hAnsiTheme="minorHAnsi" w:cstheme="minorBidi"/>
          <w:noProof/>
          <w:sz w:val="22"/>
          <w:lang w:eastAsia="pt-BR"/>
        </w:rPr>
      </w:pPr>
      <w:del w:id="607" w:author="Ryan Lemos" w:date="2019-10-15T23:35:00Z">
        <w:r w:rsidRPr="00636A97" w:rsidDel="00636A97">
          <w:rPr>
            <w:rStyle w:val="Hyperlink"/>
            <w:noProof/>
          </w:rPr>
          <w:delText>Figura 98 - Tela de associação de atividade a uma turma</w:delText>
        </w:r>
        <w:r w:rsidDel="00636A97">
          <w:rPr>
            <w:noProof/>
            <w:webHidden/>
          </w:rPr>
          <w:tab/>
          <w:delText>113</w:delText>
        </w:r>
      </w:del>
    </w:p>
    <w:p w14:paraId="17AA6DAC" w14:textId="438853EE" w:rsidR="00A23541" w:rsidDel="00636A97" w:rsidRDefault="00A23541">
      <w:pPr>
        <w:pStyle w:val="ndicedeilustraes"/>
        <w:tabs>
          <w:tab w:val="right" w:leader="dot" w:pos="9061"/>
        </w:tabs>
        <w:rPr>
          <w:del w:id="608" w:author="Ryan Lemos" w:date="2019-10-15T23:35:00Z"/>
          <w:rFonts w:asciiTheme="minorHAnsi" w:eastAsiaTheme="minorEastAsia" w:hAnsiTheme="minorHAnsi" w:cstheme="minorBidi"/>
          <w:noProof/>
          <w:sz w:val="22"/>
          <w:lang w:eastAsia="pt-BR"/>
        </w:rPr>
      </w:pPr>
      <w:del w:id="609" w:author="Ryan Lemos" w:date="2019-10-15T23:35:00Z">
        <w:r w:rsidRPr="00636A97" w:rsidDel="00636A97">
          <w:rPr>
            <w:rStyle w:val="Hyperlink"/>
            <w:noProof/>
          </w:rPr>
          <w:delText>Figura 99 - Tela de resultados de uma atividade</w:delText>
        </w:r>
        <w:r w:rsidDel="00636A97">
          <w:rPr>
            <w:noProof/>
            <w:webHidden/>
          </w:rPr>
          <w:tab/>
          <w:delText>114</w:delText>
        </w:r>
      </w:del>
    </w:p>
    <w:p w14:paraId="003E2852" w14:textId="15A6CF34" w:rsidR="00A23541" w:rsidDel="00636A97" w:rsidRDefault="00A23541">
      <w:pPr>
        <w:pStyle w:val="ndicedeilustraes"/>
        <w:tabs>
          <w:tab w:val="right" w:leader="dot" w:pos="9061"/>
        </w:tabs>
        <w:rPr>
          <w:del w:id="610" w:author="Ryan Lemos" w:date="2019-10-15T23:35:00Z"/>
          <w:rFonts w:asciiTheme="minorHAnsi" w:eastAsiaTheme="minorEastAsia" w:hAnsiTheme="minorHAnsi" w:cstheme="minorBidi"/>
          <w:noProof/>
          <w:sz w:val="22"/>
          <w:lang w:eastAsia="pt-BR"/>
        </w:rPr>
      </w:pPr>
      <w:del w:id="611" w:author="Ryan Lemos" w:date="2019-10-15T23:35:00Z">
        <w:r w:rsidRPr="00636A97" w:rsidDel="00636A97">
          <w:rPr>
            <w:rStyle w:val="Hyperlink"/>
            <w:noProof/>
          </w:rPr>
          <w:delText>Figura 100 - Tela de modificação de pontuação de uma atividade</w:delText>
        </w:r>
        <w:r w:rsidDel="00636A97">
          <w:rPr>
            <w:noProof/>
            <w:webHidden/>
          </w:rPr>
          <w:tab/>
          <w:delText>115</w:delText>
        </w:r>
      </w:del>
    </w:p>
    <w:p w14:paraId="6B9D742E" w14:textId="5FF4630E" w:rsidR="00A23541" w:rsidDel="00636A97" w:rsidRDefault="00A23541">
      <w:pPr>
        <w:pStyle w:val="ndicedeilustraes"/>
        <w:tabs>
          <w:tab w:val="right" w:leader="dot" w:pos="9061"/>
        </w:tabs>
        <w:rPr>
          <w:del w:id="612" w:author="Ryan Lemos" w:date="2019-10-15T23:35:00Z"/>
          <w:rFonts w:asciiTheme="minorHAnsi" w:eastAsiaTheme="minorEastAsia" w:hAnsiTheme="minorHAnsi" w:cstheme="minorBidi"/>
          <w:noProof/>
          <w:sz w:val="22"/>
          <w:lang w:eastAsia="pt-BR"/>
        </w:rPr>
      </w:pPr>
      <w:del w:id="613" w:author="Ryan Lemos" w:date="2019-10-15T23:35:00Z">
        <w:r w:rsidRPr="00636A97" w:rsidDel="00636A97">
          <w:rPr>
            <w:rStyle w:val="Hyperlink"/>
            <w:noProof/>
          </w:rPr>
          <w:delText>Figura 101 - Função Typescript que gera o valor das questões</w:delText>
        </w:r>
        <w:r w:rsidDel="00636A97">
          <w:rPr>
            <w:noProof/>
            <w:webHidden/>
          </w:rPr>
          <w:tab/>
          <w:delText>116</w:delText>
        </w:r>
      </w:del>
    </w:p>
    <w:p w14:paraId="127EF0DE" w14:textId="6236FEC5" w:rsidR="00A23541" w:rsidDel="00636A97" w:rsidRDefault="00A23541">
      <w:pPr>
        <w:pStyle w:val="ndicedeilustraes"/>
        <w:tabs>
          <w:tab w:val="right" w:leader="dot" w:pos="9061"/>
        </w:tabs>
        <w:rPr>
          <w:del w:id="614" w:author="Ryan Lemos" w:date="2019-10-15T23:35:00Z"/>
          <w:rFonts w:asciiTheme="minorHAnsi" w:eastAsiaTheme="minorEastAsia" w:hAnsiTheme="minorHAnsi" w:cstheme="minorBidi"/>
          <w:noProof/>
          <w:sz w:val="22"/>
          <w:lang w:eastAsia="pt-BR"/>
        </w:rPr>
      </w:pPr>
      <w:del w:id="615" w:author="Ryan Lemos" w:date="2019-10-15T23:35:00Z">
        <w:r w:rsidRPr="00636A97" w:rsidDel="00636A97">
          <w:rPr>
            <w:rStyle w:val="Hyperlink"/>
            <w:noProof/>
          </w:rPr>
          <w:delText>Figura 102 - Tela de alteração de resultados de uma atividade</w:delText>
        </w:r>
        <w:r w:rsidDel="00636A97">
          <w:rPr>
            <w:noProof/>
            <w:webHidden/>
          </w:rPr>
          <w:tab/>
          <w:delText>117</w:delText>
        </w:r>
      </w:del>
    </w:p>
    <w:p w14:paraId="2AEB2295" w14:textId="1F9C852C" w:rsidR="00A23541" w:rsidDel="00636A97" w:rsidRDefault="00A23541">
      <w:pPr>
        <w:pStyle w:val="ndicedeilustraes"/>
        <w:tabs>
          <w:tab w:val="right" w:leader="dot" w:pos="9061"/>
        </w:tabs>
        <w:rPr>
          <w:del w:id="616" w:author="Ryan Lemos" w:date="2019-10-15T23:35:00Z"/>
          <w:rFonts w:asciiTheme="minorHAnsi" w:eastAsiaTheme="minorEastAsia" w:hAnsiTheme="minorHAnsi" w:cstheme="minorBidi"/>
          <w:noProof/>
          <w:sz w:val="22"/>
          <w:lang w:eastAsia="pt-BR"/>
        </w:rPr>
      </w:pPr>
      <w:del w:id="617" w:author="Ryan Lemos" w:date="2019-10-15T23:35:00Z">
        <w:r w:rsidRPr="00636A97" w:rsidDel="00636A97">
          <w:rPr>
            <w:rStyle w:val="Hyperlink"/>
            <w:noProof/>
          </w:rPr>
          <w:delText>Figura 103 - Comparação entre atividades geradas para dois alunos</w:delText>
        </w:r>
        <w:r w:rsidDel="00636A97">
          <w:rPr>
            <w:noProof/>
            <w:webHidden/>
          </w:rPr>
          <w:tab/>
          <w:delText>119</w:delText>
        </w:r>
      </w:del>
    </w:p>
    <w:p w14:paraId="199A6EDF" w14:textId="66603F9C" w:rsidR="00A23541" w:rsidDel="00636A97" w:rsidRDefault="00A23541">
      <w:pPr>
        <w:pStyle w:val="ndicedeilustraes"/>
        <w:tabs>
          <w:tab w:val="right" w:leader="dot" w:pos="9061"/>
        </w:tabs>
        <w:rPr>
          <w:del w:id="618" w:author="Ryan Lemos" w:date="2019-10-15T23:35:00Z"/>
          <w:rFonts w:asciiTheme="minorHAnsi" w:eastAsiaTheme="minorEastAsia" w:hAnsiTheme="minorHAnsi" w:cstheme="minorBidi"/>
          <w:noProof/>
          <w:sz w:val="22"/>
          <w:lang w:eastAsia="pt-BR"/>
        </w:rPr>
      </w:pPr>
      <w:del w:id="619" w:author="Ryan Lemos" w:date="2019-10-15T23:35:00Z">
        <w:r w:rsidRPr="00636A97" w:rsidDel="00636A97">
          <w:rPr>
            <w:rStyle w:val="Hyperlink"/>
            <w:noProof/>
          </w:rPr>
          <w:delText>Figura 104 - Tela de inclusão de novos alunos a uma atividade</w:delText>
        </w:r>
        <w:r w:rsidDel="00636A97">
          <w:rPr>
            <w:noProof/>
            <w:webHidden/>
          </w:rPr>
          <w:tab/>
          <w:delText>120</w:delText>
        </w:r>
      </w:del>
    </w:p>
    <w:p w14:paraId="549C1217" w14:textId="0E667DE8" w:rsidR="00A23541" w:rsidDel="00636A97" w:rsidRDefault="00A23541">
      <w:pPr>
        <w:pStyle w:val="ndicedeilustraes"/>
        <w:tabs>
          <w:tab w:val="right" w:leader="dot" w:pos="9061"/>
        </w:tabs>
        <w:rPr>
          <w:del w:id="620" w:author="Ryan Lemos" w:date="2019-10-15T23:35:00Z"/>
          <w:rFonts w:asciiTheme="minorHAnsi" w:eastAsiaTheme="minorEastAsia" w:hAnsiTheme="minorHAnsi" w:cstheme="minorBidi"/>
          <w:noProof/>
          <w:sz w:val="22"/>
          <w:lang w:eastAsia="pt-BR"/>
        </w:rPr>
      </w:pPr>
      <w:del w:id="621" w:author="Ryan Lemos" w:date="2019-10-15T23:35:00Z">
        <w:r w:rsidRPr="00636A97" w:rsidDel="00636A97">
          <w:rPr>
            <w:rStyle w:val="Hyperlink"/>
            <w:noProof/>
          </w:rPr>
          <w:delText>Figura 105 - Tela de listagem de atividades recebidas</w:delText>
        </w:r>
        <w:r w:rsidDel="00636A97">
          <w:rPr>
            <w:noProof/>
            <w:webHidden/>
          </w:rPr>
          <w:tab/>
          <w:delText>121</w:delText>
        </w:r>
      </w:del>
    </w:p>
    <w:p w14:paraId="026ED539" w14:textId="650CB479" w:rsidR="00A23541" w:rsidDel="00636A97" w:rsidRDefault="00A23541">
      <w:pPr>
        <w:pStyle w:val="ndicedeilustraes"/>
        <w:tabs>
          <w:tab w:val="right" w:leader="dot" w:pos="9061"/>
        </w:tabs>
        <w:rPr>
          <w:del w:id="622" w:author="Ryan Lemos" w:date="2019-10-15T23:35:00Z"/>
          <w:rFonts w:asciiTheme="minorHAnsi" w:eastAsiaTheme="minorEastAsia" w:hAnsiTheme="minorHAnsi" w:cstheme="minorBidi"/>
          <w:noProof/>
          <w:sz w:val="22"/>
          <w:lang w:eastAsia="pt-BR"/>
        </w:rPr>
      </w:pPr>
      <w:del w:id="623" w:author="Ryan Lemos" w:date="2019-10-15T23:35:00Z">
        <w:r w:rsidRPr="00636A97" w:rsidDel="00636A97">
          <w:rPr>
            <w:rStyle w:val="Hyperlink"/>
            <w:noProof/>
          </w:rPr>
          <w:delText>Figura 106 - Tela de correção de uma atividade</w:delText>
        </w:r>
        <w:r w:rsidDel="00636A97">
          <w:rPr>
            <w:noProof/>
            <w:webHidden/>
          </w:rPr>
          <w:tab/>
          <w:delText>122</w:delText>
        </w:r>
      </w:del>
    </w:p>
    <w:p w14:paraId="70F6AF84" w14:textId="1656FA63" w:rsidR="00A23541" w:rsidDel="00636A97" w:rsidRDefault="00A23541">
      <w:pPr>
        <w:pStyle w:val="ndicedeilustraes"/>
        <w:tabs>
          <w:tab w:val="right" w:leader="dot" w:pos="9061"/>
        </w:tabs>
        <w:rPr>
          <w:del w:id="624" w:author="Ryan Lemos" w:date="2019-10-15T23:35:00Z"/>
          <w:rFonts w:asciiTheme="minorHAnsi" w:eastAsiaTheme="minorEastAsia" w:hAnsiTheme="minorHAnsi" w:cstheme="minorBidi"/>
          <w:noProof/>
          <w:sz w:val="22"/>
          <w:lang w:eastAsia="pt-BR"/>
        </w:rPr>
      </w:pPr>
      <w:del w:id="625" w:author="Ryan Lemos" w:date="2019-10-15T23:35:00Z">
        <w:r w:rsidRPr="00636A97" w:rsidDel="00636A97">
          <w:rPr>
            <w:rStyle w:val="Hyperlink"/>
            <w:noProof/>
          </w:rPr>
          <w:delText>Figura 107 - Tela de listagem de atividades recebidas por um aluno</w:delText>
        </w:r>
        <w:r w:rsidDel="00636A97">
          <w:rPr>
            <w:noProof/>
            <w:webHidden/>
          </w:rPr>
          <w:tab/>
          <w:delText>123</w:delText>
        </w:r>
      </w:del>
    </w:p>
    <w:p w14:paraId="42B8438E" w14:textId="151F99D8" w:rsidR="00A23541" w:rsidDel="00636A97" w:rsidRDefault="00A23541">
      <w:pPr>
        <w:pStyle w:val="ndicedeilustraes"/>
        <w:tabs>
          <w:tab w:val="right" w:leader="dot" w:pos="9061"/>
        </w:tabs>
        <w:rPr>
          <w:del w:id="626" w:author="Ryan Lemos" w:date="2019-10-15T23:35:00Z"/>
          <w:rFonts w:asciiTheme="minorHAnsi" w:eastAsiaTheme="minorEastAsia" w:hAnsiTheme="minorHAnsi" w:cstheme="minorBidi"/>
          <w:noProof/>
          <w:sz w:val="22"/>
          <w:lang w:eastAsia="pt-BR"/>
        </w:rPr>
      </w:pPr>
      <w:del w:id="627" w:author="Ryan Lemos" w:date="2019-10-15T23:35:00Z">
        <w:r w:rsidRPr="00636A97" w:rsidDel="00636A97">
          <w:rPr>
            <w:rStyle w:val="Hyperlink"/>
            <w:noProof/>
          </w:rPr>
          <w:delText>Figura 108 - Tela de primeiro acesso a uma atividade</w:delText>
        </w:r>
        <w:r w:rsidDel="00636A97">
          <w:rPr>
            <w:noProof/>
            <w:webHidden/>
          </w:rPr>
          <w:tab/>
          <w:delText>124</w:delText>
        </w:r>
      </w:del>
    </w:p>
    <w:p w14:paraId="32047F05" w14:textId="05BFDF46" w:rsidR="00A23541" w:rsidDel="00636A97" w:rsidRDefault="00A23541">
      <w:pPr>
        <w:pStyle w:val="ndicedeilustraes"/>
        <w:tabs>
          <w:tab w:val="right" w:leader="dot" w:pos="9061"/>
        </w:tabs>
        <w:rPr>
          <w:del w:id="628" w:author="Ryan Lemos" w:date="2019-10-15T23:35:00Z"/>
          <w:rFonts w:asciiTheme="minorHAnsi" w:eastAsiaTheme="minorEastAsia" w:hAnsiTheme="minorHAnsi" w:cstheme="minorBidi"/>
          <w:noProof/>
          <w:sz w:val="22"/>
          <w:lang w:eastAsia="pt-BR"/>
        </w:rPr>
      </w:pPr>
      <w:del w:id="629" w:author="Ryan Lemos" w:date="2019-10-15T23:35:00Z">
        <w:r w:rsidRPr="00636A97" w:rsidDel="00636A97">
          <w:rPr>
            <w:rStyle w:val="Hyperlink"/>
            <w:noProof/>
          </w:rPr>
          <w:delText>Figura 109 - Tela de resolução do tipo fala</w:delText>
        </w:r>
        <w:r w:rsidDel="00636A97">
          <w:rPr>
            <w:noProof/>
            <w:webHidden/>
          </w:rPr>
          <w:tab/>
          <w:delText>125</w:delText>
        </w:r>
      </w:del>
    </w:p>
    <w:p w14:paraId="7189B3E3" w14:textId="225720DD" w:rsidR="00A23541" w:rsidDel="00636A97" w:rsidRDefault="00A23541">
      <w:pPr>
        <w:pStyle w:val="ndicedeilustraes"/>
        <w:tabs>
          <w:tab w:val="right" w:leader="dot" w:pos="9061"/>
        </w:tabs>
        <w:rPr>
          <w:del w:id="630" w:author="Ryan Lemos" w:date="2019-10-15T23:35:00Z"/>
          <w:rFonts w:asciiTheme="minorHAnsi" w:eastAsiaTheme="minorEastAsia" w:hAnsiTheme="minorHAnsi" w:cstheme="minorBidi"/>
          <w:noProof/>
          <w:sz w:val="22"/>
          <w:lang w:eastAsia="pt-BR"/>
        </w:rPr>
      </w:pPr>
      <w:del w:id="631" w:author="Ryan Lemos" w:date="2019-10-15T23:35:00Z">
        <w:r w:rsidRPr="00636A97" w:rsidDel="00636A97">
          <w:rPr>
            <w:rStyle w:val="Hyperlink"/>
            <w:noProof/>
          </w:rPr>
          <w:delText>Figura 110 - Tela de questão com recurso de áudio</w:delText>
        </w:r>
        <w:r w:rsidDel="00636A97">
          <w:rPr>
            <w:noProof/>
            <w:webHidden/>
          </w:rPr>
          <w:tab/>
          <w:delText>125</w:delText>
        </w:r>
      </w:del>
    </w:p>
    <w:p w14:paraId="4AC6F9D5" w14:textId="4088875B" w:rsidR="00A23541" w:rsidDel="00636A97" w:rsidRDefault="00A23541">
      <w:pPr>
        <w:pStyle w:val="ndicedeilustraes"/>
        <w:tabs>
          <w:tab w:val="right" w:leader="dot" w:pos="9061"/>
        </w:tabs>
        <w:rPr>
          <w:del w:id="632" w:author="Ryan Lemos" w:date="2019-10-15T23:35:00Z"/>
          <w:rFonts w:asciiTheme="minorHAnsi" w:eastAsiaTheme="minorEastAsia" w:hAnsiTheme="minorHAnsi" w:cstheme="minorBidi"/>
          <w:noProof/>
          <w:sz w:val="22"/>
          <w:lang w:eastAsia="pt-BR"/>
        </w:rPr>
      </w:pPr>
      <w:del w:id="633" w:author="Ryan Lemos" w:date="2019-10-15T23:35:00Z">
        <w:r w:rsidRPr="00636A97" w:rsidDel="00636A97">
          <w:rPr>
            <w:rStyle w:val="Hyperlink"/>
            <w:noProof/>
          </w:rPr>
          <w:delText>Figura 111 - Tela de resultado da atividade para um aluno</w:delText>
        </w:r>
        <w:r w:rsidDel="00636A97">
          <w:rPr>
            <w:noProof/>
            <w:webHidden/>
          </w:rPr>
          <w:tab/>
          <w:delText>126</w:delText>
        </w:r>
      </w:del>
    </w:p>
    <w:p w14:paraId="4E6B4FA6" w14:textId="413C20C0" w:rsidR="00A23541" w:rsidDel="00636A97" w:rsidRDefault="00A23541">
      <w:pPr>
        <w:pStyle w:val="ndicedeilustraes"/>
        <w:tabs>
          <w:tab w:val="right" w:leader="dot" w:pos="9061"/>
        </w:tabs>
        <w:rPr>
          <w:del w:id="634" w:author="Ryan Lemos" w:date="2019-10-15T23:35:00Z"/>
          <w:rFonts w:asciiTheme="minorHAnsi" w:eastAsiaTheme="minorEastAsia" w:hAnsiTheme="minorHAnsi" w:cstheme="minorBidi"/>
          <w:noProof/>
          <w:sz w:val="22"/>
          <w:lang w:eastAsia="pt-BR"/>
        </w:rPr>
      </w:pPr>
      <w:del w:id="635" w:author="Ryan Lemos" w:date="2019-10-15T23:35:00Z">
        <w:r w:rsidRPr="00636A97" w:rsidDel="00636A97">
          <w:rPr>
            <w:rStyle w:val="Hyperlink"/>
            <w:noProof/>
          </w:rPr>
          <w:delText>Figura 112 - Tela de desempenho da turma</w:delText>
        </w:r>
        <w:r w:rsidDel="00636A97">
          <w:rPr>
            <w:noProof/>
            <w:webHidden/>
          </w:rPr>
          <w:tab/>
          <w:delText>128</w:delText>
        </w:r>
      </w:del>
    </w:p>
    <w:p w14:paraId="05DB6308" w14:textId="6DC8A84F" w:rsidR="00A23541" w:rsidDel="00636A97" w:rsidRDefault="00A23541">
      <w:pPr>
        <w:pStyle w:val="ndicedeilustraes"/>
        <w:tabs>
          <w:tab w:val="right" w:leader="dot" w:pos="9061"/>
        </w:tabs>
        <w:rPr>
          <w:del w:id="636" w:author="Ryan Lemos" w:date="2019-10-15T23:35:00Z"/>
          <w:rFonts w:asciiTheme="minorHAnsi" w:eastAsiaTheme="minorEastAsia" w:hAnsiTheme="minorHAnsi" w:cstheme="minorBidi"/>
          <w:noProof/>
          <w:sz w:val="22"/>
          <w:lang w:eastAsia="pt-BR"/>
        </w:rPr>
      </w:pPr>
      <w:del w:id="637" w:author="Ryan Lemos" w:date="2019-10-15T23:35:00Z">
        <w:r w:rsidRPr="00636A97" w:rsidDel="00636A97">
          <w:rPr>
            <w:rStyle w:val="Hyperlink"/>
            <w:noProof/>
          </w:rPr>
          <w:delText>Figura 113 – Trecho da classe de teste do usuário</w:delText>
        </w:r>
        <w:r w:rsidDel="00636A97">
          <w:rPr>
            <w:noProof/>
            <w:webHidden/>
          </w:rPr>
          <w:tab/>
          <w:delText>132</w:delText>
        </w:r>
      </w:del>
    </w:p>
    <w:p w14:paraId="4C72E792" w14:textId="38DB1C73" w:rsidR="00A23541" w:rsidDel="00636A97" w:rsidRDefault="00A23541">
      <w:pPr>
        <w:pStyle w:val="ndicedeilustraes"/>
        <w:tabs>
          <w:tab w:val="right" w:leader="dot" w:pos="9061"/>
        </w:tabs>
        <w:rPr>
          <w:del w:id="638" w:author="Ryan Lemos" w:date="2019-10-15T23:35:00Z"/>
          <w:rFonts w:asciiTheme="minorHAnsi" w:eastAsiaTheme="minorEastAsia" w:hAnsiTheme="minorHAnsi" w:cstheme="minorBidi"/>
          <w:noProof/>
          <w:sz w:val="22"/>
          <w:lang w:eastAsia="pt-BR"/>
        </w:rPr>
      </w:pPr>
      <w:del w:id="639" w:author="Ryan Lemos" w:date="2019-10-15T23:35:00Z">
        <w:r w:rsidRPr="00636A97" w:rsidDel="00636A97">
          <w:rPr>
            <w:rStyle w:val="Hyperlink"/>
            <w:noProof/>
          </w:rPr>
          <w:delText>Figura 114 - Teste de atualização de um evento</w:delText>
        </w:r>
        <w:r w:rsidDel="00636A97">
          <w:rPr>
            <w:noProof/>
            <w:webHidden/>
          </w:rPr>
          <w:tab/>
          <w:delText>133</w:delText>
        </w:r>
      </w:del>
    </w:p>
    <w:p w14:paraId="6F2AB8AF" w14:textId="6CEC92CF" w:rsidR="00A23541" w:rsidDel="00636A97" w:rsidRDefault="00A23541">
      <w:pPr>
        <w:pStyle w:val="ndicedeilustraes"/>
        <w:tabs>
          <w:tab w:val="right" w:leader="dot" w:pos="9061"/>
        </w:tabs>
        <w:rPr>
          <w:del w:id="640" w:author="Ryan Lemos" w:date="2019-10-15T23:35:00Z"/>
          <w:rFonts w:asciiTheme="minorHAnsi" w:eastAsiaTheme="minorEastAsia" w:hAnsiTheme="minorHAnsi" w:cstheme="minorBidi"/>
          <w:noProof/>
          <w:sz w:val="22"/>
          <w:lang w:eastAsia="pt-BR"/>
        </w:rPr>
      </w:pPr>
      <w:del w:id="641" w:author="Ryan Lemos" w:date="2019-10-15T23:35:00Z">
        <w:r w:rsidRPr="00636A97" w:rsidDel="00636A97">
          <w:rPr>
            <w:rStyle w:val="Hyperlink"/>
            <w:noProof/>
            <w:lang w:val="en-US"/>
          </w:rPr>
          <w:delText>Figura 115 - Teste de login</w:delText>
        </w:r>
        <w:r w:rsidDel="00636A97">
          <w:rPr>
            <w:noProof/>
            <w:webHidden/>
          </w:rPr>
          <w:tab/>
          <w:delText>133</w:delText>
        </w:r>
      </w:del>
    </w:p>
    <w:p w14:paraId="54FBF9F3" w14:textId="2E26E0E1" w:rsidR="00A23541" w:rsidDel="00636A97" w:rsidRDefault="00A23541">
      <w:pPr>
        <w:pStyle w:val="ndicedeilustraes"/>
        <w:tabs>
          <w:tab w:val="right" w:leader="dot" w:pos="9061"/>
        </w:tabs>
        <w:rPr>
          <w:del w:id="642" w:author="Ryan Lemos" w:date="2019-10-15T23:35:00Z"/>
          <w:rFonts w:asciiTheme="minorHAnsi" w:eastAsiaTheme="minorEastAsia" w:hAnsiTheme="minorHAnsi" w:cstheme="minorBidi"/>
          <w:noProof/>
          <w:sz w:val="22"/>
          <w:lang w:eastAsia="pt-BR"/>
        </w:rPr>
      </w:pPr>
      <w:del w:id="643" w:author="Ryan Lemos" w:date="2019-10-15T23:35:00Z">
        <w:r w:rsidRPr="00636A97" w:rsidDel="00636A97">
          <w:rPr>
            <w:rStyle w:val="Hyperlink"/>
            <w:noProof/>
          </w:rPr>
          <w:delText>Figura 116 - Execução de um teste no PHPUNIT</w:delText>
        </w:r>
        <w:r w:rsidDel="00636A97">
          <w:rPr>
            <w:noProof/>
            <w:webHidden/>
          </w:rPr>
          <w:tab/>
          <w:delText>134</w:delText>
        </w:r>
      </w:del>
    </w:p>
    <w:p w14:paraId="61B0BA2A" w14:textId="654C31FA" w:rsidR="00A23541" w:rsidDel="00636A97" w:rsidRDefault="00A23541">
      <w:pPr>
        <w:pStyle w:val="ndicedeilustraes"/>
        <w:tabs>
          <w:tab w:val="right" w:leader="dot" w:pos="9061"/>
        </w:tabs>
        <w:rPr>
          <w:del w:id="644" w:author="Ryan Lemos" w:date="2019-10-15T23:35:00Z"/>
          <w:rFonts w:asciiTheme="minorHAnsi" w:eastAsiaTheme="minorEastAsia" w:hAnsiTheme="minorHAnsi" w:cstheme="minorBidi"/>
          <w:noProof/>
          <w:sz w:val="22"/>
          <w:lang w:eastAsia="pt-BR"/>
        </w:rPr>
      </w:pPr>
      <w:del w:id="645" w:author="Ryan Lemos" w:date="2019-10-15T23:35:00Z">
        <w:r w:rsidRPr="00636A97" w:rsidDel="00636A97">
          <w:rPr>
            <w:rStyle w:val="Hyperlink"/>
            <w:noProof/>
          </w:rPr>
          <w:delText>Figura 117 - Lista de alunos cadastrados na produção</w:delText>
        </w:r>
        <w:r w:rsidDel="00636A97">
          <w:rPr>
            <w:noProof/>
            <w:webHidden/>
          </w:rPr>
          <w:tab/>
          <w:delText>135</w:delText>
        </w:r>
      </w:del>
    </w:p>
    <w:p w14:paraId="53E2C3C2" w14:textId="151CFC7D" w:rsidR="00A23541" w:rsidDel="00636A97" w:rsidRDefault="00A23541">
      <w:pPr>
        <w:pStyle w:val="ndicedeilustraes"/>
        <w:tabs>
          <w:tab w:val="right" w:leader="dot" w:pos="9061"/>
        </w:tabs>
        <w:rPr>
          <w:del w:id="646" w:author="Ryan Lemos" w:date="2019-10-15T23:35:00Z"/>
          <w:rFonts w:asciiTheme="minorHAnsi" w:eastAsiaTheme="minorEastAsia" w:hAnsiTheme="minorHAnsi" w:cstheme="minorBidi"/>
          <w:noProof/>
          <w:sz w:val="22"/>
          <w:lang w:eastAsia="pt-BR"/>
        </w:rPr>
      </w:pPr>
      <w:del w:id="647" w:author="Ryan Lemos" w:date="2019-10-15T23:35:00Z">
        <w:r w:rsidRPr="00636A97" w:rsidDel="00636A97">
          <w:rPr>
            <w:rStyle w:val="Hyperlink"/>
            <w:noProof/>
          </w:rPr>
          <w:delText>Figura 118 - Listagem do padrão de anos pela ILC</w:delText>
        </w:r>
        <w:r w:rsidDel="00636A97">
          <w:rPr>
            <w:noProof/>
            <w:webHidden/>
          </w:rPr>
          <w:tab/>
          <w:delText>136</w:delText>
        </w:r>
      </w:del>
    </w:p>
    <w:p w14:paraId="0450CD04" w14:textId="0A8474E8" w:rsidR="00067692" w:rsidRDefault="00067692">
      <w:pPr>
        <w:pPrChange w:id="648" w:author="Ryan Lemos" w:date="2019-10-14T19:31:00Z">
          <w:pPr>
            <w:pStyle w:val="Ttulodendicedeautoridades"/>
          </w:pPr>
        </w:pPrChange>
      </w:pPr>
      <w:r>
        <w:fldChar w:fldCharType="end"/>
      </w:r>
    </w:p>
    <w:p w14:paraId="212B7AFF" w14:textId="69EC5DB5" w:rsidR="003F01C0" w:rsidRDefault="003F01C0">
      <w:pPr>
        <w:spacing w:line="240" w:lineRule="auto"/>
        <w:ind w:firstLine="0"/>
        <w:jc w:val="left"/>
        <w:outlineLvl w:val="9"/>
      </w:pPr>
      <w:r>
        <w:br w:type="page"/>
      </w:r>
    </w:p>
    <w:p w14:paraId="7794DF1A" w14:textId="7DF95F59" w:rsidR="003F01C0" w:rsidRDefault="003F01C0" w:rsidP="003F01C0">
      <w:pPr>
        <w:pStyle w:val="Ttulodendicedeautoridades"/>
      </w:pPr>
      <w:r>
        <w:lastRenderedPageBreak/>
        <w:t>LISTA de QUADROS</w:t>
      </w:r>
    </w:p>
    <w:p w14:paraId="62CBCC58" w14:textId="77777777" w:rsidR="00067692" w:rsidRDefault="00067692">
      <w:pPr>
        <w:pPrChange w:id="649" w:author="Ryan Lemos" w:date="2019-10-14T19:35:00Z">
          <w:pPr>
            <w:pStyle w:val="Ttulodendicedeautoridades"/>
          </w:pPr>
        </w:pPrChange>
      </w:pPr>
    </w:p>
    <w:p w14:paraId="7D7A9D56" w14:textId="6B1AEDE7" w:rsidR="00067692"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1974282" w:history="1">
        <w:r w:rsidRPr="001D719E">
          <w:rPr>
            <w:rStyle w:val="Hyperlink"/>
            <w:noProof/>
          </w:rPr>
          <w:t>Quadro 1 - Estória de login</w:t>
        </w:r>
        <w:r>
          <w:rPr>
            <w:noProof/>
            <w:webHidden/>
          </w:rPr>
          <w:tab/>
        </w:r>
        <w:r>
          <w:rPr>
            <w:noProof/>
            <w:webHidden/>
          </w:rPr>
          <w:fldChar w:fldCharType="begin"/>
        </w:r>
        <w:r>
          <w:rPr>
            <w:noProof/>
            <w:webHidden/>
          </w:rPr>
          <w:instrText xml:space="preserve"> PAGEREF _Toc21974282 \h </w:instrText>
        </w:r>
        <w:r>
          <w:rPr>
            <w:noProof/>
            <w:webHidden/>
          </w:rPr>
        </w:r>
        <w:r>
          <w:rPr>
            <w:noProof/>
            <w:webHidden/>
          </w:rPr>
          <w:fldChar w:fldCharType="separate"/>
        </w:r>
        <w:r>
          <w:rPr>
            <w:noProof/>
            <w:webHidden/>
          </w:rPr>
          <w:t>66</w:t>
        </w:r>
        <w:r>
          <w:rPr>
            <w:noProof/>
            <w:webHidden/>
          </w:rPr>
          <w:fldChar w:fldCharType="end"/>
        </w:r>
      </w:hyperlink>
    </w:p>
    <w:p w14:paraId="63F2DD62" w14:textId="05EB09FB"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83" w:history="1">
        <w:r w:rsidR="00067692" w:rsidRPr="001D719E">
          <w:rPr>
            <w:rStyle w:val="Hyperlink"/>
            <w:noProof/>
          </w:rPr>
          <w:t>Quadro 2 - Estória de notificações</w:t>
        </w:r>
        <w:r w:rsidR="00067692">
          <w:rPr>
            <w:noProof/>
            <w:webHidden/>
          </w:rPr>
          <w:tab/>
        </w:r>
        <w:r w:rsidR="00067692">
          <w:rPr>
            <w:noProof/>
            <w:webHidden/>
          </w:rPr>
          <w:fldChar w:fldCharType="begin"/>
        </w:r>
        <w:r w:rsidR="00067692">
          <w:rPr>
            <w:noProof/>
            <w:webHidden/>
          </w:rPr>
          <w:instrText xml:space="preserve"> PAGEREF _Toc21974283 \h </w:instrText>
        </w:r>
        <w:r w:rsidR="00067692">
          <w:rPr>
            <w:noProof/>
            <w:webHidden/>
          </w:rPr>
        </w:r>
        <w:r w:rsidR="00067692">
          <w:rPr>
            <w:noProof/>
            <w:webHidden/>
          </w:rPr>
          <w:fldChar w:fldCharType="separate"/>
        </w:r>
        <w:r w:rsidR="00067692">
          <w:rPr>
            <w:noProof/>
            <w:webHidden/>
          </w:rPr>
          <w:t>67</w:t>
        </w:r>
        <w:r w:rsidR="00067692">
          <w:rPr>
            <w:noProof/>
            <w:webHidden/>
          </w:rPr>
          <w:fldChar w:fldCharType="end"/>
        </w:r>
      </w:hyperlink>
    </w:p>
    <w:p w14:paraId="7723DD3A" w14:textId="33D23DA2"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84" w:history="1">
        <w:r w:rsidR="00067692" w:rsidRPr="001D719E">
          <w:rPr>
            <w:rStyle w:val="Hyperlink"/>
            <w:noProof/>
          </w:rPr>
          <w:t>Quadro 3 - Estória de troca de senhas</w:t>
        </w:r>
        <w:r w:rsidR="00067692">
          <w:rPr>
            <w:noProof/>
            <w:webHidden/>
          </w:rPr>
          <w:tab/>
        </w:r>
        <w:r w:rsidR="00067692">
          <w:rPr>
            <w:noProof/>
            <w:webHidden/>
          </w:rPr>
          <w:fldChar w:fldCharType="begin"/>
        </w:r>
        <w:r w:rsidR="00067692">
          <w:rPr>
            <w:noProof/>
            <w:webHidden/>
          </w:rPr>
          <w:instrText xml:space="preserve"> PAGEREF _Toc21974284 \h </w:instrText>
        </w:r>
        <w:r w:rsidR="00067692">
          <w:rPr>
            <w:noProof/>
            <w:webHidden/>
          </w:rPr>
        </w:r>
        <w:r w:rsidR="00067692">
          <w:rPr>
            <w:noProof/>
            <w:webHidden/>
          </w:rPr>
          <w:fldChar w:fldCharType="separate"/>
        </w:r>
        <w:r w:rsidR="00067692">
          <w:rPr>
            <w:noProof/>
            <w:webHidden/>
          </w:rPr>
          <w:t>68</w:t>
        </w:r>
        <w:r w:rsidR="00067692">
          <w:rPr>
            <w:noProof/>
            <w:webHidden/>
          </w:rPr>
          <w:fldChar w:fldCharType="end"/>
        </w:r>
      </w:hyperlink>
    </w:p>
    <w:p w14:paraId="35EAF81A" w14:textId="3779279D"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85" w:history="1">
        <w:r w:rsidR="00067692" w:rsidRPr="001D719E">
          <w:rPr>
            <w:rStyle w:val="Hyperlink"/>
            <w:noProof/>
          </w:rPr>
          <w:t>Quadro 4 - Gerencia de usuários</w:t>
        </w:r>
        <w:r w:rsidR="00067692">
          <w:rPr>
            <w:noProof/>
            <w:webHidden/>
          </w:rPr>
          <w:tab/>
        </w:r>
        <w:r w:rsidR="00067692">
          <w:rPr>
            <w:noProof/>
            <w:webHidden/>
          </w:rPr>
          <w:fldChar w:fldCharType="begin"/>
        </w:r>
        <w:r w:rsidR="00067692">
          <w:rPr>
            <w:noProof/>
            <w:webHidden/>
          </w:rPr>
          <w:instrText xml:space="preserve"> PAGEREF _Toc21974285 \h </w:instrText>
        </w:r>
        <w:r w:rsidR="00067692">
          <w:rPr>
            <w:noProof/>
            <w:webHidden/>
          </w:rPr>
        </w:r>
        <w:r w:rsidR="00067692">
          <w:rPr>
            <w:noProof/>
            <w:webHidden/>
          </w:rPr>
          <w:fldChar w:fldCharType="separate"/>
        </w:r>
        <w:r w:rsidR="00067692">
          <w:rPr>
            <w:noProof/>
            <w:webHidden/>
          </w:rPr>
          <w:t>68</w:t>
        </w:r>
        <w:r w:rsidR="00067692">
          <w:rPr>
            <w:noProof/>
            <w:webHidden/>
          </w:rPr>
          <w:fldChar w:fldCharType="end"/>
        </w:r>
      </w:hyperlink>
    </w:p>
    <w:p w14:paraId="123CC501" w14:textId="7B08F6D6"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86" w:history="1">
        <w:r w:rsidR="00067692" w:rsidRPr="001D719E">
          <w:rPr>
            <w:rStyle w:val="Hyperlink"/>
            <w:noProof/>
          </w:rPr>
          <w:t>Quadro 5 - Estória de gerência de eventos da escola</w:t>
        </w:r>
        <w:r w:rsidR="00067692">
          <w:rPr>
            <w:noProof/>
            <w:webHidden/>
          </w:rPr>
          <w:tab/>
        </w:r>
        <w:r w:rsidR="00067692">
          <w:rPr>
            <w:noProof/>
            <w:webHidden/>
          </w:rPr>
          <w:fldChar w:fldCharType="begin"/>
        </w:r>
        <w:r w:rsidR="00067692">
          <w:rPr>
            <w:noProof/>
            <w:webHidden/>
          </w:rPr>
          <w:instrText xml:space="preserve"> PAGEREF _Toc21974286 \h </w:instrText>
        </w:r>
        <w:r w:rsidR="00067692">
          <w:rPr>
            <w:noProof/>
            <w:webHidden/>
          </w:rPr>
        </w:r>
        <w:r w:rsidR="00067692">
          <w:rPr>
            <w:noProof/>
            <w:webHidden/>
          </w:rPr>
          <w:fldChar w:fldCharType="separate"/>
        </w:r>
        <w:r w:rsidR="00067692">
          <w:rPr>
            <w:noProof/>
            <w:webHidden/>
          </w:rPr>
          <w:t>71</w:t>
        </w:r>
        <w:r w:rsidR="00067692">
          <w:rPr>
            <w:noProof/>
            <w:webHidden/>
          </w:rPr>
          <w:fldChar w:fldCharType="end"/>
        </w:r>
      </w:hyperlink>
    </w:p>
    <w:p w14:paraId="405E7CBF" w14:textId="05091CFF"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87" w:history="1">
        <w:r w:rsidR="00067692" w:rsidRPr="001D719E">
          <w:rPr>
            <w:rStyle w:val="Hyperlink"/>
            <w:noProof/>
          </w:rPr>
          <w:t>Quadro 6 - Estória de gerência de menus</w:t>
        </w:r>
        <w:r w:rsidR="00067692">
          <w:rPr>
            <w:noProof/>
            <w:webHidden/>
          </w:rPr>
          <w:tab/>
        </w:r>
        <w:r w:rsidR="00067692">
          <w:rPr>
            <w:noProof/>
            <w:webHidden/>
          </w:rPr>
          <w:fldChar w:fldCharType="begin"/>
        </w:r>
        <w:r w:rsidR="00067692">
          <w:rPr>
            <w:noProof/>
            <w:webHidden/>
          </w:rPr>
          <w:instrText xml:space="preserve"> PAGEREF _Toc21974287 \h </w:instrText>
        </w:r>
        <w:r w:rsidR="00067692">
          <w:rPr>
            <w:noProof/>
            <w:webHidden/>
          </w:rPr>
        </w:r>
        <w:r w:rsidR="00067692">
          <w:rPr>
            <w:noProof/>
            <w:webHidden/>
          </w:rPr>
          <w:fldChar w:fldCharType="separate"/>
        </w:r>
        <w:r w:rsidR="00067692">
          <w:rPr>
            <w:noProof/>
            <w:webHidden/>
          </w:rPr>
          <w:t>73</w:t>
        </w:r>
        <w:r w:rsidR="00067692">
          <w:rPr>
            <w:noProof/>
            <w:webHidden/>
          </w:rPr>
          <w:fldChar w:fldCharType="end"/>
        </w:r>
      </w:hyperlink>
    </w:p>
    <w:p w14:paraId="03E48CDF" w14:textId="00ACDE54"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88" w:history="1">
        <w:r w:rsidR="00067692" w:rsidRPr="001D719E">
          <w:rPr>
            <w:rStyle w:val="Hyperlink"/>
            <w:noProof/>
          </w:rPr>
          <w:t>Quadro 7 – Estórias de gerência de permissões</w:t>
        </w:r>
        <w:r w:rsidR="00067692">
          <w:rPr>
            <w:noProof/>
            <w:webHidden/>
          </w:rPr>
          <w:tab/>
        </w:r>
        <w:r w:rsidR="00067692">
          <w:rPr>
            <w:noProof/>
            <w:webHidden/>
          </w:rPr>
          <w:fldChar w:fldCharType="begin"/>
        </w:r>
        <w:r w:rsidR="00067692">
          <w:rPr>
            <w:noProof/>
            <w:webHidden/>
          </w:rPr>
          <w:instrText xml:space="preserve"> PAGEREF _Toc21974288 \h </w:instrText>
        </w:r>
        <w:r w:rsidR="00067692">
          <w:rPr>
            <w:noProof/>
            <w:webHidden/>
          </w:rPr>
        </w:r>
        <w:r w:rsidR="00067692">
          <w:rPr>
            <w:noProof/>
            <w:webHidden/>
          </w:rPr>
          <w:fldChar w:fldCharType="separate"/>
        </w:r>
        <w:r w:rsidR="00067692">
          <w:rPr>
            <w:noProof/>
            <w:webHidden/>
          </w:rPr>
          <w:t>76</w:t>
        </w:r>
        <w:r w:rsidR="00067692">
          <w:rPr>
            <w:noProof/>
            <w:webHidden/>
          </w:rPr>
          <w:fldChar w:fldCharType="end"/>
        </w:r>
      </w:hyperlink>
    </w:p>
    <w:p w14:paraId="71FD068C" w14:textId="03291A1F"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89" w:history="1">
        <w:r w:rsidR="00067692" w:rsidRPr="001D719E">
          <w:rPr>
            <w:rStyle w:val="Hyperlink"/>
            <w:noProof/>
          </w:rPr>
          <w:t>Quadro 8 - Estória de cadastros de materiais</w:t>
        </w:r>
        <w:r w:rsidR="00067692">
          <w:rPr>
            <w:noProof/>
            <w:webHidden/>
          </w:rPr>
          <w:tab/>
        </w:r>
        <w:r w:rsidR="00067692">
          <w:rPr>
            <w:noProof/>
            <w:webHidden/>
          </w:rPr>
          <w:fldChar w:fldCharType="begin"/>
        </w:r>
        <w:r w:rsidR="00067692">
          <w:rPr>
            <w:noProof/>
            <w:webHidden/>
          </w:rPr>
          <w:instrText xml:space="preserve"> PAGEREF _Toc21974289 \h </w:instrText>
        </w:r>
        <w:r w:rsidR="00067692">
          <w:rPr>
            <w:noProof/>
            <w:webHidden/>
          </w:rPr>
        </w:r>
        <w:r w:rsidR="00067692">
          <w:rPr>
            <w:noProof/>
            <w:webHidden/>
          </w:rPr>
          <w:fldChar w:fldCharType="separate"/>
        </w:r>
        <w:r w:rsidR="00067692">
          <w:rPr>
            <w:noProof/>
            <w:webHidden/>
          </w:rPr>
          <w:t>77</w:t>
        </w:r>
        <w:r w:rsidR="00067692">
          <w:rPr>
            <w:noProof/>
            <w:webHidden/>
          </w:rPr>
          <w:fldChar w:fldCharType="end"/>
        </w:r>
      </w:hyperlink>
    </w:p>
    <w:p w14:paraId="12F12A43" w14:textId="4BE3AD91"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90" w:history="1">
        <w:r w:rsidR="00067692" w:rsidRPr="001D719E">
          <w:rPr>
            <w:rStyle w:val="Hyperlink"/>
            <w:noProof/>
          </w:rPr>
          <w:t>Quadro 9 - Estória de listagem de materiais</w:t>
        </w:r>
        <w:r w:rsidR="00067692">
          <w:rPr>
            <w:noProof/>
            <w:webHidden/>
          </w:rPr>
          <w:tab/>
        </w:r>
        <w:r w:rsidR="00067692">
          <w:rPr>
            <w:noProof/>
            <w:webHidden/>
          </w:rPr>
          <w:fldChar w:fldCharType="begin"/>
        </w:r>
        <w:r w:rsidR="00067692">
          <w:rPr>
            <w:noProof/>
            <w:webHidden/>
          </w:rPr>
          <w:instrText xml:space="preserve"> PAGEREF _Toc21974290 \h </w:instrText>
        </w:r>
        <w:r w:rsidR="00067692">
          <w:rPr>
            <w:noProof/>
            <w:webHidden/>
          </w:rPr>
        </w:r>
        <w:r w:rsidR="00067692">
          <w:rPr>
            <w:noProof/>
            <w:webHidden/>
          </w:rPr>
          <w:fldChar w:fldCharType="separate"/>
        </w:r>
        <w:r w:rsidR="00067692">
          <w:rPr>
            <w:noProof/>
            <w:webHidden/>
          </w:rPr>
          <w:t>78</w:t>
        </w:r>
        <w:r w:rsidR="00067692">
          <w:rPr>
            <w:noProof/>
            <w:webHidden/>
          </w:rPr>
          <w:fldChar w:fldCharType="end"/>
        </w:r>
      </w:hyperlink>
    </w:p>
    <w:p w14:paraId="48EF1A7D" w14:textId="50D6FBCD"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91" w:history="1">
        <w:r w:rsidR="00067692" w:rsidRPr="001D719E">
          <w:rPr>
            <w:rStyle w:val="Hyperlink"/>
            <w:noProof/>
          </w:rPr>
          <w:t>Quadro 10 - Estória de edição de materiais</w:t>
        </w:r>
        <w:r w:rsidR="00067692">
          <w:rPr>
            <w:noProof/>
            <w:webHidden/>
          </w:rPr>
          <w:tab/>
        </w:r>
        <w:r w:rsidR="00067692">
          <w:rPr>
            <w:noProof/>
            <w:webHidden/>
          </w:rPr>
          <w:fldChar w:fldCharType="begin"/>
        </w:r>
        <w:r w:rsidR="00067692">
          <w:rPr>
            <w:noProof/>
            <w:webHidden/>
          </w:rPr>
          <w:instrText xml:space="preserve"> PAGEREF _Toc21974291 \h </w:instrText>
        </w:r>
        <w:r w:rsidR="00067692">
          <w:rPr>
            <w:noProof/>
            <w:webHidden/>
          </w:rPr>
        </w:r>
        <w:r w:rsidR="00067692">
          <w:rPr>
            <w:noProof/>
            <w:webHidden/>
          </w:rPr>
          <w:fldChar w:fldCharType="separate"/>
        </w:r>
        <w:r w:rsidR="00067692">
          <w:rPr>
            <w:noProof/>
            <w:webHidden/>
          </w:rPr>
          <w:t>80</w:t>
        </w:r>
        <w:r w:rsidR="00067692">
          <w:rPr>
            <w:noProof/>
            <w:webHidden/>
          </w:rPr>
          <w:fldChar w:fldCharType="end"/>
        </w:r>
      </w:hyperlink>
    </w:p>
    <w:p w14:paraId="17D8188F" w14:textId="2EE36DEC"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92" w:history="1">
        <w:r w:rsidR="00067692" w:rsidRPr="001D719E">
          <w:rPr>
            <w:rStyle w:val="Hyperlink"/>
            <w:noProof/>
          </w:rPr>
          <w:t>Quadro 11 - Estória de criação das turmas</w:t>
        </w:r>
        <w:r w:rsidR="00067692">
          <w:rPr>
            <w:noProof/>
            <w:webHidden/>
          </w:rPr>
          <w:tab/>
        </w:r>
        <w:r w:rsidR="00067692">
          <w:rPr>
            <w:noProof/>
            <w:webHidden/>
          </w:rPr>
          <w:fldChar w:fldCharType="begin"/>
        </w:r>
        <w:r w:rsidR="00067692">
          <w:rPr>
            <w:noProof/>
            <w:webHidden/>
          </w:rPr>
          <w:instrText xml:space="preserve"> PAGEREF _Toc21974292 \h </w:instrText>
        </w:r>
        <w:r w:rsidR="00067692">
          <w:rPr>
            <w:noProof/>
            <w:webHidden/>
          </w:rPr>
        </w:r>
        <w:r w:rsidR="00067692">
          <w:rPr>
            <w:noProof/>
            <w:webHidden/>
          </w:rPr>
          <w:fldChar w:fldCharType="separate"/>
        </w:r>
        <w:r w:rsidR="00067692">
          <w:rPr>
            <w:noProof/>
            <w:webHidden/>
          </w:rPr>
          <w:t>81</w:t>
        </w:r>
        <w:r w:rsidR="00067692">
          <w:rPr>
            <w:noProof/>
            <w:webHidden/>
          </w:rPr>
          <w:fldChar w:fldCharType="end"/>
        </w:r>
      </w:hyperlink>
    </w:p>
    <w:p w14:paraId="5832F60C" w14:textId="124E4551"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93" w:history="1">
        <w:r w:rsidR="00067692" w:rsidRPr="001D719E">
          <w:rPr>
            <w:rStyle w:val="Hyperlink"/>
            <w:noProof/>
          </w:rPr>
          <w:t>Quadro 12 - Estória de visualização das turmas</w:t>
        </w:r>
        <w:r w:rsidR="00067692">
          <w:rPr>
            <w:noProof/>
            <w:webHidden/>
          </w:rPr>
          <w:tab/>
        </w:r>
        <w:r w:rsidR="00067692">
          <w:rPr>
            <w:noProof/>
            <w:webHidden/>
          </w:rPr>
          <w:fldChar w:fldCharType="begin"/>
        </w:r>
        <w:r w:rsidR="00067692">
          <w:rPr>
            <w:noProof/>
            <w:webHidden/>
          </w:rPr>
          <w:instrText xml:space="preserve"> PAGEREF _Toc21974293 \h </w:instrText>
        </w:r>
        <w:r w:rsidR="00067692">
          <w:rPr>
            <w:noProof/>
            <w:webHidden/>
          </w:rPr>
        </w:r>
        <w:r w:rsidR="00067692">
          <w:rPr>
            <w:noProof/>
            <w:webHidden/>
          </w:rPr>
          <w:fldChar w:fldCharType="separate"/>
        </w:r>
        <w:r w:rsidR="00067692">
          <w:rPr>
            <w:noProof/>
            <w:webHidden/>
          </w:rPr>
          <w:t>81</w:t>
        </w:r>
        <w:r w:rsidR="00067692">
          <w:rPr>
            <w:noProof/>
            <w:webHidden/>
          </w:rPr>
          <w:fldChar w:fldCharType="end"/>
        </w:r>
      </w:hyperlink>
    </w:p>
    <w:p w14:paraId="36160ADE" w14:textId="520D0905"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94" w:history="1">
        <w:r w:rsidR="00067692" w:rsidRPr="001D719E">
          <w:rPr>
            <w:rStyle w:val="Hyperlink"/>
            <w:noProof/>
          </w:rPr>
          <w:t>Quadro 13 - Estória de gerência de eventos de uma turma</w:t>
        </w:r>
        <w:r w:rsidR="00067692">
          <w:rPr>
            <w:noProof/>
            <w:webHidden/>
          </w:rPr>
          <w:tab/>
        </w:r>
        <w:r w:rsidR="00067692">
          <w:rPr>
            <w:noProof/>
            <w:webHidden/>
          </w:rPr>
          <w:fldChar w:fldCharType="begin"/>
        </w:r>
        <w:r w:rsidR="00067692">
          <w:rPr>
            <w:noProof/>
            <w:webHidden/>
          </w:rPr>
          <w:instrText xml:space="preserve"> PAGEREF _Toc21974294 \h </w:instrText>
        </w:r>
        <w:r w:rsidR="00067692">
          <w:rPr>
            <w:noProof/>
            <w:webHidden/>
          </w:rPr>
        </w:r>
        <w:r w:rsidR="00067692">
          <w:rPr>
            <w:noProof/>
            <w:webHidden/>
          </w:rPr>
          <w:fldChar w:fldCharType="separate"/>
        </w:r>
        <w:r w:rsidR="00067692">
          <w:rPr>
            <w:noProof/>
            <w:webHidden/>
          </w:rPr>
          <w:t>82</w:t>
        </w:r>
        <w:r w:rsidR="00067692">
          <w:rPr>
            <w:noProof/>
            <w:webHidden/>
          </w:rPr>
          <w:fldChar w:fldCharType="end"/>
        </w:r>
      </w:hyperlink>
    </w:p>
    <w:p w14:paraId="06ABBEB1" w14:textId="79AA711A"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95" w:history="1">
        <w:r w:rsidR="00067692" w:rsidRPr="001D719E">
          <w:rPr>
            <w:rStyle w:val="Hyperlink"/>
            <w:noProof/>
          </w:rPr>
          <w:t>Quadro 14 - Estória do calendário de uma turma</w:t>
        </w:r>
        <w:r w:rsidR="00067692">
          <w:rPr>
            <w:noProof/>
            <w:webHidden/>
          </w:rPr>
          <w:tab/>
        </w:r>
        <w:r w:rsidR="00067692">
          <w:rPr>
            <w:noProof/>
            <w:webHidden/>
          </w:rPr>
          <w:fldChar w:fldCharType="begin"/>
        </w:r>
        <w:r w:rsidR="00067692">
          <w:rPr>
            <w:noProof/>
            <w:webHidden/>
          </w:rPr>
          <w:instrText xml:space="preserve"> PAGEREF _Toc21974295 \h </w:instrText>
        </w:r>
        <w:r w:rsidR="00067692">
          <w:rPr>
            <w:noProof/>
            <w:webHidden/>
          </w:rPr>
        </w:r>
        <w:r w:rsidR="00067692">
          <w:rPr>
            <w:noProof/>
            <w:webHidden/>
          </w:rPr>
          <w:fldChar w:fldCharType="separate"/>
        </w:r>
        <w:r w:rsidR="00067692">
          <w:rPr>
            <w:noProof/>
            <w:webHidden/>
          </w:rPr>
          <w:t>83</w:t>
        </w:r>
        <w:r w:rsidR="00067692">
          <w:rPr>
            <w:noProof/>
            <w:webHidden/>
          </w:rPr>
          <w:fldChar w:fldCharType="end"/>
        </w:r>
      </w:hyperlink>
    </w:p>
    <w:p w14:paraId="05BF5031" w14:textId="7DD56B60"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96" w:history="1">
        <w:r w:rsidR="00067692" w:rsidRPr="001D719E">
          <w:rPr>
            <w:rStyle w:val="Hyperlink"/>
            <w:noProof/>
          </w:rPr>
          <w:t>Quadro 15 - Estória de visualização dos alunos de uma turma</w:t>
        </w:r>
        <w:r w:rsidR="00067692">
          <w:rPr>
            <w:noProof/>
            <w:webHidden/>
          </w:rPr>
          <w:tab/>
        </w:r>
        <w:r w:rsidR="00067692">
          <w:rPr>
            <w:noProof/>
            <w:webHidden/>
          </w:rPr>
          <w:fldChar w:fldCharType="begin"/>
        </w:r>
        <w:r w:rsidR="00067692">
          <w:rPr>
            <w:noProof/>
            <w:webHidden/>
          </w:rPr>
          <w:instrText xml:space="preserve"> PAGEREF _Toc21974296 \h </w:instrText>
        </w:r>
        <w:r w:rsidR="00067692">
          <w:rPr>
            <w:noProof/>
            <w:webHidden/>
          </w:rPr>
        </w:r>
        <w:r w:rsidR="00067692">
          <w:rPr>
            <w:noProof/>
            <w:webHidden/>
          </w:rPr>
          <w:fldChar w:fldCharType="separate"/>
        </w:r>
        <w:r w:rsidR="00067692">
          <w:rPr>
            <w:noProof/>
            <w:webHidden/>
          </w:rPr>
          <w:t>84</w:t>
        </w:r>
        <w:r w:rsidR="00067692">
          <w:rPr>
            <w:noProof/>
            <w:webHidden/>
          </w:rPr>
          <w:fldChar w:fldCharType="end"/>
        </w:r>
      </w:hyperlink>
    </w:p>
    <w:p w14:paraId="17740AA5" w14:textId="5A452FD2"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97" w:history="1">
        <w:r w:rsidR="00067692" w:rsidRPr="001D719E">
          <w:rPr>
            <w:rStyle w:val="Hyperlink"/>
            <w:noProof/>
          </w:rPr>
          <w:t>Quadro 16 - Estória de associação dos alunos a uma turma</w:t>
        </w:r>
        <w:r w:rsidR="00067692">
          <w:rPr>
            <w:noProof/>
            <w:webHidden/>
          </w:rPr>
          <w:tab/>
        </w:r>
        <w:r w:rsidR="00067692">
          <w:rPr>
            <w:noProof/>
            <w:webHidden/>
          </w:rPr>
          <w:fldChar w:fldCharType="begin"/>
        </w:r>
        <w:r w:rsidR="00067692">
          <w:rPr>
            <w:noProof/>
            <w:webHidden/>
          </w:rPr>
          <w:instrText xml:space="preserve"> PAGEREF _Toc21974297 \h </w:instrText>
        </w:r>
        <w:r w:rsidR="00067692">
          <w:rPr>
            <w:noProof/>
            <w:webHidden/>
          </w:rPr>
        </w:r>
        <w:r w:rsidR="00067692">
          <w:rPr>
            <w:noProof/>
            <w:webHidden/>
          </w:rPr>
          <w:fldChar w:fldCharType="separate"/>
        </w:r>
        <w:r w:rsidR="00067692">
          <w:rPr>
            <w:noProof/>
            <w:webHidden/>
          </w:rPr>
          <w:t>85</w:t>
        </w:r>
        <w:r w:rsidR="00067692">
          <w:rPr>
            <w:noProof/>
            <w:webHidden/>
          </w:rPr>
          <w:fldChar w:fldCharType="end"/>
        </w:r>
      </w:hyperlink>
    </w:p>
    <w:p w14:paraId="59C9212D" w14:textId="7E667822"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98" w:history="1">
        <w:r w:rsidR="00067692" w:rsidRPr="001D719E">
          <w:rPr>
            <w:rStyle w:val="Hyperlink"/>
            <w:noProof/>
          </w:rPr>
          <w:t>Quadro 17 - Estória de notificação a uma dúvida</w:t>
        </w:r>
        <w:r w:rsidR="00067692">
          <w:rPr>
            <w:noProof/>
            <w:webHidden/>
          </w:rPr>
          <w:tab/>
        </w:r>
        <w:r w:rsidR="00067692">
          <w:rPr>
            <w:noProof/>
            <w:webHidden/>
          </w:rPr>
          <w:fldChar w:fldCharType="begin"/>
        </w:r>
        <w:r w:rsidR="00067692">
          <w:rPr>
            <w:noProof/>
            <w:webHidden/>
          </w:rPr>
          <w:instrText xml:space="preserve"> PAGEREF _Toc21974298 \h </w:instrText>
        </w:r>
        <w:r w:rsidR="00067692">
          <w:rPr>
            <w:noProof/>
            <w:webHidden/>
          </w:rPr>
        </w:r>
        <w:r w:rsidR="00067692">
          <w:rPr>
            <w:noProof/>
            <w:webHidden/>
          </w:rPr>
          <w:fldChar w:fldCharType="separate"/>
        </w:r>
        <w:r w:rsidR="00067692">
          <w:rPr>
            <w:noProof/>
            <w:webHidden/>
          </w:rPr>
          <w:t>86</w:t>
        </w:r>
        <w:r w:rsidR="00067692">
          <w:rPr>
            <w:noProof/>
            <w:webHidden/>
          </w:rPr>
          <w:fldChar w:fldCharType="end"/>
        </w:r>
      </w:hyperlink>
    </w:p>
    <w:p w14:paraId="140A8EE5" w14:textId="31B79ECC"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299" w:history="1">
        <w:r w:rsidR="00067692" w:rsidRPr="001D719E">
          <w:rPr>
            <w:rStyle w:val="Hyperlink"/>
            <w:noProof/>
          </w:rPr>
          <w:t>Quadro 18 - Estória de resposta a uma dúvida</w:t>
        </w:r>
        <w:r w:rsidR="00067692">
          <w:rPr>
            <w:noProof/>
            <w:webHidden/>
          </w:rPr>
          <w:tab/>
        </w:r>
        <w:r w:rsidR="00067692">
          <w:rPr>
            <w:noProof/>
            <w:webHidden/>
          </w:rPr>
          <w:fldChar w:fldCharType="begin"/>
        </w:r>
        <w:r w:rsidR="00067692">
          <w:rPr>
            <w:noProof/>
            <w:webHidden/>
          </w:rPr>
          <w:instrText xml:space="preserve"> PAGEREF _Toc21974299 \h </w:instrText>
        </w:r>
        <w:r w:rsidR="00067692">
          <w:rPr>
            <w:noProof/>
            <w:webHidden/>
          </w:rPr>
        </w:r>
        <w:r w:rsidR="00067692">
          <w:rPr>
            <w:noProof/>
            <w:webHidden/>
          </w:rPr>
          <w:fldChar w:fldCharType="separate"/>
        </w:r>
        <w:r w:rsidR="00067692">
          <w:rPr>
            <w:noProof/>
            <w:webHidden/>
          </w:rPr>
          <w:t>87</w:t>
        </w:r>
        <w:r w:rsidR="00067692">
          <w:rPr>
            <w:noProof/>
            <w:webHidden/>
          </w:rPr>
          <w:fldChar w:fldCharType="end"/>
        </w:r>
      </w:hyperlink>
    </w:p>
    <w:p w14:paraId="7418AEF8" w14:textId="5E7CAF97"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00" w:history="1">
        <w:r w:rsidR="00067692" w:rsidRPr="001D719E">
          <w:rPr>
            <w:rStyle w:val="Hyperlink"/>
            <w:noProof/>
          </w:rPr>
          <w:t>Quadro 19 - Estória de visualização de dúvidas</w:t>
        </w:r>
        <w:r w:rsidR="00067692">
          <w:rPr>
            <w:noProof/>
            <w:webHidden/>
          </w:rPr>
          <w:tab/>
        </w:r>
        <w:r w:rsidR="00067692">
          <w:rPr>
            <w:noProof/>
            <w:webHidden/>
          </w:rPr>
          <w:fldChar w:fldCharType="begin"/>
        </w:r>
        <w:r w:rsidR="00067692">
          <w:rPr>
            <w:noProof/>
            <w:webHidden/>
          </w:rPr>
          <w:instrText xml:space="preserve"> PAGEREF _Toc21974300 \h </w:instrText>
        </w:r>
        <w:r w:rsidR="00067692">
          <w:rPr>
            <w:noProof/>
            <w:webHidden/>
          </w:rPr>
        </w:r>
        <w:r w:rsidR="00067692">
          <w:rPr>
            <w:noProof/>
            <w:webHidden/>
          </w:rPr>
          <w:fldChar w:fldCharType="separate"/>
        </w:r>
        <w:r w:rsidR="00067692">
          <w:rPr>
            <w:noProof/>
            <w:webHidden/>
          </w:rPr>
          <w:t>88</w:t>
        </w:r>
        <w:r w:rsidR="00067692">
          <w:rPr>
            <w:noProof/>
            <w:webHidden/>
          </w:rPr>
          <w:fldChar w:fldCharType="end"/>
        </w:r>
      </w:hyperlink>
    </w:p>
    <w:p w14:paraId="71FD60BE" w14:textId="5FA3F314"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01" w:history="1">
        <w:r w:rsidR="00067692" w:rsidRPr="001D719E">
          <w:rPr>
            <w:rStyle w:val="Hyperlink"/>
            <w:noProof/>
          </w:rPr>
          <w:t>Quadro 20 - Estória de visualização de calendário</w:t>
        </w:r>
        <w:r w:rsidR="00067692">
          <w:rPr>
            <w:noProof/>
            <w:webHidden/>
          </w:rPr>
          <w:tab/>
        </w:r>
        <w:r w:rsidR="00067692">
          <w:rPr>
            <w:noProof/>
            <w:webHidden/>
          </w:rPr>
          <w:fldChar w:fldCharType="begin"/>
        </w:r>
        <w:r w:rsidR="00067692">
          <w:rPr>
            <w:noProof/>
            <w:webHidden/>
          </w:rPr>
          <w:instrText xml:space="preserve"> PAGEREF _Toc21974301 \h </w:instrText>
        </w:r>
        <w:r w:rsidR="00067692">
          <w:rPr>
            <w:noProof/>
            <w:webHidden/>
          </w:rPr>
        </w:r>
        <w:r w:rsidR="00067692">
          <w:rPr>
            <w:noProof/>
            <w:webHidden/>
          </w:rPr>
          <w:fldChar w:fldCharType="separate"/>
        </w:r>
        <w:r w:rsidR="00067692">
          <w:rPr>
            <w:noProof/>
            <w:webHidden/>
          </w:rPr>
          <w:t>89</w:t>
        </w:r>
        <w:r w:rsidR="00067692">
          <w:rPr>
            <w:noProof/>
            <w:webHidden/>
          </w:rPr>
          <w:fldChar w:fldCharType="end"/>
        </w:r>
      </w:hyperlink>
    </w:p>
    <w:p w14:paraId="20755495" w14:textId="1E35D537"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02" w:history="1">
        <w:r w:rsidR="00067692" w:rsidRPr="001D719E">
          <w:rPr>
            <w:rStyle w:val="Hyperlink"/>
            <w:noProof/>
          </w:rPr>
          <w:t>Quadro 21 - Estória de envio de dúvidas</w:t>
        </w:r>
        <w:r w:rsidR="00067692">
          <w:rPr>
            <w:noProof/>
            <w:webHidden/>
          </w:rPr>
          <w:tab/>
        </w:r>
        <w:r w:rsidR="00067692">
          <w:rPr>
            <w:noProof/>
            <w:webHidden/>
          </w:rPr>
          <w:fldChar w:fldCharType="begin"/>
        </w:r>
        <w:r w:rsidR="00067692">
          <w:rPr>
            <w:noProof/>
            <w:webHidden/>
          </w:rPr>
          <w:instrText xml:space="preserve"> PAGEREF _Toc21974302 \h </w:instrText>
        </w:r>
        <w:r w:rsidR="00067692">
          <w:rPr>
            <w:noProof/>
            <w:webHidden/>
          </w:rPr>
        </w:r>
        <w:r w:rsidR="00067692">
          <w:rPr>
            <w:noProof/>
            <w:webHidden/>
          </w:rPr>
          <w:fldChar w:fldCharType="separate"/>
        </w:r>
        <w:r w:rsidR="00067692">
          <w:rPr>
            <w:noProof/>
            <w:webHidden/>
          </w:rPr>
          <w:t>90</w:t>
        </w:r>
        <w:r w:rsidR="00067692">
          <w:rPr>
            <w:noProof/>
            <w:webHidden/>
          </w:rPr>
          <w:fldChar w:fldCharType="end"/>
        </w:r>
      </w:hyperlink>
    </w:p>
    <w:p w14:paraId="503A9FD6" w14:textId="3D18ECDA"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03" w:history="1">
        <w:r w:rsidR="00067692" w:rsidRPr="001D719E">
          <w:rPr>
            <w:rStyle w:val="Hyperlink"/>
            <w:noProof/>
          </w:rPr>
          <w:t>Quadro 22 - Estória de notificação dos alunos</w:t>
        </w:r>
        <w:r w:rsidR="00067692">
          <w:rPr>
            <w:noProof/>
            <w:webHidden/>
          </w:rPr>
          <w:tab/>
        </w:r>
        <w:r w:rsidR="00067692">
          <w:rPr>
            <w:noProof/>
            <w:webHidden/>
          </w:rPr>
          <w:fldChar w:fldCharType="begin"/>
        </w:r>
        <w:r w:rsidR="00067692">
          <w:rPr>
            <w:noProof/>
            <w:webHidden/>
          </w:rPr>
          <w:instrText xml:space="preserve"> PAGEREF _Toc21974303 \h </w:instrText>
        </w:r>
        <w:r w:rsidR="00067692">
          <w:rPr>
            <w:noProof/>
            <w:webHidden/>
          </w:rPr>
        </w:r>
        <w:r w:rsidR="00067692">
          <w:rPr>
            <w:noProof/>
            <w:webHidden/>
          </w:rPr>
          <w:fldChar w:fldCharType="separate"/>
        </w:r>
        <w:r w:rsidR="00067692">
          <w:rPr>
            <w:noProof/>
            <w:webHidden/>
          </w:rPr>
          <w:t>91</w:t>
        </w:r>
        <w:r w:rsidR="00067692">
          <w:rPr>
            <w:noProof/>
            <w:webHidden/>
          </w:rPr>
          <w:fldChar w:fldCharType="end"/>
        </w:r>
      </w:hyperlink>
    </w:p>
    <w:p w14:paraId="7412A80F" w14:textId="5D7E11DB"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04" w:history="1">
        <w:r w:rsidR="00067692" w:rsidRPr="001D719E">
          <w:rPr>
            <w:rStyle w:val="Hyperlink"/>
            <w:noProof/>
          </w:rPr>
          <w:t>Quadro 23 - Estória de visualização de materiais pelos alunos</w:t>
        </w:r>
        <w:r w:rsidR="00067692">
          <w:rPr>
            <w:noProof/>
            <w:webHidden/>
          </w:rPr>
          <w:tab/>
        </w:r>
        <w:r w:rsidR="00067692">
          <w:rPr>
            <w:noProof/>
            <w:webHidden/>
          </w:rPr>
          <w:fldChar w:fldCharType="begin"/>
        </w:r>
        <w:r w:rsidR="00067692">
          <w:rPr>
            <w:noProof/>
            <w:webHidden/>
          </w:rPr>
          <w:instrText xml:space="preserve"> PAGEREF _Toc21974304 \h </w:instrText>
        </w:r>
        <w:r w:rsidR="00067692">
          <w:rPr>
            <w:noProof/>
            <w:webHidden/>
          </w:rPr>
        </w:r>
        <w:r w:rsidR="00067692">
          <w:rPr>
            <w:noProof/>
            <w:webHidden/>
          </w:rPr>
          <w:fldChar w:fldCharType="separate"/>
        </w:r>
        <w:r w:rsidR="00067692">
          <w:rPr>
            <w:noProof/>
            <w:webHidden/>
          </w:rPr>
          <w:t>92</w:t>
        </w:r>
        <w:r w:rsidR="00067692">
          <w:rPr>
            <w:noProof/>
            <w:webHidden/>
          </w:rPr>
          <w:fldChar w:fldCharType="end"/>
        </w:r>
      </w:hyperlink>
    </w:p>
    <w:p w14:paraId="0AC6470E" w14:textId="25BFAC07"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05" w:history="1">
        <w:r w:rsidR="00067692" w:rsidRPr="001D719E">
          <w:rPr>
            <w:rStyle w:val="Hyperlink"/>
            <w:noProof/>
          </w:rPr>
          <w:t>Quadro 24 - Estória de visualização de conteúdo de um material</w:t>
        </w:r>
        <w:r w:rsidR="00067692">
          <w:rPr>
            <w:noProof/>
            <w:webHidden/>
          </w:rPr>
          <w:tab/>
        </w:r>
        <w:r w:rsidR="00067692">
          <w:rPr>
            <w:noProof/>
            <w:webHidden/>
          </w:rPr>
          <w:fldChar w:fldCharType="begin"/>
        </w:r>
        <w:r w:rsidR="00067692">
          <w:rPr>
            <w:noProof/>
            <w:webHidden/>
          </w:rPr>
          <w:instrText xml:space="preserve"> PAGEREF _Toc21974305 \h </w:instrText>
        </w:r>
        <w:r w:rsidR="00067692">
          <w:rPr>
            <w:noProof/>
            <w:webHidden/>
          </w:rPr>
        </w:r>
        <w:r w:rsidR="00067692">
          <w:rPr>
            <w:noProof/>
            <w:webHidden/>
          </w:rPr>
          <w:fldChar w:fldCharType="separate"/>
        </w:r>
        <w:r w:rsidR="00067692">
          <w:rPr>
            <w:noProof/>
            <w:webHidden/>
          </w:rPr>
          <w:t>93</w:t>
        </w:r>
        <w:r w:rsidR="00067692">
          <w:rPr>
            <w:noProof/>
            <w:webHidden/>
          </w:rPr>
          <w:fldChar w:fldCharType="end"/>
        </w:r>
      </w:hyperlink>
    </w:p>
    <w:p w14:paraId="73A0A472" w14:textId="0D0E4ED0"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06" w:history="1">
        <w:r w:rsidR="00067692" w:rsidRPr="001D719E">
          <w:rPr>
            <w:rStyle w:val="Hyperlink"/>
            <w:noProof/>
          </w:rPr>
          <w:t>Quadro 25 - Estória de criação de questões</w:t>
        </w:r>
        <w:r w:rsidR="00067692">
          <w:rPr>
            <w:noProof/>
            <w:webHidden/>
          </w:rPr>
          <w:tab/>
        </w:r>
        <w:r w:rsidR="00067692">
          <w:rPr>
            <w:noProof/>
            <w:webHidden/>
          </w:rPr>
          <w:fldChar w:fldCharType="begin"/>
        </w:r>
        <w:r w:rsidR="00067692">
          <w:rPr>
            <w:noProof/>
            <w:webHidden/>
          </w:rPr>
          <w:instrText xml:space="preserve"> PAGEREF _Toc21974306 \h </w:instrText>
        </w:r>
        <w:r w:rsidR="00067692">
          <w:rPr>
            <w:noProof/>
            <w:webHidden/>
          </w:rPr>
        </w:r>
        <w:r w:rsidR="00067692">
          <w:rPr>
            <w:noProof/>
            <w:webHidden/>
          </w:rPr>
          <w:fldChar w:fldCharType="separate"/>
        </w:r>
        <w:r w:rsidR="00067692">
          <w:rPr>
            <w:noProof/>
            <w:webHidden/>
          </w:rPr>
          <w:t>95</w:t>
        </w:r>
        <w:r w:rsidR="00067692">
          <w:rPr>
            <w:noProof/>
            <w:webHidden/>
          </w:rPr>
          <w:fldChar w:fldCharType="end"/>
        </w:r>
      </w:hyperlink>
    </w:p>
    <w:p w14:paraId="74D1AABD" w14:textId="740B99AA"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07" w:history="1">
        <w:r w:rsidR="00067692" w:rsidRPr="001D719E">
          <w:rPr>
            <w:rStyle w:val="Hyperlink"/>
            <w:noProof/>
          </w:rPr>
          <w:t>Quadro 26 - Estória de edição de uma questão</w:t>
        </w:r>
        <w:r w:rsidR="00067692">
          <w:rPr>
            <w:noProof/>
            <w:webHidden/>
          </w:rPr>
          <w:tab/>
        </w:r>
        <w:r w:rsidR="00067692">
          <w:rPr>
            <w:noProof/>
            <w:webHidden/>
          </w:rPr>
          <w:fldChar w:fldCharType="begin"/>
        </w:r>
        <w:r w:rsidR="00067692">
          <w:rPr>
            <w:noProof/>
            <w:webHidden/>
          </w:rPr>
          <w:instrText xml:space="preserve"> PAGEREF _Toc21974307 \h </w:instrText>
        </w:r>
        <w:r w:rsidR="00067692">
          <w:rPr>
            <w:noProof/>
            <w:webHidden/>
          </w:rPr>
        </w:r>
        <w:r w:rsidR="00067692">
          <w:rPr>
            <w:noProof/>
            <w:webHidden/>
          </w:rPr>
          <w:fldChar w:fldCharType="separate"/>
        </w:r>
        <w:r w:rsidR="00067692">
          <w:rPr>
            <w:noProof/>
            <w:webHidden/>
          </w:rPr>
          <w:t>100</w:t>
        </w:r>
        <w:r w:rsidR="00067692">
          <w:rPr>
            <w:noProof/>
            <w:webHidden/>
          </w:rPr>
          <w:fldChar w:fldCharType="end"/>
        </w:r>
      </w:hyperlink>
    </w:p>
    <w:p w14:paraId="2A900248" w14:textId="4994A213"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08" w:history="1">
        <w:r w:rsidR="00067692" w:rsidRPr="001D719E">
          <w:rPr>
            <w:rStyle w:val="Hyperlink"/>
            <w:noProof/>
          </w:rPr>
          <w:t>Quadro 27 - Estória de criação de atividades</w:t>
        </w:r>
        <w:r w:rsidR="00067692">
          <w:rPr>
            <w:noProof/>
            <w:webHidden/>
          </w:rPr>
          <w:tab/>
        </w:r>
        <w:r w:rsidR="00067692">
          <w:rPr>
            <w:noProof/>
            <w:webHidden/>
          </w:rPr>
          <w:fldChar w:fldCharType="begin"/>
        </w:r>
        <w:r w:rsidR="00067692">
          <w:rPr>
            <w:noProof/>
            <w:webHidden/>
          </w:rPr>
          <w:instrText xml:space="preserve"> PAGEREF _Toc21974308 \h </w:instrText>
        </w:r>
        <w:r w:rsidR="00067692">
          <w:rPr>
            <w:noProof/>
            <w:webHidden/>
          </w:rPr>
        </w:r>
        <w:r w:rsidR="00067692">
          <w:rPr>
            <w:noProof/>
            <w:webHidden/>
          </w:rPr>
          <w:fldChar w:fldCharType="separate"/>
        </w:r>
        <w:r w:rsidR="00067692">
          <w:rPr>
            <w:noProof/>
            <w:webHidden/>
          </w:rPr>
          <w:t>101</w:t>
        </w:r>
        <w:r w:rsidR="00067692">
          <w:rPr>
            <w:noProof/>
            <w:webHidden/>
          </w:rPr>
          <w:fldChar w:fldCharType="end"/>
        </w:r>
      </w:hyperlink>
    </w:p>
    <w:p w14:paraId="71B4541A" w14:textId="492BD033"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09" w:history="1">
        <w:r w:rsidR="00067692" w:rsidRPr="001D719E">
          <w:rPr>
            <w:rStyle w:val="Hyperlink"/>
            <w:noProof/>
          </w:rPr>
          <w:t>Quadro 28 - Estória de visualização das atividades criadas</w:t>
        </w:r>
        <w:r w:rsidR="00067692">
          <w:rPr>
            <w:noProof/>
            <w:webHidden/>
          </w:rPr>
          <w:tab/>
        </w:r>
        <w:r w:rsidR="00067692">
          <w:rPr>
            <w:noProof/>
            <w:webHidden/>
          </w:rPr>
          <w:fldChar w:fldCharType="begin"/>
        </w:r>
        <w:r w:rsidR="00067692">
          <w:rPr>
            <w:noProof/>
            <w:webHidden/>
          </w:rPr>
          <w:instrText xml:space="preserve"> PAGEREF _Toc21974309 \h </w:instrText>
        </w:r>
        <w:r w:rsidR="00067692">
          <w:rPr>
            <w:noProof/>
            <w:webHidden/>
          </w:rPr>
        </w:r>
        <w:r w:rsidR="00067692">
          <w:rPr>
            <w:noProof/>
            <w:webHidden/>
          </w:rPr>
          <w:fldChar w:fldCharType="separate"/>
        </w:r>
        <w:r w:rsidR="00067692">
          <w:rPr>
            <w:noProof/>
            <w:webHidden/>
          </w:rPr>
          <w:t>105</w:t>
        </w:r>
        <w:r w:rsidR="00067692">
          <w:rPr>
            <w:noProof/>
            <w:webHidden/>
          </w:rPr>
          <w:fldChar w:fldCharType="end"/>
        </w:r>
      </w:hyperlink>
    </w:p>
    <w:p w14:paraId="2E0B6262" w14:textId="3E5CBF19"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10" w:history="1">
        <w:r w:rsidR="00067692" w:rsidRPr="001D719E">
          <w:rPr>
            <w:rStyle w:val="Hyperlink"/>
            <w:noProof/>
          </w:rPr>
          <w:t>Quadro 29 - Estória de edição de atividades</w:t>
        </w:r>
        <w:r w:rsidR="00067692">
          <w:rPr>
            <w:noProof/>
            <w:webHidden/>
          </w:rPr>
          <w:tab/>
        </w:r>
        <w:r w:rsidR="00067692">
          <w:rPr>
            <w:noProof/>
            <w:webHidden/>
          </w:rPr>
          <w:fldChar w:fldCharType="begin"/>
        </w:r>
        <w:r w:rsidR="00067692">
          <w:rPr>
            <w:noProof/>
            <w:webHidden/>
          </w:rPr>
          <w:instrText xml:space="preserve"> PAGEREF _Toc21974310 \h </w:instrText>
        </w:r>
        <w:r w:rsidR="00067692">
          <w:rPr>
            <w:noProof/>
            <w:webHidden/>
          </w:rPr>
        </w:r>
        <w:r w:rsidR="00067692">
          <w:rPr>
            <w:noProof/>
            <w:webHidden/>
          </w:rPr>
          <w:fldChar w:fldCharType="separate"/>
        </w:r>
        <w:r w:rsidR="00067692">
          <w:rPr>
            <w:noProof/>
            <w:webHidden/>
          </w:rPr>
          <w:t>106</w:t>
        </w:r>
        <w:r w:rsidR="00067692">
          <w:rPr>
            <w:noProof/>
            <w:webHidden/>
          </w:rPr>
          <w:fldChar w:fldCharType="end"/>
        </w:r>
      </w:hyperlink>
    </w:p>
    <w:p w14:paraId="05CA03AD" w14:textId="118302E3"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11" w:history="1">
        <w:r w:rsidR="00067692" w:rsidRPr="001D719E">
          <w:rPr>
            <w:rStyle w:val="Hyperlink"/>
            <w:noProof/>
          </w:rPr>
          <w:t>Quadro 30 - Estória de duplicar atividades</w:t>
        </w:r>
        <w:r w:rsidR="00067692">
          <w:rPr>
            <w:noProof/>
            <w:webHidden/>
          </w:rPr>
          <w:tab/>
        </w:r>
        <w:r w:rsidR="00067692">
          <w:rPr>
            <w:noProof/>
            <w:webHidden/>
          </w:rPr>
          <w:fldChar w:fldCharType="begin"/>
        </w:r>
        <w:r w:rsidR="00067692">
          <w:rPr>
            <w:noProof/>
            <w:webHidden/>
          </w:rPr>
          <w:instrText xml:space="preserve"> PAGEREF _Toc21974311 \h </w:instrText>
        </w:r>
        <w:r w:rsidR="00067692">
          <w:rPr>
            <w:noProof/>
            <w:webHidden/>
          </w:rPr>
        </w:r>
        <w:r w:rsidR="00067692">
          <w:rPr>
            <w:noProof/>
            <w:webHidden/>
          </w:rPr>
          <w:fldChar w:fldCharType="separate"/>
        </w:r>
        <w:r w:rsidR="00067692">
          <w:rPr>
            <w:noProof/>
            <w:webHidden/>
          </w:rPr>
          <w:t>107</w:t>
        </w:r>
        <w:r w:rsidR="00067692">
          <w:rPr>
            <w:noProof/>
            <w:webHidden/>
          </w:rPr>
          <w:fldChar w:fldCharType="end"/>
        </w:r>
      </w:hyperlink>
    </w:p>
    <w:p w14:paraId="31FBAE8F" w14:textId="3B2553ED"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12" w:history="1">
        <w:r w:rsidR="00067692" w:rsidRPr="001D719E">
          <w:rPr>
            <w:rStyle w:val="Hyperlink"/>
            <w:noProof/>
          </w:rPr>
          <w:t>Quadro 31 - Estória de geração de PDF da atividade</w:t>
        </w:r>
        <w:r w:rsidR="00067692">
          <w:rPr>
            <w:noProof/>
            <w:webHidden/>
          </w:rPr>
          <w:tab/>
        </w:r>
        <w:r w:rsidR="00067692">
          <w:rPr>
            <w:noProof/>
            <w:webHidden/>
          </w:rPr>
          <w:fldChar w:fldCharType="begin"/>
        </w:r>
        <w:r w:rsidR="00067692">
          <w:rPr>
            <w:noProof/>
            <w:webHidden/>
          </w:rPr>
          <w:instrText xml:space="preserve"> PAGEREF _Toc21974312 \h </w:instrText>
        </w:r>
        <w:r w:rsidR="00067692">
          <w:rPr>
            <w:noProof/>
            <w:webHidden/>
          </w:rPr>
        </w:r>
        <w:r w:rsidR="00067692">
          <w:rPr>
            <w:noProof/>
            <w:webHidden/>
          </w:rPr>
          <w:fldChar w:fldCharType="separate"/>
        </w:r>
        <w:r w:rsidR="00067692">
          <w:rPr>
            <w:noProof/>
            <w:webHidden/>
          </w:rPr>
          <w:t>108</w:t>
        </w:r>
        <w:r w:rsidR="00067692">
          <w:rPr>
            <w:noProof/>
            <w:webHidden/>
          </w:rPr>
          <w:fldChar w:fldCharType="end"/>
        </w:r>
      </w:hyperlink>
    </w:p>
    <w:p w14:paraId="1F646BF5" w14:textId="43705930"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13" w:history="1">
        <w:r w:rsidR="00067692" w:rsidRPr="001D719E">
          <w:rPr>
            <w:rStyle w:val="Hyperlink"/>
            <w:noProof/>
          </w:rPr>
          <w:t>Quadro 32 - Estória de visualização de atividades associadas</w:t>
        </w:r>
        <w:r w:rsidR="00067692">
          <w:rPr>
            <w:noProof/>
            <w:webHidden/>
          </w:rPr>
          <w:tab/>
        </w:r>
        <w:r w:rsidR="00067692">
          <w:rPr>
            <w:noProof/>
            <w:webHidden/>
          </w:rPr>
          <w:fldChar w:fldCharType="begin"/>
        </w:r>
        <w:r w:rsidR="00067692">
          <w:rPr>
            <w:noProof/>
            <w:webHidden/>
          </w:rPr>
          <w:instrText xml:space="preserve"> PAGEREF _Toc21974313 \h </w:instrText>
        </w:r>
        <w:r w:rsidR="00067692">
          <w:rPr>
            <w:noProof/>
            <w:webHidden/>
          </w:rPr>
        </w:r>
        <w:r w:rsidR="00067692">
          <w:rPr>
            <w:noProof/>
            <w:webHidden/>
          </w:rPr>
          <w:fldChar w:fldCharType="separate"/>
        </w:r>
        <w:r w:rsidR="00067692">
          <w:rPr>
            <w:noProof/>
            <w:webHidden/>
          </w:rPr>
          <w:t>109</w:t>
        </w:r>
        <w:r w:rsidR="00067692">
          <w:rPr>
            <w:noProof/>
            <w:webHidden/>
          </w:rPr>
          <w:fldChar w:fldCharType="end"/>
        </w:r>
      </w:hyperlink>
    </w:p>
    <w:p w14:paraId="6A8E5ED5" w14:textId="1B4F5942"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14" w:history="1">
        <w:r w:rsidR="00067692" w:rsidRPr="001D719E">
          <w:rPr>
            <w:rStyle w:val="Hyperlink"/>
            <w:noProof/>
          </w:rPr>
          <w:t>Quadro 33 - Estória de associação de atividades a alunos</w:t>
        </w:r>
        <w:r w:rsidR="00067692">
          <w:rPr>
            <w:noProof/>
            <w:webHidden/>
          </w:rPr>
          <w:tab/>
        </w:r>
        <w:r w:rsidR="00067692">
          <w:rPr>
            <w:noProof/>
            <w:webHidden/>
          </w:rPr>
          <w:fldChar w:fldCharType="begin"/>
        </w:r>
        <w:r w:rsidR="00067692">
          <w:rPr>
            <w:noProof/>
            <w:webHidden/>
          </w:rPr>
          <w:instrText xml:space="preserve"> PAGEREF _Toc21974314 \h </w:instrText>
        </w:r>
        <w:r w:rsidR="00067692">
          <w:rPr>
            <w:noProof/>
            <w:webHidden/>
          </w:rPr>
        </w:r>
        <w:r w:rsidR="00067692">
          <w:rPr>
            <w:noProof/>
            <w:webHidden/>
          </w:rPr>
          <w:fldChar w:fldCharType="separate"/>
        </w:r>
        <w:r w:rsidR="00067692">
          <w:rPr>
            <w:noProof/>
            <w:webHidden/>
          </w:rPr>
          <w:t>110</w:t>
        </w:r>
        <w:r w:rsidR="00067692">
          <w:rPr>
            <w:noProof/>
            <w:webHidden/>
          </w:rPr>
          <w:fldChar w:fldCharType="end"/>
        </w:r>
      </w:hyperlink>
    </w:p>
    <w:p w14:paraId="72D9007F" w14:textId="57C943B4"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15" w:history="1">
        <w:r w:rsidR="00067692" w:rsidRPr="001D719E">
          <w:rPr>
            <w:rStyle w:val="Hyperlink"/>
            <w:noProof/>
          </w:rPr>
          <w:t>Quadro 34 - Estória de visualização de resultados de uma atividade</w:t>
        </w:r>
        <w:r w:rsidR="00067692">
          <w:rPr>
            <w:noProof/>
            <w:webHidden/>
          </w:rPr>
          <w:tab/>
        </w:r>
        <w:r w:rsidR="00067692">
          <w:rPr>
            <w:noProof/>
            <w:webHidden/>
          </w:rPr>
          <w:fldChar w:fldCharType="begin"/>
        </w:r>
        <w:r w:rsidR="00067692">
          <w:rPr>
            <w:noProof/>
            <w:webHidden/>
          </w:rPr>
          <w:instrText xml:space="preserve"> PAGEREF _Toc21974315 \h </w:instrText>
        </w:r>
        <w:r w:rsidR="00067692">
          <w:rPr>
            <w:noProof/>
            <w:webHidden/>
          </w:rPr>
        </w:r>
        <w:r w:rsidR="00067692">
          <w:rPr>
            <w:noProof/>
            <w:webHidden/>
          </w:rPr>
          <w:fldChar w:fldCharType="separate"/>
        </w:r>
        <w:r w:rsidR="00067692">
          <w:rPr>
            <w:noProof/>
            <w:webHidden/>
          </w:rPr>
          <w:t>111</w:t>
        </w:r>
        <w:r w:rsidR="00067692">
          <w:rPr>
            <w:noProof/>
            <w:webHidden/>
          </w:rPr>
          <w:fldChar w:fldCharType="end"/>
        </w:r>
      </w:hyperlink>
    </w:p>
    <w:p w14:paraId="09F4F04A" w14:textId="6F4C3955"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16" w:history="1">
        <w:r w:rsidR="00067692" w:rsidRPr="001D719E">
          <w:rPr>
            <w:rStyle w:val="Hyperlink"/>
            <w:noProof/>
          </w:rPr>
          <w:t>Quadro 35 - Estória de alteração de pontuação de uma atividade</w:t>
        </w:r>
        <w:r w:rsidR="00067692">
          <w:rPr>
            <w:noProof/>
            <w:webHidden/>
          </w:rPr>
          <w:tab/>
        </w:r>
        <w:r w:rsidR="00067692">
          <w:rPr>
            <w:noProof/>
            <w:webHidden/>
          </w:rPr>
          <w:fldChar w:fldCharType="begin"/>
        </w:r>
        <w:r w:rsidR="00067692">
          <w:rPr>
            <w:noProof/>
            <w:webHidden/>
          </w:rPr>
          <w:instrText xml:space="preserve"> PAGEREF _Toc21974316 \h </w:instrText>
        </w:r>
        <w:r w:rsidR="00067692">
          <w:rPr>
            <w:noProof/>
            <w:webHidden/>
          </w:rPr>
        </w:r>
        <w:r w:rsidR="00067692">
          <w:rPr>
            <w:noProof/>
            <w:webHidden/>
          </w:rPr>
          <w:fldChar w:fldCharType="separate"/>
        </w:r>
        <w:r w:rsidR="00067692">
          <w:rPr>
            <w:noProof/>
            <w:webHidden/>
          </w:rPr>
          <w:t>112</w:t>
        </w:r>
        <w:r w:rsidR="00067692">
          <w:rPr>
            <w:noProof/>
            <w:webHidden/>
          </w:rPr>
          <w:fldChar w:fldCharType="end"/>
        </w:r>
      </w:hyperlink>
    </w:p>
    <w:p w14:paraId="14B30CF2" w14:textId="2B35BD67"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17" w:history="1">
        <w:r w:rsidR="00067692" w:rsidRPr="001D719E">
          <w:rPr>
            <w:rStyle w:val="Hyperlink"/>
            <w:noProof/>
          </w:rPr>
          <w:t>Quadro 36 - Estória de alteração de resultado</w:t>
        </w:r>
        <w:r w:rsidR="00067692">
          <w:rPr>
            <w:noProof/>
            <w:webHidden/>
          </w:rPr>
          <w:tab/>
        </w:r>
        <w:r w:rsidR="00067692">
          <w:rPr>
            <w:noProof/>
            <w:webHidden/>
          </w:rPr>
          <w:fldChar w:fldCharType="begin"/>
        </w:r>
        <w:r w:rsidR="00067692">
          <w:rPr>
            <w:noProof/>
            <w:webHidden/>
          </w:rPr>
          <w:instrText xml:space="preserve"> PAGEREF _Toc21974317 \h </w:instrText>
        </w:r>
        <w:r w:rsidR="00067692">
          <w:rPr>
            <w:noProof/>
            <w:webHidden/>
          </w:rPr>
        </w:r>
        <w:r w:rsidR="00067692">
          <w:rPr>
            <w:noProof/>
            <w:webHidden/>
          </w:rPr>
          <w:fldChar w:fldCharType="separate"/>
        </w:r>
        <w:r w:rsidR="00067692">
          <w:rPr>
            <w:noProof/>
            <w:webHidden/>
          </w:rPr>
          <w:t>114</w:t>
        </w:r>
        <w:r w:rsidR="00067692">
          <w:rPr>
            <w:noProof/>
            <w:webHidden/>
          </w:rPr>
          <w:fldChar w:fldCharType="end"/>
        </w:r>
      </w:hyperlink>
    </w:p>
    <w:p w14:paraId="34044D06" w14:textId="6FBD7BB3"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18" w:history="1">
        <w:r w:rsidR="00067692" w:rsidRPr="001D719E">
          <w:rPr>
            <w:rStyle w:val="Hyperlink"/>
            <w:noProof/>
          </w:rPr>
          <w:t>Quadro 37 - Estória de impressão personalizada</w:t>
        </w:r>
        <w:r w:rsidR="00067692">
          <w:rPr>
            <w:noProof/>
            <w:webHidden/>
          </w:rPr>
          <w:tab/>
        </w:r>
        <w:r w:rsidR="00067692">
          <w:rPr>
            <w:noProof/>
            <w:webHidden/>
          </w:rPr>
          <w:fldChar w:fldCharType="begin"/>
        </w:r>
        <w:r w:rsidR="00067692">
          <w:rPr>
            <w:noProof/>
            <w:webHidden/>
          </w:rPr>
          <w:instrText xml:space="preserve"> PAGEREF _Toc21974318 \h </w:instrText>
        </w:r>
        <w:r w:rsidR="00067692">
          <w:rPr>
            <w:noProof/>
            <w:webHidden/>
          </w:rPr>
        </w:r>
        <w:r w:rsidR="00067692">
          <w:rPr>
            <w:noProof/>
            <w:webHidden/>
          </w:rPr>
          <w:fldChar w:fldCharType="separate"/>
        </w:r>
        <w:r w:rsidR="00067692">
          <w:rPr>
            <w:noProof/>
            <w:webHidden/>
          </w:rPr>
          <w:t>115</w:t>
        </w:r>
        <w:r w:rsidR="00067692">
          <w:rPr>
            <w:noProof/>
            <w:webHidden/>
          </w:rPr>
          <w:fldChar w:fldCharType="end"/>
        </w:r>
      </w:hyperlink>
    </w:p>
    <w:p w14:paraId="240B9FFF" w14:textId="43F9496D"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19" w:history="1">
        <w:r w:rsidR="00067692" w:rsidRPr="001D719E">
          <w:rPr>
            <w:rStyle w:val="Hyperlink"/>
            <w:noProof/>
          </w:rPr>
          <w:t>Quadro 38 - Associação de outros alunos a uma atividade já associada</w:t>
        </w:r>
        <w:r w:rsidR="00067692">
          <w:rPr>
            <w:noProof/>
            <w:webHidden/>
          </w:rPr>
          <w:tab/>
        </w:r>
        <w:r w:rsidR="00067692">
          <w:rPr>
            <w:noProof/>
            <w:webHidden/>
          </w:rPr>
          <w:fldChar w:fldCharType="begin"/>
        </w:r>
        <w:r w:rsidR="00067692">
          <w:rPr>
            <w:noProof/>
            <w:webHidden/>
          </w:rPr>
          <w:instrText xml:space="preserve"> PAGEREF _Toc21974319 \h </w:instrText>
        </w:r>
        <w:r w:rsidR="00067692">
          <w:rPr>
            <w:noProof/>
            <w:webHidden/>
          </w:rPr>
        </w:r>
        <w:r w:rsidR="00067692">
          <w:rPr>
            <w:noProof/>
            <w:webHidden/>
          </w:rPr>
          <w:fldChar w:fldCharType="separate"/>
        </w:r>
        <w:r w:rsidR="00067692">
          <w:rPr>
            <w:noProof/>
            <w:webHidden/>
          </w:rPr>
          <w:t>117</w:t>
        </w:r>
        <w:r w:rsidR="00067692">
          <w:rPr>
            <w:noProof/>
            <w:webHidden/>
          </w:rPr>
          <w:fldChar w:fldCharType="end"/>
        </w:r>
      </w:hyperlink>
    </w:p>
    <w:p w14:paraId="6D05B1AE" w14:textId="199F30C0"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20" w:history="1">
        <w:r w:rsidR="00067692" w:rsidRPr="001D719E">
          <w:rPr>
            <w:rStyle w:val="Hyperlink"/>
            <w:noProof/>
          </w:rPr>
          <w:t>Quadro 39 - Estória de correção de atividades</w:t>
        </w:r>
        <w:r w:rsidR="00067692">
          <w:rPr>
            <w:noProof/>
            <w:webHidden/>
          </w:rPr>
          <w:tab/>
        </w:r>
        <w:r w:rsidR="00067692">
          <w:rPr>
            <w:noProof/>
            <w:webHidden/>
          </w:rPr>
          <w:fldChar w:fldCharType="begin"/>
        </w:r>
        <w:r w:rsidR="00067692">
          <w:rPr>
            <w:noProof/>
            <w:webHidden/>
          </w:rPr>
          <w:instrText xml:space="preserve"> PAGEREF _Toc21974320 \h </w:instrText>
        </w:r>
        <w:r w:rsidR="00067692">
          <w:rPr>
            <w:noProof/>
            <w:webHidden/>
          </w:rPr>
        </w:r>
        <w:r w:rsidR="00067692">
          <w:rPr>
            <w:noProof/>
            <w:webHidden/>
          </w:rPr>
          <w:fldChar w:fldCharType="separate"/>
        </w:r>
        <w:r w:rsidR="00067692">
          <w:rPr>
            <w:noProof/>
            <w:webHidden/>
          </w:rPr>
          <w:t>118</w:t>
        </w:r>
        <w:r w:rsidR="00067692">
          <w:rPr>
            <w:noProof/>
            <w:webHidden/>
          </w:rPr>
          <w:fldChar w:fldCharType="end"/>
        </w:r>
      </w:hyperlink>
    </w:p>
    <w:p w14:paraId="0E7E5B52" w14:textId="61F525B9"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21" w:history="1">
        <w:r w:rsidR="00067692" w:rsidRPr="001D719E">
          <w:rPr>
            <w:rStyle w:val="Hyperlink"/>
            <w:noProof/>
          </w:rPr>
          <w:t>Quadro 40 - Estória de visualização de atividades recebidas para um aluno</w:t>
        </w:r>
        <w:r w:rsidR="00067692">
          <w:rPr>
            <w:noProof/>
            <w:webHidden/>
          </w:rPr>
          <w:tab/>
        </w:r>
        <w:r w:rsidR="00067692">
          <w:rPr>
            <w:noProof/>
            <w:webHidden/>
          </w:rPr>
          <w:fldChar w:fldCharType="begin"/>
        </w:r>
        <w:r w:rsidR="00067692">
          <w:rPr>
            <w:noProof/>
            <w:webHidden/>
          </w:rPr>
          <w:instrText xml:space="preserve"> PAGEREF _Toc21974321 \h </w:instrText>
        </w:r>
        <w:r w:rsidR="00067692">
          <w:rPr>
            <w:noProof/>
            <w:webHidden/>
          </w:rPr>
        </w:r>
        <w:r w:rsidR="00067692">
          <w:rPr>
            <w:noProof/>
            <w:webHidden/>
          </w:rPr>
          <w:fldChar w:fldCharType="separate"/>
        </w:r>
        <w:r w:rsidR="00067692">
          <w:rPr>
            <w:noProof/>
            <w:webHidden/>
          </w:rPr>
          <w:t>120</w:t>
        </w:r>
        <w:r w:rsidR="00067692">
          <w:rPr>
            <w:noProof/>
            <w:webHidden/>
          </w:rPr>
          <w:fldChar w:fldCharType="end"/>
        </w:r>
      </w:hyperlink>
    </w:p>
    <w:p w14:paraId="20821D0D" w14:textId="3A96991E"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22" w:history="1">
        <w:r w:rsidR="00067692" w:rsidRPr="001D719E">
          <w:rPr>
            <w:rStyle w:val="Hyperlink"/>
            <w:noProof/>
          </w:rPr>
          <w:t>Quadro 41 - Estória de resolução de atividades</w:t>
        </w:r>
        <w:r w:rsidR="00067692">
          <w:rPr>
            <w:noProof/>
            <w:webHidden/>
          </w:rPr>
          <w:tab/>
        </w:r>
        <w:r w:rsidR="00067692">
          <w:rPr>
            <w:noProof/>
            <w:webHidden/>
          </w:rPr>
          <w:fldChar w:fldCharType="begin"/>
        </w:r>
        <w:r w:rsidR="00067692">
          <w:rPr>
            <w:noProof/>
            <w:webHidden/>
          </w:rPr>
          <w:instrText xml:space="preserve"> PAGEREF _Toc21974322 \h </w:instrText>
        </w:r>
        <w:r w:rsidR="00067692">
          <w:rPr>
            <w:noProof/>
            <w:webHidden/>
          </w:rPr>
        </w:r>
        <w:r w:rsidR="00067692">
          <w:rPr>
            <w:noProof/>
            <w:webHidden/>
          </w:rPr>
          <w:fldChar w:fldCharType="separate"/>
        </w:r>
        <w:r w:rsidR="00067692">
          <w:rPr>
            <w:noProof/>
            <w:webHidden/>
          </w:rPr>
          <w:t>121</w:t>
        </w:r>
        <w:r w:rsidR="00067692">
          <w:rPr>
            <w:noProof/>
            <w:webHidden/>
          </w:rPr>
          <w:fldChar w:fldCharType="end"/>
        </w:r>
      </w:hyperlink>
    </w:p>
    <w:p w14:paraId="3AA14168" w14:textId="69CDC9BE"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23" w:history="1">
        <w:r w:rsidR="00067692" w:rsidRPr="001D719E">
          <w:rPr>
            <w:rStyle w:val="Hyperlink"/>
            <w:noProof/>
          </w:rPr>
          <w:t>Quadro 42 - Estória de visualização de resultado de uma atividade para um aluno</w:t>
        </w:r>
        <w:r w:rsidR="00067692">
          <w:rPr>
            <w:noProof/>
            <w:webHidden/>
          </w:rPr>
          <w:tab/>
        </w:r>
        <w:r w:rsidR="00067692">
          <w:rPr>
            <w:noProof/>
            <w:webHidden/>
          </w:rPr>
          <w:fldChar w:fldCharType="begin"/>
        </w:r>
        <w:r w:rsidR="00067692">
          <w:rPr>
            <w:noProof/>
            <w:webHidden/>
          </w:rPr>
          <w:instrText xml:space="preserve"> PAGEREF _Toc21974323 \h </w:instrText>
        </w:r>
        <w:r w:rsidR="00067692">
          <w:rPr>
            <w:noProof/>
            <w:webHidden/>
          </w:rPr>
        </w:r>
        <w:r w:rsidR="00067692">
          <w:rPr>
            <w:noProof/>
            <w:webHidden/>
          </w:rPr>
          <w:fldChar w:fldCharType="separate"/>
        </w:r>
        <w:r w:rsidR="00067692">
          <w:rPr>
            <w:noProof/>
            <w:webHidden/>
          </w:rPr>
          <w:t>124</w:t>
        </w:r>
        <w:r w:rsidR="00067692">
          <w:rPr>
            <w:noProof/>
            <w:webHidden/>
          </w:rPr>
          <w:fldChar w:fldCharType="end"/>
        </w:r>
      </w:hyperlink>
    </w:p>
    <w:p w14:paraId="575709C6" w14:textId="379F0B1E"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24" w:history="1">
        <w:r w:rsidR="00067692" w:rsidRPr="001D719E">
          <w:rPr>
            <w:rStyle w:val="Hyperlink"/>
            <w:noProof/>
          </w:rPr>
          <w:t>Quadro 43 - Estória de visualização de desempenho de uma turma</w:t>
        </w:r>
        <w:r w:rsidR="00067692">
          <w:rPr>
            <w:noProof/>
            <w:webHidden/>
          </w:rPr>
          <w:tab/>
        </w:r>
        <w:r w:rsidR="00067692">
          <w:rPr>
            <w:noProof/>
            <w:webHidden/>
          </w:rPr>
          <w:fldChar w:fldCharType="begin"/>
        </w:r>
        <w:r w:rsidR="00067692">
          <w:rPr>
            <w:noProof/>
            <w:webHidden/>
          </w:rPr>
          <w:instrText xml:space="preserve"> PAGEREF _Toc21974324 \h </w:instrText>
        </w:r>
        <w:r w:rsidR="00067692">
          <w:rPr>
            <w:noProof/>
            <w:webHidden/>
          </w:rPr>
        </w:r>
        <w:r w:rsidR="00067692">
          <w:rPr>
            <w:noProof/>
            <w:webHidden/>
          </w:rPr>
          <w:fldChar w:fldCharType="separate"/>
        </w:r>
        <w:r w:rsidR="00067692">
          <w:rPr>
            <w:noProof/>
            <w:webHidden/>
          </w:rPr>
          <w:t>125</w:t>
        </w:r>
        <w:r w:rsidR="00067692">
          <w:rPr>
            <w:noProof/>
            <w:webHidden/>
          </w:rPr>
          <w:fldChar w:fldCharType="end"/>
        </w:r>
      </w:hyperlink>
    </w:p>
    <w:p w14:paraId="411EC659" w14:textId="78C6CED3" w:rsidR="00067692" w:rsidRDefault="00AE0D01">
      <w:pPr>
        <w:pStyle w:val="ndicedeilustraes"/>
        <w:tabs>
          <w:tab w:val="right" w:leader="dot" w:pos="9061"/>
        </w:tabs>
        <w:rPr>
          <w:rFonts w:asciiTheme="minorHAnsi" w:eastAsiaTheme="minorEastAsia" w:hAnsiTheme="minorHAnsi" w:cstheme="minorBidi"/>
          <w:noProof/>
          <w:sz w:val="22"/>
          <w:lang w:eastAsia="pt-BR"/>
        </w:rPr>
      </w:pPr>
      <w:hyperlink w:anchor="_Toc21974325" w:history="1">
        <w:r w:rsidR="00067692" w:rsidRPr="001D719E">
          <w:rPr>
            <w:rStyle w:val="Hyperlink"/>
            <w:noProof/>
          </w:rPr>
          <w:t>Quadro 44 - Estória de visualização de desempenho para um aluno</w:t>
        </w:r>
        <w:r w:rsidR="00067692">
          <w:rPr>
            <w:noProof/>
            <w:webHidden/>
          </w:rPr>
          <w:tab/>
        </w:r>
        <w:r w:rsidR="00067692">
          <w:rPr>
            <w:noProof/>
            <w:webHidden/>
          </w:rPr>
          <w:fldChar w:fldCharType="begin"/>
        </w:r>
        <w:r w:rsidR="00067692">
          <w:rPr>
            <w:noProof/>
            <w:webHidden/>
          </w:rPr>
          <w:instrText xml:space="preserve"> PAGEREF _Toc21974325 \h </w:instrText>
        </w:r>
        <w:r w:rsidR="00067692">
          <w:rPr>
            <w:noProof/>
            <w:webHidden/>
          </w:rPr>
        </w:r>
        <w:r w:rsidR="00067692">
          <w:rPr>
            <w:noProof/>
            <w:webHidden/>
          </w:rPr>
          <w:fldChar w:fldCharType="separate"/>
        </w:r>
        <w:r w:rsidR="00067692">
          <w:rPr>
            <w:noProof/>
            <w:webHidden/>
          </w:rPr>
          <w:t>126</w:t>
        </w:r>
        <w:r w:rsidR="00067692">
          <w:rPr>
            <w:noProof/>
            <w:webHidden/>
          </w:rPr>
          <w:fldChar w:fldCharType="end"/>
        </w:r>
      </w:hyperlink>
    </w:p>
    <w:p w14:paraId="2BD3CE0F" w14:textId="71DE638E" w:rsidR="0024032D" w:rsidRPr="00B70A30" w:rsidRDefault="00067692" w:rsidP="009C5E46">
      <w:pPr>
        <w:spacing w:after="160"/>
        <w:ind w:firstLine="0"/>
      </w:pPr>
      <w:r>
        <w:fldChar w:fldCharType="end"/>
      </w:r>
    </w:p>
    <w:p w14:paraId="6F6A1532" w14:textId="77777777" w:rsidR="000032A4" w:rsidRPr="00B70A30" w:rsidDel="003F01C0" w:rsidRDefault="000032A4">
      <w:pPr>
        <w:spacing w:line="240" w:lineRule="auto"/>
        <w:ind w:firstLine="0"/>
        <w:jc w:val="left"/>
        <w:outlineLvl w:val="9"/>
        <w:rPr>
          <w:del w:id="650" w:author="Ryan Lemos" w:date="2019-10-14T19:28:00Z"/>
        </w:rPr>
      </w:pPr>
      <w:r w:rsidRPr="00B70A30">
        <w:br w:type="page"/>
      </w:r>
    </w:p>
    <w:p w14:paraId="53BC0B23" w14:textId="1B2204EC" w:rsidR="00AF615B" w:rsidRPr="00B70A30" w:rsidDel="0079152C" w:rsidRDefault="00AF615B">
      <w:pPr>
        <w:spacing w:line="240" w:lineRule="auto"/>
        <w:ind w:firstLine="0"/>
        <w:jc w:val="left"/>
        <w:outlineLvl w:val="9"/>
        <w:rPr>
          <w:del w:id="651" w:author="Ryan Lemos" w:date="2019-10-16T20:36:00Z"/>
        </w:rPr>
        <w:pPrChange w:id="652" w:author="Ryan Lemos" w:date="2019-10-14T19:28:00Z">
          <w:pPr>
            <w:spacing w:after="160" w:line="259" w:lineRule="auto"/>
            <w:ind w:firstLine="0"/>
            <w:jc w:val="left"/>
            <w:outlineLvl w:val="9"/>
          </w:pPr>
        </w:pPrChange>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312B32DE" w14:textId="49272EE4" w:rsidR="00636A97" w:rsidRDefault="003C5BA6">
      <w:pPr>
        <w:pStyle w:val="Sumrio1"/>
        <w:tabs>
          <w:tab w:val="left" w:pos="1200"/>
          <w:tab w:val="right" w:leader="dot" w:pos="9061"/>
        </w:tabs>
        <w:rPr>
          <w:ins w:id="653" w:author="Ryan Lemos" w:date="2019-10-15T23:35: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654" w:author="Ryan Lemos" w:date="2019-10-15T23:35:00Z">
        <w:r w:rsidR="00636A97">
          <w:rPr>
            <w:noProof/>
          </w:rPr>
          <w:t>1</w:t>
        </w:r>
        <w:r w:rsidR="00636A97">
          <w:rPr>
            <w:rFonts w:asciiTheme="minorHAnsi" w:eastAsiaTheme="minorEastAsia" w:hAnsiTheme="minorHAnsi" w:cstheme="minorBidi"/>
            <w:b w:val="0"/>
            <w:bCs w:val="0"/>
            <w:caps w:val="0"/>
            <w:noProof/>
            <w:sz w:val="22"/>
            <w:szCs w:val="22"/>
            <w:lang w:eastAsia="pt-BR"/>
          </w:rPr>
          <w:tab/>
        </w:r>
        <w:r w:rsidR="00636A97">
          <w:rPr>
            <w:noProof/>
          </w:rPr>
          <w:t>INTRODUÇÃO</w:t>
        </w:r>
        <w:r w:rsidR="00636A97">
          <w:rPr>
            <w:noProof/>
          </w:rPr>
          <w:tab/>
        </w:r>
        <w:r w:rsidR="00636A97">
          <w:rPr>
            <w:noProof/>
          </w:rPr>
          <w:fldChar w:fldCharType="begin"/>
        </w:r>
        <w:r w:rsidR="00636A97">
          <w:rPr>
            <w:noProof/>
          </w:rPr>
          <w:instrText xml:space="preserve"> PAGEREF _Toc22075271 \h </w:instrText>
        </w:r>
      </w:ins>
      <w:r w:rsidR="00636A97">
        <w:rPr>
          <w:noProof/>
        </w:rPr>
      </w:r>
      <w:r w:rsidR="00636A97">
        <w:rPr>
          <w:noProof/>
        </w:rPr>
        <w:fldChar w:fldCharType="separate"/>
      </w:r>
      <w:ins w:id="655" w:author="Ryan Lemos" w:date="2019-10-15T23:35:00Z">
        <w:r w:rsidR="00636A97">
          <w:rPr>
            <w:noProof/>
          </w:rPr>
          <w:t>20</w:t>
        </w:r>
        <w:r w:rsidR="00636A97">
          <w:rPr>
            <w:noProof/>
          </w:rPr>
          <w:fldChar w:fldCharType="end"/>
        </w:r>
      </w:ins>
    </w:p>
    <w:p w14:paraId="614B2964" w14:textId="281703CC" w:rsidR="00636A97" w:rsidRDefault="00636A97">
      <w:pPr>
        <w:pStyle w:val="Sumrio1"/>
        <w:tabs>
          <w:tab w:val="left" w:pos="1200"/>
          <w:tab w:val="right" w:leader="dot" w:pos="9061"/>
        </w:tabs>
        <w:rPr>
          <w:ins w:id="656" w:author="Ryan Lemos" w:date="2019-10-15T23:35:00Z"/>
          <w:rFonts w:asciiTheme="minorHAnsi" w:eastAsiaTheme="minorEastAsia" w:hAnsiTheme="minorHAnsi" w:cstheme="minorBidi"/>
          <w:b w:val="0"/>
          <w:bCs w:val="0"/>
          <w:caps w:val="0"/>
          <w:noProof/>
          <w:sz w:val="22"/>
          <w:szCs w:val="22"/>
          <w:lang w:eastAsia="pt-BR"/>
        </w:rPr>
      </w:pPr>
      <w:ins w:id="657" w:author="Ryan Lemos" w:date="2019-10-15T23:35: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_Toc22075272 \h </w:instrText>
        </w:r>
      </w:ins>
      <w:r>
        <w:rPr>
          <w:noProof/>
        </w:rPr>
      </w:r>
      <w:r>
        <w:rPr>
          <w:noProof/>
        </w:rPr>
        <w:fldChar w:fldCharType="separate"/>
      </w:r>
      <w:ins w:id="658" w:author="Ryan Lemos" w:date="2019-10-15T23:35:00Z">
        <w:r>
          <w:rPr>
            <w:noProof/>
          </w:rPr>
          <w:t>24</w:t>
        </w:r>
        <w:r>
          <w:rPr>
            <w:noProof/>
          </w:rPr>
          <w:fldChar w:fldCharType="end"/>
        </w:r>
      </w:ins>
    </w:p>
    <w:p w14:paraId="1B7FCAC1" w14:textId="66D184C2" w:rsidR="00636A97" w:rsidRDefault="00636A97">
      <w:pPr>
        <w:pStyle w:val="Sumrio2"/>
        <w:tabs>
          <w:tab w:val="left" w:pos="1200"/>
          <w:tab w:val="right" w:leader="dot" w:pos="9061"/>
        </w:tabs>
        <w:rPr>
          <w:ins w:id="659" w:author="Ryan Lemos" w:date="2019-10-15T23:35:00Z"/>
          <w:rFonts w:asciiTheme="minorHAnsi" w:eastAsiaTheme="minorEastAsia" w:hAnsiTheme="minorHAnsi" w:cstheme="minorBidi"/>
          <w:caps w:val="0"/>
          <w:noProof/>
          <w:sz w:val="22"/>
          <w:szCs w:val="22"/>
          <w:lang w:eastAsia="pt-BR"/>
        </w:rPr>
      </w:pPr>
      <w:ins w:id="660" w:author="Ryan Lemos" w:date="2019-10-15T23:35: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_Toc22075273 \h </w:instrText>
        </w:r>
      </w:ins>
      <w:r>
        <w:rPr>
          <w:noProof/>
        </w:rPr>
      </w:r>
      <w:r>
        <w:rPr>
          <w:noProof/>
        </w:rPr>
        <w:fldChar w:fldCharType="separate"/>
      </w:r>
      <w:ins w:id="661" w:author="Ryan Lemos" w:date="2019-10-15T23:35:00Z">
        <w:r>
          <w:rPr>
            <w:noProof/>
          </w:rPr>
          <w:t>24</w:t>
        </w:r>
        <w:r>
          <w:rPr>
            <w:noProof/>
          </w:rPr>
          <w:fldChar w:fldCharType="end"/>
        </w:r>
      </w:ins>
    </w:p>
    <w:p w14:paraId="10921765" w14:textId="43E404FD" w:rsidR="00636A97" w:rsidRDefault="00636A97">
      <w:pPr>
        <w:pStyle w:val="Sumrio3"/>
        <w:rPr>
          <w:ins w:id="662" w:author="Ryan Lemos" w:date="2019-10-15T23:35:00Z"/>
          <w:rFonts w:asciiTheme="minorHAnsi" w:eastAsiaTheme="minorEastAsia" w:hAnsiTheme="minorHAnsi" w:cstheme="minorBidi"/>
          <w:b w:val="0"/>
          <w:iCs w:val="0"/>
          <w:noProof/>
          <w:sz w:val="22"/>
          <w:szCs w:val="22"/>
          <w:lang w:eastAsia="pt-BR"/>
        </w:rPr>
      </w:pPr>
      <w:ins w:id="663" w:author="Ryan Lemos" w:date="2019-10-15T23:35: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_Toc22075274 \h </w:instrText>
        </w:r>
      </w:ins>
      <w:r>
        <w:rPr>
          <w:noProof/>
        </w:rPr>
      </w:r>
      <w:r>
        <w:rPr>
          <w:noProof/>
        </w:rPr>
        <w:fldChar w:fldCharType="separate"/>
      </w:r>
      <w:ins w:id="664" w:author="Ryan Lemos" w:date="2019-10-15T23:35:00Z">
        <w:r>
          <w:rPr>
            <w:noProof/>
          </w:rPr>
          <w:t>24</w:t>
        </w:r>
        <w:r>
          <w:rPr>
            <w:noProof/>
          </w:rPr>
          <w:fldChar w:fldCharType="end"/>
        </w:r>
      </w:ins>
    </w:p>
    <w:p w14:paraId="4F9849E5" w14:textId="16388F16" w:rsidR="00636A97" w:rsidRDefault="00636A97">
      <w:pPr>
        <w:pStyle w:val="Sumrio2"/>
        <w:tabs>
          <w:tab w:val="left" w:pos="1200"/>
          <w:tab w:val="right" w:leader="dot" w:pos="9061"/>
        </w:tabs>
        <w:rPr>
          <w:ins w:id="665" w:author="Ryan Lemos" w:date="2019-10-15T23:35:00Z"/>
          <w:rFonts w:asciiTheme="minorHAnsi" w:eastAsiaTheme="minorEastAsia" w:hAnsiTheme="minorHAnsi" w:cstheme="minorBidi"/>
          <w:caps w:val="0"/>
          <w:noProof/>
          <w:sz w:val="22"/>
          <w:szCs w:val="22"/>
          <w:lang w:eastAsia="pt-BR"/>
        </w:rPr>
      </w:pPr>
      <w:ins w:id="666" w:author="Ryan Lemos" w:date="2019-10-15T23:35: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_Toc22075275 \h </w:instrText>
        </w:r>
      </w:ins>
      <w:r>
        <w:rPr>
          <w:noProof/>
        </w:rPr>
      </w:r>
      <w:r>
        <w:rPr>
          <w:noProof/>
        </w:rPr>
        <w:fldChar w:fldCharType="separate"/>
      </w:r>
      <w:ins w:id="667" w:author="Ryan Lemos" w:date="2019-10-15T23:35:00Z">
        <w:r>
          <w:rPr>
            <w:noProof/>
          </w:rPr>
          <w:t>27</w:t>
        </w:r>
        <w:r>
          <w:rPr>
            <w:noProof/>
          </w:rPr>
          <w:fldChar w:fldCharType="end"/>
        </w:r>
      </w:ins>
    </w:p>
    <w:p w14:paraId="2057A59E" w14:textId="4ED20E53" w:rsidR="00636A97" w:rsidRDefault="00636A97">
      <w:pPr>
        <w:pStyle w:val="Sumrio3"/>
        <w:rPr>
          <w:ins w:id="668" w:author="Ryan Lemos" w:date="2019-10-15T23:35:00Z"/>
          <w:rFonts w:asciiTheme="minorHAnsi" w:eastAsiaTheme="minorEastAsia" w:hAnsiTheme="minorHAnsi" w:cstheme="minorBidi"/>
          <w:b w:val="0"/>
          <w:iCs w:val="0"/>
          <w:noProof/>
          <w:sz w:val="22"/>
          <w:szCs w:val="22"/>
          <w:lang w:eastAsia="pt-BR"/>
        </w:rPr>
      </w:pPr>
      <w:ins w:id="669" w:author="Ryan Lemos" w:date="2019-10-15T23:35:00Z">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_Toc22075276 \h </w:instrText>
        </w:r>
      </w:ins>
      <w:r>
        <w:rPr>
          <w:noProof/>
        </w:rPr>
      </w:r>
      <w:r>
        <w:rPr>
          <w:noProof/>
        </w:rPr>
        <w:fldChar w:fldCharType="separate"/>
      </w:r>
      <w:ins w:id="670" w:author="Ryan Lemos" w:date="2019-10-15T23:35:00Z">
        <w:r>
          <w:rPr>
            <w:noProof/>
          </w:rPr>
          <w:t>27</w:t>
        </w:r>
        <w:r>
          <w:rPr>
            <w:noProof/>
          </w:rPr>
          <w:fldChar w:fldCharType="end"/>
        </w:r>
      </w:ins>
    </w:p>
    <w:p w14:paraId="5D79668E" w14:textId="2014AA6C" w:rsidR="00636A97" w:rsidRDefault="00636A97">
      <w:pPr>
        <w:pStyle w:val="Sumrio3"/>
        <w:rPr>
          <w:ins w:id="671" w:author="Ryan Lemos" w:date="2019-10-15T23:35:00Z"/>
          <w:rFonts w:asciiTheme="minorHAnsi" w:eastAsiaTheme="minorEastAsia" w:hAnsiTheme="minorHAnsi" w:cstheme="minorBidi"/>
          <w:b w:val="0"/>
          <w:iCs w:val="0"/>
          <w:noProof/>
          <w:sz w:val="22"/>
          <w:szCs w:val="22"/>
          <w:lang w:eastAsia="pt-BR"/>
        </w:rPr>
      </w:pPr>
      <w:ins w:id="672" w:author="Ryan Lemos" w:date="2019-10-15T23:35: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_Toc22075277 \h </w:instrText>
        </w:r>
      </w:ins>
      <w:r>
        <w:rPr>
          <w:noProof/>
        </w:rPr>
      </w:r>
      <w:r>
        <w:rPr>
          <w:noProof/>
        </w:rPr>
        <w:fldChar w:fldCharType="separate"/>
      </w:r>
      <w:ins w:id="673" w:author="Ryan Lemos" w:date="2019-10-15T23:35:00Z">
        <w:r>
          <w:rPr>
            <w:noProof/>
          </w:rPr>
          <w:t>28</w:t>
        </w:r>
        <w:r>
          <w:rPr>
            <w:noProof/>
          </w:rPr>
          <w:fldChar w:fldCharType="end"/>
        </w:r>
      </w:ins>
    </w:p>
    <w:p w14:paraId="15602C5B" w14:textId="659745CE" w:rsidR="00636A97" w:rsidRDefault="00636A97">
      <w:pPr>
        <w:pStyle w:val="Sumrio3"/>
        <w:rPr>
          <w:ins w:id="674" w:author="Ryan Lemos" w:date="2019-10-15T23:35:00Z"/>
          <w:rFonts w:asciiTheme="minorHAnsi" w:eastAsiaTheme="minorEastAsia" w:hAnsiTheme="minorHAnsi" w:cstheme="minorBidi"/>
          <w:b w:val="0"/>
          <w:iCs w:val="0"/>
          <w:noProof/>
          <w:sz w:val="22"/>
          <w:szCs w:val="22"/>
          <w:lang w:eastAsia="pt-BR"/>
        </w:rPr>
      </w:pPr>
      <w:ins w:id="675" w:author="Ryan Lemos" w:date="2019-10-15T23:35: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_Toc22075278 \h </w:instrText>
        </w:r>
      </w:ins>
      <w:r>
        <w:rPr>
          <w:noProof/>
        </w:rPr>
      </w:r>
      <w:r>
        <w:rPr>
          <w:noProof/>
        </w:rPr>
        <w:fldChar w:fldCharType="separate"/>
      </w:r>
      <w:ins w:id="676" w:author="Ryan Lemos" w:date="2019-10-15T23:35:00Z">
        <w:r>
          <w:rPr>
            <w:noProof/>
          </w:rPr>
          <w:t>29</w:t>
        </w:r>
        <w:r>
          <w:rPr>
            <w:noProof/>
          </w:rPr>
          <w:fldChar w:fldCharType="end"/>
        </w:r>
      </w:ins>
    </w:p>
    <w:p w14:paraId="25925F93" w14:textId="77FD89BD" w:rsidR="00636A97" w:rsidRDefault="00636A97">
      <w:pPr>
        <w:pStyle w:val="Sumrio4"/>
        <w:tabs>
          <w:tab w:val="left" w:pos="1200"/>
          <w:tab w:val="right" w:leader="dot" w:pos="9061"/>
        </w:tabs>
        <w:rPr>
          <w:ins w:id="677" w:author="Ryan Lemos" w:date="2019-10-15T23:35:00Z"/>
          <w:rFonts w:asciiTheme="minorHAnsi" w:eastAsiaTheme="minorEastAsia" w:hAnsiTheme="minorHAnsi" w:cstheme="minorBidi"/>
          <w:noProof/>
          <w:sz w:val="22"/>
          <w:szCs w:val="22"/>
          <w:lang w:eastAsia="pt-BR"/>
        </w:rPr>
      </w:pPr>
      <w:ins w:id="678" w:author="Ryan Lemos" w:date="2019-10-15T23:35: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AC13D7">
          <w:rPr>
            <w:i/>
            <w:noProof/>
          </w:rPr>
          <w:t>Business Process Model and Notation</w:t>
        </w:r>
        <w:r>
          <w:rPr>
            <w:noProof/>
          </w:rPr>
          <w:t xml:space="preserve"> (BPMN)</w:t>
        </w:r>
        <w:r>
          <w:rPr>
            <w:noProof/>
          </w:rPr>
          <w:tab/>
        </w:r>
        <w:r>
          <w:rPr>
            <w:noProof/>
          </w:rPr>
          <w:fldChar w:fldCharType="begin"/>
        </w:r>
        <w:r>
          <w:rPr>
            <w:noProof/>
          </w:rPr>
          <w:instrText xml:space="preserve"> PAGEREF _Toc22075279 \h </w:instrText>
        </w:r>
      </w:ins>
      <w:r>
        <w:rPr>
          <w:noProof/>
        </w:rPr>
      </w:r>
      <w:r>
        <w:rPr>
          <w:noProof/>
        </w:rPr>
        <w:fldChar w:fldCharType="separate"/>
      </w:r>
      <w:ins w:id="679" w:author="Ryan Lemos" w:date="2019-10-15T23:35:00Z">
        <w:r>
          <w:rPr>
            <w:noProof/>
          </w:rPr>
          <w:t>30</w:t>
        </w:r>
        <w:r>
          <w:rPr>
            <w:noProof/>
          </w:rPr>
          <w:fldChar w:fldCharType="end"/>
        </w:r>
      </w:ins>
    </w:p>
    <w:p w14:paraId="7B694CEF" w14:textId="70A7E43B" w:rsidR="00636A97" w:rsidRDefault="00636A97">
      <w:pPr>
        <w:pStyle w:val="Sumrio4"/>
        <w:tabs>
          <w:tab w:val="left" w:pos="1200"/>
          <w:tab w:val="right" w:leader="dot" w:pos="9061"/>
        </w:tabs>
        <w:rPr>
          <w:ins w:id="680" w:author="Ryan Lemos" w:date="2019-10-15T23:35:00Z"/>
          <w:rFonts w:asciiTheme="minorHAnsi" w:eastAsiaTheme="minorEastAsia" w:hAnsiTheme="minorHAnsi" w:cstheme="minorBidi"/>
          <w:noProof/>
          <w:sz w:val="22"/>
          <w:szCs w:val="22"/>
          <w:lang w:eastAsia="pt-BR"/>
        </w:rPr>
      </w:pPr>
      <w:ins w:id="681" w:author="Ryan Lemos" w:date="2019-10-15T23:35: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_Toc22075280 \h </w:instrText>
        </w:r>
      </w:ins>
      <w:r>
        <w:rPr>
          <w:noProof/>
        </w:rPr>
      </w:r>
      <w:r>
        <w:rPr>
          <w:noProof/>
        </w:rPr>
        <w:fldChar w:fldCharType="separate"/>
      </w:r>
      <w:ins w:id="682" w:author="Ryan Lemos" w:date="2019-10-15T23:35:00Z">
        <w:r>
          <w:rPr>
            <w:noProof/>
          </w:rPr>
          <w:t>34</w:t>
        </w:r>
        <w:r>
          <w:rPr>
            <w:noProof/>
          </w:rPr>
          <w:fldChar w:fldCharType="end"/>
        </w:r>
      </w:ins>
    </w:p>
    <w:p w14:paraId="11B9786B" w14:textId="0D5BBC56" w:rsidR="00636A97" w:rsidRDefault="00636A97">
      <w:pPr>
        <w:pStyle w:val="Sumrio4"/>
        <w:tabs>
          <w:tab w:val="left" w:pos="1200"/>
          <w:tab w:val="right" w:leader="dot" w:pos="9061"/>
        </w:tabs>
        <w:rPr>
          <w:ins w:id="683" w:author="Ryan Lemos" w:date="2019-10-15T23:35:00Z"/>
          <w:rFonts w:asciiTheme="minorHAnsi" w:eastAsiaTheme="minorEastAsia" w:hAnsiTheme="minorHAnsi" w:cstheme="minorBidi"/>
          <w:noProof/>
          <w:sz w:val="22"/>
          <w:szCs w:val="22"/>
          <w:lang w:eastAsia="pt-BR"/>
        </w:rPr>
      </w:pPr>
      <w:ins w:id="684" w:author="Ryan Lemos" w:date="2019-10-15T23:35:00Z">
        <w:r>
          <w:rPr>
            <w:noProof/>
          </w:rPr>
          <w:t>2.2.3.3</w:t>
        </w:r>
        <w:r>
          <w:rPr>
            <w:rFonts w:asciiTheme="minorHAnsi" w:eastAsiaTheme="minorEastAsia" w:hAnsiTheme="minorHAnsi" w:cstheme="minorBidi"/>
            <w:noProof/>
            <w:sz w:val="22"/>
            <w:szCs w:val="22"/>
            <w:lang w:eastAsia="pt-BR"/>
          </w:rPr>
          <w:tab/>
        </w:r>
        <w:r w:rsidRPr="00AC13D7">
          <w:rPr>
            <w:i/>
            <w:noProof/>
          </w:rPr>
          <w:t>Extreme Programming</w:t>
        </w:r>
        <w:r>
          <w:rPr>
            <w:noProof/>
          </w:rPr>
          <w:t xml:space="preserve"> (XP)</w:t>
        </w:r>
        <w:r>
          <w:rPr>
            <w:noProof/>
          </w:rPr>
          <w:tab/>
        </w:r>
        <w:r>
          <w:rPr>
            <w:noProof/>
          </w:rPr>
          <w:fldChar w:fldCharType="begin"/>
        </w:r>
        <w:r>
          <w:rPr>
            <w:noProof/>
          </w:rPr>
          <w:instrText xml:space="preserve"> PAGEREF _Toc22075281 \h </w:instrText>
        </w:r>
      </w:ins>
      <w:r>
        <w:rPr>
          <w:noProof/>
        </w:rPr>
      </w:r>
      <w:r>
        <w:rPr>
          <w:noProof/>
        </w:rPr>
        <w:fldChar w:fldCharType="separate"/>
      </w:r>
      <w:ins w:id="685" w:author="Ryan Lemos" w:date="2019-10-15T23:35:00Z">
        <w:r>
          <w:rPr>
            <w:noProof/>
          </w:rPr>
          <w:t>35</w:t>
        </w:r>
        <w:r>
          <w:rPr>
            <w:noProof/>
          </w:rPr>
          <w:fldChar w:fldCharType="end"/>
        </w:r>
      </w:ins>
    </w:p>
    <w:p w14:paraId="134D63A3" w14:textId="60B50DC9" w:rsidR="00636A97" w:rsidRDefault="00636A97">
      <w:pPr>
        <w:pStyle w:val="Sumrio3"/>
        <w:rPr>
          <w:ins w:id="686" w:author="Ryan Lemos" w:date="2019-10-15T23:35:00Z"/>
          <w:rFonts w:asciiTheme="minorHAnsi" w:eastAsiaTheme="minorEastAsia" w:hAnsiTheme="minorHAnsi" w:cstheme="minorBidi"/>
          <w:b w:val="0"/>
          <w:iCs w:val="0"/>
          <w:noProof/>
          <w:sz w:val="22"/>
          <w:szCs w:val="22"/>
          <w:lang w:eastAsia="pt-BR"/>
        </w:rPr>
      </w:pPr>
      <w:ins w:id="687" w:author="Ryan Lemos" w:date="2019-10-15T23:35: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_Toc22075282 \h </w:instrText>
        </w:r>
      </w:ins>
      <w:r>
        <w:rPr>
          <w:noProof/>
        </w:rPr>
      </w:r>
      <w:r>
        <w:rPr>
          <w:noProof/>
        </w:rPr>
        <w:fldChar w:fldCharType="separate"/>
      </w:r>
      <w:ins w:id="688" w:author="Ryan Lemos" w:date="2019-10-15T23:35:00Z">
        <w:r>
          <w:rPr>
            <w:noProof/>
          </w:rPr>
          <w:t>37</w:t>
        </w:r>
        <w:r>
          <w:rPr>
            <w:noProof/>
          </w:rPr>
          <w:fldChar w:fldCharType="end"/>
        </w:r>
      </w:ins>
    </w:p>
    <w:p w14:paraId="1AF411A0" w14:textId="07CE19D9" w:rsidR="00636A97" w:rsidRDefault="00636A97">
      <w:pPr>
        <w:pStyle w:val="Sumrio4"/>
        <w:tabs>
          <w:tab w:val="left" w:pos="1200"/>
          <w:tab w:val="right" w:leader="dot" w:pos="9061"/>
        </w:tabs>
        <w:rPr>
          <w:ins w:id="689" w:author="Ryan Lemos" w:date="2019-10-15T23:35:00Z"/>
          <w:rFonts w:asciiTheme="minorHAnsi" w:eastAsiaTheme="minorEastAsia" w:hAnsiTheme="minorHAnsi" w:cstheme="minorBidi"/>
          <w:noProof/>
          <w:sz w:val="22"/>
          <w:szCs w:val="22"/>
          <w:lang w:eastAsia="pt-BR"/>
        </w:rPr>
      </w:pPr>
      <w:ins w:id="690" w:author="Ryan Lemos" w:date="2019-10-15T23:35:00Z">
        <w:r>
          <w:rPr>
            <w:noProof/>
          </w:rPr>
          <w:t>2.2.4.1</w:t>
        </w:r>
        <w:r>
          <w:rPr>
            <w:rFonts w:asciiTheme="minorHAnsi" w:eastAsiaTheme="minorEastAsia" w:hAnsiTheme="minorHAnsi" w:cstheme="minorBidi"/>
            <w:noProof/>
            <w:sz w:val="22"/>
            <w:szCs w:val="22"/>
            <w:lang w:eastAsia="pt-BR"/>
          </w:rPr>
          <w:tab/>
        </w:r>
        <w:r w:rsidRPr="00AC13D7">
          <w:rPr>
            <w:i/>
            <w:noProof/>
          </w:rPr>
          <w:t>Visual Studio Code</w:t>
        </w:r>
        <w:r>
          <w:rPr>
            <w:noProof/>
          </w:rPr>
          <w:t xml:space="preserve"> (VSCODE)</w:t>
        </w:r>
        <w:r>
          <w:rPr>
            <w:noProof/>
          </w:rPr>
          <w:tab/>
        </w:r>
        <w:r>
          <w:rPr>
            <w:noProof/>
          </w:rPr>
          <w:fldChar w:fldCharType="begin"/>
        </w:r>
        <w:r>
          <w:rPr>
            <w:noProof/>
          </w:rPr>
          <w:instrText xml:space="preserve"> PAGEREF _Toc22075283 \h </w:instrText>
        </w:r>
      </w:ins>
      <w:r>
        <w:rPr>
          <w:noProof/>
        </w:rPr>
      </w:r>
      <w:r>
        <w:rPr>
          <w:noProof/>
        </w:rPr>
        <w:fldChar w:fldCharType="separate"/>
      </w:r>
      <w:ins w:id="691" w:author="Ryan Lemos" w:date="2019-10-15T23:35:00Z">
        <w:r>
          <w:rPr>
            <w:noProof/>
          </w:rPr>
          <w:t>38</w:t>
        </w:r>
        <w:r>
          <w:rPr>
            <w:noProof/>
          </w:rPr>
          <w:fldChar w:fldCharType="end"/>
        </w:r>
      </w:ins>
    </w:p>
    <w:p w14:paraId="2054DD73" w14:textId="03D4BDF4" w:rsidR="00636A97" w:rsidRPr="00636A97" w:rsidRDefault="00636A97">
      <w:pPr>
        <w:pStyle w:val="Sumrio4"/>
        <w:tabs>
          <w:tab w:val="left" w:pos="1200"/>
          <w:tab w:val="right" w:leader="dot" w:pos="9061"/>
        </w:tabs>
        <w:rPr>
          <w:ins w:id="692" w:author="Ryan Lemos" w:date="2019-10-15T23:35:00Z"/>
          <w:rFonts w:asciiTheme="minorHAnsi" w:eastAsiaTheme="minorEastAsia" w:hAnsiTheme="minorHAnsi" w:cstheme="minorBidi"/>
          <w:noProof/>
          <w:sz w:val="22"/>
          <w:szCs w:val="22"/>
          <w:lang w:val="en-US" w:eastAsia="pt-BR"/>
          <w:rPrChange w:id="693" w:author="Ryan Lemos" w:date="2019-10-15T23:36:00Z">
            <w:rPr>
              <w:ins w:id="694" w:author="Ryan Lemos" w:date="2019-10-15T23:35:00Z"/>
              <w:rFonts w:asciiTheme="minorHAnsi" w:eastAsiaTheme="minorEastAsia" w:hAnsiTheme="minorHAnsi" w:cstheme="minorBidi"/>
              <w:noProof/>
              <w:sz w:val="22"/>
              <w:szCs w:val="22"/>
              <w:lang w:eastAsia="pt-BR"/>
            </w:rPr>
          </w:rPrChange>
        </w:rPr>
      </w:pPr>
      <w:ins w:id="695" w:author="Ryan Lemos" w:date="2019-10-15T23:35:00Z">
        <w:r w:rsidRPr="00AC13D7">
          <w:rPr>
            <w:noProof/>
            <w:lang w:val="en-US"/>
          </w:rPr>
          <w:t>2.2.4.2</w:t>
        </w:r>
        <w:r w:rsidRPr="00636A97">
          <w:rPr>
            <w:rFonts w:asciiTheme="minorHAnsi" w:eastAsiaTheme="minorEastAsia" w:hAnsiTheme="minorHAnsi" w:cstheme="minorBidi"/>
            <w:noProof/>
            <w:sz w:val="22"/>
            <w:szCs w:val="22"/>
            <w:lang w:val="en-US" w:eastAsia="pt-BR"/>
            <w:rPrChange w:id="696" w:author="Ryan Lemos" w:date="2019-10-15T23:36:00Z">
              <w:rPr>
                <w:rFonts w:asciiTheme="minorHAnsi" w:eastAsiaTheme="minorEastAsia" w:hAnsiTheme="minorHAnsi" w:cstheme="minorBidi"/>
                <w:noProof/>
                <w:sz w:val="22"/>
                <w:szCs w:val="22"/>
                <w:lang w:eastAsia="pt-BR"/>
              </w:rPr>
            </w:rPrChange>
          </w:rPr>
          <w:tab/>
        </w:r>
        <w:r w:rsidRPr="00AC13D7">
          <w:rPr>
            <w:i/>
            <w:noProof/>
            <w:lang w:val="en-US"/>
          </w:rPr>
          <w:t>Hyper Text Markup Language</w:t>
        </w:r>
        <w:r w:rsidRPr="00AC13D7">
          <w:rPr>
            <w:noProof/>
            <w:lang w:val="en-US"/>
          </w:rPr>
          <w:t xml:space="preserve"> (HTML)</w:t>
        </w:r>
        <w:r w:rsidRPr="00636A97">
          <w:rPr>
            <w:noProof/>
            <w:lang w:val="en-US"/>
            <w:rPrChange w:id="697" w:author="Ryan Lemos" w:date="2019-10-15T23:36:00Z">
              <w:rPr>
                <w:noProof/>
              </w:rPr>
            </w:rPrChange>
          </w:rPr>
          <w:tab/>
        </w:r>
        <w:r>
          <w:rPr>
            <w:noProof/>
          </w:rPr>
          <w:fldChar w:fldCharType="begin"/>
        </w:r>
        <w:r w:rsidRPr="00636A97">
          <w:rPr>
            <w:noProof/>
            <w:lang w:val="en-US"/>
            <w:rPrChange w:id="698" w:author="Ryan Lemos" w:date="2019-10-15T23:36:00Z">
              <w:rPr>
                <w:noProof/>
              </w:rPr>
            </w:rPrChange>
          </w:rPr>
          <w:instrText xml:space="preserve"> PAGEREF _Toc22075284 \h </w:instrText>
        </w:r>
      </w:ins>
      <w:r>
        <w:rPr>
          <w:noProof/>
        </w:rPr>
      </w:r>
      <w:r>
        <w:rPr>
          <w:noProof/>
        </w:rPr>
        <w:fldChar w:fldCharType="separate"/>
      </w:r>
      <w:ins w:id="699" w:author="Ryan Lemos" w:date="2019-10-15T23:35:00Z">
        <w:r w:rsidRPr="00636A97">
          <w:rPr>
            <w:noProof/>
            <w:lang w:val="en-US"/>
            <w:rPrChange w:id="700" w:author="Ryan Lemos" w:date="2019-10-15T23:36:00Z">
              <w:rPr>
                <w:noProof/>
              </w:rPr>
            </w:rPrChange>
          </w:rPr>
          <w:t>38</w:t>
        </w:r>
        <w:r>
          <w:rPr>
            <w:noProof/>
          </w:rPr>
          <w:fldChar w:fldCharType="end"/>
        </w:r>
      </w:ins>
    </w:p>
    <w:p w14:paraId="72C052B3" w14:textId="677E999D" w:rsidR="00636A97" w:rsidRPr="00636A97" w:rsidRDefault="00636A97">
      <w:pPr>
        <w:pStyle w:val="Sumrio4"/>
        <w:tabs>
          <w:tab w:val="left" w:pos="1200"/>
          <w:tab w:val="right" w:leader="dot" w:pos="9061"/>
        </w:tabs>
        <w:rPr>
          <w:ins w:id="701" w:author="Ryan Lemos" w:date="2019-10-15T23:35:00Z"/>
          <w:rFonts w:asciiTheme="minorHAnsi" w:eastAsiaTheme="minorEastAsia" w:hAnsiTheme="minorHAnsi" w:cstheme="minorBidi"/>
          <w:noProof/>
          <w:sz w:val="22"/>
          <w:szCs w:val="22"/>
          <w:lang w:val="en-US" w:eastAsia="pt-BR"/>
          <w:rPrChange w:id="702" w:author="Ryan Lemos" w:date="2019-10-15T23:36:00Z">
            <w:rPr>
              <w:ins w:id="703" w:author="Ryan Lemos" w:date="2019-10-15T23:35:00Z"/>
              <w:rFonts w:asciiTheme="minorHAnsi" w:eastAsiaTheme="minorEastAsia" w:hAnsiTheme="minorHAnsi" w:cstheme="minorBidi"/>
              <w:noProof/>
              <w:sz w:val="22"/>
              <w:szCs w:val="22"/>
              <w:lang w:eastAsia="pt-BR"/>
            </w:rPr>
          </w:rPrChange>
        </w:rPr>
      </w:pPr>
      <w:ins w:id="704" w:author="Ryan Lemos" w:date="2019-10-15T23:35:00Z">
        <w:r w:rsidRPr="00636A97">
          <w:rPr>
            <w:noProof/>
            <w:lang w:val="en-US"/>
            <w:rPrChange w:id="705" w:author="Ryan Lemos" w:date="2019-10-15T23:36:00Z">
              <w:rPr>
                <w:noProof/>
              </w:rPr>
            </w:rPrChange>
          </w:rPr>
          <w:t>2.2.4.3</w:t>
        </w:r>
        <w:r w:rsidRPr="00636A97">
          <w:rPr>
            <w:rFonts w:asciiTheme="minorHAnsi" w:eastAsiaTheme="minorEastAsia" w:hAnsiTheme="minorHAnsi" w:cstheme="minorBidi"/>
            <w:noProof/>
            <w:sz w:val="22"/>
            <w:szCs w:val="22"/>
            <w:lang w:val="en-US" w:eastAsia="pt-BR"/>
            <w:rPrChange w:id="706" w:author="Ryan Lemos" w:date="2019-10-15T23:36:00Z">
              <w:rPr>
                <w:rFonts w:asciiTheme="minorHAnsi" w:eastAsiaTheme="minorEastAsia" w:hAnsiTheme="minorHAnsi" w:cstheme="minorBidi"/>
                <w:noProof/>
                <w:sz w:val="22"/>
                <w:szCs w:val="22"/>
                <w:lang w:eastAsia="pt-BR"/>
              </w:rPr>
            </w:rPrChange>
          </w:rPr>
          <w:tab/>
        </w:r>
        <w:r w:rsidRPr="00636A97">
          <w:rPr>
            <w:i/>
            <w:noProof/>
            <w:lang w:val="en-US"/>
            <w:rPrChange w:id="707" w:author="Ryan Lemos" w:date="2019-10-15T23:36:00Z">
              <w:rPr>
                <w:i/>
                <w:noProof/>
              </w:rPr>
            </w:rPrChange>
          </w:rPr>
          <w:t>Cascading Style Sheets</w:t>
        </w:r>
        <w:r w:rsidRPr="00636A97">
          <w:rPr>
            <w:noProof/>
            <w:lang w:val="en-US"/>
            <w:rPrChange w:id="708" w:author="Ryan Lemos" w:date="2019-10-15T23:36:00Z">
              <w:rPr>
                <w:noProof/>
              </w:rPr>
            </w:rPrChange>
          </w:rPr>
          <w:t xml:space="preserve"> (CSS)</w:t>
        </w:r>
        <w:r w:rsidRPr="00636A97">
          <w:rPr>
            <w:noProof/>
            <w:lang w:val="en-US"/>
            <w:rPrChange w:id="709" w:author="Ryan Lemos" w:date="2019-10-15T23:36:00Z">
              <w:rPr>
                <w:noProof/>
              </w:rPr>
            </w:rPrChange>
          </w:rPr>
          <w:tab/>
        </w:r>
        <w:r>
          <w:rPr>
            <w:noProof/>
          </w:rPr>
          <w:fldChar w:fldCharType="begin"/>
        </w:r>
        <w:r w:rsidRPr="00636A97">
          <w:rPr>
            <w:noProof/>
            <w:lang w:val="en-US"/>
            <w:rPrChange w:id="710" w:author="Ryan Lemos" w:date="2019-10-15T23:36:00Z">
              <w:rPr>
                <w:noProof/>
              </w:rPr>
            </w:rPrChange>
          </w:rPr>
          <w:instrText xml:space="preserve"> PAGEREF _Toc22075285 \h </w:instrText>
        </w:r>
      </w:ins>
      <w:r>
        <w:rPr>
          <w:noProof/>
        </w:rPr>
      </w:r>
      <w:r>
        <w:rPr>
          <w:noProof/>
        </w:rPr>
        <w:fldChar w:fldCharType="separate"/>
      </w:r>
      <w:ins w:id="711" w:author="Ryan Lemos" w:date="2019-10-15T23:35:00Z">
        <w:r w:rsidRPr="00636A97">
          <w:rPr>
            <w:noProof/>
            <w:lang w:val="en-US"/>
            <w:rPrChange w:id="712" w:author="Ryan Lemos" w:date="2019-10-15T23:36:00Z">
              <w:rPr>
                <w:noProof/>
              </w:rPr>
            </w:rPrChange>
          </w:rPr>
          <w:t>39</w:t>
        </w:r>
        <w:r>
          <w:rPr>
            <w:noProof/>
          </w:rPr>
          <w:fldChar w:fldCharType="end"/>
        </w:r>
      </w:ins>
    </w:p>
    <w:p w14:paraId="573199A2" w14:textId="64BB47B9" w:rsidR="00636A97" w:rsidRPr="00636A97" w:rsidRDefault="00636A97">
      <w:pPr>
        <w:pStyle w:val="Sumrio4"/>
        <w:tabs>
          <w:tab w:val="left" w:pos="1200"/>
          <w:tab w:val="right" w:leader="dot" w:pos="9061"/>
        </w:tabs>
        <w:rPr>
          <w:ins w:id="713" w:author="Ryan Lemos" w:date="2019-10-15T23:35:00Z"/>
          <w:rFonts w:asciiTheme="minorHAnsi" w:eastAsiaTheme="minorEastAsia" w:hAnsiTheme="minorHAnsi" w:cstheme="minorBidi"/>
          <w:noProof/>
          <w:sz w:val="22"/>
          <w:szCs w:val="22"/>
          <w:lang w:val="en-US" w:eastAsia="pt-BR"/>
          <w:rPrChange w:id="714" w:author="Ryan Lemos" w:date="2019-10-15T23:36:00Z">
            <w:rPr>
              <w:ins w:id="715" w:author="Ryan Lemos" w:date="2019-10-15T23:35:00Z"/>
              <w:rFonts w:asciiTheme="minorHAnsi" w:eastAsiaTheme="minorEastAsia" w:hAnsiTheme="minorHAnsi" w:cstheme="minorBidi"/>
              <w:noProof/>
              <w:sz w:val="22"/>
              <w:szCs w:val="22"/>
              <w:lang w:eastAsia="pt-BR"/>
            </w:rPr>
          </w:rPrChange>
        </w:rPr>
      </w:pPr>
      <w:ins w:id="716" w:author="Ryan Lemos" w:date="2019-10-15T23:35:00Z">
        <w:r w:rsidRPr="00636A97">
          <w:rPr>
            <w:noProof/>
            <w:lang w:val="en-US"/>
            <w:rPrChange w:id="717" w:author="Ryan Lemos" w:date="2019-10-15T23:36:00Z">
              <w:rPr>
                <w:noProof/>
              </w:rPr>
            </w:rPrChange>
          </w:rPr>
          <w:t>2.2.4.4</w:t>
        </w:r>
        <w:r w:rsidRPr="00636A97">
          <w:rPr>
            <w:rFonts w:asciiTheme="minorHAnsi" w:eastAsiaTheme="minorEastAsia" w:hAnsiTheme="minorHAnsi" w:cstheme="minorBidi"/>
            <w:noProof/>
            <w:sz w:val="22"/>
            <w:szCs w:val="22"/>
            <w:lang w:val="en-US" w:eastAsia="pt-BR"/>
            <w:rPrChange w:id="718" w:author="Ryan Lemos" w:date="2019-10-15T23:36:00Z">
              <w:rPr>
                <w:rFonts w:asciiTheme="minorHAnsi" w:eastAsiaTheme="minorEastAsia" w:hAnsiTheme="minorHAnsi" w:cstheme="minorBidi"/>
                <w:noProof/>
                <w:sz w:val="22"/>
                <w:szCs w:val="22"/>
                <w:lang w:eastAsia="pt-BR"/>
              </w:rPr>
            </w:rPrChange>
          </w:rPr>
          <w:tab/>
        </w:r>
        <w:r w:rsidRPr="00636A97">
          <w:rPr>
            <w:noProof/>
            <w:lang w:val="en-US"/>
            <w:rPrChange w:id="719" w:author="Ryan Lemos" w:date="2019-10-15T23:36:00Z">
              <w:rPr>
                <w:noProof/>
              </w:rPr>
            </w:rPrChange>
          </w:rPr>
          <w:t>JavaScript (JS)</w:t>
        </w:r>
        <w:r w:rsidRPr="00636A97">
          <w:rPr>
            <w:noProof/>
            <w:lang w:val="en-US"/>
            <w:rPrChange w:id="720" w:author="Ryan Lemos" w:date="2019-10-15T23:36:00Z">
              <w:rPr>
                <w:noProof/>
              </w:rPr>
            </w:rPrChange>
          </w:rPr>
          <w:tab/>
        </w:r>
        <w:r>
          <w:rPr>
            <w:noProof/>
          </w:rPr>
          <w:fldChar w:fldCharType="begin"/>
        </w:r>
        <w:r w:rsidRPr="00636A97">
          <w:rPr>
            <w:noProof/>
            <w:lang w:val="en-US"/>
            <w:rPrChange w:id="721" w:author="Ryan Lemos" w:date="2019-10-15T23:36:00Z">
              <w:rPr>
                <w:noProof/>
              </w:rPr>
            </w:rPrChange>
          </w:rPr>
          <w:instrText xml:space="preserve"> PAGEREF _Toc22075286 \h </w:instrText>
        </w:r>
      </w:ins>
      <w:r>
        <w:rPr>
          <w:noProof/>
        </w:rPr>
      </w:r>
      <w:r>
        <w:rPr>
          <w:noProof/>
        </w:rPr>
        <w:fldChar w:fldCharType="separate"/>
      </w:r>
      <w:ins w:id="722" w:author="Ryan Lemos" w:date="2019-10-15T23:35:00Z">
        <w:r w:rsidRPr="00636A97">
          <w:rPr>
            <w:noProof/>
            <w:lang w:val="en-US"/>
            <w:rPrChange w:id="723" w:author="Ryan Lemos" w:date="2019-10-15T23:36:00Z">
              <w:rPr>
                <w:noProof/>
              </w:rPr>
            </w:rPrChange>
          </w:rPr>
          <w:t>40</w:t>
        </w:r>
        <w:r>
          <w:rPr>
            <w:noProof/>
          </w:rPr>
          <w:fldChar w:fldCharType="end"/>
        </w:r>
      </w:ins>
    </w:p>
    <w:p w14:paraId="24DFB864" w14:textId="1410909E" w:rsidR="00636A97" w:rsidRPr="00636A97" w:rsidRDefault="00636A97">
      <w:pPr>
        <w:pStyle w:val="Sumrio4"/>
        <w:tabs>
          <w:tab w:val="left" w:pos="1200"/>
          <w:tab w:val="right" w:leader="dot" w:pos="9061"/>
        </w:tabs>
        <w:rPr>
          <w:ins w:id="724" w:author="Ryan Lemos" w:date="2019-10-15T23:35:00Z"/>
          <w:rFonts w:asciiTheme="minorHAnsi" w:eastAsiaTheme="minorEastAsia" w:hAnsiTheme="minorHAnsi" w:cstheme="minorBidi"/>
          <w:noProof/>
          <w:sz w:val="22"/>
          <w:szCs w:val="22"/>
          <w:lang w:val="en-US" w:eastAsia="pt-BR"/>
          <w:rPrChange w:id="725" w:author="Ryan Lemos" w:date="2019-10-15T23:36:00Z">
            <w:rPr>
              <w:ins w:id="726" w:author="Ryan Lemos" w:date="2019-10-15T23:35:00Z"/>
              <w:rFonts w:asciiTheme="minorHAnsi" w:eastAsiaTheme="minorEastAsia" w:hAnsiTheme="minorHAnsi" w:cstheme="minorBidi"/>
              <w:noProof/>
              <w:sz w:val="22"/>
              <w:szCs w:val="22"/>
              <w:lang w:eastAsia="pt-BR"/>
            </w:rPr>
          </w:rPrChange>
        </w:rPr>
      </w:pPr>
      <w:ins w:id="727" w:author="Ryan Lemos" w:date="2019-10-15T23:35:00Z">
        <w:r w:rsidRPr="00636A97">
          <w:rPr>
            <w:noProof/>
            <w:lang w:val="en-US"/>
            <w:rPrChange w:id="728" w:author="Ryan Lemos" w:date="2019-10-15T23:36:00Z">
              <w:rPr>
                <w:noProof/>
              </w:rPr>
            </w:rPrChange>
          </w:rPr>
          <w:t>2.2.4.5</w:t>
        </w:r>
        <w:r w:rsidRPr="00636A97">
          <w:rPr>
            <w:rFonts w:asciiTheme="minorHAnsi" w:eastAsiaTheme="minorEastAsia" w:hAnsiTheme="minorHAnsi" w:cstheme="minorBidi"/>
            <w:noProof/>
            <w:sz w:val="22"/>
            <w:szCs w:val="22"/>
            <w:lang w:val="en-US" w:eastAsia="pt-BR"/>
            <w:rPrChange w:id="729" w:author="Ryan Lemos" w:date="2019-10-15T23:36:00Z">
              <w:rPr>
                <w:rFonts w:asciiTheme="minorHAnsi" w:eastAsiaTheme="minorEastAsia" w:hAnsiTheme="minorHAnsi" w:cstheme="minorBidi"/>
                <w:noProof/>
                <w:sz w:val="22"/>
                <w:szCs w:val="22"/>
                <w:lang w:eastAsia="pt-BR"/>
              </w:rPr>
            </w:rPrChange>
          </w:rPr>
          <w:tab/>
        </w:r>
        <w:r w:rsidRPr="00636A97">
          <w:rPr>
            <w:noProof/>
            <w:lang w:val="en-US"/>
            <w:rPrChange w:id="730" w:author="Ryan Lemos" w:date="2019-10-15T23:36:00Z">
              <w:rPr>
                <w:noProof/>
              </w:rPr>
            </w:rPrChange>
          </w:rPr>
          <w:t xml:space="preserve">JavaScript </w:t>
        </w:r>
        <w:r w:rsidRPr="00636A97">
          <w:rPr>
            <w:i/>
            <w:noProof/>
            <w:lang w:val="en-US"/>
            <w:rPrChange w:id="731" w:author="Ryan Lemos" w:date="2019-10-15T23:36:00Z">
              <w:rPr>
                <w:i/>
                <w:noProof/>
              </w:rPr>
            </w:rPrChange>
          </w:rPr>
          <w:t>Object Notation</w:t>
        </w:r>
        <w:r w:rsidRPr="00636A97">
          <w:rPr>
            <w:noProof/>
            <w:lang w:val="en-US"/>
            <w:rPrChange w:id="732" w:author="Ryan Lemos" w:date="2019-10-15T23:36:00Z">
              <w:rPr>
                <w:noProof/>
              </w:rPr>
            </w:rPrChange>
          </w:rPr>
          <w:t xml:space="preserve"> (JSON)</w:t>
        </w:r>
        <w:r w:rsidRPr="00636A97">
          <w:rPr>
            <w:noProof/>
            <w:lang w:val="en-US"/>
            <w:rPrChange w:id="733" w:author="Ryan Lemos" w:date="2019-10-15T23:36:00Z">
              <w:rPr>
                <w:noProof/>
              </w:rPr>
            </w:rPrChange>
          </w:rPr>
          <w:tab/>
        </w:r>
        <w:r>
          <w:rPr>
            <w:noProof/>
          </w:rPr>
          <w:fldChar w:fldCharType="begin"/>
        </w:r>
        <w:r w:rsidRPr="00636A97">
          <w:rPr>
            <w:noProof/>
            <w:lang w:val="en-US"/>
            <w:rPrChange w:id="734" w:author="Ryan Lemos" w:date="2019-10-15T23:36:00Z">
              <w:rPr>
                <w:noProof/>
              </w:rPr>
            </w:rPrChange>
          </w:rPr>
          <w:instrText xml:space="preserve"> PAGEREF _Toc22075287 \h </w:instrText>
        </w:r>
      </w:ins>
      <w:r>
        <w:rPr>
          <w:noProof/>
        </w:rPr>
      </w:r>
      <w:r>
        <w:rPr>
          <w:noProof/>
        </w:rPr>
        <w:fldChar w:fldCharType="separate"/>
      </w:r>
      <w:ins w:id="735" w:author="Ryan Lemos" w:date="2019-10-15T23:35:00Z">
        <w:r w:rsidRPr="00636A97">
          <w:rPr>
            <w:noProof/>
            <w:lang w:val="en-US"/>
            <w:rPrChange w:id="736" w:author="Ryan Lemos" w:date="2019-10-15T23:36:00Z">
              <w:rPr>
                <w:noProof/>
              </w:rPr>
            </w:rPrChange>
          </w:rPr>
          <w:t>41</w:t>
        </w:r>
        <w:r>
          <w:rPr>
            <w:noProof/>
          </w:rPr>
          <w:fldChar w:fldCharType="end"/>
        </w:r>
      </w:ins>
    </w:p>
    <w:p w14:paraId="35B19451" w14:textId="79D528B2" w:rsidR="00636A97" w:rsidRPr="00636A97" w:rsidRDefault="00636A97">
      <w:pPr>
        <w:pStyle w:val="Sumrio4"/>
        <w:tabs>
          <w:tab w:val="left" w:pos="1200"/>
          <w:tab w:val="right" w:leader="dot" w:pos="9061"/>
        </w:tabs>
        <w:rPr>
          <w:ins w:id="737" w:author="Ryan Lemos" w:date="2019-10-15T23:35:00Z"/>
          <w:rFonts w:asciiTheme="minorHAnsi" w:eastAsiaTheme="minorEastAsia" w:hAnsiTheme="minorHAnsi" w:cstheme="minorBidi"/>
          <w:noProof/>
          <w:sz w:val="22"/>
          <w:szCs w:val="22"/>
          <w:lang w:val="en-US" w:eastAsia="pt-BR"/>
          <w:rPrChange w:id="738" w:author="Ryan Lemos" w:date="2019-10-15T23:36:00Z">
            <w:rPr>
              <w:ins w:id="739" w:author="Ryan Lemos" w:date="2019-10-15T23:35:00Z"/>
              <w:rFonts w:asciiTheme="minorHAnsi" w:eastAsiaTheme="minorEastAsia" w:hAnsiTheme="minorHAnsi" w:cstheme="minorBidi"/>
              <w:noProof/>
              <w:sz w:val="22"/>
              <w:szCs w:val="22"/>
              <w:lang w:eastAsia="pt-BR"/>
            </w:rPr>
          </w:rPrChange>
        </w:rPr>
      </w:pPr>
      <w:ins w:id="740" w:author="Ryan Lemos" w:date="2019-10-15T23:35:00Z">
        <w:r w:rsidRPr="00636A97">
          <w:rPr>
            <w:noProof/>
            <w:lang w:val="en-US"/>
            <w:rPrChange w:id="741" w:author="Ryan Lemos" w:date="2019-10-15T23:36:00Z">
              <w:rPr>
                <w:noProof/>
              </w:rPr>
            </w:rPrChange>
          </w:rPr>
          <w:t>2.2.4.6</w:t>
        </w:r>
        <w:r w:rsidRPr="00636A97">
          <w:rPr>
            <w:rFonts w:asciiTheme="minorHAnsi" w:eastAsiaTheme="minorEastAsia" w:hAnsiTheme="minorHAnsi" w:cstheme="minorBidi"/>
            <w:noProof/>
            <w:sz w:val="22"/>
            <w:szCs w:val="22"/>
            <w:lang w:val="en-US" w:eastAsia="pt-BR"/>
            <w:rPrChange w:id="742" w:author="Ryan Lemos" w:date="2019-10-15T23:36:00Z">
              <w:rPr>
                <w:rFonts w:asciiTheme="minorHAnsi" w:eastAsiaTheme="minorEastAsia" w:hAnsiTheme="minorHAnsi" w:cstheme="minorBidi"/>
                <w:noProof/>
                <w:sz w:val="22"/>
                <w:szCs w:val="22"/>
                <w:lang w:eastAsia="pt-BR"/>
              </w:rPr>
            </w:rPrChange>
          </w:rPr>
          <w:tab/>
        </w:r>
        <w:r w:rsidRPr="00636A97">
          <w:rPr>
            <w:noProof/>
            <w:lang w:val="en-US"/>
            <w:rPrChange w:id="743" w:author="Ryan Lemos" w:date="2019-10-15T23:36:00Z">
              <w:rPr>
                <w:noProof/>
              </w:rPr>
            </w:rPrChange>
          </w:rPr>
          <w:t>TypeScript</w:t>
        </w:r>
        <w:r w:rsidRPr="00636A97">
          <w:rPr>
            <w:noProof/>
            <w:lang w:val="en-US"/>
            <w:rPrChange w:id="744" w:author="Ryan Lemos" w:date="2019-10-15T23:36:00Z">
              <w:rPr>
                <w:noProof/>
              </w:rPr>
            </w:rPrChange>
          </w:rPr>
          <w:tab/>
        </w:r>
        <w:r>
          <w:rPr>
            <w:noProof/>
          </w:rPr>
          <w:fldChar w:fldCharType="begin"/>
        </w:r>
        <w:r w:rsidRPr="00636A97">
          <w:rPr>
            <w:noProof/>
            <w:lang w:val="en-US"/>
            <w:rPrChange w:id="745" w:author="Ryan Lemos" w:date="2019-10-15T23:36:00Z">
              <w:rPr>
                <w:noProof/>
              </w:rPr>
            </w:rPrChange>
          </w:rPr>
          <w:instrText xml:space="preserve"> PAGEREF _Toc22075288 \h </w:instrText>
        </w:r>
      </w:ins>
      <w:r>
        <w:rPr>
          <w:noProof/>
        </w:rPr>
      </w:r>
      <w:r>
        <w:rPr>
          <w:noProof/>
        </w:rPr>
        <w:fldChar w:fldCharType="separate"/>
      </w:r>
      <w:ins w:id="746" w:author="Ryan Lemos" w:date="2019-10-15T23:35:00Z">
        <w:r w:rsidRPr="00636A97">
          <w:rPr>
            <w:noProof/>
            <w:lang w:val="en-US"/>
            <w:rPrChange w:id="747" w:author="Ryan Lemos" w:date="2019-10-15T23:36:00Z">
              <w:rPr>
                <w:noProof/>
              </w:rPr>
            </w:rPrChange>
          </w:rPr>
          <w:t>41</w:t>
        </w:r>
        <w:r>
          <w:rPr>
            <w:noProof/>
          </w:rPr>
          <w:fldChar w:fldCharType="end"/>
        </w:r>
      </w:ins>
    </w:p>
    <w:p w14:paraId="7893C5E8" w14:textId="6BB54BC3" w:rsidR="00636A97" w:rsidRPr="00636A97" w:rsidRDefault="00636A97">
      <w:pPr>
        <w:pStyle w:val="Sumrio4"/>
        <w:tabs>
          <w:tab w:val="left" w:pos="1200"/>
          <w:tab w:val="right" w:leader="dot" w:pos="9061"/>
        </w:tabs>
        <w:rPr>
          <w:ins w:id="748" w:author="Ryan Lemos" w:date="2019-10-15T23:35:00Z"/>
          <w:rFonts w:asciiTheme="minorHAnsi" w:eastAsiaTheme="minorEastAsia" w:hAnsiTheme="minorHAnsi" w:cstheme="minorBidi"/>
          <w:noProof/>
          <w:sz w:val="22"/>
          <w:szCs w:val="22"/>
          <w:lang w:val="en-US" w:eastAsia="pt-BR"/>
          <w:rPrChange w:id="749" w:author="Ryan Lemos" w:date="2019-10-15T23:36:00Z">
            <w:rPr>
              <w:ins w:id="750" w:author="Ryan Lemos" w:date="2019-10-15T23:35:00Z"/>
              <w:rFonts w:asciiTheme="minorHAnsi" w:eastAsiaTheme="minorEastAsia" w:hAnsiTheme="minorHAnsi" w:cstheme="minorBidi"/>
              <w:noProof/>
              <w:sz w:val="22"/>
              <w:szCs w:val="22"/>
              <w:lang w:eastAsia="pt-BR"/>
            </w:rPr>
          </w:rPrChange>
        </w:rPr>
      </w:pPr>
      <w:ins w:id="751" w:author="Ryan Lemos" w:date="2019-10-15T23:35:00Z">
        <w:r w:rsidRPr="00636A97">
          <w:rPr>
            <w:noProof/>
            <w:lang w:val="en-US"/>
            <w:rPrChange w:id="752" w:author="Ryan Lemos" w:date="2019-10-15T23:36:00Z">
              <w:rPr>
                <w:noProof/>
              </w:rPr>
            </w:rPrChange>
          </w:rPr>
          <w:t>2.2.4.7</w:t>
        </w:r>
        <w:r w:rsidRPr="00636A97">
          <w:rPr>
            <w:rFonts w:asciiTheme="minorHAnsi" w:eastAsiaTheme="minorEastAsia" w:hAnsiTheme="minorHAnsi" w:cstheme="minorBidi"/>
            <w:noProof/>
            <w:sz w:val="22"/>
            <w:szCs w:val="22"/>
            <w:lang w:val="en-US" w:eastAsia="pt-BR"/>
            <w:rPrChange w:id="753" w:author="Ryan Lemos" w:date="2019-10-15T23:36:00Z">
              <w:rPr>
                <w:rFonts w:asciiTheme="minorHAnsi" w:eastAsiaTheme="minorEastAsia" w:hAnsiTheme="minorHAnsi" w:cstheme="minorBidi"/>
                <w:noProof/>
                <w:sz w:val="22"/>
                <w:szCs w:val="22"/>
                <w:lang w:eastAsia="pt-BR"/>
              </w:rPr>
            </w:rPrChange>
          </w:rPr>
          <w:tab/>
        </w:r>
        <w:r w:rsidRPr="00636A97">
          <w:rPr>
            <w:noProof/>
            <w:lang w:val="en-US"/>
            <w:rPrChange w:id="754" w:author="Ryan Lemos" w:date="2019-10-15T23:36:00Z">
              <w:rPr>
                <w:noProof/>
              </w:rPr>
            </w:rPrChange>
          </w:rPr>
          <w:t>Angular</w:t>
        </w:r>
        <w:r w:rsidRPr="00636A97">
          <w:rPr>
            <w:noProof/>
            <w:lang w:val="en-US"/>
            <w:rPrChange w:id="755" w:author="Ryan Lemos" w:date="2019-10-15T23:36:00Z">
              <w:rPr>
                <w:noProof/>
              </w:rPr>
            </w:rPrChange>
          </w:rPr>
          <w:tab/>
        </w:r>
        <w:r>
          <w:rPr>
            <w:noProof/>
          </w:rPr>
          <w:fldChar w:fldCharType="begin"/>
        </w:r>
        <w:r w:rsidRPr="00636A97">
          <w:rPr>
            <w:noProof/>
            <w:lang w:val="en-US"/>
            <w:rPrChange w:id="756" w:author="Ryan Lemos" w:date="2019-10-15T23:36:00Z">
              <w:rPr>
                <w:noProof/>
              </w:rPr>
            </w:rPrChange>
          </w:rPr>
          <w:instrText xml:space="preserve"> PAGEREF _Toc22075289 \h </w:instrText>
        </w:r>
      </w:ins>
      <w:r>
        <w:rPr>
          <w:noProof/>
        </w:rPr>
      </w:r>
      <w:r>
        <w:rPr>
          <w:noProof/>
        </w:rPr>
        <w:fldChar w:fldCharType="separate"/>
      </w:r>
      <w:ins w:id="757" w:author="Ryan Lemos" w:date="2019-10-15T23:35:00Z">
        <w:r w:rsidRPr="00636A97">
          <w:rPr>
            <w:noProof/>
            <w:lang w:val="en-US"/>
            <w:rPrChange w:id="758" w:author="Ryan Lemos" w:date="2019-10-15T23:36:00Z">
              <w:rPr>
                <w:noProof/>
              </w:rPr>
            </w:rPrChange>
          </w:rPr>
          <w:t>42</w:t>
        </w:r>
        <w:r>
          <w:rPr>
            <w:noProof/>
          </w:rPr>
          <w:fldChar w:fldCharType="end"/>
        </w:r>
      </w:ins>
    </w:p>
    <w:p w14:paraId="581C575B" w14:textId="16CF7257" w:rsidR="00636A97" w:rsidRPr="00636A97" w:rsidRDefault="00636A97">
      <w:pPr>
        <w:pStyle w:val="Sumrio4"/>
        <w:tabs>
          <w:tab w:val="left" w:pos="1200"/>
          <w:tab w:val="right" w:leader="dot" w:pos="9061"/>
        </w:tabs>
        <w:rPr>
          <w:ins w:id="759" w:author="Ryan Lemos" w:date="2019-10-15T23:35:00Z"/>
          <w:rFonts w:asciiTheme="minorHAnsi" w:eastAsiaTheme="minorEastAsia" w:hAnsiTheme="minorHAnsi" w:cstheme="minorBidi"/>
          <w:noProof/>
          <w:sz w:val="22"/>
          <w:szCs w:val="22"/>
          <w:lang w:val="en-US" w:eastAsia="pt-BR"/>
          <w:rPrChange w:id="760" w:author="Ryan Lemos" w:date="2019-10-15T23:36:00Z">
            <w:rPr>
              <w:ins w:id="761" w:author="Ryan Lemos" w:date="2019-10-15T23:35:00Z"/>
              <w:rFonts w:asciiTheme="minorHAnsi" w:eastAsiaTheme="minorEastAsia" w:hAnsiTheme="minorHAnsi" w:cstheme="minorBidi"/>
              <w:noProof/>
              <w:sz w:val="22"/>
              <w:szCs w:val="22"/>
              <w:lang w:eastAsia="pt-BR"/>
            </w:rPr>
          </w:rPrChange>
        </w:rPr>
      </w:pPr>
      <w:ins w:id="762" w:author="Ryan Lemos" w:date="2019-10-15T23:35:00Z">
        <w:r w:rsidRPr="00636A97">
          <w:rPr>
            <w:noProof/>
            <w:lang w:val="en-US"/>
            <w:rPrChange w:id="763" w:author="Ryan Lemos" w:date="2019-10-15T23:36:00Z">
              <w:rPr>
                <w:noProof/>
              </w:rPr>
            </w:rPrChange>
          </w:rPr>
          <w:t>2.2.4.8</w:t>
        </w:r>
        <w:r w:rsidRPr="00636A97">
          <w:rPr>
            <w:rFonts w:asciiTheme="minorHAnsi" w:eastAsiaTheme="minorEastAsia" w:hAnsiTheme="minorHAnsi" w:cstheme="minorBidi"/>
            <w:noProof/>
            <w:sz w:val="22"/>
            <w:szCs w:val="22"/>
            <w:lang w:val="en-US" w:eastAsia="pt-BR"/>
            <w:rPrChange w:id="764" w:author="Ryan Lemos" w:date="2019-10-15T23:36:00Z">
              <w:rPr>
                <w:rFonts w:asciiTheme="minorHAnsi" w:eastAsiaTheme="minorEastAsia" w:hAnsiTheme="minorHAnsi" w:cstheme="minorBidi"/>
                <w:noProof/>
                <w:sz w:val="22"/>
                <w:szCs w:val="22"/>
                <w:lang w:eastAsia="pt-BR"/>
              </w:rPr>
            </w:rPrChange>
          </w:rPr>
          <w:tab/>
        </w:r>
        <w:r w:rsidRPr="00636A97">
          <w:rPr>
            <w:i/>
            <w:noProof/>
            <w:lang w:val="en-US"/>
            <w:rPrChange w:id="765" w:author="Ryan Lemos" w:date="2019-10-15T23:36:00Z">
              <w:rPr>
                <w:i/>
                <w:noProof/>
              </w:rPr>
            </w:rPrChange>
          </w:rPr>
          <w:t>Hypertext PreProcessor</w:t>
        </w:r>
        <w:r w:rsidRPr="00636A97">
          <w:rPr>
            <w:noProof/>
            <w:lang w:val="en-US"/>
            <w:rPrChange w:id="766" w:author="Ryan Lemos" w:date="2019-10-15T23:36:00Z">
              <w:rPr>
                <w:noProof/>
              </w:rPr>
            </w:rPrChange>
          </w:rPr>
          <w:t xml:space="preserve"> (PHP)</w:t>
        </w:r>
        <w:r w:rsidRPr="00636A97">
          <w:rPr>
            <w:noProof/>
            <w:lang w:val="en-US"/>
            <w:rPrChange w:id="767" w:author="Ryan Lemos" w:date="2019-10-15T23:36:00Z">
              <w:rPr>
                <w:noProof/>
              </w:rPr>
            </w:rPrChange>
          </w:rPr>
          <w:tab/>
        </w:r>
        <w:r>
          <w:rPr>
            <w:noProof/>
          </w:rPr>
          <w:fldChar w:fldCharType="begin"/>
        </w:r>
        <w:r w:rsidRPr="00636A97">
          <w:rPr>
            <w:noProof/>
            <w:lang w:val="en-US"/>
            <w:rPrChange w:id="768" w:author="Ryan Lemos" w:date="2019-10-15T23:36:00Z">
              <w:rPr>
                <w:noProof/>
              </w:rPr>
            </w:rPrChange>
          </w:rPr>
          <w:instrText xml:space="preserve"> PAGEREF _Toc22075290 \h </w:instrText>
        </w:r>
      </w:ins>
      <w:r>
        <w:rPr>
          <w:noProof/>
        </w:rPr>
      </w:r>
      <w:r>
        <w:rPr>
          <w:noProof/>
        </w:rPr>
        <w:fldChar w:fldCharType="separate"/>
      </w:r>
      <w:ins w:id="769" w:author="Ryan Lemos" w:date="2019-10-15T23:35:00Z">
        <w:r w:rsidRPr="00636A97">
          <w:rPr>
            <w:noProof/>
            <w:lang w:val="en-US"/>
            <w:rPrChange w:id="770" w:author="Ryan Lemos" w:date="2019-10-15T23:36:00Z">
              <w:rPr>
                <w:noProof/>
              </w:rPr>
            </w:rPrChange>
          </w:rPr>
          <w:t>43</w:t>
        </w:r>
        <w:r>
          <w:rPr>
            <w:noProof/>
          </w:rPr>
          <w:fldChar w:fldCharType="end"/>
        </w:r>
      </w:ins>
    </w:p>
    <w:p w14:paraId="5250247C" w14:textId="787A0576" w:rsidR="00636A97" w:rsidRPr="00636A97" w:rsidRDefault="00636A97">
      <w:pPr>
        <w:pStyle w:val="Sumrio4"/>
        <w:tabs>
          <w:tab w:val="left" w:pos="1200"/>
          <w:tab w:val="right" w:leader="dot" w:pos="9061"/>
        </w:tabs>
        <w:rPr>
          <w:ins w:id="771" w:author="Ryan Lemos" w:date="2019-10-15T23:35:00Z"/>
          <w:rFonts w:asciiTheme="minorHAnsi" w:eastAsiaTheme="minorEastAsia" w:hAnsiTheme="minorHAnsi" w:cstheme="minorBidi"/>
          <w:noProof/>
          <w:sz w:val="22"/>
          <w:szCs w:val="22"/>
          <w:lang w:val="en-US" w:eastAsia="pt-BR"/>
          <w:rPrChange w:id="772" w:author="Ryan Lemos" w:date="2019-10-15T23:36:00Z">
            <w:rPr>
              <w:ins w:id="773" w:author="Ryan Lemos" w:date="2019-10-15T23:35:00Z"/>
              <w:rFonts w:asciiTheme="minorHAnsi" w:eastAsiaTheme="minorEastAsia" w:hAnsiTheme="minorHAnsi" w:cstheme="minorBidi"/>
              <w:noProof/>
              <w:sz w:val="22"/>
              <w:szCs w:val="22"/>
              <w:lang w:eastAsia="pt-BR"/>
            </w:rPr>
          </w:rPrChange>
        </w:rPr>
      </w:pPr>
      <w:ins w:id="774" w:author="Ryan Lemos" w:date="2019-10-15T23:35:00Z">
        <w:r w:rsidRPr="00636A97">
          <w:rPr>
            <w:noProof/>
            <w:lang w:val="en-US"/>
            <w:rPrChange w:id="775" w:author="Ryan Lemos" w:date="2019-10-15T23:36:00Z">
              <w:rPr>
                <w:noProof/>
              </w:rPr>
            </w:rPrChange>
          </w:rPr>
          <w:t>2.2.4.9</w:t>
        </w:r>
        <w:r w:rsidRPr="00636A97">
          <w:rPr>
            <w:rFonts w:asciiTheme="minorHAnsi" w:eastAsiaTheme="minorEastAsia" w:hAnsiTheme="minorHAnsi" w:cstheme="minorBidi"/>
            <w:noProof/>
            <w:sz w:val="22"/>
            <w:szCs w:val="22"/>
            <w:lang w:val="en-US" w:eastAsia="pt-BR"/>
            <w:rPrChange w:id="776" w:author="Ryan Lemos" w:date="2019-10-15T23:36:00Z">
              <w:rPr>
                <w:rFonts w:asciiTheme="minorHAnsi" w:eastAsiaTheme="minorEastAsia" w:hAnsiTheme="minorHAnsi" w:cstheme="minorBidi"/>
                <w:noProof/>
                <w:sz w:val="22"/>
                <w:szCs w:val="22"/>
                <w:lang w:eastAsia="pt-BR"/>
              </w:rPr>
            </w:rPrChange>
          </w:rPr>
          <w:tab/>
        </w:r>
        <w:r w:rsidRPr="00636A97">
          <w:rPr>
            <w:i/>
            <w:noProof/>
            <w:lang w:val="en-US"/>
            <w:rPrChange w:id="777" w:author="Ryan Lemos" w:date="2019-10-15T23:36:00Z">
              <w:rPr>
                <w:i/>
                <w:noProof/>
              </w:rPr>
            </w:rPrChange>
          </w:rPr>
          <w:t>Framework</w:t>
        </w:r>
        <w:r w:rsidRPr="00636A97">
          <w:rPr>
            <w:noProof/>
            <w:lang w:val="en-US"/>
            <w:rPrChange w:id="778" w:author="Ryan Lemos" w:date="2019-10-15T23:36:00Z">
              <w:rPr>
                <w:noProof/>
              </w:rPr>
            </w:rPrChange>
          </w:rPr>
          <w:t xml:space="preserve"> Laravel</w:t>
        </w:r>
        <w:r w:rsidRPr="00636A97">
          <w:rPr>
            <w:noProof/>
            <w:lang w:val="en-US"/>
            <w:rPrChange w:id="779" w:author="Ryan Lemos" w:date="2019-10-15T23:36:00Z">
              <w:rPr>
                <w:noProof/>
              </w:rPr>
            </w:rPrChange>
          </w:rPr>
          <w:tab/>
        </w:r>
        <w:r>
          <w:rPr>
            <w:noProof/>
          </w:rPr>
          <w:fldChar w:fldCharType="begin"/>
        </w:r>
        <w:r w:rsidRPr="00636A97">
          <w:rPr>
            <w:noProof/>
            <w:lang w:val="en-US"/>
            <w:rPrChange w:id="780" w:author="Ryan Lemos" w:date="2019-10-15T23:36:00Z">
              <w:rPr>
                <w:noProof/>
              </w:rPr>
            </w:rPrChange>
          </w:rPr>
          <w:instrText xml:space="preserve"> PAGEREF _Toc22075291 \h </w:instrText>
        </w:r>
      </w:ins>
      <w:r>
        <w:rPr>
          <w:noProof/>
        </w:rPr>
      </w:r>
      <w:r>
        <w:rPr>
          <w:noProof/>
        </w:rPr>
        <w:fldChar w:fldCharType="separate"/>
      </w:r>
      <w:ins w:id="781" w:author="Ryan Lemos" w:date="2019-10-15T23:35:00Z">
        <w:r w:rsidRPr="00636A97">
          <w:rPr>
            <w:noProof/>
            <w:lang w:val="en-US"/>
            <w:rPrChange w:id="782" w:author="Ryan Lemos" w:date="2019-10-15T23:36:00Z">
              <w:rPr>
                <w:noProof/>
              </w:rPr>
            </w:rPrChange>
          </w:rPr>
          <w:t>44</w:t>
        </w:r>
        <w:r>
          <w:rPr>
            <w:noProof/>
          </w:rPr>
          <w:fldChar w:fldCharType="end"/>
        </w:r>
      </w:ins>
    </w:p>
    <w:p w14:paraId="67948E7F" w14:textId="2DECE03C" w:rsidR="00636A97" w:rsidRPr="00636A97" w:rsidRDefault="00636A97">
      <w:pPr>
        <w:pStyle w:val="Sumrio4"/>
        <w:tabs>
          <w:tab w:val="left" w:pos="1200"/>
          <w:tab w:val="right" w:leader="dot" w:pos="9061"/>
        </w:tabs>
        <w:rPr>
          <w:ins w:id="783" w:author="Ryan Lemos" w:date="2019-10-15T23:35:00Z"/>
          <w:rFonts w:asciiTheme="minorHAnsi" w:eastAsiaTheme="minorEastAsia" w:hAnsiTheme="minorHAnsi" w:cstheme="minorBidi"/>
          <w:noProof/>
          <w:sz w:val="22"/>
          <w:szCs w:val="22"/>
          <w:lang w:val="en-US" w:eastAsia="pt-BR"/>
          <w:rPrChange w:id="784" w:author="Ryan Lemos" w:date="2019-10-15T23:36:00Z">
            <w:rPr>
              <w:ins w:id="785" w:author="Ryan Lemos" w:date="2019-10-15T23:35:00Z"/>
              <w:rFonts w:asciiTheme="minorHAnsi" w:eastAsiaTheme="minorEastAsia" w:hAnsiTheme="minorHAnsi" w:cstheme="minorBidi"/>
              <w:noProof/>
              <w:sz w:val="22"/>
              <w:szCs w:val="22"/>
              <w:lang w:eastAsia="pt-BR"/>
            </w:rPr>
          </w:rPrChange>
        </w:rPr>
      </w:pPr>
      <w:ins w:id="786" w:author="Ryan Lemos" w:date="2019-10-15T23:35:00Z">
        <w:r w:rsidRPr="00636A97">
          <w:rPr>
            <w:noProof/>
            <w:lang w:val="en-US"/>
            <w:rPrChange w:id="787" w:author="Ryan Lemos" w:date="2019-10-15T23:36:00Z">
              <w:rPr>
                <w:noProof/>
              </w:rPr>
            </w:rPrChange>
          </w:rPr>
          <w:t>2.2.4.10</w:t>
        </w:r>
        <w:r w:rsidRPr="00636A97">
          <w:rPr>
            <w:rFonts w:asciiTheme="minorHAnsi" w:eastAsiaTheme="minorEastAsia" w:hAnsiTheme="minorHAnsi" w:cstheme="minorBidi"/>
            <w:noProof/>
            <w:sz w:val="22"/>
            <w:szCs w:val="22"/>
            <w:lang w:val="en-US" w:eastAsia="pt-BR"/>
            <w:rPrChange w:id="788" w:author="Ryan Lemos" w:date="2019-10-15T23:36:00Z">
              <w:rPr>
                <w:rFonts w:asciiTheme="minorHAnsi" w:eastAsiaTheme="minorEastAsia" w:hAnsiTheme="minorHAnsi" w:cstheme="minorBidi"/>
                <w:noProof/>
                <w:sz w:val="22"/>
                <w:szCs w:val="22"/>
                <w:lang w:eastAsia="pt-BR"/>
              </w:rPr>
            </w:rPrChange>
          </w:rPr>
          <w:tab/>
        </w:r>
        <w:r w:rsidRPr="00AC13D7">
          <w:rPr>
            <w:i/>
            <w:noProof/>
            <w:lang w:val="en-US"/>
          </w:rPr>
          <w:t>Representational State Transfer</w:t>
        </w:r>
        <w:r w:rsidRPr="00AC13D7">
          <w:rPr>
            <w:noProof/>
            <w:lang w:val="en-US"/>
          </w:rPr>
          <w:t xml:space="preserve"> (</w:t>
        </w:r>
        <w:r w:rsidRPr="00636A97">
          <w:rPr>
            <w:noProof/>
            <w:lang w:val="en-US"/>
            <w:rPrChange w:id="789" w:author="Ryan Lemos" w:date="2019-10-15T23:36:00Z">
              <w:rPr>
                <w:noProof/>
              </w:rPr>
            </w:rPrChange>
          </w:rPr>
          <w:t>REST)</w:t>
        </w:r>
        <w:r w:rsidRPr="00636A97">
          <w:rPr>
            <w:noProof/>
            <w:lang w:val="en-US"/>
            <w:rPrChange w:id="790" w:author="Ryan Lemos" w:date="2019-10-15T23:36:00Z">
              <w:rPr>
                <w:noProof/>
              </w:rPr>
            </w:rPrChange>
          </w:rPr>
          <w:tab/>
        </w:r>
        <w:r>
          <w:rPr>
            <w:noProof/>
          </w:rPr>
          <w:fldChar w:fldCharType="begin"/>
        </w:r>
        <w:r w:rsidRPr="00636A97">
          <w:rPr>
            <w:noProof/>
            <w:lang w:val="en-US"/>
            <w:rPrChange w:id="791" w:author="Ryan Lemos" w:date="2019-10-15T23:36:00Z">
              <w:rPr>
                <w:noProof/>
              </w:rPr>
            </w:rPrChange>
          </w:rPr>
          <w:instrText xml:space="preserve"> PAGEREF _Toc22075292 \h </w:instrText>
        </w:r>
      </w:ins>
      <w:r>
        <w:rPr>
          <w:noProof/>
        </w:rPr>
      </w:r>
      <w:r>
        <w:rPr>
          <w:noProof/>
        </w:rPr>
        <w:fldChar w:fldCharType="separate"/>
      </w:r>
      <w:ins w:id="792" w:author="Ryan Lemos" w:date="2019-10-15T23:35:00Z">
        <w:r w:rsidRPr="00636A97">
          <w:rPr>
            <w:noProof/>
            <w:lang w:val="en-US"/>
            <w:rPrChange w:id="793" w:author="Ryan Lemos" w:date="2019-10-15T23:36:00Z">
              <w:rPr>
                <w:noProof/>
              </w:rPr>
            </w:rPrChange>
          </w:rPr>
          <w:t>47</w:t>
        </w:r>
        <w:r>
          <w:rPr>
            <w:noProof/>
          </w:rPr>
          <w:fldChar w:fldCharType="end"/>
        </w:r>
      </w:ins>
    </w:p>
    <w:p w14:paraId="492B9C17" w14:textId="0FA56EDB" w:rsidR="00636A97" w:rsidRDefault="00636A97">
      <w:pPr>
        <w:pStyle w:val="Sumrio4"/>
        <w:tabs>
          <w:tab w:val="left" w:pos="1200"/>
          <w:tab w:val="right" w:leader="dot" w:pos="9061"/>
        </w:tabs>
        <w:rPr>
          <w:ins w:id="794" w:author="Ryan Lemos" w:date="2019-10-15T23:35:00Z"/>
          <w:rFonts w:asciiTheme="minorHAnsi" w:eastAsiaTheme="minorEastAsia" w:hAnsiTheme="minorHAnsi" w:cstheme="minorBidi"/>
          <w:noProof/>
          <w:sz w:val="22"/>
          <w:szCs w:val="22"/>
          <w:lang w:eastAsia="pt-BR"/>
        </w:rPr>
      </w:pPr>
      <w:ins w:id="795" w:author="Ryan Lemos" w:date="2019-10-15T23:35:00Z">
        <w:r w:rsidRPr="00636A97">
          <w:rPr>
            <w:noProof/>
            <w:rPrChange w:id="796" w:author="Ryan Lemos" w:date="2019-10-15T23:36:00Z">
              <w:rPr>
                <w:noProof/>
                <w:lang w:val="en-US"/>
              </w:rPr>
            </w:rPrChange>
          </w:rPr>
          <w:t>2.2.4.11</w:t>
        </w:r>
        <w:r>
          <w:rPr>
            <w:rFonts w:asciiTheme="minorHAnsi" w:eastAsiaTheme="minorEastAsia" w:hAnsiTheme="minorHAnsi" w:cstheme="minorBidi"/>
            <w:noProof/>
            <w:sz w:val="22"/>
            <w:szCs w:val="22"/>
            <w:lang w:eastAsia="pt-BR"/>
          </w:rPr>
          <w:tab/>
        </w:r>
        <w:r w:rsidRPr="00636A97">
          <w:rPr>
            <w:i/>
            <w:noProof/>
            <w:rPrChange w:id="797" w:author="Ryan Lemos" w:date="2019-10-15T23:36:00Z">
              <w:rPr>
                <w:i/>
                <w:noProof/>
                <w:lang w:val="en-US"/>
              </w:rPr>
            </w:rPrChange>
          </w:rPr>
          <w:t>Application Programming Interfaces</w:t>
        </w:r>
        <w:r w:rsidRPr="00636A97">
          <w:rPr>
            <w:noProof/>
            <w:rPrChange w:id="798" w:author="Ryan Lemos" w:date="2019-10-15T23:36:00Z">
              <w:rPr>
                <w:noProof/>
                <w:lang w:val="en-US"/>
              </w:rPr>
            </w:rPrChange>
          </w:rPr>
          <w:t xml:space="preserve"> (API)</w:t>
        </w:r>
        <w:r>
          <w:rPr>
            <w:noProof/>
          </w:rPr>
          <w:tab/>
        </w:r>
        <w:r>
          <w:rPr>
            <w:noProof/>
          </w:rPr>
          <w:fldChar w:fldCharType="begin"/>
        </w:r>
        <w:r>
          <w:rPr>
            <w:noProof/>
          </w:rPr>
          <w:instrText xml:space="preserve"> PAGEREF _Toc22075293 \h </w:instrText>
        </w:r>
      </w:ins>
      <w:r>
        <w:rPr>
          <w:noProof/>
        </w:rPr>
      </w:r>
      <w:r>
        <w:rPr>
          <w:noProof/>
        </w:rPr>
        <w:fldChar w:fldCharType="separate"/>
      </w:r>
      <w:ins w:id="799" w:author="Ryan Lemos" w:date="2019-10-15T23:35:00Z">
        <w:r>
          <w:rPr>
            <w:noProof/>
          </w:rPr>
          <w:t>47</w:t>
        </w:r>
        <w:r>
          <w:rPr>
            <w:noProof/>
          </w:rPr>
          <w:fldChar w:fldCharType="end"/>
        </w:r>
      </w:ins>
    </w:p>
    <w:p w14:paraId="29100529" w14:textId="23BF7256" w:rsidR="00636A97" w:rsidRDefault="00636A97">
      <w:pPr>
        <w:pStyle w:val="Sumrio3"/>
        <w:rPr>
          <w:ins w:id="800" w:author="Ryan Lemos" w:date="2019-10-15T23:35:00Z"/>
          <w:rFonts w:asciiTheme="minorHAnsi" w:eastAsiaTheme="minorEastAsia" w:hAnsiTheme="minorHAnsi" w:cstheme="minorBidi"/>
          <w:b w:val="0"/>
          <w:iCs w:val="0"/>
          <w:noProof/>
          <w:sz w:val="22"/>
          <w:szCs w:val="22"/>
          <w:lang w:eastAsia="pt-BR"/>
        </w:rPr>
      </w:pPr>
      <w:ins w:id="801" w:author="Ryan Lemos" w:date="2019-10-15T23:35:00Z">
        <w:r>
          <w:rPr>
            <w:noProof/>
          </w:rPr>
          <w:t>2.2.5</w:t>
        </w:r>
        <w:r>
          <w:rPr>
            <w:rFonts w:asciiTheme="minorHAnsi" w:eastAsiaTheme="minorEastAsia" w:hAnsiTheme="minorHAnsi" w:cstheme="minorBidi"/>
            <w:b w:val="0"/>
            <w:iCs w:val="0"/>
            <w:noProof/>
            <w:sz w:val="22"/>
            <w:szCs w:val="22"/>
            <w:lang w:eastAsia="pt-BR"/>
          </w:rPr>
          <w:tab/>
        </w:r>
        <w:r>
          <w:rPr>
            <w:noProof/>
          </w:rPr>
          <w:t>Banco de Dados (BD)</w:t>
        </w:r>
        <w:r>
          <w:rPr>
            <w:noProof/>
          </w:rPr>
          <w:tab/>
        </w:r>
        <w:r>
          <w:rPr>
            <w:noProof/>
          </w:rPr>
          <w:fldChar w:fldCharType="begin"/>
        </w:r>
        <w:r>
          <w:rPr>
            <w:noProof/>
          </w:rPr>
          <w:instrText xml:space="preserve"> PAGEREF _Toc22075294 \h </w:instrText>
        </w:r>
      </w:ins>
      <w:r>
        <w:rPr>
          <w:noProof/>
        </w:rPr>
      </w:r>
      <w:r>
        <w:rPr>
          <w:noProof/>
        </w:rPr>
        <w:fldChar w:fldCharType="separate"/>
      </w:r>
      <w:ins w:id="802" w:author="Ryan Lemos" w:date="2019-10-15T23:35:00Z">
        <w:r>
          <w:rPr>
            <w:noProof/>
          </w:rPr>
          <w:t>48</w:t>
        </w:r>
        <w:r>
          <w:rPr>
            <w:noProof/>
          </w:rPr>
          <w:fldChar w:fldCharType="end"/>
        </w:r>
      </w:ins>
    </w:p>
    <w:p w14:paraId="66A2B176" w14:textId="15071841" w:rsidR="00636A97" w:rsidRDefault="00636A97">
      <w:pPr>
        <w:pStyle w:val="Sumrio3"/>
        <w:rPr>
          <w:ins w:id="803" w:author="Ryan Lemos" w:date="2019-10-15T23:35:00Z"/>
          <w:rFonts w:asciiTheme="minorHAnsi" w:eastAsiaTheme="minorEastAsia" w:hAnsiTheme="minorHAnsi" w:cstheme="minorBidi"/>
          <w:b w:val="0"/>
          <w:iCs w:val="0"/>
          <w:noProof/>
          <w:sz w:val="22"/>
          <w:szCs w:val="22"/>
          <w:lang w:eastAsia="pt-BR"/>
        </w:rPr>
      </w:pPr>
      <w:ins w:id="804" w:author="Ryan Lemos" w:date="2019-10-15T23:35:00Z">
        <w:r>
          <w:rPr>
            <w:noProof/>
          </w:rPr>
          <w:t>2.2.6</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_Toc22075295 \h </w:instrText>
        </w:r>
      </w:ins>
      <w:r>
        <w:rPr>
          <w:noProof/>
        </w:rPr>
      </w:r>
      <w:r>
        <w:rPr>
          <w:noProof/>
        </w:rPr>
        <w:fldChar w:fldCharType="separate"/>
      </w:r>
      <w:ins w:id="805" w:author="Ryan Lemos" w:date="2019-10-15T23:35:00Z">
        <w:r>
          <w:rPr>
            <w:noProof/>
          </w:rPr>
          <w:t>50</w:t>
        </w:r>
        <w:r>
          <w:rPr>
            <w:noProof/>
          </w:rPr>
          <w:fldChar w:fldCharType="end"/>
        </w:r>
      </w:ins>
    </w:p>
    <w:p w14:paraId="0A7EE538" w14:textId="3E8D58D9" w:rsidR="00636A97" w:rsidRDefault="00636A97">
      <w:pPr>
        <w:pStyle w:val="Sumrio1"/>
        <w:tabs>
          <w:tab w:val="left" w:pos="1200"/>
          <w:tab w:val="right" w:leader="dot" w:pos="9061"/>
        </w:tabs>
        <w:rPr>
          <w:ins w:id="806" w:author="Ryan Lemos" w:date="2019-10-15T23:35:00Z"/>
          <w:rFonts w:asciiTheme="minorHAnsi" w:eastAsiaTheme="minorEastAsia" w:hAnsiTheme="minorHAnsi" w:cstheme="minorBidi"/>
          <w:b w:val="0"/>
          <w:bCs w:val="0"/>
          <w:caps w:val="0"/>
          <w:noProof/>
          <w:sz w:val="22"/>
          <w:szCs w:val="22"/>
          <w:lang w:eastAsia="pt-BR"/>
        </w:rPr>
      </w:pPr>
      <w:ins w:id="807" w:author="Ryan Lemos" w:date="2019-10-15T23:35: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_Toc22075296 \h </w:instrText>
        </w:r>
      </w:ins>
      <w:r>
        <w:rPr>
          <w:noProof/>
        </w:rPr>
      </w:r>
      <w:r>
        <w:rPr>
          <w:noProof/>
        </w:rPr>
        <w:fldChar w:fldCharType="separate"/>
      </w:r>
      <w:ins w:id="808" w:author="Ryan Lemos" w:date="2019-10-15T23:35:00Z">
        <w:r>
          <w:rPr>
            <w:noProof/>
          </w:rPr>
          <w:t>52</w:t>
        </w:r>
        <w:r>
          <w:rPr>
            <w:noProof/>
          </w:rPr>
          <w:fldChar w:fldCharType="end"/>
        </w:r>
      </w:ins>
    </w:p>
    <w:p w14:paraId="412C57A8" w14:textId="78FA1849" w:rsidR="00636A97" w:rsidRDefault="00636A97">
      <w:pPr>
        <w:pStyle w:val="Sumrio2"/>
        <w:tabs>
          <w:tab w:val="left" w:pos="1200"/>
          <w:tab w:val="right" w:leader="dot" w:pos="9061"/>
        </w:tabs>
        <w:rPr>
          <w:ins w:id="809" w:author="Ryan Lemos" w:date="2019-10-15T23:35:00Z"/>
          <w:rFonts w:asciiTheme="minorHAnsi" w:eastAsiaTheme="minorEastAsia" w:hAnsiTheme="minorHAnsi" w:cstheme="minorBidi"/>
          <w:caps w:val="0"/>
          <w:noProof/>
          <w:sz w:val="22"/>
          <w:szCs w:val="22"/>
          <w:lang w:eastAsia="pt-BR"/>
        </w:rPr>
      </w:pPr>
      <w:ins w:id="810" w:author="Ryan Lemos" w:date="2019-10-15T23:35: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_Toc22075297 \h </w:instrText>
        </w:r>
      </w:ins>
      <w:r>
        <w:rPr>
          <w:noProof/>
        </w:rPr>
      </w:r>
      <w:r>
        <w:rPr>
          <w:noProof/>
        </w:rPr>
        <w:fldChar w:fldCharType="separate"/>
      </w:r>
      <w:ins w:id="811" w:author="Ryan Lemos" w:date="2019-10-15T23:35:00Z">
        <w:r>
          <w:rPr>
            <w:noProof/>
          </w:rPr>
          <w:t>52</w:t>
        </w:r>
        <w:r>
          <w:rPr>
            <w:noProof/>
          </w:rPr>
          <w:fldChar w:fldCharType="end"/>
        </w:r>
      </w:ins>
    </w:p>
    <w:p w14:paraId="5D2B985A" w14:textId="04FC99F6" w:rsidR="00636A97" w:rsidRDefault="00636A97">
      <w:pPr>
        <w:pStyle w:val="Sumrio2"/>
        <w:tabs>
          <w:tab w:val="left" w:pos="1200"/>
          <w:tab w:val="right" w:leader="dot" w:pos="9061"/>
        </w:tabs>
        <w:rPr>
          <w:ins w:id="812" w:author="Ryan Lemos" w:date="2019-10-15T23:35:00Z"/>
          <w:rFonts w:asciiTheme="minorHAnsi" w:eastAsiaTheme="minorEastAsia" w:hAnsiTheme="minorHAnsi" w:cstheme="minorBidi"/>
          <w:caps w:val="0"/>
          <w:noProof/>
          <w:sz w:val="22"/>
          <w:szCs w:val="22"/>
          <w:lang w:eastAsia="pt-BR"/>
        </w:rPr>
      </w:pPr>
      <w:ins w:id="813" w:author="Ryan Lemos" w:date="2019-10-15T23:35: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_Toc22075298 \h </w:instrText>
        </w:r>
      </w:ins>
      <w:r>
        <w:rPr>
          <w:noProof/>
        </w:rPr>
      </w:r>
      <w:r>
        <w:rPr>
          <w:noProof/>
        </w:rPr>
        <w:fldChar w:fldCharType="separate"/>
      </w:r>
      <w:ins w:id="814" w:author="Ryan Lemos" w:date="2019-10-15T23:35:00Z">
        <w:r>
          <w:rPr>
            <w:noProof/>
          </w:rPr>
          <w:t>53</w:t>
        </w:r>
        <w:r>
          <w:rPr>
            <w:noProof/>
          </w:rPr>
          <w:fldChar w:fldCharType="end"/>
        </w:r>
      </w:ins>
    </w:p>
    <w:p w14:paraId="6C80AA1B" w14:textId="4D8D988F" w:rsidR="00636A97" w:rsidRDefault="00636A97">
      <w:pPr>
        <w:pStyle w:val="Sumrio2"/>
        <w:tabs>
          <w:tab w:val="left" w:pos="1200"/>
          <w:tab w:val="right" w:leader="dot" w:pos="9061"/>
        </w:tabs>
        <w:rPr>
          <w:ins w:id="815" w:author="Ryan Lemos" w:date="2019-10-15T23:35:00Z"/>
          <w:rFonts w:asciiTheme="minorHAnsi" w:eastAsiaTheme="minorEastAsia" w:hAnsiTheme="minorHAnsi" w:cstheme="minorBidi"/>
          <w:caps w:val="0"/>
          <w:noProof/>
          <w:sz w:val="22"/>
          <w:szCs w:val="22"/>
          <w:lang w:eastAsia="pt-BR"/>
        </w:rPr>
      </w:pPr>
      <w:ins w:id="816" w:author="Ryan Lemos" w:date="2019-10-15T23:35: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_Toc22075299 \h </w:instrText>
        </w:r>
      </w:ins>
      <w:r>
        <w:rPr>
          <w:noProof/>
        </w:rPr>
      </w:r>
      <w:r>
        <w:rPr>
          <w:noProof/>
        </w:rPr>
        <w:fldChar w:fldCharType="separate"/>
      </w:r>
      <w:ins w:id="817" w:author="Ryan Lemos" w:date="2019-10-15T23:35:00Z">
        <w:r>
          <w:rPr>
            <w:noProof/>
          </w:rPr>
          <w:t>53</w:t>
        </w:r>
        <w:r>
          <w:rPr>
            <w:noProof/>
          </w:rPr>
          <w:fldChar w:fldCharType="end"/>
        </w:r>
      </w:ins>
    </w:p>
    <w:p w14:paraId="1F0ABFDA" w14:textId="1D6A00E9" w:rsidR="00636A97" w:rsidRDefault="00636A97">
      <w:pPr>
        <w:pStyle w:val="Sumrio2"/>
        <w:tabs>
          <w:tab w:val="left" w:pos="1200"/>
          <w:tab w:val="right" w:leader="dot" w:pos="9061"/>
        </w:tabs>
        <w:rPr>
          <w:ins w:id="818" w:author="Ryan Lemos" w:date="2019-10-15T23:35:00Z"/>
          <w:rFonts w:asciiTheme="minorHAnsi" w:eastAsiaTheme="minorEastAsia" w:hAnsiTheme="minorHAnsi" w:cstheme="minorBidi"/>
          <w:caps w:val="0"/>
          <w:noProof/>
          <w:sz w:val="22"/>
          <w:szCs w:val="22"/>
          <w:lang w:eastAsia="pt-BR"/>
        </w:rPr>
      </w:pPr>
      <w:ins w:id="819" w:author="Ryan Lemos" w:date="2019-10-15T23:35:00Z">
        <w:r>
          <w:rPr>
            <w:noProof/>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_Toc22075300 \h </w:instrText>
        </w:r>
      </w:ins>
      <w:r>
        <w:rPr>
          <w:noProof/>
        </w:rPr>
      </w:r>
      <w:r>
        <w:rPr>
          <w:noProof/>
        </w:rPr>
        <w:fldChar w:fldCharType="separate"/>
      </w:r>
      <w:ins w:id="820" w:author="Ryan Lemos" w:date="2019-10-15T23:35:00Z">
        <w:r>
          <w:rPr>
            <w:noProof/>
          </w:rPr>
          <w:t>56</w:t>
        </w:r>
        <w:r>
          <w:rPr>
            <w:noProof/>
          </w:rPr>
          <w:fldChar w:fldCharType="end"/>
        </w:r>
      </w:ins>
    </w:p>
    <w:p w14:paraId="7A6ED35A" w14:textId="2712D74B" w:rsidR="00636A97" w:rsidRDefault="00636A97">
      <w:pPr>
        <w:pStyle w:val="Sumrio2"/>
        <w:tabs>
          <w:tab w:val="left" w:pos="1200"/>
          <w:tab w:val="right" w:leader="dot" w:pos="9061"/>
        </w:tabs>
        <w:rPr>
          <w:ins w:id="821" w:author="Ryan Lemos" w:date="2019-10-15T23:35:00Z"/>
          <w:rFonts w:asciiTheme="minorHAnsi" w:eastAsiaTheme="minorEastAsia" w:hAnsiTheme="minorHAnsi" w:cstheme="minorBidi"/>
          <w:caps w:val="0"/>
          <w:noProof/>
          <w:sz w:val="22"/>
          <w:szCs w:val="22"/>
          <w:lang w:eastAsia="pt-BR"/>
        </w:rPr>
      </w:pPr>
      <w:ins w:id="822" w:author="Ryan Lemos" w:date="2019-10-15T23:35:00Z">
        <w:r>
          <w:rPr>
            <w:noProof/>
          </w:rPr>
          <w:lastRenderedPageBreak/>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_Toc22075301 \h </w:instrText>
        </w:r>
      </w:ins>
      <w:r>
        <w:rPr>
          <w:noProof/>
        </w:rPr>
      </w:r>
      <w:r>
        <w:rPr>
          <w:noProof/>
        </w:rPr>
        <w:fldChar w:fldCharType="separate"/>
      </w:r>
      <w:ins w:id="823" w:author="Ryan Lemos" w:date="2019-10-15T23:35:00Z">
        <w:r>
          <w:rPr>
            <w:noProof/>
          </w:rPr>
          <w:t>60</w:t>
        </w:r>
        <w:r>
          <w:rPr>
            <w:noProof/>
          </w:rPr>
          <w:fldChar w:fldCharType="end"/>
        </w:r>
      </w:ins>
    </w:p>
    <w:p w14:paraId="08AF16A4" w14:textId="74779049" w:rsidR="00636A97" w:rsidRDefault="00636A97">
      <w:pPr>
        <w:pStyle w:val="Sumrio3"/>
        <w:rPr>
          <w:ins w:id="824" w:author="Ryan Lemos" w:date="2019-10-15T23:35:00Z"/>
          <w:rFonts w:asciiTheme="minorHAnsi" w:eastAsiaTheme="minorEastAsia" w:hAnsiTheme="minorHAnsi" w:cstheme="minorBidi"/>
          <w:b w:val="0"/>
          <w:iCs w:val="0"/>
          <w:noProof/>
          <w:sz w:val="22"/>
          <w:szCs w:val="22"/>
          <w:lang w:eastAsia="pt-BR"/>
        </w:rPr>
      </w:pPr>
      <w:ins w:id="825" w:author="Ryan Lemos" w:date="2019-10-15T23:35:00Z">
        <w:r>
          <w:rPr>
            <w:noProof/>
          </w:rPr>
          <w:t>3.5.1</w:t>
        </w:r>
        <w:r>
          <w:rPr>
            <w:rFonts w:asciiTheme="minorHAnsi" w:eastAsiaTheme="minorEastAsia" w:hAnsiTheme="minorHAnsi" w:cstheme="minorBidi"/>
            <w:b w:val="0"/>
            <w:iCs w:val="0"/>
            <w:noProof/>
            <w:sz w:val="22"/>
            <w:szCs w:val="22"/>
            <w:lang w:eastAsia="pt-BR"/>
          </w:rPr>
          <w:tab/>
        </w:r>
        <w:r>
          <w:rPr>
            <w:noProof/>
          </w:rPr>
          <w:t>Botões de ação</w:t>
        </w:r>
        <w:r>
          <w:rPr>
            <w:noProof/>
          </w:rPr>
          <w:tab/>
        </w:r>
        <w:r>
          <w:rPr>
            <w:noProof/>
          </w:rPr>
          <w:fldChar w:fldCharType="begin"/>
        </w:r>
        <w:r>
          <w:rPr>
            <w:noProof/>
          </w:rPr>
          <w:instrText xml:space="preserve"> PAGEREF _Toc22075302 \h </w:instrText>
        </w:r>
      </w:ins>
      <w:r>
        <w:rPr>
          <w:noProof/>
        </w:rPr>
      </w:r>
      <w:r>
        <w:rPr>
          <w:noProof/>
        </w:rPr>
        <w:fldChar w:fldCharType="separate"/>
      </w:r>
      <w:ins w:id="826" w:author="Ryan Lemos" w:date="2019-10-15T23:35:00Z">
        <w:r>
          <w:rPr>
            <w:noProof/>
          </w:rPr>
          <w:t>61</w:t>
        </w:r>
        <w:r>
          <w:rPr>
            <w:noProof/>
          </w:rPr>
          <w:fldChar w:fldCharType="end"/>
        </w:r>
      </w:ins>
    </w:p>
    <w:p w14:paraId="40043744" w14:textId="6640DCF0" w:rsidR="00636A97" w:rsidRDefault="00636A97">
      <w:pPr>
        <w:pStyle w:val="Sumrio3"/>
        <w:rPr>
          <w:ins w:id="827" w:author="Ryan Lemos" w:date="2019-10-15T23:35:00Z"/>
          <w:rFonts w:asciiTheme="minorHAnsi" w:eastAsiaTheme="minorEastAsia" w:hAnsiTheme="minorHAnsi" w:cstheme="minorBidi"/>
          <w:b w:val="0"/>
          <w:iCs w:val="0"/>
          <w:noProof/>
          <w:sz w:val="22"/>
          <w:szCs w:val="22"/>
          <w:lang w:eastAsia="pt-BR"/>
        </w:rPr>
      </w:pPr>
      <w:ins w:id="828" w:author="Ryan Lemos" w:date="2019-10-15T23:35:00Z">
        <w:r>
          <w:rPr>
            <w:noProof/>
          </w:rPr>
          <w:t>3.5.2</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_Toc22075303 \h </w:instrText>
        </w:r>
      </w:ins>
      <w:r>
        <w:rPr>
          <w:noProof/>
        </w:rPr>
      </w:r>
      <w:r>
        <w:rPr>
          <w:noProof/>
        </w:rPr>
        <w:fldChar w:fldCharType="separate"/>
      </w:r>
      <w:ins w:id="829" w:author="Ryan Lemos" w:date="2019-10-15T23:35:00Z">
        <w:r>
          <w:rPr>
            <w:noProof/>
          </w:rPr>
          <w:t>64</w:t>
        </w:r>
        <w:r>
          <w:rPr>
            <w:noProof/>
          </w:rPr>
          <w:fldChar w:fldCharType="end"/>
        </w:r>
      </w:ins>
    </w:p>
    <w:p w14:paraId="7CC9138D" w14:textId="10CB9468" w:rsidR="00636A97" w:rsidRDefault="00636A97">
      <w:pPr>
        <w:pStyle w:val="Sumrio3"/>
        <w:rPr>
          <w:ins w:id="830" w:author="Ryan Lemos" w:date="2019-10-15T23:35:00Z"/>
          <w:rFonts w:asciiTheme="minorHAnsi" w:eastAsiaTheme="minorEastAsia" w:hAnsiTheme="minorHAnsi" w:cstheme="minorBidi"/>
          <w:b w:val="0"/>
          <w:iCs w:val="0"/>
          <w:noProof/>
          <w:sz w:val="22"/>
          <w:szCs w:val="22"/>
          <w:lang w:eastAsia="pt-BR"/>
        </w:rPr>
      </w:pPr>
      <w:ins w:id="831" w:author="Ryan Lemos" w:date="2019-10-15T23:35:00Z">
        <w:r>
          <w:rPr>
            <w:noProof/>
          </w:rPr>
          <w:t>3.5.3</w:t>
        </w:r>
        <w:r>
          <w:rPr>
            <w:rFonts w:asciiTheme="minorHAnsi" w:eastAsiaTheme="minorEastAsia" w:hAnsiTheme="minorHAnsi" w:cstheme="minorBidi"/>
            <w:b w:val="0"/>
            <w:iCs w:val="0"/>
            <w:noProof/>
            <w:sz w:val="22"/>
            <w:szCs w:val="22"/>
            <w:lang w:eastAsia="pt-BR"/>
          </w:rPr>
          <w:tab/>
        </w:r>
        <w:r>
          <w:rPr>
            <w:noProof/>
          </w:rPr>
          <w:t>Botões para a gestão de atividades de uma turma</w:t>
        </w:r>
        <w:r>
          <w:rPr>
            <w:noProof/>
          </w:rPr>
          <w:tab/>
        </w:r>
        <w:r>
          <w:rPr>
            <w:noProof/>
          </w:rPr>
          <w:fldChar w:fldCharType="begin"/>
        </w:r>
        <w:r>
          <w:rPr>
            <w:noProof/>
          </w:rPr>
          <w:instrText xml:space="preserve"> PAGEREF _Toc22075304 \h </w:instrText>
        </w:r>
      </w:ins>
      <w:r>
        <w:rPr>
          <w:noProof/>
        </w:rPr>
      </w:r>
      <w:r>
        <w:rPr>
          <w:noProof/>
        </w:rPr>
        <w:fldChar w:fldCharType="separate"/>
      </w:r>
      <w:ins w:id="832" w:author="Ryan Lemos" w:date="2019-10-15T23:35:00Z">
        <w:r>
          <w:rPr>
            <w:noProof/>
          </w:rPr>
          <w:t>64</w:t>
        </w:r>
        <w:r>
          <w:rPr>
            <w:noProof/>
          </w:rPr>
          <w:fldChar w:fldCharType="end"/>
        </w:r>
      </w:ins>
    </w:p>
    <w:p w14:paraId="48FFFEFC" w14:textId="4F16CCE0" w:rsidR="00636A97" w:rsidRDefault="00636A97">
      <w:pPr>
        <w:pStyle w:val="Sumrio3"/>
        <w:rPr>
          <w:ins w:id="833" w:author="Ryan Lemos" w:date="2019-10-15T23:35:00Z"/>
          <w:rFonts w:asciiTheme="minorHAnsi" w:eastAsiaTheme="minorEastAsia" w:hAnsiTheme="minorHAnsi" w:cstheme="minorBidi"/>
          <w:b w:val="0"/>
          <w:iCs w:val="0"/>
          <w:noProof/>
          <w:sz w:val="22"/>
          <w:szCs w:val="22"/>
          <w:lang w:eastAsia="pt-BR"/>
        </w:rPr>
      </w:pPr>
      <w:ins w:id="834" w:author="Ryan Lemos" w:date="2019-10-15T23:35:00Z">
        <w:r>
          <w:rPr>
            <w:noProof/>
          </w:rPr>
          <w:t>3.5.4</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_Toc22075305 \h </w:instrText>
        </w:r>
      </w:ins>
      <w:r>
        <w:rPr>
          <w:noProof/>
        </w:rPr>
      </w:r>
      <w:r>
        <w:rPr>
          <w:noProof/>
        </w:rPr>
        <w:fldChar w:fldCharType="separate"/>
      </w:r>
      <w:ins w:id="835" w:author="Ryan Lemos" w:date="2019-10-15T23:35:00Z">
        <w:r>
          <w:rPr>
            <w:noProof/>
          </w:rPr>
          <w:t>67</w:t>
        </w:r>
        <w:r>
          <w:rPr>
            <w:noProof/>
          </w:rPr>
          <w:fldChar w:fldCharType="end"/>
        </w:r>
      </w:ins>
    </w:p>
    <w:p w14:paraId="1FE5DFA4" w14:textId="5AAB0664" w:rsidR="00636A97" w:rsidRDefault="00636A97">
      <w:pPr>
        <w:pStyle w:val="Sumrio3"/>
        <w:rPr>
          <w:ins w:id="836" w:author="Ryan Lemos" w:date="2019-10-15T23:35:00Z"/>
          <w:rFonts w:asciiTheme="minorHAnsi" w:eastAsiaTheme="minorEastAsia" w:hAnsiTheme="minorHAnsi" w:cstheme="minorBidi"/>
          <w:b w:val="0"/>
          <w:iCs w:val="0"/>
          <w:noProof/>
          <w:sz w:val="22"/>
          <w:szCs w:val="22"/>
          <w:lang w:eastAsia="pt-BR"/>
        </w:rPr>
      </w:pPr>
      <w:ins w:id="837" w:author="Ryan Lemos" w:date="2019-10-15T23:35:00Z">
        <w:r>
          <w:rPr>
            <w:noProof/>
          </w:rPr>
          <w:t>3.5.5</w:t>
        </w:r>
        <w:r>
          <w:rPr>
            <w:rFonts w:asciiTheme="minorHAnsi" w:eastAsiaTheme="minorEastAsia" w:hAnsiTheme="minorHAnsi" w:cstheme="minorBidi"/>
            <w:b w:val="0"/>
            <w:iCs w:val="0"/>
            <w:noProof/>
            <w:sz w:val="22"/>
            <w:szCs w:val="22"/>
            <w:lang w:eastAsia="pt-BR"/>
          </w:rPr>
          <w:tab/>
        </w:r>
        <w:r>
          <w:rPr>
            <w:noProof/>
          </w:rPr>
          <w:t>Botões da barra superior</w:t>
        </w:r>
        <w:r>
          <w:rPr>
            <w:noProof/>
          </w:rPr>
          <w:tab/>
        </w:r>
        <w:r>
          <w:rPr>
            <w:noProof/>
          </w:rPr>
          <w:fldChar w:fldCharType="begin"/>
        </w:r>
        <w:r>
          <w:rPr>
            <w:noProof/>
          </w:rPr>
          <w:instrText xml:space="preserve"> PAGEREF _Toc22075306 \h </w:instrText>
        </w:r>
      </w:ins>
      <w:r>
        <w:rPr>
          <w:noProof/>
        </w:rPr>
      </w:r>
      <w:r>
        <w:rPr>
          <w:noProof/>
        </w:rPr>
        <w:fldChar w:fldCharType="separate"/>
      </w:r>
      <w:ins w:id="838" w:author="Ryan Lemos" w:date="2019-10-15T23:35:00Z">
        <w:r>
          <w:rPr>
            <w:noProof/>
          </w:rPr>
          <w:t>67</w:t>
        </w:r>
        <w:r>
          <w:rPr>
            <w:noProof/>
          </w:rPr>
          <w:fldChar w:fldCharType="end"/>
        </w:r>
      </w:ins>
    </w:p>
    <w:p w14:paraId="50C1651A" w14:textId="0CCEAA9A" w:rsidR="00636A97" w:rsidRDefault="00636A97">
      <w:pPr>
        <w:pStyle w:val="Sumrio2"/>
        <w:tabs>
          <w:tab w:val="right" w:leader="dot" w:pos="9061"/>
        </w:tabs>
        <w:rPr>
          <w:ins w:id="839" w:author="Ryan Lemos" w:date="2019-10-15T23:35:00Z"/>
          <w:rFonts w:asciiTheme="minorHAnsi" w:eastAsiaTheme="minorEastAsia" w:hAnsiTheme="minorHAnsi" w:cstheme="minorBidi"/>
          <w:caps w:val="0"/>
          <w:noProof/>
          <w:sz w:val="22"/>
          <w:szCs w:val="22"/>
          <w:lang w:eastAsia="pt-BR"/>
        </w:rPr>
      </w:pPr>
      <w:ins w:id="840" w:author="Ryan Lemos" w:date="2019-10-15T23:35:00Z">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_Toc22075307 \h </w:instrText>
        </w:r>
      </w:ins>
      <w:r>
        <w:rPr>
          <w:noProof/>
        </w:rPr>
      </w:r>
      <w:r>
        <w:rPr>
          <w:noProof/>
        </w:rPr>
        <w:fldChar w:fldCharType="separate"/>
      </w:r>
      <w:ins w:id="841" w:author="Ryan Lemos" w:date="2019-10-15T23:35:00Z">
        <w:r>
          <w:rPr>
            <w:noProof/>
          </w:rPr>
          <w:t>69</w:t>
        </w:r>
        <w:r>
          <w:rPr>
            <w:noProof/>
          </w:rPr>
          <w:fldChar w:fldCharType="end"/>
        </w:r>
      </w:ins>
    </w:p>
    <w:p w14:paraId="26507E13" w14:textId="6A101DA9" w:rsidR="00636A97" w:rsidRDefault="00636A97">
      <w:pPr>
        <w:pStyle w:val="Sumrio2"/>
        <w:tabs>
          <w:tab w:val="right" w:leader="dot" w:pos="9061"/>
        </w:tabs>
        <w:rPr>
          <w:ins w:id="842" w:author="Ryan Lemos" w:date="2019-10-15T23:35:00Z"/>
          <w:rFonts w:asciiTheme="minorHAnsi" w:eastAsiaTheme="minorEastAsia" w:hAnsiTheme="minorHAnsi" w:cstheme="minorBidi"/>
          <w:caps w:val="0"/>
          <w:noProof/>
          <w:sz w:val="22"/>
          <w:szCs w:val="22"/>
          <w:lang w:eastAsia="pt-BR"/>
        </w:rPr>
      </w:pPr>
      <w:ins w:id="843" w:author="Ryan Lemos" w:date="2019-10-15T23:35:00Z">
        <w:r>
          <w:rPr>
            <w:noProof/>
          </w:rPr>
          <w:t>3.6</w:t>
        </w:r>
        <w:r>
          <w:rPr>
            <w:noProof/>
          </w:rPr>
          <w:tab/>
        </w:r>
        <w:r>
          <w:rPr>
            <w:noProof/>
          </w:rPr>
          <w:fldChar w:fldCharType="begin"/>
        </w:r>
        <w:r>
          <w:rPr>
            <w:noProof/>
          </w:rPr>
          <w:instrText xml:space="preserve"> PAGEREF _Toc22075308 \h </w:instrText>
        </w:r>
      </w:ins>
      <w:r>
        <w:rPr>
          <w:noProof/>
        </w:rPr>
      </w:r>
      <w:r>
        <w:rPr>
          <w:noProof/>
        </w:rPr>
        <w:fldChar w:fldCharType="separate"/>
      </w:r>
      <w:ins w:id="844" w:author="Ryan Lemos" w:date="2019-10-15T23:35:00Z">
        <w:r>
          <w:rPr>
            <w:noProof/>
          </w:rPr>
          <w:t>69</w:t>
        </w:r>
        <w:r>
          <w:rPr>
            <w:noProof/>
          </w:rPr>
          <w:fldChar w:fldCharType="end"/>
        </w:r>
      </w:ins>
    </w:p>
    <w:p w14:paraId="79015A64" w14:textId="5B534532" w:rsidR="00636A97" w:rsidRDefault="00636A97">
      <w:pPr>
        <w:pStyle w:val="Sumrio3"/>
        <w:rPr>
          <w:ins w:id="845" w:author="Ryan Lemos" w:date="2019-10-15T23:35:00Z"/>
          <w:rFonts w:asciiTheme="minorHAnsi" w:eastAsiaTheme="minorEastAsia" w:hAnsiTheme="minorHAnsi" w:cstheme="minorBidi"/>
          <w:b w:val="0"/>
          <w:iCs w:val="0"/>
          <w:noProof/>
          <w:sz w:val="22"/>
          <w:szCs w:val="22"/>
          <w:lang w:eastAsia="pt-BR"/>
        </w:rPr>
      </w:pPr>
      <w:ins w:id="846" w:author="Ryan Lemos" w:date="2019-10-15T23:35: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_Toc22075309 \h </w:instrText>
        </w:r>
      </w:ins>
      <w:r>
        <w:rPr>
          <w:noProof/>
        </w:rPr>
      </w:r>
      <w:r>
        <w:rPr>
          <w:noProof/>
        </w:rPr>
        <w:fldChar w:fldCharType="separate"/>
      </w:r>
      <w:ins w:id="847" w:author="Ryan Lemos" w:date="2019-10-15T23:35:00Z">
        <w:r>
          <w:rPr>
            <w:noProof/>
          </w:rPr>
          <w:t>69</w:t>
        </w:r>
        <w:r>
          <w:rPr>
            <w:noProof/>
          </w:rPr>
          <w:fldChar w:fldCharType="end"/>
        </w:r>
      </w:ins>
    </w:p>
    <w:p w14:paraId="43F5B713" w14:textId="2E41966A" w:rsidR="00636A97" w:rsidRDefault="00636A97">
      <w:pPr>
        <w:pStyle w:val="Sumrio4"/>
        <w:tabs>
          <w:tab w:val="left" w:pos="1200"/>
          <w:tab w:val="right" w:leader="dot" w:pos="9061"/>
        </w:tabs>
        <w:rPr>
          <w:ins w:id="848" w:author="Ryan Lemos" w:date="2019-10-15T23:35:00Z"/>
          <w:rFonts w:asciiTheme="minorHAnsi" w:eastAsiaTheme="minorEastAsia" w:hAnsiTheme="minorHAnsi" w:cstheme="minorBidi"/>
          <w:noProof/>
          <w:sz w:val="22"/>
          <w:szCs w:val="22"/>
          <w:lang w:eastAsia="pt-BR"/>
        </w:rPr>
      </w:pPr>
      <w:ins w:id="849" w:author="Ryan Lemos" w:date="2019-10-15T23:35:00Z">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_Toc22075310 \h </w:instrText>
        </w:r>
      </w:ins>
      <w:r>
        <w:rPr>
          <w:noProof/>
        </w:rPr>
      </w:r>
      <w:r>
        <w:rPr>
          <w:noProof/>
        </w:rPr>
        <w:fldChar w:fldCharType="separate"/>
      </w:r>
      <w:ins w:id="850" w:author="Ryan Lemos" w:date="2019-10-15T23:35:00Z">
        <w:r>
          <w:rPr>
            <w:noProof/>
          </w:rPr>
          <w:t>71</w:t>
        </w:r>
        <w:r>
          <w:rPr>
            <w:noProof/>
          </w:rPr>
          <w:fldChar w:fldCharType="end"/>
        </w:r>
      </w:ins>
    </w:p>
    <w:p w14:paraId="447D1A69" w14:textId="70DE7270" w:rsidR="00636A97" w:rsidRDefault="00636A97">
      <w:pPr>
        <w:pStyle w:val="Sumrio4"/>
        <w:tabs>
          <w:tab w:val="left" w:pos="1200"/>
          <w:tab w:val="right" w:leader="dot" w:pos="9061"/>
        </w:tabs>
        <w:rPr>
          <w:ins w:id="851" w:author="Ryan Lemos" w:date="2019-10-15T23:35:00Z"/>
          <w:rFonts w:asciiTheme="minorHAnsi" w:eastAsiaTheme="minorEastAsia" w:hAnsiTheme="minorHAnsi" w:cstheme="minorBidi"/>
          <w:noProof/>
          <w:sz w:val="22"/>
          <w:szCs w:val="22"/>
          <w:lang w:eastAsia="pt-BR"/>
        </w:rPr>
      </w:pPr>
      <w:ins w:id="852" w:author="Ryan Lemos" w:date="2019-10-15T23:35:00Z">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_Toc22075311 \h </w:instrText>
        </w:r>
      </w:ins>
      <w:r>
        <w:rPr>
          <w:noProof/>
        </w:rPr>
      </w:r>
      <w:r>
        <w:rPr>
          <w:noProof/>
        </w:rPr>
        <w:fldChar w:fldCharType="separate"/>
      </w:r>
      <w:ins w:id="853" w:author="Ryan Lemos" w:date="2019-10-15T23:35:00Z">
        <w:r>
          <w:rPr>
            <w:noProof/>
          </w:rPr>
          <w:t>76</w:t>
        </w:r>
        <w:r>
          <w:rPr>
            <w:noProof/>
          </w:rPr>
          <w:fldChar w:fldCharType="end"/>
        </w:r>
      </w:ins>
    </w:p>
    <w:p w14:paraId="0E6B0511" w14:textId="287E9C39" w:rsidR="00636A97" w:rsidRDefault="00636A97">
      <w:pPr>
        <w:pStyle w:val="Sumrio4"/>
        <w:tabs>
          <w:tab w:val="left" w:pos="1200"/>
          <w:tab w:val="right" w:leader="dot" w:pos="9061"/>
        </w:tabs>
        <w:rPr>
          <w:ins w:id="854" w:author="Ryan Lemos" w:date="2019-10-15T23:35:00Z"/>
          <w:rFonts w:asciiTheme="minorHAnsi" w:eastAsiaTheme="minorEastAsia" w:hAnsiTheme="minorHAnsi" w:cstheme="minorBidi"/>
          <w:noProof/>
          <w:sz w:val="22"/>
          <w:szCs w:val="22"/>
          <w:lang w:eastAsia="pt-BR"/>
        </w:rPr>
      </w:pPr>
      <w:ins w:id="855" w:author="Ryan Lemos" w:date="2019-10-15T23:35:00Z">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_Toc22075312 \h </w:instrText>
        </w:r>
      </w:ins>
      <w:r>
        <w:rPr>
          <w:noProof/>
        </w:rPr>
      </w:r>
      <w:r>
        <w:rPr>
          <w:noProof/>
        </w:rPr>
        <w:fldChar w:fldCharType="separate"/>
      </w:r>
      <w:ins w:id="856" w:author="Ryan Lemos" w:date="2019-10-15T23:35:00Z">
        <w:r>
          <w:rPr>
            <w:noProof/>
          </w:rPr>
          <w:t>80</w:t>
        </w:r>
        <w:r>
          <w:rPr>
            <w:noProof/>
          </w:rPr>
          <w:fldChar w:fldCharType="end"/>
        </w:r>
      </w:ins>
    </w:p>
    <w:p w14:paraId="3AAE0543" w14:textId="58BD1A18" w:rsidR="00636A97" w:rsidRDefault="00636A97">
      <w:pPr>
        <w:pStyle w:val="Sumrio4"/>
        <w:tabs>
          <w:tab w:val="left" w:pos="1200"/>
          <w:tab w:val="right" w:leader="dot" w:pos="9061"/>
        </w:tabs>
        <w:rPr>
          <w:ins w:id="857" w:author="Ryan Lemos" w:date="2019-10-15T23:35:00Z"/>
          <w:rFonts w:asciiTheme="minorHAnsi" w:eastAsiaTheme="minorEastAsia" w:hAnsiTheme="minorHAnsi" w:cstheme="minorBidi"/>
          <w:noProof/>
          <w:sz w:val="22"/>
          <w:szCs w:val="22"/>
          <w:lang w:eastAsia="pt-BR"/>
        </w:rPr>
      </w:pPr>
      <w:ins w:id="858" w:author="Ryan Lemos" w:date="2019-10-15T23:35:00Z">
        <w:r>
          <w:rPr>
            <w:noProof/>
          </w:rPr>
          <w:t>3.6.1.4</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_Toc22075313 \h </w:instrText>
        </w:r>
      </w:ins>
      <w:r>
        <w:rPr>
          <w:noProof/>
        </w:rPr>
      </w:r>
      <w:r>
        <w:rPr>
          <w:noProof/>
        </w:rPr>
        <w:fldChar w:fldCharType="separate"/>
      </w:r>
      <w:ins w:id="859" w:author="Ryan Lemos" w:date="2019-10-15T23:35:00Z">
        <w:r>
          <w:rPr>
            <w:noProof/>
          </w:rPr>
          <w:t>92</w:t>
        </w:r>
        <w:r>
          <w:rPr>
            <w:noProof/>
          </w:rPr>
          <w:fldChar w:fldCharType="end"/>
        </w:r>
      </w:ins>
    </w:p>
    <w:p w14:paraId="410CBBFF" w14:textId="6A1697A9" w:rsidR="00636A97" w:rsidRDefault="00636A97">
      <w:pPr>
        <w:pStyle w:val="Sumrio2"/>
        <w:tabs>
          <w:tab w:val="left" w:pos="1200"/>
          <w:tab w:val="right" w:leader="dot" w:pos="9061"/>
        </w:tabs>
        <w:rPr>
          <w:ins w:id="860" w:author="Ryan Lemos" w:date="2019-10-15T23:35:00Z"/>
          <w:rFonts w:asciiTheme="minorHAnsi" w:eastAsiaTheme="minorEastAsia" w:hAnsiTheme="minorHAnsi" w:cstheme="minorBidi"/>
          <w:caps w:val="0"/>
          <w:noProof/>
          <w:sz w:val="22"/>
          <w:szCs w:val="22"/>
          <w:lang w:eastAsia="pt-BR"/>
        </w:rPr>
      </w:pPr>
      <w:ins w:id="861" w:author="Ryan Lemos" w:date="2019-10-15T23:35:00Z">
        <w:r>
          <w:rPr>
            <w:noProof/>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_Toc22075314 \h </w:instrText>
        </w:r>
      </w:ins>
      <w:r>
        <w:rPr>
          <w:noProof/>
        </w:rPr>
      </w:r>
      <w:r>
        <w:rPr>
          <w:noProof/>
        </w:rPr>
        <w:fldChar w:fldCharType="separate"/>
      </w:r>
      <w:ins w:id="862" w:author="Ryan Lemos" w:date="2019-10-15T23:35:00Z">
        <w:r>
          <w:rPr>
            <w:noProof/>
          </w:rPr>
          <w:t>97</w:t>
        </w:r>
        <w:r>
          <w:rPr>
            <w:noProof/>
          </w:rPr>
          <w:fldChar w:fldCharType="end"/>
        </w:r>
      </w:ins>
    </w:p>
    <w:p w14:paraId="20950B9E" w14:textId="62BFD487" w:rsidR="00636A97" w:rsidRDefault="00636A97">
      <w:pPr>
        <w:pStyle w:val="Sumrio3"/>
        <w:rPr>
          <w:ins w:id="863" w:author="Ryan Lemos" w:date="2019-10-15T23:35:00Z"/>
          <w:rFonts w:asciiTheme="minorHAnsi" w:eastAsiaTheme="minorEastAsia" w:hAnsiTheme="minorHAnsi" w:cstheme="minorBidi"/>
          <w:b w:val="0"/>
          <w:iCs w:val="0"/>
          <w:noProof/>
          <w:sz w:val="22"/>
          <w:szCs w:val="22"/>
          <w:lang w:eastAsia="pt-BR"/>
        </w:rPr>
      </w:pPr>
      <w:ins w:id="864" w:author="Ryan Lemos" w:date="2019-10-15T23:35: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_Toc22075315 \h </w:instrText>
        </w:r>
      </w:ins>
      <w:r>
        <w:rPr>
          <w:noProof/>
        </w:rPr>
      </w:r>
      <w:r>
        <w:rPr>
          <w:noProof/>
        </w:rPr>
        <w:fldChar w:fldCharType="separate"/>
      </w:r>
      <w:ins w:id="865" w:author="Ryan Lemos" w:date="2019-10-15T23:35:00Z">
        <w:r>
          <w:rPr>
            <w:noProof/>
          </w:rPr>
          <w:t>97</w:t>
        </w:r>
        <w:r>
          <w:rPr>
            <w:noProof/>
          </w:rPr>
          <w:fldChar w:fldCharType="end"/>
        </w:r>
      </w:ins>
    </w:p>
    <w:p w14:paraId="10EB680B" w14:textId="6AF61205" w:rsidR="00636A97" w:rsidRDefault="00636A97">
      <w:pPr>
        <w:pStyle w:val="Sumrio4"/>
        <w:tabs>
          <w:tab w:val="right" w:leader="dot" w:pos="9061"/>
        </w:tabs>
        <w:rPr>
          <w:ins w:id="866" w:author="Ryan Lemos" w:date="2019-10-15T23:35:00Z"/>
          <w:rFonts w:asciiTheme="minorHAnsi" w:eastAsiaTheme="minorEastAsia" w:hAnsiTheme="minorHAnsi" w:cstheme="minorBidi"/>
          <w:noProof/>
          <w:sz w:val="22"/>
          <w:szCs w:val="22"/>
          <w:lang w:eastAsia="pt-BR"/>
        </w:rPr>
      </w:pPr>
      <w:ins w:id="867" w:author="Ryan Lemos" w:date="2019-10-15T23:35:00Z">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_Toc22075316 \h </w:instrText>
        </w:r>
      </w:ins>
      <w:r>
        <w:rPr>
          <w:noProof/>
        </w:rPr>
      </w:r>
      <w:r>
        <w:rPr>
          <w:noProof/>
        </w:rPr>
        <w:fldChar w:fldCharType="separate"/>
      </w:r>
      <w:ins w:id="868" w:author="Ryan Lemos" w:date="2019-10-15T23:35:00Z">
        <w:r>
          <w:rPr>
            <w:noProof/>
          </w:rPr>
          <w:t>97</w:t>
        </w:r>
        <w:r>
          <w:rPr>
            <w:noProof/>
          </w:rPr>
          <w:fldChar w:fldCharType="end"/>
        </w:r>
      </w:ins>
    </w:p>
    <w:p w14:paraId="320337F4" w14:textId="798D76B1" w:rsidR="00636A97" w:rsidRDefault="00636A97">
      <w:pPr>
        <w:pStyle w:val="Sumrio4"/>
        <w:tabs>
          <w:tab w:val="right" w:leader="dot" w:pos="9061"/>
        </w:tabs>
        <w:rPr>
          <w:ins w:id="869" w:author="Ryan Lemos" w:date="2019-10-15T23:35:00Z"/>
          <w:rFonts w:asciiTheme="minorHAnsi" w:eastAsiaTheme="minorEastAsia" w:hAnsiTheme="minorHAnsi" w:cstheme="minorBidi"/>
          <w:noProof/>
          <w:sz w:val="22"/>
          <w:szCs w:val="22"/>
          <w:lang w:eastAsia="pt-BR"/>
        </w:rPr>
      </w:pPr>
      <w:ins w:id="870" w:author="Ryan Lemos" w:date="2019-10-15T23:35:00Z">
        <w:r>
          <w:rPr>
            <w:noProof/>
          </w:rPr>
          <w:t>3.7.1.1</w:t>
        </w:r>
        <w:r>
          <w:rPr>
            <w:noProof/>
          </w:rPr>
          <w:tab/>
        </w:r>
        <w:r>
          <w:rPr>
            <w:noProof/>
          </w:rPr>
          <w:fldChar w:fldCharType="begin"/>
        </w:r>
        <w:r>
          <w:rPr>
            <w:noProof/>
          </w:rPr>
          <w:instrText xml:space="preserve"> PAGEREF _Toc22075332 \h </w:instrText>
        </w:r>
      </w:ins>
      <w:r>
        <w:rPr>
          <w:noProof/>
        </w:rPr>
      </w:r>
      <w:r>
        <w:rPr>
          <w:noProof/>
        </w:rPr>
        <w:fldChar w:fldCharType="separate"/>
      </w:r>
      <w:ins w:id="871" w:author="Ryan Lemos" w:date="2019-10-15T23:35:00Z">
        <w:r>
          <w:rPr>
            <w:noProof/>
          </w:rPr>
          <w:t>97</w:t>
        </w:r>
        <w:r>
          <w:rPr>
            <w:noProof/>
          </w:rPr>
          <w:fldChar w:fldCharType="end"/>
        </w:r>
      </w:ins>
    </w:p>
    <w:p w14:paraId="408649D5" w14:textId="55CCE3D1" w:rsidR="00636A97" w:rsidRDefault="00636A97">
      <w:pPr>
        <w:pStyle w:val="Sumrio4"/>
        <w:tabs>
          <w:tab w:val="left" w:pos="1200"/>
          <w:tab w:val="right" w:leader="dot" w:pos="9061"/>
        </w:tabs>
        <w:rPr>
          <w:ins w:id="872" w:author="Ryan Lemos" w:date="2019-10-15T23:35:00Z"/>
          <w:rFonts w:asciiTheme="minorHAnsi" w:eastAsiaTheme="minorEastAsia" w:hAnsiTheme="minorHAnsi" w:cstheme="minorBidi"/>
          <w:noProof/>
          <w:sz w:val="22"/>
          <w:szCs w:val="22"/>
          <w:lang w:eastAsia="pt-BR"/>
        </w:rPr>
      </w:pPr>
      <w:ins w:id="873" w:author="Ryan Lemos" w:date="2019-10-15T23:35: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_Toc22075333 \h </w:instrText>
        </w:r>
      </w:ins>
      <w:r>
        <w:rPr>
          <w:noProof/>
        </w:rPr>
      </w:r>
      <w:r>
        <w:rPr>
          <w:noProof/>
        </w:rPr>
        <w:fldChar w:fldCharType="separate"/>
      </w:r>
      <w:ins w:id="874" w:author="Ryan Lemos" w:date="2019-10-15T23:35:00Z">
        <w:r>
          <w:rPr>
            <w:noProof/>
          </w:rPr>
          <w:t>123</w:t>
        </w:r>
        <w:r>
          <w:rPr>
            <w:noProof/>
          </w:rPr>
          <w:fldChar w:fldCharType="end"/>
        </w:r>
      </w:ins>
    </w:p>
    <w:p w14:paraId="7ACB4113" w14:textId="713F345A" w:rsidR="00636A97" w:rsidRDefault="00636A97">
      <w:pPr>
        <w:pStyle w:val="Sumrio2"/>
        <w:tabs>
          <w:tab w:val="left" w:pos="1200"/>
          <w:tab w:val="right" w:leader="dot" w:pos="9061"/>
        </w:tabs>
        <w:rPr>
          <w:ins w:id="875" w:author="Ryan Lemos" w:date="2019-10-15T23:35:00Z"/>
          <w:rFonts w:asciiTheme="minorHAnsi" w:eastAsiaTheme="minorEastAsia" w:hAnsiTheme="minorHAnsi" w:cstheme="minorBidi"/>
          <w:caps w:val="0"/>
          <w:noProof/>
          <w:sz w:val="22"/>
          <w:szCs w:val="22"/>
          <w:lang w:eastAsia="pt-BR"/>
        </w:rPr>
      </w:pPr>
      <w:ins w:id="876" w:author="Ryan Lemos" w:date="2019-10-15T23:35:00Z">
        <w:r>
          <w:rPr>
            <w:noProof/>
          </w:rPr>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_Toc22075334 \h </w:instrText>
        </w:r>
      </w:ins>
      <w:r>
        <w:rPr>
          <w:noProof/>
        </w:rPr>
      </w:r>
      <w:r>
        <w:rPr>
          <w:noProof/>
        </w:rPr>
        <w:fldChar w:fldCharType="separate"/>
      </w:r>
      <w:ins w:id="877" w:author="Ryan Lemos" w:date="2019-10-15T23:35:00Z">
        <w:r>
          <w:rPr>
            <w:noProof/>
          </w:rPr>
          <w:t>127</w:t>
        </w:r>
        <w:r>
          <w:rPr>
            <w:noProof/>
          </w:rPr>
          <w:fldChar w:fldCharType="end"/>
        </w:r>
      </w:ins>
    </w:p>
    <w:p w14:paraId="628C67CB" w14:textId="46BCA01E" w:rsidR="00636A97" w:rsidRDefault="00636A97">
      <w:pPr>
        <w:pStyle w:val="Sumrio3"/>
        <w:rPr>
          <w:ins w:id="878" w:author="Ryan Lemos" w:date="2019-10-15T23:35:00Z"/>
          <w:rFonts w:asciiTheme="minorHAnsi" w:eastAsiaTheme="minorEastAsia" w:hAnsiTheme="minorHAnsi" w:cstheme="minorBidi"/>
          <w:b w:val="0"/>
          <w:iCs w:val="0"/>
          <w:noProof/>
          <w:sz w:val="22"/>
          <w:szCs w:val="22"/>
          <w:lang w:eastAsia="pt-BR"/>
        </w:rPr>
      </w:pPr>
      <w:ins w:id="879" w:author="Ryan Lemos" w:date="2019-10-15T23:35:00Z">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_Toc22075335 \h </w:instrText>
        </w:r>
      </w:ins>
      <w:r>
        <w:rPr>
          <w:noProof/>
        </w:rPr>
      </w:r>
      <w:r>
        <w:rPr>
          <w:noProof/>
        </w:rPr>
        <w:fldChar w:fldCharType="separate"/>
      </w:r>
      <w:ins w:id="880" w:author="Ryan Lemos" w:date="2019-10-15T23:35:00Z">
        <w:r>
          <w:rPr>
            <w:noProof/>
          </w:rPr>
          <w:t>128</w:t>
        </w:r>
        <w:r>
          <w:rPr>
            <w:noProof/>
          </w:rPr>
          <w:fldChar w:fldCharType="end"/>
        </w:r>
      </w:ins>
    </w:p>
    <w:p w14:paraId="3F76B42F" w14:textId="408109DC" w:rsidR="00636A97" w:rsidRDefault="00636A97">
      <w:pPr>
        <w:pStyle w:val="Sumrio4"/>
        <w:tabs>
          <w:tab w:val="left" w:pos="1200"/>
          <w:tab w:val="right" w:leader="dot" w:pos="9061"/>
        </w:tabs>
        <w:rPr>
          <w:ins w:id="881" w:author="Ryan Lemos" w:date="2019-10-15T23:35:00Z"/>
          <w:rFonts w:asciiTheme="minorHAnsi" w:eastAsiaTheme="minorEastAsia" w:hAnsiTheme="minorHAnsi" w:cstheme="minorBidi"/>
          <w:noProof/>
          <w:sz w:val="22"/>
          <w:szCs w:val="22"/>
          <w:lang w:eastAsia="pt-BR"/>
        </w:rPr>
      </w:pPr>
      <w:ins w:id="882" w:author="Ryan Lemos" w:date="2019-10-15T23:35:00Z">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_Toc22075336 \h </w:instrText>
        </w:r>
      </w:ins>
      <w:r>
        <w:rPr>
          <w:noProof/>
        </w:rPr>
      </w:r>
      <w:r>
        <w:rPr>
          <w:noProof/>
        </w:rPr>
        <w:fldChar w:fldCharType="separate"/>
      </w:r>
      <w:ins w:id="883" w:author="Ryan Lemos" w:date="2019-10-15T23:35:00Z">
        <w:r>
          <w:rPr>
            <w:noProof/>
          </w:rPr>
          <w:t>128</w:t>
        </w:r>
        <w:r>
          <w:rPr>
            <w:noProof/>
          </w:rPr>
          <w:fldChar w:fldCharType="end"/>
        </w:r>
      </w:ins>
    </w:p>
    <w:p w14:paraId="47EB35F5" w14:textId="471FD3E5" w:rsidR="00636A97" w:rsidRDefault="00636A97">
      <w:pPr>
        <w:pStyle w:val="Sumrio4"/>
        <w:tabs>
          <w:tab w:val="left" w:pos="1200"/>
          <w:tab w:val="right" w:leader="dot" w:pos="9061"/>
        </w:tabs>
        <w:rPr>
          <w:ins w:id="884" w:author="Ryan Lemos" w:date="2019-10-15T23:35:00Z"/>
          <w:rFonts w:asciiTheme="minorHAnsi" w:eastAsiaTheme="minorEastAsia" w:hAnsiTheme="minorHAnsi" w:cstheme="minorBidi"/>
          <w:noProof/>
          <w:sz w:val="22"/>
          <w:szCs w:val="22"/>
          <w:lang w:eastAsia="pt-BR"/>
        </w:rPr>
      </w:pPr>
      <w:ins w:id="885" w:author="Ryan Lemos" w:date="2019-10-15T23:35:00Z">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_Toc22075337 \h </w:instrText>
        </w:r>
      </w:ins>
      <w:r>
        <w:rPr>
          <w:noProof/>
        </w:rPr>
      </w:r>
      <w:r>
        <w:rPr>
          <w:noProof/>
        </w:rPr>
        <w:fldChar w:fldCharType="separate"/>
      </w:r>
      <w:ins w:id="886" w:author="Ryan Lemos" w:date="2019-10-15T23:35:00Z">
        <w:r>
          <w:rPr>
            <w:noProof/>
          </w:rPr>
          <w:t>129</w:t>
        </w:r>
        <w:r>
          <w:rPr>
            <w:noProof/>
          </w:rPr>
          <w:fldChar w:fldCharType="end"/>
        </w:r>
      </w:ins>
    </w:p>
    <w:p w14:paraId="2581CB67" w14:textId="262B04B8" w:rsidR="00636A97" w:rsidRDefault="00636A97">
      <w:pPr>
        <w:pStyle w:val="Sumrio2"/>
        <w:tabs>
          <w:tab w:val="left" w:pos="1200"/>
          <w:tab w:val="right" w:leader="dot" w:pos="9061"/>
        </w:tabs>
        <w:rPr>
          <w:ins w:id="887" w:author="Ryan Lemos" w:date="2019-10-15T23:35:00Z"/>
          <w:rFonts w:asciiTheme="minorHAnsi" w:eastAsiaTheme="minorEastAsia" w:hAnsiTheme="minorHAnsi" w:cstheme="minorBidi"/>
          <w:caps w:val="0"/>
          <w:noProof/>
          <w:sz w:val="22"/>
          <w:szCs w:val="22"/>
          <w:lang w:eastAsia="pt-BR"/>
        </w:rPr>
      </w:pPr>
      <w:ins w:id="888" w:author="Ryan Lemos" w:date="2019-10-15T23:35:00Z">
        <w:r>
          <w:rPr>
            <w:noProof/>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_Toc22075338 \h </w:instrText>
        </w:r>
      </w:ins>
      <w:r>
        <w:rPr>
          <w:noProof/>
        </w:rPr>
      </w:r>
      <w:r>
        <w:rPr>
          <w:noProof/>
        </w:rPr>
        <w:fldChar w:fldCharType="separate"/>
      </w:r>
      <w:ins w:id="889" w:author="Ryan Lemos" w:date="2019-10-15T23:35:00Z">
        <w:r>
          <w:rPr>
            <w:noProof/>
          </w:rPr>
          <w:t>131</w:t>
        </w:r>
        <w:r>
          <w:rPr>
            <w:noProof/>
          </w:rPr>
          <w:fldChar w:fldCharType="end"/>
        </w:r>
      </w:ins>
    </w:p>
    <w:p w14:paraId="7F64E842" w14:textId="0135520A" w:rsidR="00636A97" w:rsidRDefault="00636A97">
      <w:pPr>
        <w:pStyle w:val="Sumrio3"/>
        <w:rPr>
          <w:ins w:id="890" w:author="Ryan Lemos" w:date="2019-10-15T23:35:00Z"/>
          <w:rFonts w:asciiTheme="minorHAnsi" w:eastAsiaTheme="minorEastAsia" w:hAnsiTheme="minorHAnsi" w:cstheme="minorBidi"/>
          <w:b w:val="0"/>
          <w:iCs w:val="0"/>
          <w:noProof/>
          <w:sz w:val="22"/>
          <w:szCs w:val="22"/>
          <w:lang w:eastAsia="pt-BR"/>
        </w:rPr>
      </w:pPr>
      <w:ins w:id="891" w:author="Ryan Lemos" w:date="2019-10-15T23:35:00Z">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_Toc22075339 \h </w:instrText>
        </w:r>
      </w:ins>
      <w:r>
        <w:rPr>
          <w:noProof/>
        </w:rPr>
      </w:r>
      <w:r>
        <w:rPr>
          <w:noProof/>
        </w:rPr>
        <w:fldChar w:fldCharType="separate"/>
      </w:r>
      <w:ins w:id="892" w:author="Ryan Lemos" w:date="2019-10-15T23:35:00Z">
        <w:r>
          <w:rPr>
            <w:noProof/>
          </w:rPr>
          <w:t>132</w:t>
        </w:r>
        <w:r>
          <w:rPr>
            <w:noProof/>
          </w:rPr>
          <w:fldChar w:fldCharType="end"/>
        </w:r>
      </w:ins>
    </w:p>
    <w:p w14:paraId="5D2F34DE" w14:textId="13113E30" w:rsidR="00636A97" w:rsidRDefault="00636A97">
      <w:pPr>
        <w:pStyle w:val="Sumrio1"/>
        <w:tabs>
          <w:tab w:val="left" w:pos="1200"/>
          <w:tab w:val="right" w:leader="dot" w:pos="9061"/>
        </w:tabs>
        <w:rPr>
          <w:ins w:id="893" w:author="Ryan Lemos" w:date="2019-10-15T23:35:00Z"/>
          <w:rFonts w:asciiTheme="minorHAnsi" w:eastAsiaTheme="minorEastAsia" w:hAnsiTheme="minorHAnsi" w:cstheme="minorBidi"/>
          <w:b w:val="0"/>
          <w:bCs w:val="0"/>
          <w:caps w:val="0"/>
          <w:noProof/>
          <w:sz w:val="22"/>
          <w:szCs w:val="22"/>
          <w:lang w:eastAsia="pt-BR"/>
        </w:rPr>
      </w:pPr>
      <w:ins w:id="894" w:author="Ryan Lemos" w:date="2019-10-15T23:35:00Z">
        <w:r>
          <w:rPr>
            <w:noProof/>
          </w:rPr>
          <w:t>4</w:t>
        </w:r>
        <w:r>
          <w:rPr>
            <w:rFonts w:asciiTheme="minorHAnsi" w:eastAsiaTheme="minorEastAsia" w:hAnsiTheme="minorHAnsi" w:cstheme="minorBidi"/>
            <w:b w:val="0"/>
            <w:bCs w:val="0"/>
            <w:caps w:val="0"/>
            <w:noProof/>
            <w:sz w:val="22"/>
            <w:szCs w:val="22"/>
            <w:lang w:eastAsia="pt-BR"/>
          </w:rPr>
          <w:tab/>
        </w:r>
        <w:r>
          <w:rPr>
            <w:noProof/>
          </w:rPr>
          <w:t>Utilização do ambiente</w:t>
        </w:r>
        <w:r>
          <w:rPr>
            <w:noProof/>
          </w:rPr>
          <w:tab/>
        </w:r>
        <w:r>
          <w:rPr>
            <w:noProof/>
          </w:rPr>
          <w:fldChar w:fldCharType="begin"/>
        </w:r>
        <w:r>
          <w:rPr>
            <w:noProof/>
          </w:rPr>
          <w:instrText xml:space="preserve"> PAGEREF _Toc22075340 \h </w:instrText>
        </w:r>
      </w:ins>
      <w:r>
        <w:rPr>
          <w:noProof/>
        </w:rPr>
      </w:r>
      <w:r>
        <w:rPr>
          <w:noProof/>
        </w:rPr>
        <w:fldChar w:fldCharType="separate"/>
      </w:r>
      <w:ins w:id="895" w:author="Ryan Lemos" w:date="2019-10-15T23:35:00Z">
        <w:r>
          <w:rPr>
            <w:noProof/>
          </w:rPr>
          <w:t>135</w:t>
        </w:r>
        <w:r>
          <w:rPr>
            <w:noProof/>
          </w:rPr>
          <w:fldChar w:fldCharType="end"/>
        </w:r>
      </w:ins>
    </w:p>
    <w:p w14:paraId="770C2374" w14:textId="144DCB01" w:rsidR="00636A97" w:rsidRDefault="00636A97">
      <w:pPr>
        <w:pStyle w:val="Sumrio2"/>
        <w:tabs>
          <w:tab w:val="left" w:pos="1200"/>
          <w:tab w:val="right" w:leader="dot" w:pos="9061"/>
        </w:tabs>
        <w:rPr>
          <w:ins w:id="896" w:author="Ryan Lemos" w:date="2019-10-15T23:35:00Z"/>
          <w:rFonts w:asciiTheme="minorHAnsi" w:eastAsiaTheme="minorEastAsia" w:hAnsiTheme="minorHAnsi" w:cstheme="minorBidi"/>
          <w:caps w:val="0"/>
          <w:noProof/>
          <w:sz w:val="22"/>
          <w:szCs w:val="22"/>
          <w:lang w:eastAsia="pt-BR"/>
        </w:rPr>
      </w:pPr>
      <w:ins w:id="897" w:author="Ryan Lemos" w:date="2019-10-15T23:35:00Z">
        <w:r>
          <w:rPr>
            <w:noProof/>
          </w:rPr>
          <w:t>4.1</w:t>
        </w:r>
        <w:r>
          <w:rPr>
            <w:rFonts w:asciiTheme="minorHAnsi" w:eastAsiaTheme="minorEastAsia" w:hAnsiTheme="minorHAnsi" w:cstheme="minorBidi"/>
            <w:caps w:val="0"/>
            <w:noProof/>
            <w:sz w:val="22"/>
            <w:szCs w:val="22"/>
            <w:lang w:eastAsia="pt-BR"/>
          </w:rPr>
          <w:tab/>
        </w:r>
        <w:r>
          <w:rPr>
            <w:noProof/>
          </w:rPr>
          <w:t>MAnual de utilização</w:t>
        </w:r>
        <w:r>
          <w:rPr>
            <w:noProof/>
          </w:rPr>
          <w:tab/>
        </w:r>
        <w:r>
          <w:rPr>
            <w:noProof/>
          </w:rPr>
          <w:fldChar w:fldCharType="begin"/>
        </w:r>
        <w:r>
          <w:rPr>
            <w:noProof/>
          </w:rPr>
          <w:instrText xml:space="preserve"> PAGEREF _Toc22075341 \h </w:instrText>
        </w:r>
      </w:ins>
      <w:r>
        <w:rPr>
          <w:noProof/>
        </w:rPr>
      </w:r>
      <w:r>
        <w:rPr>
          <w:noProof/>
        </w:rPr>
        <w:fldChar w:fldCharType="separate"/>
      </w:r>
      <w:ins w:id="898" w:author="Ryan Lemos" w:date="2019-10-15T23:35:00Z">
        <w:r>
          <w:rPr>
            <w:noProof/>
          </w:rPr>
          <w:t>138</w:t>
        </w:r>
        <w:r>
          <w:rPr>
            <w:noProof/>
          </w:rPr>
          <w:fldChar w:fldCharType="end"/>
        </w:r>
      </w:ins>
    </w:p>
    <w:p w14:paraId="27B90E2E" w14:textId="5C6F4F99" w:rsidR="00636A97" w:rsidRDefault="00636A97">
      <w:pPr>
        <w:pStyle w:val="Sumrio1"/>
        <w:tabs>
          <w:tab w:val="left" w:pos="1200"/>
          <w:tab w:val="right" w:leader="dot" w:pos="9061"/>
        </w:tabs>
        <w:rPr>
          <w:ins w:id="899" w:author="Ryan Lemos" w:date="2019-10-15T23:35:00Z"/>
          <w:rFonts w:asciiTheme="minorHAnsi" w:eastAsiaTheme="minorEastAsia" w:hAnsiTheme="minorHAnsi" w:cstheme="minorBidi"/>
          <w:b w:val="0"/>
          <w:bCs w:val="0"/>
          <w:caps w:val="0"/>
          <w:noProof/>
          <w:sz w:val="22"/>
          <w:szCs w:val="22"/>
          <w:lang w:eastAsia="pt-BR"/>
        </w:rPr>
      </w:pPr>
      <w:ins w:id="900" w:author="Ryan Lemos" w:date="2019-10-15T23:35:00Z">
        <w:r>
          <w:rPr>
            <w:noProof/>
          </w:rPr>
          <w:t>5</w:t>
        </w:r>
        <w:r>
          <w:rPr>
            <w:rFonts w:asciiTheme="minorHAnsi" w:eastAsiaTheme="minorEastAsia" w:hAnsiTheme="minorHAnsi" w:cstheme="minorBidi"/>
            <w:b w:val="0"/>
            <w:b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_Toc22075342 \h </w:instrText>
        </w:r>
      </w:ins>
      <w:r>
        <w:rPr>
          <w:noProof/>
        </w:rPr>
      </w:r>
      <w:r>
        <w:rPr>
          <w:noProof/>
        </w:rPr>
        <w:fldChar w:fldCharType="separate"/>
      </w:r>
      <w:ins w:id="901" w:author="Ryan Lemos" w:date="2019-10-15T23:35:00Z">
        <w:r>
          <w:rPr>
            <w:noProof/>
          </w:rPr>
          <w:t>138</w:t>
        </w:r>
        <w:r>
          <w:rPr>
            <w:noProof/>
          </w:rPr>
          <w:fldChar w:fldCharType="end"/>
        </w:r>
      </w:ins>
    </w:p>
    <w:p w14:paraId="0161CA10" w14:textId="6127DD29" w:rsidR="00636A97" w:rsidRDefault="00636A97">
      <w:pPr>
        <w:pStyle w:val="Sumrio2"/>
        <w:tabs>
          <w:tab w:val="left" w:pos="1200"/>
          <w:tab w:val="right" w:leader="dot" w:pos="9061"/>
        </w:tabs>
        <w:rPr>
          <w:ins w:id="902" w:author="Ryan Lemos" w:date="2019-10-15T23:35:00Z"/>
          <w:rFonts w:asciiTheme="minorHAnsi" w:eastAsiaTheme="minorEastAsia" w:hAnsiTheme="minorHAnsi" w:cstheme="minorBidi"/>
          <w:caps w:val="0"/>
          <w:noProof/>
          <w:sz w:val="22"/>
          <w:szCs w:val="22"/>
          <w:lang w:eastAsia="pt-BR"/>
        </w:rPr>
      </w:pPr>
      <w:ins w:id="903" w:author="Ryan Lemos" w:date="2019-10-15T23:35:00Z">
        <w:r>
          <w:rPr>
            <w:noProof/>
          </w:rPr>
          <w:t>5.1</w:t>
        </w:r>
        <w:r>
          <w:rPr>
            <w:rFonts w:asciiTheme="minorHAnsi" w:eastAsiaTheme="minorEastAsia" w:hAnsiTheme="minorHAnsi" w:cstheme="minorBidi"/>
            <w:caps w:val="0"/>
            <w:noProof/>
            <w:sz w:val="22"/>
            <w:szCs w:val="22"/>
            <w:lang w:eastAsia="pt-BR"/>
          </w:rPr>
          <w:tab/>
        </w:r>
        <w:r>
          <w:rPr>
            <w:noProof/>
          </w:rPr>
          <w:t>Trabalhos futuros</w:t>
        </w:r>
        <w:r>
          <w:rPr>
            <w:noProof/>
          </w:rPr>
          <w:tab/>
        </w:r>
        <w:r>
          <w:rPr>
            <w:noProof/>
          </w:rPr>
          <w:fldChar w:fldCharType="begin"/>
        </w:r>
        <w:r>
          <w:rPr>
            <w:noProof/>
          </w:rPr>
          <w:instrText xml:space="preserve"> PAGEREF _Toc22075343 \h </w:instrText>
        </w:r>
      </w:ins>
      <w:r>
        <w:rPr>
          <w:noProof/>
        </w:rPr>
      </w:r>
      <w:r>
        <w:rPr>
          <w:noProof/>
        </w:rPr>
        <w:fldChar w:fldCharType="separate"/>
      </w:r>
      <w:ins w:id="904" w:author="Ryan Lemos" w:date="2019-10-15T23:35:00Z">
        <w:r>
          <w:rPr>
            <w:noProof/>
          </w:rPr>
          <w:t>138</w:t>
        </w:r>
        <w:r>
          <w:rPr>
            <w:noProof/>
          </w:rPr>
          <w:fldChar w:fldCharType="end"/>
        </w:r>
      </w:ins>
    </w:p>
    <w:p w14:paraId="1F918901" w14:textId="71B711DC" w:rsidR="00636A97" w:rsidRDefault="00636A97">
      <w:pPr>
        <w:pStyle w:val="Sumrio1"/>
        <w:tabs>
          <w:tab w:val="right" w:leader="dot" w:pos="9061"/>
        </w:tabs>
        <w:rPr>
          <w:ins w:id="905" w:author="Ryan Lemos" w:date="2019-10-15T23:35:00Z"/>
          <w:rFonts w:asciiTheme="minorHAnsi" w:eastAsiaTheme="minorEastAsia" w:hAnsiTheme="minorHAnsi" w:cstheme="minorBidi"/>
          <w:b w:val="0"/>
          <w:bCs w:val="0"/>
          <w:caps w:val="0"/>
          <w:noProof/>
          <w:sz w:val="22"/>
          <w:szCs w:val="22"/>
          <w:lang w:eastAsia="pt-BR"/>
        </w:rPr>
      </w:pPr>
      <w:ins w:id="906" w:author="Ryan Lemos" w:date="2019-10-15T23:35:00Z">
        <w:r>
          <w:rPr>
            <w:noProof/>
          </w:rPr>
          <w:t>Referências</w:t>
        </w:r>
        <w:r>
          <w:rPr>
            <w:noProof/>
          </w:rPr>
          <w:tab/>
        </w:r>
        <w:r>
          <w:rPr>
            <w:noProof/>
          </w:rPr>
          <w:fldChar w:fldCharType="begin"/>
        </w:r>
        <w:r>
          <w:rPr>
            <w:noProof/>
          </w:rPr>
          <w:instrText xml:space="preserve"> PAGEREF _Toc22075344 \h </w:instrText>
        </w:r>
      </w:ins>
      <w:r>
        <w:rPr>
          <w:noProof/>
        </w:rPr>
      </w:r>
      <w:r>
        <w:rPr>
          <w:noProof/>
        </w:rPr>
        <w:fldChar w:fldCharType="separate"/>
      </w:r>
      <w:ins w:id="907" w:author="Ryan Lemos" w:date="2019-10-15T23:35:00Z">
        <w:r>
          <w:rPr>
            <w:noProof/>
          </w:rPr>
          <w:t>139</w:t>
        </w:r>
        <w:r>
          <w:rPr>
            <w:noProof/>
          </w:rPr>
          <w:fldChar w:fldCharType="end"/>
        </w:r>
      </w:ins>
    </w:p>
    <w:p w14:paraId="2D419FE4" w14:textId="55676DD1" w:rsidR="00636A97" w:rsidRDefault="00636A97">
      <w:pPr>
        <w:pStyle w:val="Sumrio1"/>
        <w:tabs>
          <w:tab w:val="right" w:leader="dot" w:pos="9061"/>
        </w:tabs>
        <w:rPr>
          <w:ins w:id="908" w:author="Ryan Lemos" w:date="2019-10-15T23:35:00Z"/>
          <w:rFonts w:asciiTheme="minorHAnsi" w:eastAsiaTheme="minorEastAsia" w:hAnsiTheme="minorHAnsi" w:cstheme="minorBidi"/>
          <w:b w:val="0"/>
          <w:bCs w:val="0"/>
          <w:caps w:val="0"/>
          <w:noProof/>
          <w:sz w:val="22"/>
          <w:szCs w:val="22"/>
          <w:lang w:eastAsia="pt-BR"/>
        </w:rPr>
      </w:pPr>
      <w:ins w:id="909" w:author="Ryan Lemos" w:date="2019-10-15T23:35: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_Toc22075345 \h </w:instrText>
        </w:r>
      </w:ins>
      <w:r>
        <w:rPr>
          <w:noProof/>
        </w:rPr>
      </w:r>
      <w:r>
        <w:rPr>
          <w:noProof/>
        </w:rPr>
        <w:fldChar w:fldCharType="separate"/>
      </w:r>
      <w:ins w:id="910" w:author="Ryan Lemos" w:date="2019-10-15T23:35:00Z">
        <w:r>
          <w:rPr>
            <w:noProof/>
          </w:rPr>
          <w:t>143</w:t>
        </w:r>
        <w:r>
          <w:rPr>
            <w:noProof/>
          </w:rPr>
          <w:fldChar w:fldCharType="end"/>
        </w:r>
      </w:ins>
    </w:p>
    <w:p w14:paraId="07F8A35D" w14:textId="59EB410B" w:rsidR="0002745D" w:rsidDel="00636A97" w:rsidRDefault="0002745D">
      <w:pPr>
        <w:pStyle w:val="Sumrio1"/>
        <w:tabs>
          <w:tab w:val="left" w:pos="1200"/>
          <w:tab w:val="right" w:leader="dot" w:pos="9061"/>
        </w:tabs>
        <w:rPr>
          <w:del w:id="911" w:author="Ryan Lemos" w:date="2019-10-15T23:35:00Z"/>
          <w:rFonts w:asciiTheme="minorHAnsi" w:eastAsiaTheme="minorEastAsia" w:hAnsiTheme="minorHAnsi" w:cstheme="minorBidi"/>
          <w:b w:val="0"/>
          <w:bCs w:val="0"/>
          <w:caps w:val="0"/>
          <w:noProof/>
          <w:sz w:val="22"/>
          <w:szCs w:val="22"/>
          <w:lang w:eastAsia="pt-BR"/>
        </w:rPr>
      </w:pPr>
      <w:del w:id="912" w:author="Ryan Lemos" w:date="2019-10-15T23:35:00Z">
        <w:r w:rsidDel="00636A97">
          <w:rPr>
            <w:noProof/>
          </w:rPr>
          <w:delText>1</w:delText>
        </w:r>
        <w:r w:rsidDel="00636A97">
          <w:rPr>
            <w:rFonts w:asciiTheme="minorHAnsi" w:eastAsiaTheme="minorEastAsia" w:hAnsiTheme="minorHAnsi" w:cstheme="minorBidi"/>
            <w:b w:val="0"/>
            <w:bCs w:val="0"/>
            <w:caps w:val="0"/>
            <w:noProof/>
            <w:sz w:val="22"/>
            <w:szCs w:val="22"/>
            <w:lang w:eastAsia="pt-BR"/>
          </w:rPr>
          <w:tab/>
        </w:r>
        <w:r w:rsidDel="00636A97">
          <w:rPr>
            <w:noProof/>
          </w:rPr>
          <w:delText>INTRODUÇÃO</w:delText>
        </w:r>
        <w:r w:rsidDel="00636A97">
          <w:rPr>
            <w:noProof/>
          </w:rPr>
          <w:tab/>
          <w:delText>12</w:delText>
        </w:r>
      </w:del>
    </w:p>
    <w:p w14:paraId="689FCA60" w14:textId="44685B3D" w:rsidR="0002745D" w:rsidDel="00636A97" w:rsidRDefault="0002745D">
      <w:pPr>
        <w:pStyle w:val="Sumrio1"/>
        <w:tabs>
          <w:tab w:val="left" w:pos="1200"/>
          <w:tab w:val="right" w:leader="dot" w:pos="9061"/>
        </w:tabs>
        <w:rPr>
          <w:del w:id="913" w:author="Ryan Lemos" w:date="2019-10-15T23:35:00Z"/>
          <w:rFonts w:asciiTheme="minorHAnsi" w:eastAsiaTheme="minorEastAsia" w:hAnsiTheme="minorHAnsi" w:cstheme="minorBidi"/>
          <w:b w:val="0"/>
          <w:bCs w:val="0"/>
          <w:caps w:val="0"/>
          <w:noProof/>
          <w:sz w:val="22"/>
          <w:szCs w:val="22"/>
          <w:lang w:eastAsia="pt-BR"/>
        </w:rPr>
      </w:pPr>
      <w:del w:id="914" w:author="Ryan Lemos" w:date="2019-10-15T23:35:00Z">
        <w:r w:rsidDel="00636A97">
          <w:rPr>
            <w:noProof/>
          </w:rPr>
          <w:delText>2</w:delText>
        </w:r>
        <w:r w:rsidDel="00636A97">
          <w:rPr>
            <w:rFonts w:asciiTheme="minorHAnsi" w:eastAsiaTheme="minorEastAsia" w:hAnsiTheme="minorHAnsi" w:cstheme="minorBidi"/>
            <w:b w:val="0"/>
            <w:bCs w:val="0"/>
            <w:caps w:val="0"/>
            <w:noProof/>
            <w:sz w:val="22"/>
            <w:szCs w:val="22"/>
            <w:lang w:eastAsia="pt-BR"/>
          </w:rPr>
          <w:tab/>
        </w:r>
        <w:r w:rsidDel="00636A97">
          <w:rPr>
            <w:noProof/>
          </w:rPr>
          <w:delText>Referencial teórico</w:delText>
        </w:r>
        <w:r w:rsidDel="00636A97">
          <w:rPr>
            <w:noProof/>
          </w:rPr>
          <w:tab/>
          <w:delText>14</w:delText>
        </w:r>
      </w:del>
    </w:p>
    <w:p w14:paraId="5523A96E" w14:textId="6C6262B5" w:rsidR="0002745D" w:rsidDel="00636A97" w:rsidRDefault="0002745D">
      <w:pPr>
        <w:pStyle w:val="Sumrio2"/>
        <w:tabs>
          <w:tab w:val="left" w:pos="1200"/>
          <w:tab w:val="right" w:leader="dot" w:pos="9061"/>
        </w:tabs>
        <w:rPr>
          <w:del w:id="915" w:author="Ryan Lemos" w:date="2019-10-15T23:35:00Z"/>
          <w:rFonts w:asciiTheme="minorHAnsi" w:eastAsiaTheme="minorEastAsia" w:hAnsiTheme="minorHAnsi" w:cstheme="minorBidi"/>
          <w:caps w:val="0"/>
          <w:noProof/>
          <w:sz w:val="22"/>
          <w:szCs w:val="22"/>
          <w:lang w:eastAsia="pt-BR"/>
        </w:rPr>
      </w:pPr>
      <w:del w:id="916" w:author="Ryan Lemos" w:date="2019-10-15T23:35:00Z">
        <w:r w:rsidDel="00636A97">
          <w:rPr>
            <w:noProof/>
          </w:rPr>
          <w:delText>2.1</w:delText>
        </w:r>
        <w:r w:rsidDel="00636A97">
          <w:rPr>
            <w:rFonts w:asciiTheme="minorHAnsi" w:eastAsiaTheme="minorEastAsia" w:hAnsiTheme="minorHAnsi" w:cstheme="minorBidi"/>
            <w:caps w:val="0"/>
            <w:noProof/>
            <w:sz w:val="22"/>
            <w:szCs w:val="22"/>
            <w:lang w:eastAsia="pt-BR"/>
          </w:rPr>
          <w:tab/>
        </w:r>
        <w:r w:rsidDel="00636A97">
          <w:rPr>
            <w:noProof/>
          </w:rPr>
          <w:delText>Educação a distância – ambiente virtual</w:delText>
        </w:r>
        <w:r w:rsidDel="00636A97">
          <w:rPr>
            <w:noProof/>
          </w:rPr>
          <w:tab/>
          <w:delText>14</w:delText>
        </w:r>
      </w:del>
    </w:p>
    <w:p w14:paraId="5427B1A8" w14:textId="07840370" w:rsidR="0002745D" w:rsidDel="00636A97" w:rsidRDefault="0002745D">
      <w:pPr>
        <w:pStyle w:val="Sumrio3"/>
        <w:rPr>
          <w:del w:id="917" w:author="Ryan Lemos" w:date="2019-10-15T23:35:00Z"/>
          <w:rFonts w:asciiTheme="minorHAnsi" w:eastAsiaTheme="minorEastAsia" w:hAnsiTheme="minorHAnsi" w:cstheme="minorBidi"/>
          <w:b w:val="0"/>
          <w:iCs w:val="0"/>
          <w:noProof/>
          <w:sz w:val="22"/>
          <w:szCs w:val="22"/>
          <w:lang w:eastAsia="pt-BR"/>
        </w:rPr>
      </w:pPr>
      <w:del w:id="918" w:author="Ryan Lemos" w:date="2019-10-15T23:35:00Z">
        <w:r w:rsidDel="00636A97">
          <w:rPr>
            <w:noProof/>
          </w:rPr>
          <w:delText>2.1.1</w:delText>
        </w:r>
        <w:r w:rsidDel="00636A97">
          <w:rPr>
            <w:rFonts w:asciiTheme="minorHAnsi" w:eastAsiaTheme="minorEastAsia" w:hAnsiTheme="minorHAnsi" w:cstheme="minorBidi"/>
            <w:b w:val="0"/>
            <w:iCs w:val="0"/>
            <w:noProof/>
            <w:sz w:val="22"/>
            <w:szCs w:val="22"/>
            <w:lang w:eastAsia="pt-BR"/>
          </w:rPr>
          <w:tab/>
        </w:r>
        <w:r w:rsidDel="00636A97">
          <w:rPr>
            <w:noProof/>
          </w:rPr>
          <w:delText>Metodologias/sistemas de apoio de ensino de idiomas</w:delText>
        </w:r>
        <w:r w:rsidDel="00636A97">
          <w:rPr>
            <w:noProof/>
          </w:rPr>
          <w:tab/>
          <w:delText>14</w:delText>
        </w:r>
      </w:del>
    </w:p>
    <w:p w14:paraId="11D76BED" w14:textId="087A0042" w:rsidR="0002745D" w:rsidDel="00636A97" w:rsidRDefault="0002745D">
      <w:pPr>
        <w:pStyle w:val="Sumrio2"/>
        <w:tabs>
          <w:tab w:val="left" w:pos="1200"/>
          <w:tab w:val="right" w:leader="dot" w:pos="9061"/>
        </w:tabs>
        <w:rPr>
          <w:del w:id="919" w:author="Ryan Lemos" w:date="2019-10-15T23:35:00Z"/>
          <w:rFonts w:asciiTheme="minorHAnsi" w:eastAsiaTheme="minorEastAsia" w:hAnsiTheme="minorHAnsi" w:cstheme="minorBidi"/>
          <w:caps w:val="0"/>
          <w:noProof/>
          <w:sz w:val="22"/>
          <w:szCs w:val="22"/>
          <w:lang w:eastAsia="pt-BR"/>
        </w:rPr>
      </w:pPr>
      <w:del w:id="920" w:author="Ryan Lemos" w:date="2019-10-15T23:35:00Z">
        <w:r w:rsidDel="00636A97">
          <w:rPr>
            <w:noProof/>
          </w:rPr>
          <w:delText>2.2</w:delText>
        </w:r>
        <w:r w:rsidDel="00636A97">
          <w:rPr>
            <w:rFonts w:asciiTheme="minorHAnsi" w:eastAsiaTheme="minorEastAsia" w:hAnsiTheme="minorHAnsi" w:cstheme="minorBidi"/>
            <w:caps w:val="0"/>
            <w:noProof/>
            <w:sz w:val="22"/>
            <w:szCs w:val="22"/>
            <w:lang w:eastAsia="pt-BR"/>
          </w:rPr>
          <w:tab/>
        </w:r>
        <w:r w:rsidDel="00636A97">
          <w:rPr>
            <w:noProof/>
          </w:rPr>
          <w:delText>Desenvolvimento e tecnologias de sistemas Web</w:delText>
        </w:r>
        <w:r w:rsidDel="00636A97">
          <w:rPr>
            <w:noProof/>
          </w:rPr>
          <w:tab/>
          <w:delText>16</w:delText>
        </w:r>
      </w:del>
    </w:p>
    <w:p w14:paraId="10541A2C" w14:textId="3BEA3C14" w:rsidR="0002745D" w:rsidDel="00636A97" w:rsidRDefault="0002745D">
      <w:pPr>
        <w:pStyle w:val="Sumrio3"/>
        <w:rPr>
          <w:del w:id="921" w:author="Ryan Lemos" w:date="2019-10-15T23:35:00Z"/>
          <w:rFonts w:asciiTheme="minorHAnsi" w:eastAsiaTheme="minorEastAsia" w:hAnsiTheme="minorHAnsi" w:cstheme="minorBidi"/>
          <w:b w:val="0"/>
          <w:iCs w:val="0"/>
          <w:noProof/>
          <w:sz w:val="22"/>
          <w:szCs w:val="22"/>
          <w:lang w:eastAsia="pt-BR"/>
        </w:rPr>
      </w:pPr>
      <w:del w:id="922" w:author="Ryan Lemos" w:date="2019-10-15T23:35:00Z">
        <w:r w:rsidDel="00636A97">
          <w:rPr>
            <w:noProof/>
          </w:rPr>
          <w:delText>2.2.1</w:delText>
        </w:r>
        <w:r w:rsidDel="00636A97">
          <w:rPr>
            <w:rFonts w:asciiTheme="minorHAnsi" w:eastAsiaTheme="minorEastAsia" w:hAnsiTheme="minorHAnsi" w:cstheme="minorBidi"/>
            <w:b w:val="0"/>
            <w:iCs w:val="0"/>
            <w:noProof/>
            <w:sz w:val="22"/>
            <w:szCs w:val="22"/>
            <w:lang w:eastAsia="pt-BR"/>
          </w:rPr>
          <w:tab/>
        </w:r>
        <w:r w:rsidDel="00636A97">
          <w:rPr>
            <w:noProof/>
          </w:rPr>
          <w:delText>Controle de acessos</w:delText>
        </w:r>
        <w:r w:rsidDel="00636A97">
          <w:rPr>
            <w:noProof/>
          </w:rPr>
          <w:tab/>
          <w:delText>17</w:delText>
        </w:r>
      </w:del>
    </w:p>
    <w:p w14:paraId="057CD0DF" w14:textId="34192EF9" w:rsidR="0002745D" w:rsidDel="00636A97" w:rsidRDefault="0002745D">
      <w:pPr>
        <w:pStyle w:val="Sumrio3"/>
        <w:rPr>
          <w:del w:id="923" w:author="Ryan Lemos" w:date="2019-10-15T23:35:00Z"/>
          <w:rFonts w:asciiTheme="minorHAnsi" w:eastAsiaTheme="minorEastAsia" w:hAnsiTheme="minorHAnsi" w:cstheme="minorBidi"/>
          <w:b w:val="0"/>
          <w:iCs w:val="0"/>
          <w:noProof/>
          <w:sz w:val="22"/>
          <w:szCs w:val="22"/>
          <w:lang w:eastAsia="pt-BR"/>
        </w:rPr>
      </w:pPr>
      <w:del w:id="924" w:author="Ryan Lemos" w:date="2019-10-15T23:35:00Z">
        <w:r w:rsidDel="00636A97">
          <w:rPr>
            <w:noProof/>
          </w:rPr>
          <w:delText>2.2.2</w:delText>
        </w:r>
        <w:r w:rsidDel="00636A97">
          <w:rPr>
            <w:rFonts w:asciiTheme="minorHAnsi" w:eastAsiaTheme="minorEastAsia" w:hAnsiTheme="minorHAnsi" w:cstheme="minorBidi"/>
            <w:b w:val="0"/>
            <w:iCs w:val="0"/>
            <w:noProof/>
            <w:sz w:val="22"/>
            <w:szCs w:val="22"/>
            <w:lang w:eastAsia="pt-BR"/>
          </w:rPr>
          <w:tab/>
        </w:r>
        <w:r w:rsidDel="00636A97">
          <w:rPr>
            <w:noProof/>
          </w:rPr>
          <w:delText>Interação humano computador (IHC)</w:delText>
        </w:r>
        <w:r w:rsidDel="00636A97">
          <w:rPr>
            <w:noProof/>
          </w:rPr>
          <w:tab/>
          <w:delText>17</w:delText>
        </w:r>
      </w:del>
    </w:p>
    <w:p w14:paraId="2065A80C" w14:textId="383F6EEC" w:rsidR="0002745D" w:rsidDel="00636A97" w:rsidRDefault="0002745D">
      <w:pPr>
        <w:pStyle w:val="Sumrio3"/>
        <w:rPr>
          <w:del w:id="925" w:author="Ryan Lemos" w:date="2019-10-15T23:35:00Z"/>
          <w:rFonts w:asciiTheme="minorHAnsi" w:eastAsiaTheme="minorEastAsia" w:hAnsiTheme="minorHAnsi" w:cstheme="minorBidi"/>
          <w:b w:val="0"/>
          <w:iCs w:val="0"/>
          <w:noProof/>
          <w:sz w:val="22"/>
          <w:szCs w:val="22"/>
          <w:lang w:eastAsia="pt-BR"/>
        </w:rPr>
      </w:pPr>
      <w:del w:id="926" w:author="Ryan Lemos" w:date="2019-10-15T23:35:00Z">
        <w:r w:rsidDel="00636A97">
          <w:rPr>
            <w:noProof/>
          </w:rPr>
          <w:delText>2.2.3</w:delText>
        </w:r>
        <w:r w:rsidDel="00636A97">
          <w:rPr>
            <w:rFonts w:asciiTheme="minorHAnsi" w:eastAsiaTheme="minorEastAsia" w:hAnsiTheme="minorHAnsi" w:cstheme="minorBidi"/>
            <w:b w:val="0"/>
            <w:iCs w:val="0"/>
            <w:noProof/>
            <w:sz w:val="22"/>
            <w:szCs w:val="22"/>
            <w:lang w:eastAsia="pt-BR"/>
          </w:rPr>
          <w:tab/>
        </w:r>
        <w:r w:rsidDel="00636A97">
          <w:rPr>
            <w:noProof/>
          </w:rPr>
          <w:delText>Engenharia de Software</w:delText>
        </w:r>
        <w:r w:rsidDel="00636A97">
          <w:rPr>
            <w:noProof/>
          </w:rPr>
          <w:tab/>
          <w:delText>18</w:delText>
        </w:r>
      </w:del>
    </w:p>
    <w:p w14:paraId="76EC8E33" w14:textId="32F4B66C" w:rsidR="0002745D" w:rsidDel="00636A97" w:rsidRDefault="0002745D">
      <w:pPr>
        <w:pStyle w:val="Sumrio4"/>
        <w:tabs>
          <w:tab w:val="left" w:pos="1200"/>
          <w:tab w:val="right" w:leader="dot" w:pos="9061"/>
        </w:tabs>
        <w:rPr>
          <w:del w:id="927" w:author="Ryan Lemos" w:date="2019-10-15T23:35:00Z"/>
          <w:rFonts w:asciiTheme="minorHAnsi" w:eastAsiaTheme="minorEastAsia" w:hAnsiTheme="minorHAnsi" w:cstheme="minorBidi"/>
          <w:noProof/>
          <w:sz w:val="22"/>
          <w:szCs w:val="22"/>
          <w:lang w:eastAsia="pt-BR"/>
        </w:rPr>
      </w:pPr>
      <w:del w:id="928" w:author="Ryan Lemos" w:date="2019-10-15T23:35:00Z">
        <w:r w:rsidDel="00636A97">
          <w:rPr>
            <w:noProof/>
          </w:rPr>
          <w:delText>2.2.3.1</w:delText>
        </w:r>
        <w:r w:rsidDel="00636A97">
          <w:rPr>
            <w:rFonts w:asciiTheme="minorHAnsi" w:eastAsiaTheme="minorEastAsia" w:hAnsiTheme="minorHAnsi" w:cstheme="minorBidi"/>
            <w:noProof/>
            <w:sz w:val="22"/>
            <w:szCs w:val="22"/>
            <w:lang w:eastAsia="pt-BR"/>
          </w:rPr>
          <w:tab/>
        </w:r>
        <w:r w:rsidDel="00636A97">
          <w:rPr>
            <w:noProof/>
          </w:rPr>
          <w:delText xml:space="preserve">Modelagem de processos com o </w:delText>
        </w:r>
        <w:r w:rsidRPr="002B3658" w:rsidDel="00636A97">
          <w:rPr>
            <w:i/>
            <w:noProof/>
          </w:rPr>
          <w:delText>Business Process Model and Notation</w:delText>
        </w:r>
        <w:r w:rsidDel="00636A97">
          <w:rPr>
            <w:noProof/>
          </w:rPr>
          <w:delText xml:space="preserve"> (BPMN)</w:delText>
        </w:r>
        <w:r w:rsidDel="00636A97">
          <w:rPr>
            <w:noProof/>
          </w:rPr>
          <w:tab/>
          <w:delText>20</w:delText>
        </w:r>
      </w:del>
    </w:p>
    <w:p w14:paraId="6C18436B" w14:textId="1DFFF050" w:rsidR="0002745D" w:rsidDel="00636A97" w:rsidRDefault="0002745D">
      <w:pPr>
        <w:pStyle w:val="Sumrio4"/>
        <w:tabs>
          <w:tab w:val="left" w:pos="1200"/>
          <w:tab w:val="right" w:leader="dot" w:pos="9061"/>
        </w:tabs>
        <w:rPr>
          <w:del w:id="929" w:author="Ryan Lemos" w:date="2019-10-15T23:35:00Z"/>
          <w:rFonts w:asciiTheme="minorHAnsi" w:eastAsiaTheme="minorEastAsia" w:hAnsiTheme="minorHAnsi" w:cstheme="minorBidi"/>
          <w:noProof/>
          <w:sz w:val="22"/>
          <w:szCs w:val="22"/>
          <w:lang w:eastAsia="pt-BR"/>
        </w:rPr>
      </w:pPr>
      <w:del w:id="930" w:author="Ryan Lemos" w:date="2019-10-15T23:35:00Z">
        <w:r w:rsidDel="00636A97">
          <w:rPr>
            <w:noProof/>
          </w:rPr>
          <w:delText>2.2.3.2</w:delText>
        </w:r>
        <w:r w:rsidDel="00636A97">
          <w:rPr>
            <w:rFonts w:asciiTheme="minorHAnsi" w:eastAsiaTheme="minorEastAsia" w:hAnsiTheme="minorHAnsi" w:cstheme="minorBidi"/>
            <w:noProof/>
            <w:sz w:val="22"/>
            <w:szCs w:val="22"/>
            <w:lang w:eastAsia="pt-BR"/>
          </w:rPr>
          <w:tab/>
        </w:r>
        <w:r w:rsidDel="00636A97">
          <w:rPr>
            <w:noProof/>
          </w:rPr>
          <w:delText>Metodologia Ágil</w:delText>
        </w:r>
        <w:r w:rsidDel="00636A97">
          <w:rPr>
            <w:noProof/>
          </w:rPr>
          <w:tab/>
          <w:delText>24</w:delText>
        </w:r>
      </w:del>
    </w:p>
    <w:p w14:paraId="79DF5AAD" w14:textId="0E62B2ED" w:rsidR="0002745D" w:rsidDel="00636A97" w:rsidRDefault="0002745D">
      <w:pPr>
        <w:pStyle w:val="Sumrio4"/>
        <w:tabs>
          <w:tab w:val="left" w:pos="1200"/>
          <w:tab w:val="right" w:leader="dot" w:pos="9061"/>
        </w:tabs>
        <w:rPr>
          <w:del w:id="931" w:author="Ryan Lemos" w:date="2019-10-15T23:35:00Z"/>
          <w:rFonts w:asciiTheme="minorHAnsi" w:eastAsiaTheme="minorEastAsia" w:hAnsiTheme="minorHAnsi" w:cstheme="minorBidi"/>
          <w:noProof/>
          <w:sz w:val="22"/>
          <w:szCs w:val="22"/>
          <w:lang w:eastAsia="pt-BR"/>
        </w:rPr>
      </w:pPr>
      <w:del w:id="932" w:author="Ryan Lemos" w:date="2019-10-15T23:35:00Z">
        <w:r w:rsidDel="00636A97">
          <w:rPr>
            <w:noProof/>
          </w:rPr>
          <w:delText>2.2.3.3</w:delText>
        </w:r>
        <w:r w:rsidDel="00636A97">
          <w:rPr>
            <w:rFonts w:asciiTheme="minorHAnsi" w:eastAsiaTheme="minorEastAsia" w:hAnsiTheme="minorHAnsi" w:cstheme="minorBidi"/>
            <w:noProof/>
            <w:sz w:val="22"/>
            <w:szCs w:val="22"/>
            <w:lang w:eastAsia="pt-BR"/>
          </w:rPr>
          <w:tab/>
        </w:r>
        <w:r w:rsidRPr="002B3658" w:rsidDel="00636A97">
          <w:rPr>
            <w:i/>
            <w:noProof/>
          </w:rPr>
          <w:delText>Extreme Programming</w:delText>
        </w:r>
        <w:r w:rsidDel="00636A97">
          <w:rPr>
            <w:noProof/>
          </w:rPr>
          <w:delText xml:space="preserve"> (XP)</w:delText>
        </w:r>
        <w:r w:rsidDel="00636A97">
          <w:rPr>
            <w:noProof/>
          </w:rPr>
          <w:tab/>
          <w:delText>25</w:delText>
        </w:r>
      </w:del>
    </w:p>
    <w:p w14:paraId="08A693F7" w14:textId="0D4F0D20" w:rsidR="0002745D" w:rsidDel="00636A97" w:rsidRDefault="0002745D">
      <w:pPr>
        <w:pStyle w:val="Sumrio3"/>
        <w:rPr>
          <w:del w:id="933" w:author="Ryan Lemos" w:date="2019-10-15T23:35:00Z"/>
          <w:rFonts w:asciiTheme="minorHAnsi" w:eastAsiaTheme="minorEastAsia" w:hAnsiTheme="minorHAnsi" w:cstheme="minorBidi"/>
          <w:b w:val="0"/>
          <w:iCs w:val="0"/>
          <w:noProof/>
          <w:sz w:val="22"/>
          <w:szCs w:val="22"/>
          <w:lang w:eastAsia="pt-BR"/>
        </w:rPr>
      </w:pPr>
      <w:del w:id="934" w:author="Ryan Lemos" w:date="2019-10-15T23:35:00Z">
        <w:r w:rsidDel="00636A97">
          <w:rPr>
            <w:noProof/>
          </w:rPr>
          <w:delText>2.2.4</w:delText>
        </w:r>
        <w:r w:rsidDel="00636A97">
          <w:rPr>
            <w:rFonts w:asciiTheme="minorHAnsi" w:eastAsiaTheme="minorEastAsia" w:hAnsiTheme="minorHAnsi" w:cstheme="minorBidi"/>
            <w:b w:val="0"/>
            <w:iCs w:val="0"/>
            <w:noProof/>
            <w:sz w:val="22"/>
            <w:szCs w:val="22"/>
            <w:lang w:eastAsia="pt-BR"/>
          </w:rPr>
          <w:tab/>
        </w:r>
        <w:r w:rsidDel="00636A97">
          <w:rPr>
            <w:noProof/>
          </w:rPr>
          <w:delText>Tecnologias para desenvolvimento WEB</w:delText>
        </w:r>
        <w:r w:rsidDel="00636A97">
          <w:rPr>
            <w:noProof/>
          </w:rPr>
          <w:tab/>
          <w:delText>27</w:delText>
        </w:r>
      </w:del>
    </w:p>
    <w:p w14:paraId="79871A9B" w14:textId="2F93CF0D" w:rsidR="0002745D" w:rsidDel="00636A97" w:rsidRDefault="0002745D">
      <w:pPr>
        <w:pStyle w:val="Sumrio4"/>
        <w:tabs>
          <w:tab w:val="left" w:pos="1200"/>
          <w:tab w:val="right" w:leader="dot" w:pos="9061"/>
        </w:tabs>
        <w:rPr>
          <w:del w:id="935" w:author="Ryan Lemos" w:date="2019-10-15T23:35:00Z"/>
          <w:rFonts w:asciiTheme="minorHAnsi" w:eastAsiaTheme="minorEastAsia" w:hAnsiTheme="minorHAnsi" w:cstheme="minorBidi"/>
          <w:noProof/>
          <w:sz w:val="22"/>
          <w:szCs w:val="22"/>
          <w:lang w:eastAsia="pt-BR"/>
        </w:rPr>
      </w:pPr>
      <w:del w:id="936" w:author="Ryan Lemos" w:date="2019-10-15T23:35:00Z">
        <w:r w:rsidDel="00636A97">
          <w:rPr>
            <w:noProof/>
          </w:rPr>
          <w:delText>2.2.4.1</w:delText>
        </w:r>
        <w:r w:rsidDel="00636A97">
          <w:rPr>
            <w:rFonts w:asciiTheme="minorHAnsi" w:eastAsiaTheme="minorEastAsia" w:hAnsiTheme="minorHAnsi" w:cstheme="minorBidi"/>
            <w:noProof/>
            <w:sz w:val="22"/>
            <w:szCs w:val="22"/>
            <w:lang w:eastAsia="pt-BR"/>
          </w:rPr>
          <w:tab/>
        </w:r>
        <w:r w:rsidRPr="002B3658" w:rsidDel="00636A97">
          <w:rPr>
            <w:i/>
            <w:noProof/>
          </w:rPr>
          <w:delText>Visual Studio Code</w:delText>
        </w:r>
        <w:r w:rsidDel="00636A97">
          <w:rPr>
            <w:noProof/>
          </w:rPr>
          <w:delText xml:space="preserve"> (VSCODE)</w:delText>
        </w:r>
        <w:r w:rsidDel="00636A97">
          <w:rPr>
            <w:noProof/>
          </w:rPr>
          <w:tab/>
          <w:delText>28</w:delText>
        </w:r>
      </w:del>
    </w:p>
    <w:p w14:paraId="4F14AF22" w14:textId="27CEBB14" w:rsidR="0002745D" w:rsidRPr="00636A97" w:rsidDel="00636A97" w:rsidRDefault="0002745D">
      <w:pPr>
        <w:pStyle w:val="Sumrio4"/>
        <w:tabs>
          <w:tab w:val="left" w:pos="1200"/>
          <w:tab w:val="right" w:leader="dot" w:pos="9061"/>
        </w:tabs>
        <w:rPr>
          <w:del w:id="937" w:author="Ryan Lemos" w:date="2019-10-15T23:35:00Z"/>
          <w:rFonts w:asciiTheme="minorHAnsi" w:eastAsiaTheme="minorEastAsia" w:hAnsiTheme="minorHAnsi" w:cstheme="minorBidi"/>
          <w:noProof/>
          <w:sz w:val="22"/>
          <w:szCs w:val="22"/>
          <w:lang w:eastAsia="pt-BR"/>
        </w:rPr>
      </w:pPr>
      <w:del w:id="938" w:author="Ryan Lemos" w:date="2019-10-15T23:35:00Z">
        <w:r w:rsidRPr="00636A97" w:rsidDel="00636A97">
          <w:rPr>
            <w:noProof/>
            <w:rPrChange w:id="939" w:author="Ryan Lemos" w:date="2019-10-15T23:35:00Z">
              <w:rPr>
                <w:noProof/>
                <w:lang w:val="en-US"/>
              </w:rPr>
            </w:rPrChange>
          </w:rPr>
          <w:delText>2.2.4.2</w:delText>
        </w:r>
        <w:r w:rsidRPr="00636A97" w:rsidDel="00636A97">
          <w:rPr>
            <w:rFonts w:asciiTheme="minorHAnsi" w:eastAsiaTheme="minorEastAsia" w:hAnsiTheme="minorHAnsi" w:cstheme="minorBidi"/>
            <w:noProof/>
            <w:sz w:val="22"/>
            <w:lang w:eastAsia="pt-BR"/>
          </w:rPr>
          <w:tab/>
        </w:r>
        <w:r w:rsidRPr="00636A97" w:rsidDel="00636A97">
          <w:rPr>
            <w:i/>
            <w:noProof/>
            <w:rPrChange w:id="940" w:author="Ryan Lemos" w:date="2019-10-15T23:35:00Z">
              <w:rPr>
                <w:i/>
                <w:noProof/>
                <w:lang w:val="en-US"/>
              </w:rPr>
            </w:rPrChange>
          </w:rPr>
          <w:delText>Hyper Text Markup Language</w:delText>
        </w:r>
        <w:r w:rsidRPr="00636A97" w:rsidDel="00636A97">
          <w:rPr>
            <w:noProof/>
            <w:rPrChange w:id="941" w:author="Ryan Lemos" w:date="2019-10-15T23:35:00Z">
              <w:rPr>
                <w:noProof/>
                <w:lang w:val="en-US"/>
              </w:rPr>
            </w:rPrChange>
          </w:rPr>
          <w:delText xml:space="preserve"> (HTML)</w:delText>
        </w:r>
        <w:r w:rsidRPr="00636A97" w:rsidDel="00636A97">
          <w:rPr>
            <w:noProof/>
          </w:rPr>
          <w:tab/>
          <w:delText>28</w:delText>
        </w:r>
      </w:del>
    </w:p>
    <w:p w14:paraId="678F8AE2" w14:textId="1E3BFB87" w:rsidR="0002745D" w:rsidRPr="00636A97" w:rsidDel="00636A97" w:rsidRDefault="0002745D">
      <w:pPr>
        <w:pStyle w:val="Sumrio4"/>
        <w:tabs>
          <w:tab w:val="left" w:pos="1200"/>
          <w:tab w:val="right" w:leader="dot" w:pos="9061"/>
        </w:tabs>
        <w:rPr>
          <w:del w:id="942" w:author="Ryan Lemos" w:date="2019-10-15T23:35:00Z"/>
          <w:rFonts w:asciiTheme="minorHAnsi" w:eastAsiaTheme="minorEastAsia" w:hAnsiTheme="minorHAnsi" w:cstheme="minorBidi"/>
          <w:noProof/>
          <w:sz w:val="22"/>
          <w:szCs w:val="22"/>
          <w:lang w:eastAsia="pt-BR"/>
        </w:rPr>
      </w:pPr>
      <w:del w:id="943" w:author="Ryan Lemos" w:date="2019-10-15T23:35:00Z">
        <w:r w:rsidRPr="00636A97" w:rsidDel="00636A97">
          <w:rPr>
            <w:noProof/>
          </w:rPr>
          <w:delText>2.2.4.3</w:delText>
        </w:r>
        <w:r w:rsidRPr="00636A97" w:rsidDel="00636A97">
          <w:rPr>
            <w:rFonts w:asciiTheme="minorHAnsi" w:eastAsiaTheme="minorEastAsia" w:hAnsiTheme="minorHAnsi" w:cstheme="minorBidi"/>
            <w:noProof/>
            <w:sz w:val="22"/>
            <w:lang w:eastAsia="pt-BR"/>
          </w:rPr>
          <w:tab/>
        </w:r>
        <w:r w:rsidRPr="00636A97" w:rsidDel="00636A97">
          <w:rPr>
            <w:i/>
            <w:noProof/>
          </w:rPr>
          <w:delText>Cascading Style Sheets</w:delText>
        </w:r>
        <w:r w:rsidRPr="00636A97" w:rsidDel="00636A97">
          <w:rPr>
            <w:noProof/>
          </w:rPr>
          <w:delText xml:space="preserve"> (CSS)</w:delText>
        </w:r>
        <w:r w:rsidRPr="00636A97" w:rsidDel="00636A97">
          <w:rPr>
            <w:noProof/>
          </w:rPr>
          <w:tab/>
          <w:delText>29</w:delText>
        </w:r>
      </w:del>
    </w:p>
    <w:p w14:paraId="08CFF0A6" w14:textId="70142602" w:rsidR="0002745D" w:rsidRPr="00636A97" w:rsidDel="00636A97" w:rsidRDefault="0002745D">
      <w:pPr>
        <w:pStyle w:val="Sumrio4"/>
        <w:tabs>
          <w:tab w:val="left" w:pos="1200"/>
          <w:tab w:val="right" w:leader="dot" w:pos="9061"/>
        </w:tabs>
        <w:rPr>
          <w:del w:id="944" w:author="Ryan Lemos" w:date="2019-10-15T23:35:00Z"/>
          <w:rFonts w:asciiTheme="minorHAnsi" w:eastAsiaTheme="minorEastAsia" w:hAnsiTheme="minorHAnsi" w:cstheme="minorBidi"/>
          <w:noProof/>
          <w:sz w:val="22"/>
          <w:szCs w:val="22"/>
          <w:lang w:eastAsia="pt-BR"/>
        </w:rPr>
      </w:pPr>
      <w:del w:id="945" w:author="Ryan Lemos" w:date="2019-10-15T23:35:00Z">
        <w:r w:rsidRPr="00636A97" w:rsidDel="00636A97">
          <w:rPr>
            <w:noProof/>
          </w:rPr>
          <w:delText>2.2.4.4</w:delText>
        </w:r>
        <w:r w:rsidRPr="00636A97" w:rsidDel="00636A97">
          <w:rPr>
            <w:rFonts w:asciiTheme="minorHAnsi" w:eastAsiaTheme="minorEastAsia" w:hAnsiTheme="minorHAnsi" w:cstheme="minorBidi"/>
            <w:noProof/>
            <w:sz w:val="22"/>
            <w:lang w:eastAsia="pt-BR"/>
          </w:rPr>
          <w:tab/>
        </w:r>
        <w:r w:rsidRPr="00636A97" w:rsidDel="00636A97">
          <w:rPr>
            <w:noProof/>
          </w:rPr>
          <w:delText>JavaScript (JS)</w:delText>
        </w:r>
        <w:r w:rsidRPr="00636A97" w:rsidDel="00636A97">
          <w:rPr>
            <w:noProof/>
          </w:rPr>
          <w:tab/>
          <w:delText>30</w:delText>
        </w:r>
      </w:del>
    </w:p>
    <w:p w14:paraId="2C4FBD0A" w14:textId="1F915705" w:rsidR="0002745D" w:rsidRPr="00636A97" w:rsidDel="00636A97" w:rsidRDefault="0002745D">
      <w:pPr>
        <w:pStyle w:val="Sumrio4"/>
        <w:tabs>
          <w:tab w:val="left" w:pos="1200"/>
          <w:tab w:val="right" w:leader="dot" w:pos="9061"/>
        </w:tabs>
        <w:rPr>
          <w:del w:id="946" w:author="Ryan Lemos" w:date="2019-10-15T23:35:00Z"/>
          <w:rFonts w:asciiTheme="minorHAnsi" w:eastAsiaTheme="minorEastAsia" w:hAnsiTheme="minorHAnsi" w:cstheme="minorBidi"/>
          <w:noProof/>
          <w:sz w:val="22"/>
          <w:szCs w:val="22"/>
          <w:lang w:eastAsia="pt-BR"/>
        </w:rPr>
      </w:pPr>
      <w:del w:id="947" w:author="Ryan Lemos" w:date="2019-10-15T23:35:00Z">
        <w:r w:rsidRPr="00636A97" w:rsidDel="00636A97">
          <w:rPr>
            <w:noProof/>
          </w:rPr>
          <w:delText>2.2.4.5</w:delText>
        </w:r>
        <w:r w:rsidRPr="00636A97" w:rsidDel="00636A97">
          <w:rPr>
            <w:rFonts w:asciiTheme="minorHAnsi" w:eastAsiaTheme="minorEastAsia" w:hAnsiTheme="minorHAnsi" w:cstheme="minorBidi"/>
            <w:noProof/>
            <w:sz w:val="22"/>
            <w:lang w:eastAsia="pt-BR"/>
          </w:rPr>
          <w:tab/>
        </w:r>
        <w:r w:rsidRPr="00636A97" w:rsidDel="00636A97">
          <w:rPr>
            <w:noProof/>
          </w:rPr>
          <w:delText xml:space="preserve">JavaScript </w:delText>
        </w:r>
        <w:r w:rsidRPr="00636A97" w:rsidDel="00636A97">
          <w:rPr>
            <w:i/>
            <w:noProof/>
          </w:rPr>
          <w:delText>Object Notation</w:delText>
        </w:r>
        <w:r w:rsidRPr="00636A97" w:rsidDel="00636A97">
          <w:rPr>
            <w:noProof/>
          </w:rPr>
          <w:delText xml:space="preserve"> (JSON)</w:delText>
        </w:r>
        <w:r w:rsidRPr="00636A97" w:rsidDel="00636A97">
          <w:rPr>
            <w:noProof/>
          </w:rPr>
          <w:tab/>
          <w:delText>31</w:delText>
        </w:r>
      </w:del>
    </w:p>
    <w:p w14:paraId="0A13ECF9" w14:textId="717472FC" w:rsidR="0002745D" w:rsidRPr="00636A97" w:rsidDel="00636A97" w:rsidRDefault="0002745D">
      <w:pPr>
        <w:pStyle w:val="Sumrio4"/>
        <w:tabs>
          <w:tab w:val="left" w:pos="1200"/>
          <w:tab w:val="right" w:leader="dot" w:pos="9061"/>
        </w:tabs>
        <w:rPr>
          <w:del w:id="948" w:author="Ryan Lemos" w:date="2019-10-15T23:35:00Z"/>
          <w:rFonts w:asciiTheme="minorHAnsi" w:eastAsiaTheme="minorEastAsia" w:hAnsiTheme="minorHAnsi" w:cstheme="minorBidi"/>
          <w:noProof/>
          <w:sz w:val="22"/>
          <w:szCs w:val="22"/>
          <w:lang w:eastAsia="pt-BR"/>
        </w:rPr>
      </w:pPr>
      <w:del w:id="949" w:author="Ryan Lemos" w:date="2019-10-15T23:35:00Z">
        <w:r w:rsidRPr="00636A97" w:rsidDel="00636A97">
          <w:rPr>
            <w:noProof/>
          </w:rPr>
          <w:delText>2.2.4.6</w:delText>
        </w:r>
        <w:r w:rsidRPr="00636A97" w:rsidDel="00636A97">
          <w:rPr>
            <w:rFonts w:asciiTheme="minorHAnsi" w:eastAsiaTheme="minorEastAsia" w:hAnsiTheme="minorHAnsi" w:cstheme="minorBidi"/>
            <w:noProof/>
            <w:sz w:val="22"/>
            <w:lang w:eastAsia="pt-BR"/>
          </w:rPr>
          <w:tab/>
        </w:r>
        <w:r w:rsidRPr="00636A97" w:rsidDel="00636A97">
          <w:rPr>
            <w:noProof/>
          </w:rPr>
          <w:delText>TypeScript</w:delText>
        </w:r>
        <w:r w:rsidRPr="00636A97" w:rsidDel="00636A97">
          <w:rPr>
            <w:noProof/>
          </w:rPr>
          <w:tab/>
          <w:delText>31</w:delText>
        </w:r>
      </w:del>
    </w:p>
    <w:p w14:paraId="3976B2BF" w14:textId="4919F7BD" w:rsidR="0002745D" w:rsidRPr="00636A97" w:rsidDel="00636A97" w:rsidRDefault="0002745D">
      <w:pPr>
        <w:pStyle w:val="Sumrio4"/>
        <w:tabs>
          <w:tab w:val="left" w:pos="1200"/>
          <w:tab w:val="right" w:leader="dot" w:pos="9061"/>
        </w:tabs>
        <w:rPr>
          <w:del w:id="950" w:author="Ryan Lemos" w:date="2019-10-15T23:35:00Z"/>
          <w:rFonts w:asciiTheme="minorHAnsi" w:eastAsiaTheme="minorEastAsia" w:hAnsiTheme="minorHAnsi" w:cstheme="minorBidi"/>
          <w:noProof/>
          <w:sz w:val="22"/>
          <w:szCs w:val="22"/>
          <w:lang w:eastAsia="pt-BR"/>
        </w:rPr>
      </w:pPr>
      <w:del w:id="951" w:author="Ryan Lemos" w:date="2019-10-15T23:35:00Z">
        <w:r w:rsidRPr="00636A97" w:rsidDel="00636A97">
          <w:rPr>
            <w:noProof/>
          </w:rPr>
          <w:delText>2.2.4.7</w:delText>
        </w:r>
        <w:r w:rsidRPr="00636A97" w:rsidDel="00636A97">
          <w:rPr>
            <w:rFonts w:asciiTheme="minorHAnsi" w:eastAsiaTheme="minorEastAsia" w:hAnsiTheme="minorHAnsi" w:cstheme="minorBidi"/>
            <w:noProof/>
            <w:sz w:val="22"/>
            <w:lang w:eastAsia="pt-BR"/>
          </w:rPr>
          <w:tab/>
        </w:r>
        <w:r w:rsidRPr="00636A97" w:rsidDel="00636A97">
          <w:rPr>
            <w:noProof/>
          </w:rPr>
          <w:delText>Angular</w:delText>
        </w:r>
        <w:r w:rsidRPr="00636A97" w:rsidDel="00636A97">
          <w:rPr>
            <w:noProof/>
          </w:rPr>
          <w:tab/>
          <w:delText>32</w:delText>
        </w:r>
      </w:del>
    </w:p>
    <w:p w14:paraId="19B41C43" w14:textId="6E70588B" w:rsidR="0002745D" w:rsidRPr="00636A97" w:rsidDel="00636A97" w:rsidRDefault="0002745D">
      <w:pPr>
        <w:pStyle w:val="Sumrio4"/>
        <w:tabs>
          <w:tab w:val="left" w:pos="1200"/>
          <w:tab w:val="right" w:leader="dot" w:pos="9061"/>
        </w:tabs>
        <w:rPr>
          <w:del w:id="952" w:author="Ryan Lemos" w:date="2019-10-15T23:35:00Z"/>
          <w:rFonts w:asciiTheme="minorHAnsi" w:eastAsiaTheme="minorEastAsia" w:hAnsiTheme="minorHAnsi" w:cstheme="minorBidi"/>
          <w:noProof/>
          <w:sz w:val="22"/>
          <w:szCs w:val="22"/>
          <w:lang w:eastAsia="pt-BR"/>
        </w:rPr>
      </w:pPr>
      <w:del w:id="953" w:author="Ryan Lemos" w:date="2019-10-15T23:35:00Z">
        <w:r w:rsidRPr="00636A97" w:rsidDel="00636A97">
          <w:rPr>
            <w:noProof/>
          </w:rPr>
          <w:delText>2.2.4.8</w:delText>
        </w:r>
        <w:r w:rsidRPr="00636A97" w:rsidDel="00636A97">
          <w:rPr>
            <w:rFonts w:asciiTheme="minorHAnsi" w:eastAsiaTheme="minorEastAsia" w:hAnsiTheme="minorHAnsi" w:cstheme="minorBidi"/>
            <w:noProof/>
            <w:sz w:val="22"/>
            <w:lang w:eastAsia="pt-BR"/>
          </w:rPr>
          <w:tab/>
        </w:r>
        <w:r w:rsidRPr="00636A97" w:rsidDel="00636A97">
          <w:rPr>
            <w:i/>
            <w:noProof/>
          </w:rPr>
          <w:delText>Hypertext PreProcessor</w:delText>
        </w:r>
        <w:r w:rsidRPr="00636A97" w:rsidDel="00636A97">
          <w:rPr>
            <w:noProof/>
          </w:rPr>
          <w:delText xml:space="preserve"> (PHP)</w:delText>
        </w:r>
        <w:r w:rsidRPr="00636A97" w:rsidDel="00636A97">
          <w:rPr>
            <w:noProof/>
          </w:rPr>
          <w:tab/>
          <w:delText>33</w:delText>
        </w:r>
      </w:del>
    </w:p>
    <w:p w14:paraId="2DACE5C5" w14:textId="0C4FAC23" w:rsidR="0002745D" w:rsidRPr="00636A97" w:rsidDel="00636A97" w:rsidRDefault="0002745D">
      <w:pPr>
        <w:pStyle w:val="Sumrio4"/>
        <w:tabs>
          <w:tab w:val="left" w:pos="1200"/>
          <w:tab w:val="right" w:leader="dot" w:pos="9061"/>
        </w:tabs>
        <w:rPr>
          <w:del w:id="954" w:author="Ryan Lemos" w:date="2019-10-15T23:35:00Z"/>
          <w:rFonts w:asciiTheme="minorHAnsi" w:eastAsiaTheme="minorEastAsia" w:hAnsiTheme="minorHAnsi" w:cstheme="minorBidi"/>
          <w:noProof/>
          <w:sz w:val="22"/>
          <w:szCs w:val="22"/>
          <w:lang w:eastAsia="pt-BR"/>
        </w:rPr>
      </w:pPr>
      <w:del w:id="955" w:author="Ryan Lemos" w:date="2019-10-15T23:35:00Z">
        <w:r w:rsidRPr="00636A97" w:rsidDel="00636A97">
          <w:rPr>
            <w:noProof/>
          </w:rPr>
          <w:delText>2.2.4.9</w:delText>
        </w:r>
        <w:r w:rsidRPr="00636A97" w:rsidDel="00636A97">
          <w:rPr>
            <w:rFonts w:asciiTheme="minorHAnsi" w:eastAsiaTheme="minorEastAsia" w:hAnsiTheme="minorHAnsi" w:cstheme="minorBidi"/>
            <w:noProof/>
            <w:sz w:val="22"/>
            <w:lang w:eastAsia="pt-BR"/>
          </w:rPr>
          <w:tab/>
        </w:r>
        <w:r w:rsidRPr="00636A97" w:rsidDel="00636A97">
          <w:rPr>
            <w:i/>
            <w:noProof/>
          </w:rPr>
          <w:delText>Framework</w:delText>
        </w:r>
        <w:r w:rsidRPr="00636A97" w:rsidDel="00636A97">
          <w:rPr>
            <w:noProof/>
          </w:rPr>
          <w:delText xml:space="preserve"> Laravel</w:delText>
        </w:r>
        <w:r w:rsidRPr="00636A97" w:rsidDel="00636A97">
          <w:rPr>
            <w:noProof/>
          </w:rPr>
          <w:tab/>
          <w:delText>34</w:delText>
        </w:r>
      </w:del>
    </w:p>
    <w:p w14:paraId="5CF78F94" w14:textId="2D0A98CE" w:rsidR="0002745D" w:rsidRPr="00636A97" w:rsidDel="00636A97" w:rsidRDefault="0002745D">
      <w:pPr>
        <w:pStyle w:val="Sumrio4"/>
        <w:tabs>
          <w:tab w:val="left" w:pos="1200"/>
          <w:tab w:val="right" w:leader="dot" w:pos="9061"/>
        </w:tabs>
        <w:rPr>
          <w:del w:id="956" w:author="Ryan Lemos" w:date="2019-10-15T23:35:00Z"/>
          <w:rFonts w:asciiTheme="minorHAnsi" w:eastAsiaTheme="minorEastAsia" w:hAnsiTheme="minorHAnsi" w:cstheme="minorBidi"/>
          <w:noProof/>
          <w:sz w:val="22"/>
          <w:szCs w:val="22"/>
          <w:lang w:eastAsia="pt-BR"/>
        </w:rPr>
      </w:pPr>
      <w:del w:id="957" w:author="Ryan Lemos" w:date="2019-10-15T23:35:00Z">
        <w:r w:rsidRPr="00636A97" w:rsidDel="00636A97">
          <w:rPr>
            <w:noProof/>
          </w:rPr>
          <w:delText>2.2.4.10</w:delText>
        </w:r>
        <w:r w:rsidRPr="00636A97" w:rsidDel="00636A97">
          <w:rPr>
            <w:rFonts w:asciiTheme="minorHAnsi" w:eastAsiaTheme="minorEastAsia" w:hAnsiTheme="minorHAnsi" w:cstheme="minorBidi"/>
            <w:noProof/>
            <w:sz w:val="22"/>
            <w:lang w:eastAsia="pt-BR"/>
          </w:rPr>
          <w:tab/>
        </w:r>
        <w:r w:rsidRPr="00636A97" w:rsidDel="00636A97">
          <w:rPr>
            <w:i/>
            <w:noProof/>
            <w:rPrChange w:id="958" w:author="Ryan Lemos" w:date="2019-10-15T23:35:00Z">
              <w:rPr>
                <w:i/>
                <w:noProof/>
                <w:lang w:val="en-US"/>
              </w:rPr>
            </w:rPrChange>
          </w:rPr>
          <w:delText>Representational State Transfer</w:delText>
        </w:r>
        <w:r w:rsidRPr="00636A97" w:rsidDel="00636A97">
          <w:rPr>
            <w:noProof/>
            <w:rPrChange w:id="959" w:author="Ryan Lemos" w:date="2019-10-15T23:35:00Z">
              <w:rPr>
                <w:noProof/>
                <w:lang w:val="en-US"/>
              </w:rPr>
            </w:rPrChange>
          </w:rPr>
          <w:delText xml:space="preserve"> (</w:delText>
        </w:r>
        <w:r w:rsidRPr="00636A97" w:rsidDel="00636A97">
          <w:rPr>
            <w:noProof/>
          </w:rPr>
          <w:delText>REST)</w:delText>
        </w:r>
        <w:r w:rsidRPr="00636A97" w:rsidDel="00636A97">
          <w:rPr>
            <w:noProof/>
          </w:rPr>
          <w:tab/>
          <w:delText>37</w:delText>
        </w:r>
      </w:del>
    </w:p>
    <w:p w14:paraId="204C18E1" w14:textId="709C4572" w:rsidR="0002745D" w:rsidDel="00636A97" w:rsidRDefault="0002745D">
      <w:pPr>
        <w:pStyle w:val="Sumrio4"/>
        <w:tabs>
          <w:tab w:val="left" w:pos="1200"/>
          <w:tab w:val="right" w:leader="dot" w:pos="9061"/>
        </w:tabs>
        <w:rPr>
          <w:del w:id="960" w:author="Ryan Lemos" w:date="2019-10-15T23:35:00Z"/>
          <w:rFonts w:asciiTheme="minorHAnsi" w:eastAsiaTheme="minorEastAsia" w:hAnsiTheme="minorHAnsi" w:cstheme="minorBidi"/>
          <w:noProof/>
          <w:sz w:val="22"/>
          <w:szCs w:val="22"/>
          <w:lang w:eastAsia="pt-BR"/>
        </w:rPr>
      </w:pPr>
      <w:del w:id="961" w:author="Ryan Lemos" w:date="2019-10-15T23:35:00Z">
        <w:r w:rsidRPr="0002745D" w:rsidDel="00636A97">
          <w:rPr>
            <w:noProof/>
            <w:rPrChange w:id="962" w:author="Ryan Lemos" w:date="2019-10-14T19:23:00Z">
              <w:rPr>
                <w:noProof/>
                <w:lang w:val="en-US"/>
              </w:rPr>
            </w:rPrChange>
          </w:rPr>
          <w:delText>2.2.4.11</w:delText>
        </w:r>
        <w:r w:rsidDel="00636A97">
          <w:rPr>
            <w:rFonts w:asciiTheme="minorHAnsi" w:eastAsiaTheme="minorEastAsia" w:hAnsiTheme="minorHAnsi" w:cstheme="minorBidi"/>
            <w:noProof/>
            <w:sz w:val="22"/>
            <w:szCs w:val="22"/>
            <w:lang w:eastAsia="pt-BR"/>
          </w:rPr>
          <w:tab/>
        </w:r>
        <w:r w:rsidRPr="0002745D" w:rsidDel="00636A97">
          <w:rPr>
            <w:i/>
            <w:noProof/>
            <w:rPrChange w:id="963" w:author="Ryan Lemos" w:date="2019-10-14T19:23:00Z">
              <w:rPr>
                <w:i/>
                <w:noProof/>
                <w:lang w:val="en-US"/>
              </w:rPr>
            </w:rPrChange>
          </w:rPr>
          <w:delText>Application Programming Interfaces</w:delText>
        </w:r>
        <w:r w:rsidRPr="0002745D" w:rsidDel="00636A97">
          <w:rPr>
            <w:noProof/>
            <w:rPrChange w:id="964" w:author="Ryan Lemos" w:date="2019-10-14T19:23:00Z">
              <w:rPr>
                <w:noProof/>
                <w:lang w:val="en-US"/>
              </w:rPr>
            </w:rPrChange>
          </w:rPr>
          <w:delText xml:space="preserve"> (API)</w:delText>
        </w:r>
        <w:r w:rsidDel="00636A97">
          <w:rPr>
            <w:noProof/>
          </w:rPr>
          <w:tab/>
          <w:delText>37</w:delText>
        </w:r>
      </w:del>
    </w:p>
    <w:p w14:paraId="226329BC" w14:textId="73B52F6B" w:rsidR="0002745D" w:rsidDel="00636A97" w:rsidRDefault="0002745D">
      <w:pPr>
        <w:pStyle w:val="Sumrio3"/>
        <w:rPr>
          <w:del w:id="965" w:author="Ryan Lemos" w:date="2019-10-15T23:35:00Z"/>
          <w:rFonts w:asciiTheme="minorHAnsi" w:eastAsiaTheme="minorEastAsia" w:hAnsiTheme="minorHAnsi" w:cstheme="minorBidi"/>
          <w:b w:val="0"/>
          <w:iCs w:val="0"/>
          <w:noProof/>
          <w:sz w:val="22"/>
          <w:szCs w:val="22"/>
          <w:lang w:eastAsia="pt-BR"/>
        </w:rPr>
      </w:pPr>
      <w:del w:id="966" w:author="Ryan Lemos" w:date="2019-10-15T23:35:00Z">
        <w:r w:rsidDel="00636A97">
          <w:rPr>
            <w:noProof/>
          </w:rPr>
          <w:delText>2.2.5</w:delText>
        </w:r>
        <w:r w:rsidDel="00636A97">
          <w:rPr>
            <w:rFonts w:asciiTheme="minorHAnsi" w:eastAsiaTheme="minorEastAsia" w:hAnsiTheme="minorHAnsi" w:cstheme="minorBidi"/>
            <w:b w:val="0"/>
            <w:iCs w:val="0"/>
            <w:noProof/>
            <w:sz w:val="22"/>
            <w:szCs w:val="22"/>
            <w:lang w:eastAsia="pt-BR"/>
          </w:rPr>
          <w:tab/>
        </w:r>
        <w:r w:rsidDel="00636A97">
          <w:rPr>
            <w:noProof/>
          </w:rPr>
          <w:delText>Banco de Dados (BD)</w:delText>
        </w:r>
        <w:r w:rsidDel="00636A97">
          <w:rPr>
            <w:noProof/>
          </w:rPr>
          <w:tab/>
          <w:delText>38</w:delText>
        </w:r>
      </w:del>
    </w:p>
    <w:p w14:paraId="5144DB66" w14:textId="5ACBFEA5" w:rsidR="0002745D" w:rsidDel="00636A97" w:rsidRDefault="0002745D">
      <w:pPr>
        <w:pStyle w:val="Sumrio3"/>
        <w:rPr>
          <w:del w:id="967" w:author="Ryan Lemos" w:date="2019-10-15T23:35:00Z"/>
          <w:rFonts w:asciiTheme="minorHAnsi" w:eastAsiaTheme="minorEastAsia" w:hAnsiTheme="minorHAnsi" w:cstheme="minorBidi"/>
          <w:b w:val="0"/>
          <w:iCs w:val="0"/>
          <w:noProof/>
          <w:sz w:val="22"/>
          <w:szCs w:val="22"/>
          <w:lang w:eastAsia="pt-BR"/>
        </w:rPr>
      </w:pPr>
      <w:del w:id="968" w:author="Ryan Lemos" w:date="2019-10-15T23:35:00Z">
        <w:r w:rsidDel="00636A97">
          <w:rPr>
            <w:noProof/>
          </w:rPr>
          <w:delText>2.2.6</w:delText>
        </w:r>
        <w:r w:rsidDel="00636A97">
          <w:rPr>
            <w:rFonts w:asciiTheme="minorHAnsi" w:eastAsiaTheme="minorEastAsia" w:hAnsiTheme="minorHAnsi" w:cstheme="minorBidi"/>
            <w:b w:val="0"/>
            <w:iCs w:val="0"/>
            <w:noProof/>
            <w:sz w:val="22"/>
            <w:szCs w:val="22"/>
            <w:lang w:eastAsia="pt-BR"/>
          </w:rPr>
          <w:tab/>
        </w:r>
        <w:r w:rsidDel="00636A97">
          <w:rPr>
            <w:noProof/>
          </w:rPr>
          <w:delText>Sistema de Gerenciamento de Banco de Dados (MySQL)</w:delText>
        </w:r>
        <w:r w:rsidDel="00636A97">
          <w:rPr>
            <w:noProof/>
          </w:rPr>
          <w:tab/>
          <w:delText>40</w:delText>
        </w:r>
      </w:del>
    </w:p>
    <w:p w14:paraId="59A1CA8B" w14:textId="22F40083" w:rsidR="0002745D" w:rsidDel="00636A97" w:rsidRDefault="0002745D">
      <w:pPr>
        <w:pStyle w:val="Sumrio1"/>
        <w:tabs>
          <w:tab w:val="left" w:pos="1200"/>
          <w:tab w:val="right" w:leader="dot" w:pos="9061"/>
        </w:tabs>
        <w:rPr>
          <w:del w:id="969" w:author="Ryan Lemos" w:date="2019-10-15T23:35:00Z"/>
          <w:rFonts w:asciiTheme="minorHAnsi" w:eastAsiaTheme="minorEastAsia" w:hAnsiTheme="minorHAnsi" w:cstheme="minorBidi"/>
          <w:b w:val="0"/>
          <w:bCs w:val="0"/>
          <w:caps w:val="0"/>
          <w:noProof/>
          <w:sz w:val="22"/>
          <w:szCs w:val="22"/>
          <w:lang w:eastAsia="pt-BR"/>
        </w:rPr>
      </w:pPr>
      <w:del w:id="970" w:author="Ryan Lemos" w:date="2019-10-15T23:35:00Z">
        <w:r w:rsidDel="00636A97">
          <w:rPr>
            <w:noProof/>
          </w:rPr>
          <w:delText>3</w:delText>
        </w:r>
        <w:r w:rsidDel="00636A97">
          <w:rPr>
            <w:rFonts w:asciiTheme="minorHAnsi" w:eastAsiaTheme="minorEastAsia" w:hAnsiTheme="minorHAnsi" w:cstheme="minorBidi"/>
            <w:b w:val="0"/>
            <w:bCs w:val="0"/>
            <w:caps w:val="0"/>
            <w:noProof/>
            <w:sz w:val="22"/>
            <w:szCs w:val="22"/>
            <w:lang w:eastAsia="pt-BR"/>
          </w:rPr>
          <w:tab/>
        </w:r>
        <w:r w:rsidDel="00636A97">
          <w:rPr>
            <w:noProof/>
          </w:rPr>
          <w:delText>desenvolvimento do ambiente proposto</w:delText>
        </w:r>
        <w:r w:rsidDel="00636A97">
          <w:rPr>
            <w:noProof/>
          </w:rPr>
          <w:tab/>
          <w:delText>42</w:delText>
        </w:r>
      </w:del>
    </w:p>
    <w:p w14:paraId="2EE42551" w14:textId="78DC4D39" w:rsidR="0002745D" w:rsidDel="00636A97" w:rsidRDefault="0002745D">
      <w:pPr>
        <w:pStyle w:val="Sumrio2"/>
        <w:tabs>
          <w:tab w:val="left" w:pos="1200"/>
          <w:tab w:val="right" w:leader="dot" w:pos="9061"/>
        </w:tabs>
        <w:rPr>
          <w:del w:id="971" w:author="Ryan Lemos" w:date="2019-10-15T23:35:00Z"/>
          <w:rFonts w:asciiTheme="minorHAnsi" w:eastAsiaTheme="minorEastAsia" w:hAnsiTheme="minorHAnsi" w:cstheme="minorBidi"/>
          <w:caps w:val="0"/>
          <w:noProof/>
          <w:sz w:val="22"/>
          <w:szCs w:val="22"/>
          <w:lang w:eastAsia="pt-BR"/>
        </w:rPr>
      </w:pPr>
      <w:del w:id="972" w:author="Ryan Lemos" w:date="2019-10-15T23:35:00Z">
        <w:r w:rsidDel="00636A97">
          <w:rPr>
            <w:noProof/>
          </w:rPr>
          <w:delText>3.1</w:delText>
        </w:r>
        <w:r w:rsidDel="00636A97">
          <w:rPr>
            <w:rFonts w:asciiTheme="minorHAnsi" w:eastAsiaTheme="minorEastAsia" w:hAnsiTheme="minorHAnsi" w:cstheme="minorBidi"/>
            <w:caps w:val="0"/>
            <w:noProof/>
            <w:sz w:val="22"/>
            <w:szCs w:val="22"/>
            <w:lang w:eastAsia="pt-BR"/>
          </w:rPr>
          <w:tab/>
        </w:r>
        <w:r w:rsidDel="00636A97">
          <w:rPr>
            <w:noProof/>
          </w:rPr>
          <w:delText>Ferramentas de desenvolvimento utilizadas</w:delText>
        </w:r>
        <w:r w:rsidDel="00636A97">
          <w:rPr>
            <w:noProof/>
          </w:rPr>
          <w:tab/>
          <w:delText>42</w:delText>
        </w:r>
      </w:del>
    </w:p>
    <w:p w14:paraId="017860B5" w14:textId="602E368F" w:rsidR="0002745D" w:rsidDel="00636A97" w:rsidRDefault="0002745D">
      <w:pPr>
        <w:pStyle w:val="Sumrio2"/>
        <w:tabs>
          <w:tab w:val="left" w:pos="1200"/>
          <w:tab w:val="right" w:leader="dot" w:pos="9061"/>
        </w:tabs>
        <w:rPr>
          <w:del w:id="973" w:author="Ryan Lemos" w:date="2019-10-15T23:35:00Z"/>
          <w:rFonts w:asciiTheme="minorHAnsi" w:eastAsiaTheme="minorEastAsia" w:hAnsiTheme="minorHAnsi" w:cstheme="minorBidi"/>
          <w:caps w:val="0"/>
          <w:noProof/>
          <w:sz w:val="22"/>
          <w:szCs w:val="22"/>
          <w:lang w:eastAsia="pt-BR"/>
        </w:rPr>
      </w:pPr>
      <w:del w:id="974" w:author="Ryan Lemos" w:date="2019-10-15T23:35:00Z">
        <w:r w:rsidDel="00636A97">
          <w:rPr>
            <w:noProof/>
          </w:rPr>
          <w:delText>3.2</w:delText>
        </w:r>
        <w:r w:rsidDel="00636A97">
          <w:rPr>
            <w:rFonts w:asciiTheme="minorHAnsi" w:eastAsiaTheme="minorEastAsia" w:hAnsiTheme="minorHAnsi" w:cstheme="minorBidi"/>
            <w:caps w:val="0"/>
            <w:noProof/>
            <w:sz w:val="22"/>
            <w:szCs w:val="22"/>
            <w:lang w:eastAsia="pt-BR"/>
          </w:rPr>
          <w:tab/>
        </w:r>
        <w:r w:rsidDel="00636A97">
          <w:rPr>
            <w:noProof/>
          </w:rPr>
          <w:delText>Estruturação do sistema</w:delText>
        </w:r>
        <w:r w:rsidDel="00636A97">
          <w:rPr>
            <w:noProof/>
          </w:rPr>
          <w:tab/>
          <w:delText>43</w:delText>
        </w:r>
      </w:del>
    </w:p>
    <w:p w14:paraId="0222AFC9" w14:textId="2E183C78" w:rsidR="0002745D" w:rsidDel="00636A97" w:rsidRDefault="0002745D">
      <w:pPr>
        <w:pStyle w:val="Sumrio2"/>
        <w:tabs>
          <w:tab w:val="left" w:pos="1200"/>
          <w:tab w:val="right" w:leader="dot" w:pos="9061"/>
        </w:tabs>
        <w:rPr>
          <w:del w:id="975" w:author="Ryan Lemos" w:date="2019-10-15T23:35:00Z"/>
          <w:rFonts w:asciiTheme="minorHAnsi" w:eastAsiaTheme="minorEastAsia" w:hAnsiTheme="minorHAnsi" w:cstheme="minorBidi"/>
          <w:caps w:val="0"/>
          <w:noProof/>
          <w:sz w:val="22"/>
          <w:szCs w:val="22"/>
          <w:lang w:eastAsia="pt-BR"/>
        </w:rPr>
      </w:pPr>
      <w:del w:id="976" w:author="Ryan Lemos" w:date="2019-10-15T23:35:00Z">
        <w:r w:rsidDel="00636A97">
          <w:rPr>
            <w:noProof/>
          </w:rPr>
          <w:delText>3.3</w:delText>
        </w:r>
        <w:r w:rsidDel="00636A97">
          <w:rPr>
            <w:rFonts w:asciiTheme="minorHAnsi" w:eastAsiaTheme="minorEastAsia" w:hAnsiTheme="minorHAnsi" w:cstheme="minorBidi"/>
            <w:caps w:val="0"/>
            <w:noProof/>
            <w:sz w:val="22"/>
            <w:szCs w:val="22"/>
            <w:lang w:eastAsia="pt-BR"/>
          </w:rPr>
          <w:tab/>
        </w:r>
        <w:r w:rsidDel="00636A97">
          <w:rPr>
            <w:noProof/>
          </w:rPr>
          <w:delText>Diagrama de banco de dados</w:delText>
        </w:r>
        <w:r w:rsidDel="00636A97">
          <w:rPr>
            <w:noProof/>
          </w:rPr>
          <w:tab/>
          <w:delText>43</w:delText>
        </w:r>
      </w:del>
    </w:p>
    <w:p w14:paraId="07BE760F" w14:textId="794FA91E" w:rsidR="0002745D" w:rsidDel="00636A97" w:rsidRDefault="0002745D">
      <w:pPr>
        <w:pStyle w:val="Sumrio2"/>
        <w:tabs>
          <w:tab w:val="left" w:pos="1200"/>
          <w:tab w:val="right" w:leader="dot" w:pos="9061"/>
        </w:tabs>
        <w:rPr>
          <w:del w:id="977" w:author="Ryan Lemos" w:date="2019-10-15T23:35:00Z"/>
          <w:rFonts w:asciiTheme="minorHAnsi" w:eastAsiaTheme="minorEastAsia" w:hAnsiTheme="minorHAnsi" w:cstheme="minorBidi"/>
          <w:caps w:val="0"/>
          <w:noProof/>
          <w:sz w:val="22"/>
          <w:szCs w:val="22"/>
          <w:lang w:eastAsia="pt-BR"/>
        </w:rPr>
      </w:pPr>
      <w:del w:id="978" w:author="Ryan Lemos" w:date="2019-10-15T23:35:00Z">
        <w:r w:rsidDel="00636A97">
          <w:rPr>
            <w:noProof/>
          </w:rPr>
          <w:delText>3.4</w:delText>
        </w:r>
        <w:r w:rsidDel="00636A97">
          <w:rPr>
            <w:rFonts w:asciiTheme="minorHAnsi" w:eastAsiaTheme="minorEastAsia" w:hAnsiTheme="minorHAnsi" w:cstheme="minorBidi"/>
            <w:caps w:val="0"/>
            <w:noProof/>
            <w:sz w:val="22"/>
            <w:szCs w:val="22"/>
            <w:lang w:eastAsia="pt-BR"/>
          </w:rPr>
          <w:tab/>
        </w:r>
        <w:r w:rsidDel="00636A97">
          <w:rPr>
            <w:noProof/>
          </w:rPr>
          <w:delText>Diagrama de processos</w:delText>
        </w:r>
        <w:r w:rsidDel="00636A97">
          <w:rPr>
            <w:noProof/>
          </w:rPr>
          <w:tab/>
          <w:delText>46</w:delText>
        </w:r>
      </w:del>
    </w:p>
    <w:p w14:paraId="30C3D9BA" w14:textId="332E95F0" w:rsidR="0002745D" w:rsidDel="00636A97" w:rsidRDefault="0002745D">
      <w:pPr>
        <w:pStyle w:val="Sumrio2"/>
        <w:tabs>
          <w:tab w:val="left" w:pos="1200"/>
          <w:tab w:val="right" w:leader="dot" w:pos="9061"/>
        </w:tabs>
        <w:rPr>
          <w:del w:id="979" w:author="Ryan Lemos" w:date="2019-10-15T23:35:00Z"/>
          <w:rFonts w:asciiTheme="minorHAnsi" w:eastAsiaTheme="minorEastAsia" w:hAnsiTheme="minorHAnsi" w:cstheme="minorBidi"/>
          <w:caps w:val="0"/>
          <w:noProof/>
          <w:sz w:val="22"/>
          <w:szCs w:val="22"/>
          <w:lang w:eastAsia="pt-BR"/>
        </w:rPr>
      </w:pPr>
      <w:del w:id="980" w:author="Ryan Lemos" w:date="2019-10-15T23:35:00Z">
        <w:r w:rsidDel="00636A97">
          <w:rPr>
            <w:noProof/>
          </w:rPr>
          <w:delText>3.5</w:delText>
        </w:r>
        <w:r w:rsidDel="00636A97">
          <w:rPr>
            <w:rFonts w:asciiTheme="minorHAnsi" w:eastAsiaTheme="minorEastAsia" w:hAnsiTheme="minorHAnsi" w:cstheme="minorBidi"/>
            <w:caps w:val="0"/>
            <w:noProof/>
            <w:sz w:val="22"/>
            <w:szCs w:val="22"/>
            <w:lang w:eastAsia="pt-BR"/>
          </w:rPr>
          <w:tab/>
        </w:r>
        <w:r w:rsidDel="00636A97">
          <w:rPr>
            <w:noProof/>
          </w:rPr>
          <w:delText>Padrões visuais da aplicação</w:delText>
        </w:r>
        <w:r w:rsidDel="00636A97">
          <w:rPr>
            <w:noProof/>
          </w:rPr>
          <w:tab/>
          <w:delText>50</w:delText>
        </w:r>
      </w:del>
    </w:p>
    <w:p w14:paraId="64848F94" w14:textId="1516D0EC" w:rsidR="0002745D" w:rsidDel="00636A97" w:rsidRDefault="0002745D">
      <w:pPr>
        <w:pStyle w:val="Sumrio3"/>
        <w:rPr>
          <w:del w:id="981" w:author="Ryan Lemos" w:date="2019-10-15T23:35:00Z"/>
          <w:rFonts w:asciiTheme="minorHAnsi" w:eastAsiaTheme="minorEastAsia" w:hAnsiTheme="minorHAnsi" w:cstheme="minorBidi"/>
          <w:b w:val="0"/>
          <w:iCs w:val="0"/>
          <w:noProof/>
          <w:sz w:val="22"/>
          <w:szCs w:val="22"/>
          <w:lang w:eastAsia="pt-BR"/>
        </w:rPr>
      </w:pPr>
      <w:del w:id="982" w:author="Ryan Lemos" w:date="2019-10-15T23:35:00Z">
        <w:r w:rsidDel="00636A97">
          <w:rPr>
            <w:noProof/>
          </w:rPr>
          <w:delText>3.5.1</w:delText>
        </w:r>
        <w:r w:rsidDel="00636A97">
          <w:rPr>
            <w:rFonts w:asciiTheme="minorHAnsi" w:eastAsiaTheme="minorEastAsia" w:hAnsiTheme="minorHAnsi" w:cstheme="minorBidi"/>
            <w:b w:val="0"/>
            <w:iCs w:val="0"/>
            <w:noProof/>
            <w:sz w:val="22"/>
            <w:szCs w:val="22"/>
            <w:lang w:eastAsia="pt-BR"/>
          </w:rPr>
          <w:tab/>
        </w:r>
        <w:r w:rsidDel="00636A97">
          <w:rPr>
            <w:noProof/>
          </w:rPr>
          <w:delText>Botões de ação</w:delText>
        </w:r>
        <w:r w:rsidDel="00636A97">
          <w:rPr>
            <w:noProof/>
          </w:rPr>
          <w:tab/>
          <w:delText>51</w:delText>
        </w:r>
      </w:del>
    </w:p>
    <w:p w14:paraId="4C850DC9" w14:textId="306316E7" w:rsidR="0002745D" w:rsidDel="00636A97" w:rsidRDefault="0002745D">
      <w:pPr>
        <w:pStyle w:val="Sumrio3"/>
        <w:rPr>
          <w:del w:id="983" w:author="Ryan Lemos" w:date="2019-10-15T23:35:00Z"/>
          <w:rFonts w:asciiTheme="minorHAnsi" w:eastAsiaTheme="minorEastAsia" w:hAnsiTheme="minorHAnsi" w:cstheme="minorBidi"/>
          <w:b w:val="0"/>
          <w:iCs w:val="0"/>
          <w:noProof/>
          <w:sz w:val="22"/>
          <w:szCs w:val="22"/>
          <w:lang w:eastAsia="pt-BR"/>
        </w:rPr>
      </w:pPr>
      <w:del w:id="984" w:author="Ryan Lemos" w:date="2019-10-15T23:35:00Z">
        <w:r w:rsidDel="00636A97">
          <w:rPr>
            <w:noProof/>
          </w:rPr>
          <w:delText>3.5.2</w:delText>
        </w:r>
        <w:r w:rsidDel="00636A97">
          <w:rPr>
            <w:rFonts w:asciiTheme="minorHAnsi" w:eastAsiaTheme="minorEastAsia" w:hAnsiTheme="minorHAnsi" w:cstheme="minorBidi"/>
            <w:b w:val="0"/>
            <w:iCs w:val="0"/>
            <w:noProof/>
            <w:sz w:val="22"/>
            <w:szCs w:val="22"/>
            <w:lang w:eastAsia="pt-BR"/>
          </w:rPr>
          <w:tab/>
        </w:r>
        <w:r w:rsidDel="00636A97">
          <w:rPr>
            <w:noProof/>
          </w:rPr>
          <w:delText>Trocar senha (somente para gestores)</w:delText>
        </w:r>
        <w:r w:rsidDel="00636A97">
          <w:rPr>
            <w:noProof/>
          </w:rPr>
          <w:tab/>
          <w:delText>54</w:delText>
        </w:r>
      </w:del>
    </w:p>
    <w:p w14:paraId="276EBCE0" w14:textId="43370EDE" w:rsidR="0002745D" w:rsidDel="00636A97" w:rsidRDefault="0002745D">
      <w:pPr>
        <w:pStyle w:val="Sumrio3"/>
        <w:rPr>
          <w:del w:id="985" w:author="Ryan Lemos" w:date="2019-10-15T23:35:00Z"/>
          <w:rFonts w:asciiTheme="minorHAnsi" w:eastAsiaTheme="minorEastAsia" w:hAnsiTheme="minorHAnsi" w:cstheme="minorBidi"/>
          <w:b w:val="0"/>
          <w:iCs w:val="0"/>
          <w:noProof/>
          <w:sz w:val="22"/>
          <w:szCs w:val="22"/>
          <w:lang w:eastAsia="pt-BR"/>
        </w:rPr>
      </w:pPr>
      <w:del w:id="986" w:author="Ryan Lemos" w:date="2019-10-15T23:35:00Z">
        <w:r w:rsidDel="00636A97">
          <w:rPr>
            <w:noProof/>
          </w:rPr>
          <w:delText>3.5.3</w:delText>
        </w:r>
        <w:r w:rsidDel="00636A97">
          <w:rPr>
            <w:rFonts w:asciiTheme="minorHAnsi" w:eastAsiaTheme="minorEastAsia" w:hAnsiTheme="minorHAnsi" w:cstheme="minorBidi"/>
            <w:b w:val="0"/>
            <w:iCs w:val="0"/>
            <w:noProof/>
            <w:sz w:val="22"/>
            <w:szCs w:val="22"/>
            <w:lang w:eastAsia="pt-BR"/>
          </w:rPr>
          <w:tab/>
        </w:r>
        <w:r w:rsidDel="00636A97">
          <w:rPr>
            <w:noProof/>
          </w:rPr>
          <w:delText>Botões para a gestão de atividades de uma turma</w:delText>
        </w:r>
        <w:r w:rsidDel="00636A97">
          <w:rPr>
            <w:noProof/>
          </w:rPr>
          <w:tab/>
          <w:delText>54</w:delText>
        </w:r>
      </w:del>
    </w:p>
    <w:p w14:paraId="5E50A395" w14:textId="23F861DC" w:rsidR="0002745D" w:rsidDel="00636A97" w:rsidRDefault="0002745D">
      <w:pPr>
        <w:pStyle w:val="Sumrio3"/>
        <w:rPr>
          <w:del w:id="987" w:author="Ryan Lemos" w:date="2019-10-15T23:35:00Z"/>
          <w:rFonts w:asciiTheme="minorHAnsi" w:eastAsiaTheme="minorEastAsia" w:hAnsiTheme="minorHAnsi" w:cstheme="minorBidi"/>
          <w:b w:val="0"/>
          <w:iCs w:val="0"/>
          <w:noProof/>
          <w:sz w:val="22"/>
          <w:szCs w:val="22"/>
          <w:lang w:eastAsia="pt-BR"/>
        </w:rPr>
      </w:pPr>
      <w:del w:id="988" w:author="Ryan Lemos" w:date="2019-10-15T23:35:00Z">
        <w:r w:rsidDel="00636A97">
          <w:rPr>
            <w:noProof/>
          </w:rPr>
          <w:delText>3.5.4</w:delText>
        </w:r>
        <w:r w:rsidDel="00636A97">
          <w:rPr>
            <w:rFonts w:asciiTheme="minorHAnsi" w:eastAsiaTheme="minorEastAsia" w:hAnsiTheme="minorHAnsi" w:cstheme="minorBidi"/>
            <w:b w:val="0"/>
            <w:iCs w:val="0"/>
            <w:noProof/>
            <w:sz w:val="22"/>
            <w:szCs w:val="22"/>
            <w:lang w:eastAsia="pt-BR"/>
          </w:rPr>
          <w:tab/>
        </w:r>
        <w:r w:rsidDel="00636A97">
          <w:rPr>
            <w:noProof/>
          </w:rPr>
          <w:delText>Botões do calendário</w:delText>
        </w:r>
        <w:r w:rsidDel="00636A97">
          <w:rPr>
            <w:noProof/>
          </w:rPr>
          <w:tab/>
          <w:delText>57</w:delText>
        </w:r>
      </w:del>
    </w:p>
    <w:p w14:paraId="56A06C89" w14:textId="2DFC4B6F" w:rsidR="0002745D" w:rsidDel="00636A97" w:rsidRDefault="0002745D">
      <w:pPr>
        <w:pStyle w:val="Sumrio3"/>
        <w:rPr>
          <w:del w:id="989" w:author="Ryan Lemos" w:date="2019-10-15T23:35:00Z"/>
          <w:rFonts w:asciiTheme="minorHAnsi" w:eastAsiaTheme="minorEastAsia" w:hAnsiTheme="minorHAnsi" w:cstheme="minorBidi"/>
          <w:b w:val="0"/>
          <w:iCs w:val="0"/>
          <w:noProof/>
          <w:sz w:val="22"/>
          <w:szCs w:val="22"/>
          <w:lang w:eastAsia="pt-BR"/>
        </w:rPr>
      </w:pPr>
      <w:del w:id="990" w:author="Ryan Lemos" w:date="2019-10-15T23:35:00Z">
        <w:r w:rsidDel="00636A97">
          <w:rPr>
            <w:noProof/>
          </w:rPr>
          <w:delText>3.5.5</w:delText>
        </w:r>
        <w:r w:rsidDel="00636A97">
          <w:rPr>
            <w:rFonts w:asciiTheme="minorHAnsi" w:eastAsiaTheme="minorEastAsia" w:hAnsiTheme="minorHAnsi" w:cstheme="minorBidi"/>
            <w:b w:val="0"/>
            <w:iCs w:val="0"/>
            <w:noProof/>
            <w:sz w:val="22"/>
            <w:szCs w:val="22"/>
            <w:lang w:eastAsia="pt-BR"/>
          </w:rPr>
          <w:tab/>
        </w:r>
        <w:r w:rsidDel="00636A97">
          <w:rPr>
            <w:noProof/>
          </w:rPr>
          <w:delText>Botões da barra superior</w:delText>
        </w:r>
        <w:r w:rsidDel="00636A97">
          <w:rPr>
            <w:noProof/>
          </w:rPr>
          <w:tab/>
          <w:delText>57</w:delText>
        </w:r>
      </w:del>
    </w:p>
    <w:p w14:paraId="6370A2B4" w14:textId="5C181E95" w:rsidR="0002745D" w:rsidDel="00636A97" w:rsidRDefault="0002745D">
      <w:pPr>
        <w:pStyle w:val="Sumrio2"/>
        <w:tabs>
          <w:tab w:val="left" w:pos="1200"/>
          <w:tab w:val="right" w:leader="dot" w:pos="9061"/>
        </w:tabs>
        <w:rPr>
          <w:del w:id="991" w:author="Ryan Lemos" w:date="2019-10-15T23:35:00Z"/>
          <w:rFonts w:asciiTheme="minorHAnsi" w:eastAsiaTheme="minorEastAsia" w:hAnsiTheme="minorHAnsi" w:cstheme="minorBidi"/>
          <w:caps w:val="0"/>
          <w:noProof/>
          <w:sz w:val="22"/>
          <w:szCs w:val="22"/>
          <w:lang w:eastAsia="pt-BR"/>
        </w:rPr>
      </w:pPr>
      <w:del w:id="992" w:author="Ryan Lemos" w:date="2019-10-15T23:35:00Z">
        <w:r w:rsidDel="00636A97">
          <w:rPr>
            <w:noProof/>
          </w:rPr>
          <w:delText>3.6</w:delText>
        </w:r>
        <w:r w:rsidDel="00636A97">
          <w:rPr>
            <w:rFonts w:asciiTheme="minorHAnsi" w:eastAsiaTheme="minorEastAsia" w:hAnsiTheme="minorHAnsi" w:cstheme="minorBidi"/>
            <w:caps w:val="0"/>
            <w:noProof/>
            <w:sz w:val="22"/>
            <w:szCs w:val="22"/>
            <w:lang w:eastAsia="pt-BR"/>
          </w:rPr>
          <w:tab/>
        </w:r>
        <w:r w:rsidDel="00636A97">
          <w:rPr>
            <w:noProof/>
          </w:rPr>
          <w:delText>Release 1 – Cadastros Básicos</w:delText>
        </w:r>
        <w:r w:rsidDel="00636A97">
          <w:rPr>
            <w:noProof/>
          </w:rPr>
          <w:tab/>
          <w:delText>59</w:delText>
        </w:r>
      </w:del>
    </w:p>
    <w:p w14:paraId="731EB28C" w14:textId="7EB36A42" w:rsidR="0002745D" w:rsidDel="00636A97" w:rsidRDefault="0002745D">
      <w:pPr>
        <w:pStyle w:val="Sumrio3"/>
        <w:rPr>
          <w:del w:id="993" w:author="Ryan Lemos" w:date="2019-10-15T23:35:00Z"/>
          <w:rFonts w:asciiTheme="minorHAnsi" w:eastAsiaTheme="minorEastAsia" w:hAnsiTheme="minorHAnsi" w:cstheme="minorBidi"/>
          <w:b w:val="0"/>
          <w:iCs w:val="0"/>
          <w:noProof/>
          <w:sz w:val="22"/>
          <w:szCs w:val="22"/>
          <w:lang w:eastAsia="pt-BR"/>
        </w:rPr>
      </w:pPr>
      <w:del w:id="994" w:author="Ryan Lemos" w:date="2019-10-15T23:35:00Z">
        <w:r w:rsidDel="00636A97">
          <w:rPr>
            <w:noProof/>
          </w:rPr>
          <w:delText>3.6.1</w:delText>
        </w:r>
        <w:r w:rsidDel="00636A97">
          <w:rPr>
            <w:rFonts w:asciiTheme="minorHAnsi" w:eastAsiaTheme="minorEastAsia" w:hAnsiTheme="minorHAnsi" w:cstheme="minorBidi"/>
            <w:b w:val="0"/>
            <w:iCs w:val="0"/>
            <w:noProof/>
            <w:sz w:val="22"/>
            <w:szCs w:val="22"/>
            <w:lang w:eastAsia="pt-BR"/>
          </w:rPr>
          <w:tab/>
        </w:r>
        <w:r w:rsidDel="00636A97">
          <w:rPr>
            <w:noProof/>
          </w:rPr>
          <w:delText>Sistema desenvolvido</w:delText>
        </w:r>
        <w:r w:rsidDel="00636A97">
          <w:rPr>
            <w:noProof/>
          </w:rPr>
          <w:tab/>
          <w:delText>59</w:delText>
        </w:r>
      </w:del>
    </w:p>
    <w:p w14:paraId="7BB498EC" w14:textId="3C34EF16" w:rsidR="0002745D" w:rsidDel="00636A97" w:rsidRDefault="0002745D">
      <w:pPr>
        <w:pStyle w:val="Sumrio4"/>
        <w:tabs>
          <w:tab w:val="left" w:pos="1200"/>
          <w:tab w:val="right" w:leader="dot" w:pos="9061"/>
        </w:tabs>
        <w:rPr>
          <w:del w:id="995" w:author="Ryan Lemos" w:date="2019-10-15T23:35:00Z"/>
          <w:rFonts w:asciiTheme="minorHAnsi" w:eastAsiaTheme="minorEastAsia" w:hAnsiTheme="minorHAnsi" w:cstheme="minorBidi"/>
          <w:noProof/>
          <w:sz w:val="22"/>
          <w:szCs w:val="22"/>
          <w:lang w:eastAsia="pt-BR"/>
        </w:rPr>
      </w:pPr>
      <w:del w:id="996" w:author="Ryan Lemos" w:date="2019-10-15T23:35:00Z">
        <w:r w:rsidDel="00636A97">
          <w:rPr>
            <w:noProof/>
          </w:rPr>
          <w:delText>3.6.1.1</w:delText>
        </w:r>
        <w:r w:rsidDel="00636A97">
          <w:rPr>
            <w:rFonts w:asciiTheme="minorHAnsi" w:eastAsiaTheme="minorEastAsia" w:hAnsiTheme="minorHAnsi" w:cstheme="minorBidi"/>
            <w:noProof/>
            <w:sz w:val="22"/>
            <w:szCs w:val="22"/>
            <w:lang w:eastAsia="pt-BR"/>
          </w:rPr>
          <w:tab/>
        </w:r>
        <w:r w:rsidDel="00636A97">
          <w:rPr>
            <w:noProof/>
          </w:rPr>
          <w:delText>Gestor</w:delText>
        </w:r>
        <w:r w:rsidDel="00636A97">
          <w:rPr>
            <w:noProof/>
          </w:rPr>
          <w:tab/>
          <w:delText>61</w:delText>
        </w:r>
      </w:del>
    </w:p>
    <w:p w14:paraId="5A5B7D82" w14:textId="56143A5D" w:rsidR="0002745D" w:rsidDel="00636A97" w:rsidRDefault="0002745D">
      <w:pPr>
        <w:pStyle w:val="Sumrio4"/>
        <w:tabs>
          <w:tab w:val="left" w:pos="1200"/>
          <w:tab w:val="right" w:leader="dot" w:pos="9061"/>
        </w:tabs>
        <w:rPr>
          <w:del w:id="997" w:author="Ryan Lemos" w:date="2019-10-15T23:35:00Z"/>
          <w:rFonts w:asciiTheme="minorHAnsi" w:eastAsiaTheme="minorEastAsia" w:hAnsiTheme="minorHAnsi" w:cstheme="minorBidi"/>
          <w:noProof/>
          <w:sz w:val="22"/>
          <w:szCs w:val="22"/>
          <w:lang w:eastAsia="pt-BR"/>
        </w:rPr>
      </w:pPr>
      <w:del w:id="998" w:author="Ryan Lemos" w:date="2019-10-15T23:35:00Z">
        <w:r w:rsidDel="00636A97">
          <w:rPr>
            <w:noProof/>
          </w:rPr>
          <w:delText>3.6.1.2</w:delText>
        </w:r>
        <w:r w:rsidDel="00636A97">
          <w:rPr>
            <w:rFonts w:asciiTheme="minorHAnsi" w:eastAsiaTheme="minorEastAsia" w:hAnsiTheme="minorHAnsi" w:cstheme="minorBidi"/>
            <w:noProof/>
            <w:sz w:val="22"/>
            <w:szCs w:val="22"/>
            <w:lang w:eastAsia="pt-BR"/>
          </w:rPr>
          <w:tab/>
        </w:r>
        <w:r w:rsidDel="00636A97">
          <w:rPr>
            <w:noProof/>
          </w:rPr>
          <w:delText>Administrador</w:delText>
        </w:r>
        <w:r w:rsidDel="00636A97">
          <w:rPr>
            <w:noProof/>
          </w:rPr>
          <w:tab/>
          <w:delText>66</w:delText>
        </w:r>
      </w:del>
    </w:p>
    <w:p w14:paraId="02EAD419" w14:textId="1371A8C8" w:rsidR="0002745D" w:rsidDel="00636A97" w:rsidRDefault="0002745D">
      <w:pPr>
        <w:pStyle w:val="Sumrio4"/>
        <w:tabs>
          <w:tab w:val="left" w:pos="1200"/>
          <w:tab w:val="right" w:leader="dot" w:pos="9061"/>
        </w:tabs>
        <w:rPr>
          <w:del w:id="999" w:author="Ryan Lemos" w:date="2019-10-15T23:35:00Z"/>
          <w:rFonts w:asciiTheme="minorHAnsi" w:eastAsiaTheme="minorEastAsia" w:hAnsiTheme="minorHAnsi" w:cstheme="minorBidi"/>
          <w:noProof/>
          <w:sz w:val="22"/>
          <w:szCs w:val="22"/>
          <w:lang w:eastAsia="pt-BR"/>
        </w:rPr>
      </w:pPr>
      <w:del w:id="1000" w:author="Ryan Lemos" w:date="2019-10-15T23:35:00Z">
        <w:r w:rsidDel="00636A97">
          <w:rPr>
            <w:noProof/>
          </w:rPr>
          <w:delText>3.6.1.3</w:delText>
        </w:r>
        <w:r w:rsidDel="00636A97">
          <w:rPr>
            <w:rFonts w:asciiTheme="minorHAnsi" w:eastAsiaTheme="minorEastAsia" w:hAnsiTheme="minorHAnsi" w:cstheme="minorBidi"/>
            <w:noProof/>
            <w:sz w:val="22"/>
            <w:szCs w:val="22"/>
            <w:lang w:eastAsia="pt-BR"/>
          </w:rPr>
          <w:tab/>
        </w:r>
        <w:r w:rsidDel="00636A97">
          <w:rPr>
            <w:noProof/>
          </w:rPr>
          <w:delText>Professor</w:delText>
        </w:r>
        <w:r w:rsidDel="00636A97">
          <w:rPr>
            <w:noProof/>
          </w:rPr>
          <w:tab/>
          <w:delText>70</w:delText>
        </w:r>
      </w:del>
    </w:p>
    <w:p w14:paraId="05D77DD4" w14:textId="1AD3C8FA" w:rsidR="0002745D" w:rsidDel="00636A97" w:rsidRDefault="0002745D">
      <w:pPr>
        <w:pStyle w:val="Sumrio4"/>
        <w:tabs>
          <w:tab w:val="left" w:pos="1200"/>
          <w:tab w:val="right" w:leader="dot" w:pos="9061"/>
        </w:tabs>
        <w:rPr>
          <w:del w:id="1001" w:author="Ryan Lemos" w:date="2019-10-15T23:35:00Z"/>
          <w:rFonts w:asciiTheme="minorHAnsi" w:eastAsiaTheme="minorEastAsia" w:hAnsiTheme="minorHAnsi" w:cstheme="minorBidi"/>
          <w:noProof/>
          <w:sz w:val="22"/>
          <w:szCs w:val="22"/>
          <w:lang w:eastAsia="pt-BR"/>
        </w:rPr>
      </w:pPr>
      <w:del w:id="1002" w:author="Ryan Lemos" w:date="2019-10-15T23:35:00Z">
        <w:r w:rsidDel="00636A97">
          <w:rPr>
            <w:noProof/>
          </w:rPr>
          <w:delText>3.6.1.4</w:delText>
        </w:r>
        <w:r w:rsidDel="00636A97">
          <w:rPr>
            <w:rFonts w:asciiTheme="minorHAnsi" w:eastAsiaTheme="minorEastAsia" w:hAnsiTheme="minorHAnsi" w:cstheme="minorBidi"/>
            <w:noProof/>
            <w:sz w:val="22"/>
            <w:szCs w:val="22"/>
            <w:lang w:eastAsia="pt-BR"/>
          </w:rPr>
          <w:tab/>
        </w:r>
        <w:r w:rsidDel="00636A97">
          <w:rPr>
            <w:noProof/>
          </w:rPr>
          <w:delText>Estórias dos alunos</w:delText>
        </w:r>
        <w:r w:rsidDel="00636A97">
          <w:rPr>
            <w:noProof/>
          </w:rPr>
          <w:tab/>
          <w:delText>82</w:delText>
        </w:r>
      </w:del>
    </w:p>
    <w:p w14:paraId="3702F114" w14:textId="498540C4" w:rsidR="0002745D" w:rsidDel="00636A97" w:rsidRDefault="0002745D">
      <w:pPr>
        <w:pStyle w:val="Sumrio2"/>
        <w:tabs>
          <w:tab w:val="left" w:pos="1200"/>
          <w:tab w:val="right" w:leader="dot" w:pos="9061"/>
        </w:tabs>
        <w:rPr>
          <w:del w:id="1003" w:author="Ryan Lemos" w:date="2019-10-15T23:35:00Z"/>
          <w:rFonts w:asciiTheme="minorHAnsi" w:eastAsiaTheme="minorEastAsia" w:hAnsiTheme="minorHAnsi" w:cstheme="minorBidi"/>
          <w:caps w:val="0"/>
          <w:noProof/>
          <w:sz w:val="22"/>
          <w:szCs w:val="22"/>
          <w:lang w:eastAsia="pt-BR"/>
        </w:rPr>
      </w:pPr>
      <w:del w:id="1004" w:author="Ryan Lemos" w:date="2019-10-15T23:35:00Z">
        <w:r w:rsidDel="00636A97">
          <w:rPr>
            <w:noProof/>
          </w:rPr>
          <w:delText>3.7</w:delText>
        </w:r>
        <w:r w:rsidDel="00636A97">
          <w:rPr>
            <w:rFonts w:asciiTheme="minorHAnsi" w:eastAsiaTheme="minorEastAsia" w:hAnsiTheme="minorHAnsi" w:cstheme="minorBidi"/>
            <w:caps w:val="0"/>
            <w:noProof/>
            <w:sz w:val="22"/>
            <w:szCs w:val="22"/>
            <w:lang w:eastAsia="pt-BR"/>
          </w:rPr>
          <w:tab/>
        </w:r>
        <w:r w:rsidDel="00636A97">
          <w:rPr>
            <w:noProof/>
          </w:rPr>
          <w:delText>Release 2 – Banco de questões</w:delText>
        </w:r>
        <w:r w:rsidDel="00636A97">
          <w:rPr>
            <w:noProof/>
          </w:rPr>
          <w:tab/>
          <w:delText>87</w:delText>
        </w:r>
      </w:del>
    </w:p>
    <w:p w14:paraId="06E76C8B" w14:textId="251E60D4" w:rsidR="0002745D" w:rsidDel="00636A97" w:rsidRDefault="0002745D">
      <w:pPr>
        <w:pStyle w:val="Sumrio3"/>
        <w:rPr>
          <w:del w:id="1005" w:author="Ryan Lemos" w:date="2019-10-15T23:35:00Z"/>
          <w:rFonts w:asciiTheme="minorHAnsi" w:eastAsiaTheme="minorEastAsia" w:hAnsiTheme="minorHAnsi" w:cstheme="minorBidi"/>
          <w:b w:val="0"/>
          <w:iCs w:val="0"/>
          <w:noProof/>
          <w:sz w:val="22"/>
          <w:szCs w:val="22"/>
          <w:lang w:eastAsia="pt-BR"/>
        </w:rPr>
      </w:pPr>
      <w:del w:id="1006" w:author="Ryan Lemos" w:date="2019-10-15T23:35:00Z">
        <w:r w:rsidDel="00636A97">
          <w:rPr>
            <w:noProof/>
          </w:rPr>
          <w:delText>3.7.1</w:delText>
        </w:r>
        <w:r w:rsidDel="00636A97">
          <w:rPr>
            <w:rFonts w:asciiTheme="minorHAnsi" w:eastAsiaTheme="minorEastAsia" w:hAnsiTheme="minorHAnsi" w:cstheme="minorBidi"/>
            <w:b w:val="0"/>
            <w:iCs w:val="0"/>
            <w:noProof/>
            <w:sz w:val="22"/>
            <w:szCs w:val="22"/>
            <w:lang w:eastAsia="pt-BR"/>
          </w:rPr>
          <w:tab/>
        </w:r>
        <w:r w:rsidDel="00636A97">
          <w:rPr>
            <w:noProof/>
          </w:rPr>
          <w:delText>Sistema desenvolvido</w:delText>
        </w:r>
        <w:r w:rsidDel="00636A97">
          <w:rPr>
            <w:noProof/>
          </w:rPr>
          <w:tab/>
          <w:delText>87</w:delText>
        </w:r>
      </w:del>
    </w:p>
    <w:p w14:paraId="773BC458" w14:textId="299232DC" w:rsidR="0002745D" w:rsidDel="00636A97" w:rsidRDefault="0002745D">
      <w:pPr>
        <w:pStyle w:val="Sumrio4"/>
        <w:tabs>
          <w:tab w:val="right" w:leader="dot" w:pos="9061"/>
        </w:tabs>
        <w:rPr>
          <w:del w:id="1007" w:author="Ryan Lemos" w:date="2019-10-15T23:35:00Z"/>
          <w:rFonts w:asciiTheme="minorHAnsi" w:eastAsiaTheme="minorEastAsia" w:hAnsiTheme="minorHAnsi" w:cstheme="minorBidi"/>
          <w:noProof/>
          <w:sz w:val="22"/>
          <w:szCs w:val="22"/>
          <w:lang w:eastAsia="pt-BR"/>
        </w:rPr>
      </w:pPr>
      <w:del w:id="1008" w:author="Ryan Lemos" w:date="2019-10-15T23:35:00Z">
        <w:r w:rsidDel="00636A97">
          <w:rPr>
            <w:rFonts w:asciiTheme="minorHAnsi" w:eastAsiaTheme="minorEastAsia" w:hAnsiTheme="minorHAnsi" w:cstheme="minorBidi"/>
            <w:noProof/>
            <w:sz w:val="22"/>
            <w:szCs w:val="22"/>
            <w:lang w:eastAsia="pt-BR"/>
          </w:rPr>
          <w:tab/>
        </w:r>
        <w:r w:rsidDel="00636A97">
          <w:rPr>
            <w:noProof/>
          </w:rPr>
          <w:delText>Professor</w:delText>
        </w:r>
        <w:r w:rsidDel="00636A97">
          <w:rPr>
            <w:noProof/>
          </w:rPr>
          <w:tab/>
          <w:delText>87</w:delText>
        </w:r>
      </w:del>
    </w:p>
    <w:p w14:paraId="4AE8587B" w14:textId="5EEAE0D4" w:rsidR="0002745D" w:rsidDel="00636A97" w:rsidRDefault="0002745D">
      <w:pPr>
        <w:pStyle w:val="Sumrio4"/>
        <w:tabs>
          <w:tab w:val="right" w:leader="dot" w:pos="9061"/>
        </w:tabs>
        <w:rPr>
          <w:del w:id="1009" w:author="Ryan Lemos" w:date="2019-10-15T23:35:00Z"/>
          <w:rFonts w:asciiTheme="minorHAnsi" w:eastAsiaTheme="minorEastAsia" w:hAnsiTheme="minorHAnsi" w:cstheme="minorBidi"/>
          <w:noProof/>
          <w:sz w:val="22"/>
          <w:szCs w:val="22"/>
          <w:lang w:eastAsia="pt-BR"/>
        </w:rPr>
      </w:pPr>
      <w:del w:id="1010" w:author="Ryan Lemos" w:date="2019-10-15T23:35:00Z">
        <w:r w:rsidDel="00636A97">
          <w:rPr>
            <w:noProof/>
          </w:rPr>
          <w:delText>3.7.1.1</w:delText>
        </w:r>
        <w:r w:rsidDel="00636A97">
          <w:rPr>
            <w:noProof/>
          </w:rPr>
          <w:tab/>
          <w:delText>87</w:delText>
        </w:r>
      </w:del>
    </w:p>
    <w:p w14:paraId="4E9751E8" w14:textId="5347DDD1" w:rsidR="0002745D" w:rsidDel="00636A97" w:rsidRDefault="0002745D">
      <w:pPr>
        <w:pStyle w:val="Sumrio4"/>
        <w:tabs>
          <w:tab w:val="left" w:pos="1200"/>
          <w:tab w:val="right" w:leader="dot" w:pos="9061"/>
        </w:tabs>
        <w:rPr>
          <w:del w:id="1011" w:author="Ryan Lemos" w:date="2019-10-15T23:35:00Z"/>
          <w:rFonts w:asciiTheme="minorHAnsi" w:eastAsiaTheme="minorEastAsia" w:hAnsiTheme="minorHAnsi" w:cstheme="minorBidi"/>
          <w:noProof/>
          <w:sz w:val="22"/>
          <w:szCs w:val="22"/>
          <w:lang w:eastAsia="pt-BR"/>
        </w:rPr>
      </w:pPr>
      <w:del w:id="1012" w:author="Ryan Lemos" w:date="2019-10-15T23:35:00Z">
        <w:r w:rsidDel="00636A97">
          <w:rPr>
            <w:noProof/>
          </w:rPr>
          <w:delText>3.7.1.2</w:delText>
        </w:r>
        <w:r w:rsidDel="00636A97">
          <w:rPr>
            <w:rFonts w:asciiTheme="minorHAnsi" w:eastAsiaTheme="minorEastAsia" w:hAnsiTheme="minorHAnsi" w:cstheme="minorBidi"/>
            <w:noProof/>
            <w:sz w:val="22"/>
            <w:szCs w:val="22"/>
            <w:lang w:eastAsia="pt-BR"/>
          </w:rPr>
          <w:tab/>
        </w:r>
        <w:r w:rsidDel="00636A97">
          <w:rPr>
            <w:noProof/>
          </w:rPr>
          <w:delText>Aluno</w:delText>
        </w:r>
        <w:r w:rsidDel="00636A97">
          <w:rPr>
            <w:noProof/>
          </w:rPr>
          <w:tab/>
          <w:delText>113</w:delText>
        </w:r>
      </w:del>
    </w:p>
    <w:p w14:paraId="1E2E085A" w14:textId="3226BB16" w:rsidR="0002745D" w:rsidDel="00636A97" w:rsidRDefault="0002745D">
      <w:pPr>
        <w:pStyle w:val="Sumrio2"/>
        <w:tabs>
          <w:tab w:val="left" w:pos="1200"/>
          <w:tab w:val="right" w:leader="dot" w:pos="9061"/>
        </w:tabs>
        <w:rPr>
          <w:del w:id="1013" w:author="Ryan Lemos" w:date="2019-10-15T23:35:00Z"/>
          <w:rFonts w:asciiTheme="minorHAnsi" w:eastAsiaTheme="minorEastAsia" w:hAnsiTheme="minorHAnsi" w:cstheme="minorBidi"/>
          <w:caps w:val="0"/>
          <w:noProof/>
          <w:sz w:val="22"/>
          <w:szCs w:val="22"/>
          <w:lang w:eastAsia="pt-BR"/>
        </w:rPr>
      </w:pPr>
      <w:del w:id="1014" w:author="Ryan Lemos" w:date="2019-10-15T23:35:00Z">
        <w:r w:rsidDel="00636A97">
          <w:rPr>
            <w:noProof/>
          </w:rPr>
          <w:delText>3.8</w:delText>
        </w:r>
        <w:r w:rsidDel="00636A97">
          <w:rPr>
            <w:rFonts w:asciiTheme="minorHAnsi" w:eastAsiaTheme="minorEastAsia" w:hAnsiTheme="minorHAnsi" w:cstheme="minorBidi"/>
            <w:caps w:val="0"/>
            <w:noProof/>
            <w:sz w:val="22"/>
            <w:szCs w:val="22"/>
            <w:lang w:eastAsia="pt-BR"/>
          </w:rPr>
          <w:tab/>
        </w:r>
        <w:r w:rsidDel="00636A97">
          <w:rPr>
            <w:noProof/>
          </w:rPr>
          <w:delText>Release 3 – Complementos</w:delText>
        </w:r>
        <w:r w:rsidDel="00636A97">
          <w:rPr>
            <w:noProof/>
          </w:rPr>
          <w:tab/>
          <w:delText>117</w:delText>
        </w:r>
      </w:del>
    </w:p>
    <w:p w14:paraId="67031AB7" w14:textId="36ED16A9" w:rsidR="0002745D" w:rsidDel="00636A97" w:rsidRDefault="0002745D">
      <w:pPr>
        <w:pStyle w:val="Sumrio3"/>
        <w:rPr>
          <w:del w:id="1015" w:author="Ryan Lemos" w:date="2019-10-15T23:35:00Z"/>
          <w:rFonts w:asciiTheme="minorHAnsi" w:eastAsiaTheme="minorEastAsia" w:hAnsiTheme="minorHAnsi" w:cstheme="minorBidi"/>
          <w:b w:val="0"/>
          <w:iCs w:val="0"/>
          <w:noProof/>
          <w:sz w:val="22"/>
          <w:szCs w:val="22"/>
          <w:lang w:eastAsia="pt-BR"/>
        </w:rPr>
      </w:pPr>
      <w:del w:id="1016" w:author="Ryan Lemos" w:date="2019-10-15T23:35:00Z">
        <w:r w:rsidDel="00636A97">
          <w:rPr>
            <w:noProof/>
          </w:rPr>
          <w:delText>3.8.1</w:delText>
        </w:r>
        <w:r w:rsidDel="00636A97">
          <w:rPr>
            <w:rFonts w:asciiTheme="minorHAnsi" w:eastAsiaTheme="minorEastAsia" w:hAnsiTheme="minorHAnsi" w:cstheme="minorBidi"/>
            <w:b w:val="0"/>
            <w:iCs w:val="0"/>
            <w:noProof/>
            <w:sz w:val="22"/>
            <w:szCs w:val="22"/>
            <w:lang w:eastAsia="pt-BR"/>
          </w:rPr>
          <w:tab/>
        </w:r>
        <w:r w:rsidDel="00636A97">
          <w:rPr>
            <w:noProof/>
          </w:rPr>
          <w:delText>Sistema desenvolvido</w:delText>
        </w:r>
        <w:r w:rsidDel="00636A97">
          <w:rPr>
            <w:noProof/>
          </w:rPr>
          <w:tab/>
          <w:delText>118</w:delText>
        </w:r>
      </w:del>
    </w:p>
    <w:p w14:paraId="7D24DD41" w14:textId="27256E40" w:rsidR="0002745D" w:rsidDel="00636A97" w:rsidRDefault="0002745D">
      <w:pPr>
        <w:pStyle w:val="Sumrio4"/>
        <w:tabs>
          <w:tab w:val="left" w:pos="1200"/>
          <w:tab w:val="right" w:leader="dot" w:pos="9061"/>
        </w:tabs>
        <w:rPr>
          <w:del w:id="1017" w:author="Ryan Lemos" w:date="2019-10-15T23:35:00Z"/>
          <w:rFonts w:asciiTheme="minorHAnsi" w:eastAsiaTheme="minorEastAsia" w:hAnsiTheme="minorHAnsi" w:cstheme="minorBidi"/>
          <w:noProof/>
          <w:sz w:val="22"/>
          <w:szCs w:val="22"/>
          <w:lang w:eastAsia="pt-BR"/>
        </w:rPr>
      </w:pPr>
      <w:del w:id="1018" w:author="Ryan Lemos" w:date="2019-10-15T23:35:00Z">
        <w:r w:rsidDel="00636A97">
          <w:rPr>
            <w:noProof/>
          </w:rPr>
          <w:delText>3.8.1.1</w:delText>
        </w:r>
        <w:r w:rsidDel="00636A97">
          <w:rPr>
            <w:rFonts w:asciiTheme="minorHAnsi" w:eastAsiaTheme="minorEastAsia" w:hAnsiTheme="minorHAnsi" w:cstheme="minorBidi"/>
            <w:noProof/>
            <w:sz w:val="22"/>
            <w:szCs w:val="22"/>
            <w:lang w:eastAsia="pt-BR"/>
          </w:rPr>
          <w:tab/>
        </w:r>
        <w:r w:rsidDel="00636A97">
          <w:rPr>
            <w:noProof/>
          </w:rPr>
          <w:delText>Professor</w:delText>
        </w:r>
        <w:r w:rsidDel="00636A97">
          <w:rPr>
            <w:noProof/>
          </w:rPr>
          <w:tab/>
          <w:delText>118</w:delText>
        </w:r>
      </w:del>
    </w:p>
    <w:p w14:paraId="0A4913B5" w14:textId="281412B7" w:rsidR="0002745D" w:rsidDel="00636A97" w:rsidRDefault="0002745D">
      <w:pPr>
        <w:pStyle w:val="Sumrio4"/>
        <w:tabs>
          <w:tab w:val="left" w:pos="1200"/>
          <w:tab w:val="right" w:leader="dot" w:pos="9061"/>
        </w:tabs>
        <w:rPr>
          <w:del w:id="1019" w:author="Ryan Lemos" w:date="2019-10-15T23:35:00Z"/>
          <w:rFonts w:asciiTheme="minorHAnsi" w:eastAsiaTheme="minorEastAsia" w:hAnsiTheme="minorHAnsi" w:cstheme="minorBidi"/>
          <w:noProof/>
          <w:sz w:val="22"/>
          <w:szCs w:val="22"/>
          <w:lang w:eastAsia="pt-BR"/>
        </w:rPr>
      </w:pPr>
      <w:del w:id="1020" w:author="Ryan Lemos" w:date="2019-10-15T23:35:00Z">
        <w:r w:rsidDel="00636A97">
          <w:rPr>
            <w:noProof/>
          </w:rPr>
          <w:delText>3.8.1.2</w:delText>
        </w:r>
        <w:r w:rsidDel="00636A97">
          <w:rPr>
            <w:rFonts w:asciiTheme="minorHAnsi" w:eastAsiaTheme="minorEastAsia" w:hAnsiTheme="minorHAnsi" w:cstheme="minorBidi"/>
            <w:noProof/>
            <w:sz w:val="22"/>
            <w:szCs w:val="22"/>
            <w:lang w:eastAsia="pt-BR"/>
          </w:rPr>
          <w:tab/>
        </w:r>
        <w:r w:rsidDel="00636A97">
          <w:rPr>
            <w:noProof/>
          </w:rPr>
          <w:delText>Aluno</w:delText>
        </w:r>
        <w:r w:rsidDel="00636A97">
          <w:rPr>
            <w:noProof/>
          </w:rPr>
          <w:tab/>
          <w:delText>119</w:delText>
        </w:r>
      </w:del>
    </w:p>
    <w:p w14:paraId="3085BB6E" w14:textId="4BE977F8" w:rsidR="0002745D" w:rsidDel="00636A97" w:rsidRDefault="0002745D">
      <w:pPr>
        <w:pStyle w:val="Sumrio2"/>
        <w:tabs>
          <w:tab w:val="left" w:pos="1200"/>
          <w:tab w:val="right" w:leader="dot" w:pos="9061"/>
        </w:tabs>
        <w:rPr>
          <w:del w:id="1021" w:author="Ryan Lemos" w:date="2019-10-15T23:35:00Z"/>
          <w:rFonts w:asciiTheme="minorHAnsi" w:eastAsiaTheme="minorEastAsia" w:hAnsiTheme="minorHAnsi" w:cstheme="minorBidi"/>
          <w:caps w:val="0"/>
          <w:noProof/>
          <w:sz w:val="22"/>
          <w:szCs w:val="22"/>
          <w:lang w:eastAsia="pt-BR"/>
        </w:rPr>
      </w:pPr>
      <w:del w:id="1022" w:author="Ryan Lemos" w:date="2019-10-15T23:35:00Z">
        <w:r w:rsidDel="00636A97">
          <w:rPr>
            <w:noProof/>
          </w:rPr>
          <w:delText>3.9</w:delText>
        </w:r>
        <w:r w:rsidDel="00636A97">
          <w:rPr>
            <w:rFonts w:asciiTheme="minorHAnsi" w:eastAsiaTheme="minorEastAsia" w:hAnsiTheme="minorHAnsi" w:cstheme="minorBidi"/>
            <w:caps w:val="0"/>
            <w:noProof/>
            <w:sz w:val="22"/>
            <w:szCs w:val="22"/>
            <w:lang w:eastAsia="pt-BR"/>
          </w:rPr>
          <w:tab/>
        </w:r>
        <w:r w:rsidDel="00636A97">
          <w:rPr>
            <w:noProof/>
          </w:rPr>
          <w:delText>Aplicação da metodologia XP no desenvolvimento</w:delText>
        </w:r>
        <w:r w:rsidDel="00636A97">
          <w:rPr>
            <w:noProof/>
          </w:rPr>
          <w:tab/>
          <w:delText>121</w:delText>
        </w:r>
      </w:del>
    </w:p>
    <w:p w14:paraId="1574390A" w14:textId="5E9B3D71" w:rsidR="0002745D" w:rsidDel="00636A97" w:rsidRDefault="0002745D">
      <w:pPr>
        <w:pStyle w:val="Sumrio3"/>
        <w:rPr>
          <w:del w:id="1023" w:author="Ryan Lemos" w:date="2019-10-15T23:35:00Z"/>
          <w:rFonts w:asciiTheme="minorHAnsi" w:eastAsiaTheme="minorEastAsia" w:hAnsiTheme="minorHAnsi" w:cstheme="minorBidi"/>
          <w:b w:val="0"/>
          <w:iCs w:val="0"/>
          <w:noProof/>
          <w:sz w:val="22"/>
          <w:szCs w:val="22"/>
          <w:lang w:eastAsia="pt-BR"/>
        </w:rPr>
      </w:pPr>
      <w:del w:id="1024" w:author="Ryan Lemos" w:date="2019-10-15T23:35:00Z">
        <w:r w:rsidDel="00636A97">
          <w:rPr>
            <w:noProof/>
          </w:rPr>
          <w:delText>3.9.1</w:delText>
        </w:r>
        <w:r w:rsidDel="00636A97">
          <w:rPr>
            <w:rFonts w:asciiTheme="minorHAnsi" w:eastAsiaTheme="minorEastAsia" w:hAnsiTheme="minorHAnsi" w:cstheme="minorBidi"/>
            <w:b w:val="0"/>
            <w:iCs w:val="0"/>
            <w:noProof/>
            <w:sz w:val="22"/>
            <w:szCs w:val="22"/>
            <w:lang w:eastAsia="pt-BR"/>
          </w:rPr>
          <w:tab/>
        </w:r>
        <w:r w:rsidDel="00636A97">
          <w:rPr>
            <w:noProof/>
          </w:rPr>
          <w:delText>Testes</w:delText>
        </w:r>
        <w:r w:rsidDel="00636A97">
          <w:rPr>
            <w:noProof/>
          </w:rPr>
          <w:tab/>
          <w:delText>122</w:delText>
        </w:r>
      </w:del>
    </w:p>
    <w:p w14:paraId="26BCF273" w14:textId="714C8925" w:rsidR="0002745D" w:rsidDel="00636A97" w:rsidRDefault="0002745D">
      <w:pPr>
        <w:pStyle w:val="Sumrio1"/>
        <w:tabs>
          <w:tab w:val="left" w:pos="1200"/>
          <w:tab w:val="right" w:leader="dot" w:pos="9061"/>
        </w:tabs>
        <w:rPr>
          <w:del w:id="1025" w:author="Ryan Lemos" w:date="2019-10-15T23:35:00Z"/>
          <w:rFonts w:asciiTheme="minorHAnsi" w:eastAsiaTheme="minorEastAsia" w:hAnsiTheme="minorHAnsi" w:cstheme="minorBidi"/>
          <w:b w:val="0"/>
          <w:bCs w:val="0"/>
          <w:caps w:val="0"/>
          <w:noProof/>
          <w:sz w:val="22"/>
          <w:szCs w:val="22"/>
          <w:lang w:eastAsia="pt-BR"/>
        </w:rPr>
      </w:pPr>
      <w:del w:id="1026" w:author="Ryan Lemos" w:date="2019-10-15T23:35:00Z">
        <w:r w:rsidDel="00636A97">
          <w:rPr>
            <w:noProof/>
          </w:rPr>
          <w:delText>4</w:delText>
        </w:r>
        <w:r w:rsidDel="00636A97">
          <w:rPr>
            <w:rFonts w:asciiTheme="minorHAnsi" w:eastAsiaTheme="minorEastAsia" w:hAnsiTheme="minorHAnsi" w:cstheme="minorBidi"/>
            <w:b w:val="0"/>
            <w:bCs w:val="0"/>
            <w:caps w:val="0"/>
            <w:noProof/>
            <w:sz w:val="22"/>
            <w:szCs w:val="22"/>
            <w:lang w:eastAsia="pt-BR"/>
          </w:rPr>
          <w:tab/>
        </w:r>
        <w:r w:rsidDel="00636A97">
          <w:rPr>
            <w:noProof/>
          </w:rPr>
          <w:delText>Utilização do ambiente</w:delText>
        </w:r>
        <w:r w:rsidDel="00636A97">
          <w:rPr>
            <w:noProof/>
          </w:rPr>
          <w:tab/>
          <w:delText>125</w:delText>
        </w:r>
      </w:del>
    </w:p>
    <w:p w14:paraId="39ADF9FF" w14:textId="289B3CAC" w:rsidR="0002745D" w:rsidDel="00636A97" w:rsidRDefault="0002745D">
      <w:pPr>
        <w:pStyle w:val="Sumrio1"/>
        <w:tabs>
          <w:tab w:val="left" w:pos="1200"/>
          <w:tab w:val="right" w:leader="dot" w:pos="9061"/>
        </w:tabs>
        <w:rPr>
          <w:del w:id="1027" w:author="Ryan Lemos" w:date="2019-10-15T23:35:00Z"/>
          <w:rFonts w:asciiTheme="minorHAnsi" w:eastAsiaTheme="minorEastAsia" w:hAnsiTheme="minorHAnsi" w:cstheme="minorBidi"/>
          <w:b w:val="0"/>
          <w:bCs w:val="0"/>
          <w:caps w:val="0"/>
          <w:noProof/>
          <w:sz w:val="22"/>
          <w:szCs w:val="22"/>
          <w:lang w:eastAsia="pt-BR"/>
        </w:rPr>
      </w:pPr>
      <w:del w:id="1028" w:author="Ryan Lemos" w:date="2019-10-15T23:35:00Z">
        <w:r w:rsidDel="00636A97">
          <w:rPr>
            <w:noProof/>
          </w:rPr>
          <w:delText>5</w:delText>
        </w:r>
        <w:r w:rsidDel="00636A97">
          <w:rPr>
            <w:rFonts w:asciiTheme="minorHAnsi" w:eastAsiaTheme="minorEastAsia" w:hAnsiTheme="minorHAnsi" w:cstheme="minorBidi"/>
            <w:b w:val="0"/>
            <w:bCs w:val="0"/>
            <w:caps w:val="0"/>
            <w:noProof/>
            <w:sz w:val="22"/>
            <w:szCs w:val="22"/>
            <w:lang w:eastAsia="pt-BR"/>
          </w:rPr>
          <w:tab/>
        </w:r>
        <w:r w:rsidDel="00636A97">
          <w:rPr>
            <w:noProof/>
          </w:rPr>
          <w:delText>Considerações finais</w:delText>
        </w:r>
        <w:r w:rsidDel="00636A97">
          <w:rPr>
            <w:noProof/>
          </w:rPr>
          <w:tab/>
          <w:delText>126</w:delText>
        </w:r>
      </w:del>
    </w:p>
    <w:p w14:paraId="625C8BC5" w14:textId="6F87BF5A" w:rsidR="0002745D" w:rsidDel="00636A97" w:rsidRDefault="0002745D">
      <w:pPr>
        <w:pStyle w:val="Sumrio2"/>
        <w:tabs>
          <w:tab w:val="left" w:pos="1200"/>
          <w:tab w:val="right" w:leader="dot" w:pos="9061"/>
        </w:tabs>
        <w:rPr>
          <w:del w:id="1029" w:author="Ryan Lemos" w:date="2019-10-15T23:35:00Z"/>
          <w:rFonts w:asciiTheme="minorHAnsi" w:eastAsiaTheme="minorEastAsia" w:hAnsiTheme="minorHAnsi" w:cstheme="minorBidi"/>
          <w:caps w:val="0"/>
          <w:noProof/>
          <w:sz w:val="22"/>
          <w:szCs w:val="22"/>
          <w:lang w:eastAsia="pt-BR"/>
        </w:rPr>
      </w:pPr>
      <w:del w:id="1030" w:author="Ryan Lemos" w:date="2019-10-15T23:35:00Z">
        <w:r w:rsidRPr="0002745D" w:rsidDel="00636A97">
          <w:rPr>
            <w:noProof/>
            <w:rPrChange w:id="1031" w:author="Ryan Lemos" w:date="2019-10-14T19:23:00Z">
              <w:rPr>
                <w:noProof/>
                <w:lang w:val="en-US"/>
              </w:rPr>
            </w:rPrChange>
          </w:rPr>
          <w:delText>5.1</w:delText>
        </w:r>
        <w:r w:rsidDel="00636A97">
          <w:rPr>
            <w:rFonts w:asciiTheme="minorHAnsi" w:eastAsiaTheme="minorEastAsia" w:hAnsiTheme="minorHAnsi" w:cstheme="minorBidi"/>
            <w:caps w:val="0"/>
            <w:noProof/>
            <w:sz w:val="22"/>
            <w:szCs w:val="22"/>
            <w:lang w:eastAsia="pt-BR"/>
          </w:rPr>
          <w:tab/>
        </w:r>
        <w:r w:rsidDel="00636A97">
          <w:rPr>
            <w:noProof/>
          </w:rPr>
          <w:delText>Trabalhos futuros</w:delText>
        </w:r>
        <w:r w:rsidDel="00636A97">
          <w:rPr>
            <w:noProof/>
          </w:rPr>
          <w:tab/>
          <w:delText>126</w:delText>
        </w:r>
      </w:del>
    </w:p>
    <w:p w14:paraId="136AE022" w14:textId="7D02BD97" w:rsidR="0002745D" w:rsidDel="00636A97" w:rsidRDefault="0002745D">
      <w:pPr>
        <w:pStyle w:val="Sumrio1"/>
        <w:tabs>
          <w:tab w:val="right" w:leader="dot" w:pos="9061"/>
        </w:tabs>
        <w:rPr>
          <w:del w:id="1032" w:author="Ryan Lemos" w:date="2019-10-15T23:35:00Z"/>
          <w:rFonts w:asciiTheme="minorHAnsi" w:eastAsiaTheme="minorEastAsia" w:hAnsiTheme="minorHAnsi" w:cstheme="minorBidi"/>
          <w:b w:val="0"/>
          <w:bCs w:val="0"/>
          <w:caps w:val="0"/>
          <w:noProof/>
          <w:sz w:val="22"/>
          <w:szCs w:val="22"/>
          <w:lang w:eastAsia="pt-BR"/>
        </w:rPr>
      </w:pPr>
      <w:del w:id="1033" w:author="Ryan Lemos" w:date="2019-10-15T23:35:00Z">
        <w:r w:rsidDel="00636A97">
          <w:rPr>
            <w:noProof/>
          </w:rPr>
          <w:delText>Referências</w:delText>
        </w:r>
        <w:r w:rsidDel="00636A97">
          <w:rPr>
            <w:noProof/>
          </w:rPr>
          <w:tab/>
          <w:delText>127</w:delText>
        </w:r>
      </w:del>
    </w:p>
    <w:p w14:paraId="06252A7C" w14:textId="64275C24" w:rsidR="0002745D" w:rsidDel="00636A97" w:rsidRDefault="0002745D">
      <w:pPr>
        <w:pStyle w:val="Sumrio1"/>
        <w:tabs>
          <w:tab w:val="right" w:leader="dot" w:pos="9061"/>
        </w:tabs>
        <w:rPr>
          <w:del w:id="1034" w:author="Ryan Lemos" w:date="2019-10-15T23:35:00Z"/>
          <w:rFonts w:asciiTheme="minorHAnsi" w:eastAsiaTheme="minorEastAsia" w:hAnsiTheme="minorHAnsi" w:cstheme="minorBidi"/>
          <w:b w:val="0"/>
          <w:bCs w:val="0"/>
          <w:caps w:val="0"/>
          <w:noProof/>
          <w:sz w:val="22"/>
          <w:szCs w:val="22"/>
          <w:lang w:eastAsia="pt-BR"/>
        </w:rPr>
      </w:pPr>
      <w:del w:id="1035" w:author="Ryan Lemos" w:date="2019-10-15T23:35:00Z">
        <w:r w:rsidDel="00636A97">
          <w:rPr>
            <w:noProof/>
          </w:rPr>
          <w:delText>Apendice A - carta de pedido de permissão para uso de informações da escola International language center</w:delText>
        </w:r>
        <w:r w:rsidDel="00636A97">
          <w:rPr>
            <w:noProof/>
          </w:rPr>
          <w:tab/>
          <w:delText>131</w:delText>
        </w:r>
      </w:del>
    </w:p>
    <w:p w14:paraId="40F9863E" w14:textId="61A4BD22" w:rsidR="001864F9" w:rsidDel="001864F9" w:rsidRDefault="001864F9">
      <w:pPr>
        <w:pStyle w:val="Sumrio1"/>
        <w:tabs>
          <w:tab w:val="left" w:pos="1200"/>
          <w:tab w:val="right" w:leader="dot" w:pos="9061"/>
        </w:tabs>
        <w:rPr>
          <w:del w:id="1036" w:author="Ryan Lemos" w:date="2019-10-14T19:20:00Z"/>
          <w:rFonts w:asciiTheme="minorHAnsi" w:eastAsiaTheme="minorEastAsia" w:hAnsiTheme="minorHAnsi" w:cstheme="minorBidi"/>
          <w:b w:val="0"/>
          <w:bCs w:val="0"/>
          <w:caps w:val="0"/>
          <w:noProof/>
          <w:sz w:val="22"/>
          <w:szCs w:val="22"/>
          <w:lang w:eastAsia="pt-BR"/>
        </w:rPr>
      </w:pPr>
      <w:del w:id="1037" w:author="Ryan Lemos" w:date="2019-10-14T19:20:00Z">
        <w:r w:rsidDel="001864F9">
          <w:rPr>
            <w:noProof/>
          </w:rPr>
          <w:delText>1</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INTRODUÇÃO</w:delText>
        </w:r>
        <w:r w:rsidDel="001864F9">
          <w:rPr>
            <w:noProof/>
          </w:rPr>
          <w:tab/>
          <w:delText>12</w:delText>
        </w:r>
      </w:del>
    </w:p>
    <w:p w14:paraId="3F9FD630" w14:textId="7B6099C8" w:rsidR="001864F9" w:rsidDel="001864F9" w:rsidRDefault="001864F9">
      <w:pPr>
        <w:pStyle w:val="Sumrio1"/>
        <w:tabs>
          <w:tab w:val="left" w:pos="1200"/>
          <w:tab w:val="right" w:leader="dot" w:pos="9061"/>
        </w:tabs>
        <w:rPr>
          <w:del w:id="1038" w:author="Ryan Lemos" w:date="2019-10-14T19:20:00Z"/>
          <w:rFonts w:asciiTheme="minorHAnsi" w:eastAsiaTheme="minorEastAsia" w:hAnsiTheme="minorHAnsi" w:cstheme="minorBidi"/>
          <w:b w:val="0"/>
          <w:bCs w:val="0"/>
          <w:caps w:val="0"/>
          <w:noProof/>
          <w:sz w:val="22"/>
          <w:szCs w:val="22"/>
          <w:lang w:eastAsia="pt-BR"/>
        </w:rPr>
      </w:pPr>
      <w:del w:id="1039" w:author="Ryan Lemos" w:date="2019-10-14T19:20:00Z">
        <w:r w:rsidDel="001864F9">
          <w:rPr>
            <w:noProof/>
          </w:rPr>
          <w:delText>2</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Referencial teórico</w:delText>
        </w:r>
        <w:r w:rsidDel="001864F9">
          <w:rPr>
            <w:noProof/>
          </w:rPr>
          <w:tab/>
          <w:delText>14</w:delText>
        </w:r>
      </w:del>
    </w:p>
    <w:p w14:paraId="71E8BBDD" w14:textId="6A0955F8" w:rsidR="001864F9" w:rsidDel="001864F9" w:rsidRDefault="001864F9">
      <w:pPr>
        <w:pStyle w:val="Sumrio2"/>
        <w:tabs>
          <w:tab w:val="left" w:pos="1200"/>
          <w:tab w:val="right" w:leader="dot" w:pos="9061"/>
        </w:tabs>
        <w:rPr>
          <w:del w:id="1040" w:author="Ryan Lemos" w:date="2019-10-14T19:20:00Z"/>
          <w:rFonts w:asciiTheme="minorHAnsi" w:eastAsiaTheme="minorEastAsia" w:hAnsiTheme="minorHAnsi" w:cstheme="minorBidi"/>
          <w:caps w:val="0"/>
          <w:noProof/>
          <w:sz w:val="22"/>
          <w:szCs w:val="22"/>
          <w:lang w:eastAsia="pt-BR"/>
        </w:rPr>
      </w:pPr>
      <w:del w:id="1041" w:author="Ryan Lemos" w:date="2019-10-14T19:20:00Z">
        <w:r w:rsidDel="001864F9">
          <w:rPr>
            <w:noProof/>
          </w:rPr>
          <w:delText>2.1</w:delText>
        </w:r>
        <w:r w:rsidDel="001864F9">
          <w:rPr>
            <w:rFonts w:asciiTheme="minorHAnsi" w:eastAsiaTheme="minorEastAsia" w:hAnsiTheme="minorHAnsi" w:cstheme="minorBidi"/>
            <w:caps w:val="0"/>
            <w:noProof/>
            <w:sz w:val="22"/>
            <w:szCs w:val="22"/>
            <w:lang w:eastAsia="pt-BR"/>
          </w:rPr>
          <w:tab/>
        </w:r>
        <w:r w:rsidDel="001864F9">
          <w:rPr>
            <w:noProof/>
          </w:rPr>
          <w:delText>Educação a distância – ambiente virtual</w:delText>
        </w:r>
        <w:r w:rsidDel="001864F9">
          <w:rPr>
            <w:noProof/>
          </w:rPr>
          <w:tab/>
          <w:delText>14</w:delText>
        </w:r>
      </w:del>
    </w:p>
    <w:p w14:paraId="087BF19E" w14:textId="35607F77" w:rsidR="001864F9" w:rsidDel="001864F9" w:rsidRDefault="001864F9">
      <w:pPr>
        <w:pStyle w:val="Sumrio3"/>
        <w:rPr>
          <w:del w:id="1042" w:author="Ryan Lemos" w:date="2019-10-14T19:20:00Z"/>
          <w:rFonts w:asciiTheme="minorHAnsi" w:eastAsiaTheme="minorEastAsia" w:hAnsiTheme="minorHAnsi" w:cstheme="minorBidi"/>
          <w:b w:val="0"/>
          <w:iCs w:val="0"/>
          <w:noProof/>
          <w:sz w:val="22"/>
          <w:szCs w:val="22"/>
          <w:lang w:eastAsia="pt-BR"/>
        </w:rPr>
      </w:pPr>
      <w:del w:id="1043" w:author="Ryan Lemos" w:date="2019-10-14T19:20:00Z">
        <w:r w:rsidDel="001864F9">
          <w:rPr>
            <w:noProof/>
          </w:rPr>
          <w:delText>2.1.1</w:delText>
        </w:r>
        <w:r w:rsidDel="001864F9">
          <w:rPr>
            <w:rFonts w:asciiTheme="minorHAnsi" w:eastAsiaTheme="minorEastAsia" w:hAnsiTheme="minorHAnsi" w:cstheme="minorBidi"/>
            <w:b w:val="0"/>
            <w:iCs w:val="0"/>
            <w:noProof/>
            <w:sz w:val="22"/>
            <w:szCs w:val="22"/>
            <w:lang w:eastAsia="pt-BR"/>
          </w:rPr>
          <w:tab/>
        </w:r>
        <w:r w:rsidDel="001864F9">
          <w:rPr>
            <w:noProof/>
          </w:rPr>
          <w:delText>Metodologias/sistemas de apoio de ensino de idiomas</w:delText>
        </w:r>
        <w:r w:rsidDel="001864F9">
          <w:rPr>
            <w:noProof/>
          </w:rPr>
          <w:tab/>
          <w:delText>14</w:delText>
        </w:r>
      </w:del>
    </w:p>
    <w:p w14:paraId="15F0F645" w14:textId="3E105C3F" w:rsidR="001864F9" w:rsidDel="001864F9" w:rsidRDefault="001864F9">
      <w:pPr>
        <w:pStyle w:val="Sumrio2"/>
        <w:tabs>
          <w:tab w:val="left" w:pos="1200"/>
          <w:tab w:val="right" w:leader="dot" w:pos="9061"/>
        </w:tabs>
        <w:rPr>
          <w:del w:id="1044" w:author="Ryan Lemos" w:date="2019-10-14T19:20:00Z"/>
          <w:rFonts w:asciiTheme="minorHAnsi" w:eastAsiaTheme="minorEastAsia" w:hAnsiTheme="minorHAnsi" w:cstheme="minorBidi"/>
          <w:caps w:val="0"/>
          <w:noProof/>
          <w:sz w:val="22"/>
          <w:szCs w:val="22"/>
          <w:lang w:eastAsia="pt-BR"/>
        </w:rPr>
      </w:pPr>
      <w:del w:id="1045" w:author="Ryan Lemos" w:date="2019-10-14T19:20:00Z">
        <w:r w:rsidDel="001864F9">
          <w:rPr>
            <w:noProof/>
          </w:rPr>
          <w:delText>2.2</w:delText>
        </w:r>
        <w:r w:rsidDel="001864F9">
          <w:rPr>
            <w:rFonts w:asciiTheme="minorHAnsi" w:eastAsiaTheme="minorEastAsia" w:hAnsiTheme="minorHAnsi" w:cstheme="minorBidi"/>
            <w:caps w:val="0"/>
            <w:noProof/>
            <w:sz w:val="22"/>
            <w:szCs w:val="22"/>
            <w:lang w:eastAsia="pt-BR"/>
          </w:rPr>
          <w:tab/>
        </w:r>
        <w:r w:rsidDel="001864F9">
          <w:rPr>
            <w:noProof/>
          </w:rPr>
          <w:delText>Desenvolvimento e tecnologias de sistemas Web</w:delText>
        </w:r>
        <w:r w:rsidDel="001864F9">
          <w:rPr>
            <w:noProof/>
          </w:rPr>
          <w:tab/>
          <w:delText>16</w:delText>
        </w:r>
      </w:del>
    </w:p>
    <w:p w14:paraId="58246D90" w14:textId="33CEA8D7" w:rsidR="001864F9" w:rsidDel="001864F9" w:rsidRDefault="001864F9">
      <w:pPr>
        <w:pStyle w:val="Sumrio3"/>
        <w:rPr>
          <w:del w:id="1046" w:author="Ryan Lemos" w:date="2019-10-14T19:20:00Z"/>
          <w:rFonts w:asciiTheme="minorHAnsi" w:eastAsiaTheme="minorEastAsia" w:hAnsiTheme="minorHAnsi" w:cstheme="minorBidi"/>
          <w:b w:val="0"/>
          <w:iCs w:val="0"/>
          <w:noProof/>
          <w:sz w:val="22"/>
          <w:szCs w:val="22"/>
          <w:lang w:eastAsia="pt-BR"/>
        </w:rPr>
      </w:pPr>
      <w:del w:id="1047" w:author="Ryan Lemos" w:date="2019-10-14T19:20:00Z">
        <w:r w:rsidDel="001864F9">
          <w:rPr>
            <w:noProof/>
          </w:rPr>
          <w:delText>2.2.1</w:delText>
        </w:r>
        <w:r w:rsidDel="001864F9">
          <w:rPr>
            <w:rFonts w:asciiTheme="minorHAnsi" w:eastAsiaTheme="minorEastAsia" w:hAnsiTheme="minorHAnsi" w:cstheme="minorBidi"/>
            <w:b w:val="0"/>
            <w:iCs w:val="0"/>
            <w:noProof/>
            <w:sz w:val="22"/>
            <w:szCs w:val="22"/>
            <w:lang w:eastAsia="pt-BR"/>
          </w:rPr>
          <w:tab/>
        </w:r>
        <w:r w:rsidDel="001864F9">
          <w:rPr>
            <w:noProof/>
          </w:rPr>
          <w:delText>Controle de acessos</w:delText>
        </w:r>
        <w:r w:rsidDel="001864F9">
          <w:rPr>
            <w:noProof/>
          </w:rPr>
          <w:tab/>
          <w:delText>17</w:delText>
        </w:r>
      </w:del>
    </w:p>
    <w:p w14:paraId="088C0582" w14:textId="040760FC" w:rsidR="001864F9" w:rsidDel="001864F9" w:rsidRDefault="001864F9">
      <w:pPr>
        <w:pStyle w:val="Sumrio3"/>
        <w:rPr>
          <w:del w:id="1048" w:author="Ryan Lemos" w:date="2019-10-14T19:20:00Z"/>
          <w:rFonts w:asciiTheme="minorHAnsi" w:eastAsiaTheme="minorEastAsia" w:hAnsiTheme="minorHAnsi" w:cstheme="minorBidi"/>
          <w:b w:val="0"/>
          <w:iCs w:val="0"/>
          <w:noProof/>
          <w:sz w:val="22"/>
          <w:szCs w:val="22"/>
          <w:lang w:eastAsia="pt-BR"/>
        </w:rPr>
      </w:pPr>
      <w:del w:id="1049" w:author="Ryan Lemos" w:date="2019-10-14T19:20:00Z">
        <w:r w:rsidDel="001864F9">
          <w:rPr>
            <w:noProof/>
          </w:rPr>
          <w:delText>2.2.2</w:delText>
        </w:r>
        <w:r w:rsidDel="001864F9">
          <w:rPr>
            <w:rFonts w:asciiTheme="minorHAnsi" w:eastAsiaTheme="minorEastAsia" w:hAnsiTheme="minorHAnsi" w:cstheme="minorBidi"/>
            <w:b w:val="0"/>
            <w:iCs w:val="0"/>
            <w:noProof/>
            <w:sz w:val="22"/>
            <w:szCs w:val="22"/>
            <w:lang w:eastAsia="pt-BR"/>
          </w:rPr>
          <w:tab/>
        </w:r>
        <w:r w:rsidDel="001864F9">
          <w:rPr>
            <w:noProof/>
          </w:rPr>
          <w:delText>Interação humano computador (IHC)</w:delText>
        </w:r>
        <w:r w:rsidDel="001864F9">
          <w:rPr>
            <w:noProof/>
          </w:rPr>
          <w:tab/>
          <w:delText>17</w:delText>
        </w:r>
      </w:del>
    </w:p>
    <w:p w14:paraId="7EBBF7AE" w14:textId="4B77DAD5" w:rsidR="001864F9" w:rsidDel="001864F9" w:rsidRDefault="001864F9">
      <w:pPr>
        <w:pStyle w:val="Sumrio3"/>
        <w:rPr>
          <w:del w:id="1050" w:author="Ryan Lemos" w:date="2019-10-14T19:20:00Z"/>
          <w:rFonts w:asciiTheme="minorHAnsi" w:eastAsiaTheme="minorEastAsia" w:hAnsiTheme="minorHAnsi" w:cstheme="minorBidi"/>
          <w:b w:val="0"/>
          <w:iCs w:val="0"/>
          <w:noProof/>
          <w:sz w:val="22"/>
          <w:szCs w:val="22"/>
          <w:lang w:eastAsia="pt-BR"/>
        </w:rPr>
      </w:pPr>
      <w:del w:id="1051" w:author="Ryan Lemos" w:date="2019-10-14T19:20:00Z">
        <w:r w:rsidDel="001864F9">
          <w:rPr>
            <w:noProof/>
          </w:rPr>
          <w:delText>2.2.3</w:delText>
        </w:r>
        <w:r w:rsidDel="001864F9">
          <w:rPr>
            <w:rFonts w:asciiTheme="minorHAnsi" w:eastAsiaTheme="minorEastAsia" w:hAnsiTheme="minorHAnsi" w:cstheme="minorBidi"/>
            <w:b w:val="0"/>
            <w:iCs w:val="0"/>
            <w:noProof/>
            <w:sz w:val="22"/>
            <w:szCs w:val="22"/>
            <w:lang w:eastAsia="pt-BR"/>
          </w:rPr>
          <w:tab/>
        </w:r>
        <w:r w:rsidDel="001864F9">
          <w:rPr>
            <w:noProof/>
          </w:rPr>
          <w:delText>Engenharia de Software</w:delText>
        </w:r>
        <w:r w:rsidDel="001864F9">
          <w:rPr>
            <w:noProof/>
          </w:rPr>
          <w:tab/>
          <w:delText>18</w:delText>
        </w:r>
      </w:del>
    </w:p>
    <w:p w14:paraId="0C19DBE7" w14:textId="186EE0A9" w:rsidR="001864F9" w:rsidDel="001864F9" w:rsidRDefault="001864F9">
      <w:pPr>
        <w:pStyle w:val="Sumrio4"/>
        <w:tabs>
          <w:tab w:val="left" w:pos="1200"/>
          <w:tab w:val="right" w:leader="dot" w:pos="9061"/>
        </w:tabs>
        <w:rPr>
          <w:del w:id="1052" w:author="Ryan Lemos" w:date="2019-10-14T19:20:00Z"/>
          <w:rFonts w:asciiTheme="minorHAnsi" w:eastAsiaTheme="minorEastAsia" w:hAnsiTheme="minorHAnsi" w:cstheme="minorBidi"/>
          <w:noProof/>
          <w:sz w:val="22"/>
          <w:szCs w:val="22"/>
          <w:lang w:eastAsia="pt-BR"/>
        </w:rPr>
      </w:pPr>
      <w:del w:id="1053" w:author="Ryan Lemos" w:date="2019-10-14T19:20:00Z">
        <w:r w:rsidDel="001864F9">
          <w:rPr>
            <w:noProof/>
          </w:rPr>
          <w:delText>2.2.3.1</w:delText>
        </w:r>
        <w:r w:rsidDel="001864F9">
          <w:rPr>
            <w:rFonts w:asciiTheme="minorHAnsi" w:eastAsiaTheme="minorEastAsia" w:hAnsiTheme="minorHAnsi" w:cstheme="minorBidi"/>
            <w:noProof/>
            <w:sz w:val="22"/>
            <w:szCs w:val="22"/>
            <w:lang w:eastAsia="pt-BR"/>
          </w:rPr>
          <w:tab/>
        </w:r>
        <w:r w:rsidDel="001864F9">
          <w:rPr>
            <w:noProof/>
          </w:rPr>
          <w:delText xml:space="preserve">Modelagem de processos com o </w:delText>
        </w:r>
        <w:r w:rsidRPr="0010115A" w:rsidDel="001864F9">
          <w:rPr>
            <w:i/>
            <w:noProof/>
          </w:rPr>
          <w:delText>Business Process Model and Notation</w:delText>
        </w:r>
        <w:r w:rsidDel="001864F9">
          <w:rPr>
            <w:noProof/>
          </w:rPr>
          <w:delText xml:space="preserve"> (BPMN)</w:delText>
        </w:r>
        <w:r w:rsidDel="001864F9">
          <w:rPr>
            <w:noProof/>
          </w:rPr>
          <w:tab/>
          <w:delText>20</w:delText>
        </w:r>
      </w:del>
    </w:p>
    <w:p w14:paraId="5715F2FA" w14:textId="3EA71502" w:rsidR="001864F9" w:rsidDel="001864F9" w:rsidRDefault="001864F9">
      <w:pPr>
        <w:pStyle w:val="Sumrio4"/>
        <w:tabs>
          <w:tab w:val="left" w:pos="1200"/>
          <w:tab w:val="right" w:leader="dot" w:pos="9061"/>
        </w:tabs>
        <w:rPr>
          <w:del w:id="1054" w:author="Ryan Lemos" w:date="2019-10-14T19:20:00Z"/>
          <w:rFonts w:asciiTheme="minorHAnsi" w:eastAsiaTheme="minorEastAsia" w:hAnsiTheme="minorHAnsi" w:cstheme="minorBidi"/>
          <w:noProof/>
          <w:sz w:val="22"/>
          <w:szCs w:val="22"/>
          <w:lang w:eastAsia="pt-BR"/>
        </w:rPr>
      </w:pPr>
      <w:del w:id="1055" w:author="Ryan Lemos" w:date="2019-10-14T19:20:00Z">
        <w:r w:rsidDel="001864F9">
          <w:rPr>
            <w:noProof/>
          </w:rPr>
          <w:delText>2.2.3.2</w:delText>
        </w:r>
        <w:r w:rsidDel="001864F9">
          <w:rPr>
            <w:rFonts w:asciiTheme="minorHAnsi" w:eastAsiaTheme="minorEastAsia" w:hAnsiTheme="minorHAnsi" w:cstheme="minorBidi"/>
            <w:noProof/>
            <w:sz w:val="22"/>
            <w:szCs w:val="22"/>
            <w:lang w:eastAsia="pt-BR"/>
          </w:rPr>
          <w:tab/>
        </w:r>
        <w:r w:rsidDel="001864F9">
          <w:rPr>
            <w:noProof/>
          </w:rPr>
          <w:delText>Metodologia Ágil</w:delText>
        </w:r>
        <w:r w:rsidDel="001864F9">
          <w:rPr>
            <w:noProof/>
          </w:rPr>
          <w:tab/>
          <w:delText>24</w:delText>
        </w:r>
      </w:del>
    </w:p>
    <w:p w14:paraId="0017344B" w14:textId="19F5727C" w:rsidR="001864F9" w:rsidDel="001864F9" w:rsidRDefault="001864F9">
      <w:pPr>
        <w:pStyle w:val="Sumrio4"/>
        <w:tabs>
          <w:tab w:val="left" w:pos="1200"/>
          <w:tab w:val="right" w:leader="dot" w:pos="9061"/>
        </w:tabs>
        <w:rPr>
          <w:del w:id="1056" w:author="Ryan Lemos" w:date="2019-10-14T19:20:00Z"/>
          <w:rFonts w:asciiTheme="minorHAnsi" w:eastAsiaTheme="minorEastAsia" w:hAnsiTheme="minorHAnsi" w:cstheme="minorBidi"/>
          <w:noProof/>
          <w:sz w:val="22"/>
          <w:szCs w:val="22"/>
          <w:lang w:eastAsia="pt-BR"/>
        </w:rPr>
      </w:pPr>
      <w:del w:id="1057" w:author="Ryan Lemos" w:date="2019-10-14T19:20:00Z">
        <w:r w:rsidDel="001864F9">
          <w:rPr>
            <w:noProof/>
          </w:rPr>
          <w:delText>2.2.3.3</w:delText>
        </w:r>
        <w:r w:rsidDel="001864F9">
          <w:rPr>
            <w:rFonts w:asciiTheme="minorHAnsi" w:eastAsiaTheme="minorEastAsia" w:hAnsiTheme="minorHAnsi" w:cstheme="minorBidi"/>
            <w:noProof/>
            <w:sz w:val="22"/>
            <w:szCs w:val="22"/>
            <w:lang w:eastAsia="pt-BR"/>
          </w:rPr>
          <w:tab/>
        </w:r>
        <w:r w:rsidRPr="0010115A" w:rsidDel="001864F9">
          <w:rPr>
            <w:i/>
            <w:noProof/>
          </w:rPr>
          <w:delText>Extreme Programming</w:delText>
        </w:r>
        <w:r w:rsidDel="001864F9">
          <w:rPr>
            <w:noProof/>
          </w:rPr>
          <w:delText xml:space="preserve"> (XP)</w:delText>
        </w:r>
        <w:r w:rsidDel="001864F9">
          <w:rPr>
            <w:noProof/>
          </w:rPr>
          <w:tab/>
          <w:delText>25</w:delText>
        </w:r>
      </w:del>
    </w:p>
    <w:p w14:paraId="153DE210" w14:textId="2C3C2C39" w:rsidR="001864F9" w:rsidDel="001864F9" w:rsidRDefault="001864F9">
      <w:pPr>
        <w:pStyle w:val="Sumrio3"/>
        <w:rPr>
          <w:del w:id="1058" w:author="Ryan Lemos" w:date="2019-10-14T19:20:00Z"/>
          <w:rFonts w:asciiTheme="minorHAnsi" w:eastAsiaTheme="minorEastAsia" w:hAnsiTheme="minorHAnsi" w:cstheme="minorBidi"/>
          <w:b w:val="0"/>
          <w:iCs w:val="0"/>
          <w:noProof/>
          <w:sz w:val="22"/>
          <w:szCs w:val="22"/>
          <w:lang w:eastAsia="pt-BR"/>
        </w:rPr>
      </w:pPr>
      <w:del w:id="1059" w:author="Ryan Lemos" w:date="2019-10-14T19:20:00Z">
        <w:r w:rsidDel="001864F9">
          <w:rPr>
            <w:noProof/>
          </w:rPr>
          <w:delText>2.2.4</w:delText>
        </w:r>
        <w:r w:rsidDel="001864F9">
          <w:rPr>
            <w:rFonts w:asciiTheme="minorHAnsi" w:eastAsiaTheme="minorEastAsia" w:hAnsiTheme="minorHAnsi" w:cstheme="minorBidi"/>
            <w:b w:val="0"/>
            <w:iCs w:val="0"/>
            <w:noProof/>
            <w:sz w:val="22"/>
            <w:szCs w:val="22"/>
            <w:lang w:eastAsia="pt-BR"/>
          </w:rPr>
          <w:tab/>
        </w:r>
        <w:r w:rsidDel="001864F9">
          <w:rPr>
            <w:noProof/>
          </w:rPr>
          <w:delText>Tecnologias para desenvolvimento WEB</w:delText>
        </w:r>
        <w:r w:rsidDel="001864F9">
          <w:rPr>
            <w:noProof/>
          </w:rPr>
          <w:tab/>
          <w:delText>27</w:delText>
        </w:r>
      </w:del>
    </w:p>
    <w:p w14:paraId="021637DD" w14:textId="1E4D9869" w:rsidR="001864F9" w:rsidDel="001864F9" w:rsidRDefault="001864F9">
      <w:pPr>
        <w:pStyle w:val="Sumrio4"/>
        <w:tabs>
          <w:tab w:val="left" w:pos="1200"/>
          <w:tab w:val="right" w:leader="dot" w:pos="9061"/>
        </w:tabs>
        <w:rPr>
          <w:del w:id="1060" w:author="Ryan Lemos" w:date="2019-10-14T19:20:00Z"/>
          <w:rFonts w:asciiTheme="minorHAnsi" w:eastAsiaTheme="minorEastAsia" w:hAnsiTheme="minorHAnsi" w:cstheme="minorBidi"/>
          <w:noProof/>
          <w:sz w:val="22"/>
          <w:szCs w:val="22"/>
          <w:lang w:eastAsia="pt-BR"/>
        </w:rPr>
      </w:pPr>
      <w:del w:id="1061" w:author="Ryan Lemos" w:date="2019-10-14T19:20:00Z">
        <w:r w:rsidDel="001864F9">
          <w:rPr>
            <w:noProof/>
          </w:rPr>
          <w:delText>2.2.4.1</w:delText>
        </w:r>
        <w:r w:rsidDel="001864F9">
          <w:rPr>
            <w:rFonts w:asciiTheme="minorHAnsi" w:eastAsiaTheme="minorEastAsia" w:hAnsiTheme="minorHAnsi" w:cstheme="minorBidi"/>
            <w:noProof/>
            <w:sz w:val="22"/>
            <w:szCs w:val="22"/>
            <w:lang w:eastAsia="pt-BR"/>
          </w:rPr>
          <w:tab/>
        </w:r>
        <w:r w:rsidRPr="0010115A" w:rsidDel="001864F9">
          <w:rPr>
            <w:i/>
            <w:noProof/>
          </w:rPr>
          <w:delText>Visual Studio Code</w:delText>
        </w:r>
        <w:r w:rsidDel="001864F9">
          <w:rPr>
            <w:noProof/>
          </w:rPr>
          <w:delText xml:space="preserve"> (VSCODE)</w:delText>
        </w:r>
        <w:r w:rsidDel="001864F9">
          <w:rPr>
            <w:noProof/>
          </w:rPr>
          <w:tab/>
          <w:delText>28</w:delText>
        </w:r>
      </w:del>
    </w:p>
    <w:p w14:paraId="2969D553" w14:textId="5F1B9B08" w:rsidR="001864F9" w:rsidRPr="001864F9" w:rsidDel="001864F9" w:rsidRDefault="001864F9">
      <w:pPr>
        <w:pStyle w:val="Sumrio4"/>
        <w:tabs>
          <w:tab w:val="left" w:pos="1200"/>
          <w:tab w:val="right" w:leader="dot" w:pos="9061"/>
        </w:tabs>
        <w:rPr>
          <w:del w:id="1062" w:author="Ryan Lemos" w:date="2019-10-14T19:20:00Z"/>
          <w:rFonts w:asciiTheme="minorHAnsi" w:eastAsiaTheme="minorEastAsia" w:hAnsiTheme="minorHAnsi" w:cstheme="minorBidi"/>
          <w:noProof/>
          <w:sz w:val="22"/>
          <w:szCs w:val="22"/>
          <w:lang w:eastAsia="pt-BR"/>
        </w:rPr>
      </w:pPr>
      <w:del w:id="1063" w:author="Ryan Lemos" w:date="2019-10-14T19:20:00Z">
        <w:r w:rsidRPr="001864F9" w:rsidDel="001864F9">
          <w:rPr>
            <w:noProof/>
            <w:rPrChange w:id="1064" w:author="Ryan Lemos" w:date="2019-10-14T19:20:00Z">
              <w:rPr>
                <w:noProof/>
                <w:lang w:val="en-US"/>
              </w:rPr>
            </w:rPrChange>
          </w:rPr>
          <w:delText>2.2.4.2</w:delText>
        </w:r>
        <w:r w:rsidRPr="001864F9" w:rsidDel="001864F9">
          <w:rPr>
            <w:rFonts w:asciiTheme="minorHAnsi" w:eastAsiaTheme="minorEastAsia" w:hAnsiTheme="minorHAnsi" w:cstheme="minorBidi"/>
            <w:noProof/>
            <w:sz w:val="22"/>
            <w:lang w:eastAsia="pt-BR"/>
          </w:rPr>
          <w:tab/>
        </w:r>
        <w:r w:rsidRPr="001864F9" w:rsidDel="001864F9">
          <w:rPr>
            <w:i/>
            <w:noProof/>
            <w:rPrChange w:id="1065" w:author="Ryan Lemos" w:date="2019-10-14T19:20:00Z">
              <w:rPr>
                <w:i/>
                <w:noProof/>
                <w:lang w:val="en-US"/>
              </w:rPr>
            </w:rPrChange>
          </w:rPr>
          <w:delText>Hyper Text Markup Language</w:delText>
        </w:r>
        <w:r w:rsidRPr="001864F9" w:rsidDel="001864F9">
          <w:rPr>
            <w:noProof/>
            <w:rPrChange w:id="1066" w:author="Ryan Lemos" w:date="2019-10-14T19:20:00Z">
              <w:rPr>
                <w:noProof/>
                <w:lang w:val="en-US"/>
              </w:rPr>
            </w:rPrChange>
          </w:rPr>
          <w:delText xml:space="preserve"> (HTML)</w:delText>
        </w:r>
        <w:r w:rsidRPr="001864F9" w:rsidDel="001864F9">
          <w:rPr>
            <w:noProof/>
          </w:rPr>
          <w:tab/>
        </w:r>
      </w:del>
      <w:del w:id="1067" w:author="Ryan Lemos" w:date="2019-10-14T19:19:00Z">
        <w:r w:rsidRPr="001864F9" w:rsidDel="001864F9">
          <w:rPr>
            <w:noProof/>
          </w:rPr>
          <w:delText>28</w:delText>
        </w:r>
      </w:del>
    </w:p>
    <w:p w14:paraId="5C298FBD" w14:textId="41176BEE" w:rsidR="001864F9" w:rsidRPr="001864F9" w:rsidDel="001864F9" w:rsidRDefault="001864F9">
      <w:pPr>
        <w:pStyle w:val="Sumrio4"/>
        <w:tabs>
          <w:tab w:val="left" w:pos="1200"/>
          <w:tab w:val="right" w:leader="dot" w:pos="9061"/>
        </w:tabs>
        <w:rPr>
          <w:del w:id="1068" w:author="Ryan Lemos" w:date="2019-10-14T19:20:00Z"/>
          <w:rFonts w:asciiTheme="minorHAnsi" w:eastAsiaTheme="minorEastAsia" w:hAnsiTheme="minorHAnsi" w:cstheme="minorBidi"/>
          <w:noProof/>
          <w:sz w:val="22"/>
          <w:szCs w:val="22"/>
          <w:lang w:eastAsia="pt-BR"/>
        </w:rPr>
      </w:pPr>
      <w:del w:id="1069" w:author="Ryan Lemos" w:date="2019-10-14T19:20:00Z">
        <w:r w:rsidRPr="001864F9" w:rsidDel="001864F9">
          <w:rPr>
            <w:noProof/>
          </w:rPr>
          <w:delText>2.2.4.3</w:delText>
        </w:r>
        <w:r w:rsidRPr="001864F9" w:rsidDel="001864F9">
          <w:rPr>
            <w:rFonts w:asciiTheme="minorHAnsi" w:eastAsiaTheme="minorEastAsia" w:hAnsiTheme="minorHAnsi" w:cstheme="minorBidi"/>
            <w:noProof/>
            <w:sz w:val="22"/>
            <w:lang w:eastAsia="pt-BR"/>
          </w:rPr>
          <w:tab/>
        </w:r>
        <w:r w:rsidRPr="001864F9" w:rsidDel="001864F9">
          <w:rPr>
            <w:i/>
            <w:noProof/>
          </w:rPr>
          <w:delText>Cascading Style Sheets</w:delText>
        </w:r>
        <w:r w:rsidRPr="001864F9" w:rsidDel="001864F9">
          <w:rPr>
            <w:noProof/>
          </w:rPr>
          <w:delText xml:space="preserve"> (CSS)</w:delText>
        </w:r>
        <w:r w:rsidRPr="001864F9" w:rsidDel="001864F9">
          <w:rPr>
            <w:noProof/>
          </w:rPr>
          <w:tab/>
        </w:r>
      </w:del>
      <w:del w:id="1070" w:author="Ryan Lemos" w:date="2019-10-14T19:19:00Z">
        <w:r w:rsidRPr="001864F9" w:rsidDel="001864F9">
          <w:rPr>
            <w:noProof/>
          </w:rPr>
          <w:delText>29</w:delText>
        </w:r>
      </w:del>
    </w:p>
    <w:p w14:paraId="417C21F9" w14:textId="3A946420" w:rsidR="001864F9" w:rsidRPr="001864F9" w:rsidDel="001864F9" w:rsidRDefault="001864F9">
      <w:pPr>
        <w:pStyle w:val="Sumrio4"/>
        <w:tabs>
          <w:tab w:val="left" w:pos="1200"/>
          <w:tab w:val="right" w:leader="dot" w:pos="9061"/>
        </w:tabs>
        <w:rPr>
          <w:del w:id="1071" w:author="Ryan Lemos" w:date="2019-10-14T19:20:00Z"/>
          <w:rFonts w:asciiTheme="minorHAnsi" w:eastAsiaTheme="minorEastAsia" w:hAnsiTheme="minorHAnsi" w:cstheme="minorBidi"/>
          <w:noProof/>
          <w:sz w:val="22"/>
          <w:szCs w:val="22"/>
          <w:lang w:eastAsia="pt-BR"/>
        </w:rPr>
      </w:pPr>
      <w:del w:id="1072" w:author="Ryan Lemos" w:date="2019-10-14T19:20:00Z">
        <w:r w:rsidRPr="001864F9" w:rsidDel="001864F9">
          <w:rPr>
            <w:noProof/>
          </w:rPr>
          <w:delText>2.2.4.4</w:delText>
        </w:r>
        <w:r w:rsidRPr="001864F9" w:rsidDel="001864F9">
          <w:rPr>
            <w:rFonts w:asciiTheme="minorHAnsi" w:eastAsiaTheme="minorEastAsia" w:hAnsiTheme="minorHAnsi" w:cstheme="minorBidi"/>
            <w:noProof/>
            <w:sz w:val="22"/>
            <w:lang w:eastAsia="pt-BR"/>
          </w:rPr>
          <w:tab/>
        </w:r>
        <w:r w:rsidRPr="001864F9" w:rsidDel="001864F9">
          <w:rPr>
            <w:noProof/>
          </w:rPr>
          <w:delText>JavaScript (JS)</w:delText>
        </w:r>
        <w:r w:rsidRPr="001864F9" w:rsidDel="001864F9">
          <w:rPr>
            <w:noProof/>
          </w:rPr>
          <w:tab/>
        </w:r>
      </w:del>
      <w:del w:id="1073" w:author="Ryan Lemos" w:date="2019-10-14T19:19:00Z">
        <w:r w:rsidRPr="001864F9" w:rsidDel="001864F9">
          <w:rPr>
            <w:noProof/>
          </w:rPr>
          <w:delText>30</w:delText>
        </w:r>
      </w:del>
    </w:p>
    <w:p w14:paraId="52301EE7" w14:textId="69D1F138" w:rsidR="001864F9" w:rsidRPr="001864F9" w:rsidDel="001864F9" w:rsidRDefault="001864F9">
      <w:pPr>
        <w:pStyle w:val="Sumrio4"/>
        <w:tabs>
          <w:tab w:val="left" w:pos="1200"/>
          <w:tab w:val="right" w:leader="dot" w:pos="9061"/>
        </w:tabs>
        <w:rPr>
          <w:del w:id="1074" w:author="Ryan Lemos" w:date="2019-10-14T19:20:00Z"/>
          <w:rFonts w:asciiTheme="minorHAnsi" w:eastAsiaTheme="minorEastAsia" w:hAnsiTheme="minorHAnsi" w:cstheme="minorBidi"/>
          <w:noProof/>
          <w:sz w:val="22"/>
          <w:szCs w:val="22"/>
          <w:lang w:eastAsia="pt-BR"/>
        </w:rPr>
      </w:pPr>
      <w:del w:id="1075" w:author="Ryan Lemos" w:date="2019-10-14T19:20:00Z">
        <w:r w:rsidRPr="001864F9" w:rsidDel="001864F9">
          <w:rPr>
            <w:noProof/>
          </w:rPr>
          <w:delText>2.2.4.5</w:delText>
        </w:r>
        <w:r w:rsidRPr="001864F9" w:rsidDel="001864F9">
          <w:rPr>
            <w:rFonts w:asciiTheme="minorHAnsi" w:eastAsiaTheme="minorEastAsia" w:hAnsiTheme="minorHAnsi" w:cstheme="minorBidi"/>
            <w:noProof/>
            <w:sz w:val="22"/>
            <w:lang w:eastAsia="pt-BR"/>
          </w:rPr>
          <w:tab/>
        </w:r>
        <w:r w:rsidRPr="001864F9" w:rsidDel="001864F9">
          <w:rPr>
            <w:noProof/>
          </w:rPr>
          <w:delText xml:space="preserve">JavaScript </w:delText>
        </w:r>
        <w:r w:rsidRPr="001864F9" w:rsidDel="001864F9">
          <w:rPr>
            <w:i/>
            <w:noProof/>
          </w:rPr>
          <w:delText>Object Notation</w:delText>
        </w:r>
        <w:r w:rsidRPr="001864F9" w:rsidDel="001864F9">
          <w:rPr>
            <w:noProof/>
          </w:rPr>
          <w:delText xml:space="preserve"> (JSON)</w:delText>
        </w:r>
        <w:r w:rsidRPr="001864F9" w:rsidDel="001864F9">
          <w:rPr>
            <w:noProof/>
          </w:rPr>
          <w:tab/>
        </w:r>
      </w:del>
      <w:del w:id="1076" w:author="Ryan Lemos" w:date="2019-10-14T19:19:00Z">
        <w:r w:rsidRPr="001864F9" w:rsidDel="001864F9">
          <w:rPr>
            <w:noProof/>
          </w:rPr>
          <w:delText>31</w:delText>
        </w:r>
      </w:del>
    </w:p>
    <w:p w14:paraId="1B1E6EC5" w14:textId="361FEA21" w:rsidR="001864F9" w:rsidRPr="001864F9" w:rsidDel="001864F9" w:rsidRDefault="001864F9">
      <w:pPr>
        <w:pStyle w:val="Sumrio4"/>
        <w:tabs>
          <w:tab w:val="left" w:pos="1200"/>
          <w:tab w:val="right" w:leader="dot" w:pos="9061"/>
        </w:tabs>
        <w:rPr>
          <w:del w:id="1077" w:author="Ryan Lemos" w:date="2019-10-14T19:20:00Z"/>
          <w:rFonts w:asciiTheme="minorHAnsi" w:eastAsiaTheme="minorEastAsia" w:hAnsiTheme="minorHAnsi" w:cstheme="minorBidi"/>
          <w:noProof/>
          <w:sz w:val="22"/>
          <w:szCs w:val="22"/>
          <w:lang w:eastAsia="pt-BR"/>
        </w:rPr>
      </w:pPr>
      <w:del w:id="1078" w:author="Ryan Lemos" w:date="2019-10-14T19:20:00Z">
        <w:r w:rsidRPr="001864F9" w:rsidDel="001864F9">
          <w:rPr>
            <w:noProof/>
          </w:rPr>
          <w:delText>2.2.4.6</w:delText>
        </w:r>
        <w:r w:rsidRPr="001864F9" w:rsidDel="001864F9">
          <w:rPr>
            <w:rFonts w:asciiTheme="minorHAnsi" w:eastAsiaTheme="minorEastAsia" w:hAnsiTheme="minorHAnsi" w:cstheme="minorBidi"/>
            <w:noProof/>
            <w:sz w:val="22"/>
            <w:lang w:eastAsia="pt-BR"/>
          </w:rPr>
          <w:tab/>
        </w:r>
        <w:r w:rsidRPr="001864F9" w:rsidDel="001864F9">
          <w:rPr>
            <w:noProof/>
          </w:rPr>
          <w:delText>TypeScript</w:delText>
        </w:r>
        <w:r w:rsidRPr="001864F9" w:rsidDel="001864F9">
          <w:rPr>
            <w:noProof/>
          </w:rPr>
          <w:tab/>
        </w:r>
      </w:del>
      <w:del w:id="1079" w:author="Ryan Lemos" w:date="2019-10-14T19:19:00Z">
        <w:r w:rsidRPr="001864F9" w:rsidDel="001864F9">
          <w:rPr>
            <w:noProof/>
          </w:rPr>
          <w:delText>31</w:delText>
        </w:r>
      </w:del>
    </w:p>
    <w:p w14:paraId="798C2FCA" w14:textId="0165C657" w:rsidR="001864F9" w:rsidRPr="001864F9" w:rsidDel="001864F9" w:rsidRDefault="001864F9">
      <w:pPr>
        <w:pStyle w:val="Sumrio4"/>
        <w:tabs>
          <w:tab w:val="left" w:pos="1200"/>
          <w:tab w:val="right" w:leader="dot" w:pos="9061"/>
        </w:tabs>
        <w:rPr>
          <w:del w:id="1080" w:author="Ryan Lemos" w:date="2019-10-14T19:20:00Z"/>
          <w:rFonts w:asciiTheme="minorHAnsi" w:eastAsiaTheme="minorEastAsia" w:hAnsiTheme="minorHAnsi" w:cstheme="minorBidi"/>
          <w:noProof/>
          <w:sz w:val="22"/>
          <w:szCs w:val="22"/>
          <w:lang w:eastAsia="pt-BR"/>
        </w:rPr>
      </w:pPr>
      <w:del w:id="1081" w:author="Ryan Lemos" w:date="2019-10-14T19:20:00Z">
        <w:r w:rsidRPr="001864F9" w:rsidDel="001864F9">
          <w:rPr>
            <w:noProof/>
          </w:rPr>
          <w:delText>2.2.4.7</w:delText>
        </w:r>
        <w:r w:rsidRPr="001864F9" w:rsidDel="001864F9">
          <w:rPr>
            <w:rFonts w:asciiTheme="minorHAnsi" w:eastAsiaTheme="minorEastAsia" w:hAnsiTheme="minorHAnsi" w:cstheme="minorBidi"/>
            <w:noProof/>
            <w:sz w:val="22"/>
            <w:lang w:eastAsia="pt-BR"/>
          </w:rPr>
          <w:tab/>
        </w:r>
        <w:r w:rsidRPr="001864F9" w:rsidDel="001864F9">
          <w:rPr>
            <w:noProof/>
          </w:rPr>
          <w:delText>Angular</w:delText>
        </w:r>
        <w:r w:rsidRPr="001864F9" w:rsidDel="001864F9">
          <w:rPr>
            <w:noProof/>
          </w:rPr>
          <w:tab/>
        </w:r>
      </w:del>
      <w:del w:id="1082" w:author="Ryan Lemos" w:date="2019-10-14T19:19:00Z">
        <w:r w:rsidRPr="001864F9" w:rsidDel="001864F9">
          <w:rPr>
            <w:noProof/>
          </w:rPr>
          <w:delText>32</w:delText>
        </w:r>
      </w:del>
    </w:p>
    <w:p w14:paraId="12124961" w14:textId="38769C9F" w:rsidR="001864F9" w:rsidRPr="001864F9" w:rsidDel="001864F9" w:rsidRDefault="001864F9">
      <w:pPr>
        <w:pStyle w:val="Sumrio4"/>
        <w:tabs>
          <w:tab w:val="left" w:pos="1200"/>
          <w:tab w:val="right" w:leader="dot" w:pos="9061"/>
        </w:tabs>
        <w:rPr>
          <w:del w:id="1083" w:author="Ryan Lemos" w:date="2019-10-14T19:20:00Z"/>
          <w:rFonts w:asciiTheme="minorHAnsi" w:eastAsiaTheme="minorEastAsia" w:hAnsiTheme="minorHAnsi" w:cstheme="minorBidi"/>
          <w:noProof/>
          <w:sz w:val="22"/>
          <w:szCs w:val="22"/>
          <w:lang w:eastAsia="pt-BR"/>
        </w:rPr>
      </w:pPr>
      <w:del w:id="1084" w:author="Ryan Lemos" w:date="2019-10-14T19:20:00Z">
        <w:r w:rsidRPr="001864F9" w:rsidDel="001864F9">
          <w:rPr>
            <w:noProof/>
          </w:rPr>
          <w:delText>2.2.4.8</w:delText>
        </w:r>
        <w:r w:rsidRPr="001864F9" w:rsidDel="001864F9">
          <w:rPr>
            <w:rFonts w:asciiTheme="minorHAnsi" w:eastAsiaTheme="minorEastAsia" w:hAnsiTheme="minorHAnsi" w:cstheme="minorBidi"/>
            <w:noProof/>
            <w:sz w:val="22"/>
            <w:lang w:eastAsia="pt-BR"/>
          </w:rPr>
          <w:tab/>
        </w:r>
        <w:r w:rsidRPr="001864F9" w:rsidDel="001864F9">
          <w:rPr>
            <w:i/>
            <w:noProof/>
          </w:rPr>
          <w:delText>Hypertext PreProcessor</w:delText>
        </w:r>
        <w:r w:rsidRPr="001864F9" w:rsidDel="001864F9">
          <w:rPr>
            <w:noProof/>
          </w:rPr>
          <w:delText xml:space="preserve"> (PHP)</w:delText>
        </w:r>
        <w:r w:rsidRPr="001864F9" w:rsidDel="001864F9">
          <w:rPr>
            <w:noProof/>
          </w:rPr>
          <w:tab/>
        </w:r>
      </w:del>
      <w:del w:id="1085" w:author="Ryan Lemos" w:date="2019-10-14T19:19:00Z">
        <w:r w:rsidRPr="001864F9" w:rsidDel="001864F9">
          <w:rPr>
            <w:noProof/>
          </w:rPr>
          <w:delText>33</w:delText>
        </w:r>
      </w:del>
    </w:p>
    <w:p w14:paraId="6295BE6A" w14:textId="39634F43" w:rsidR="001864F9" w:rsidRPr="001864F9" w:rsidDel="001864F9" w:rsidRDefault="001864F9">
      <w:pPr>
        <w:pStyle w:val="Sumrio4"/>
        <w:tabs>
          <w:tab w:val="left" w:pos="1200"/>
          <w:tab w:val="right" w:leader="dot" w:pos="9061"/>
        </w:tabs>
        <w:rPr>
          <w:del w:id="1086" w:author="Ryan Lemos" w:date="2019-10-14T19:20:00Z"/>
          <w:rFonts w:asciiTheme="minorHAnsi" w:eastAsiaTheme="minorEastAsia" w:hAnsiTheme="minorHAnsi" w:cstheme="minorBidi"/>
          <w:noProof/>
          <w:sz w:val="22"/>
          <w:szCs w:val="22"/>
          <w:lang w:eastAsia="pt-BR"/>
        </w:rPr>
      </w:pPr>
      <w:del w:id="1087" w:author="Ryan Lemos" w:date="2019-10-14T19:20:00Z">
        <w:r w:rsidRPr="001864F9" w:rsidDel="001864F9">
          <w:rPr>
            <w:noProof/>
          </w:rPr>
          <w:delText>2.2.4.9</w:delText>
        </w:r>
        <w:r w:rsidRPr="001864F9" w:rsidDel="001864F9">
          <w:rPr>
            <w:rFonts w:asciiTheme="minorHAnsi" w:eastAsiaTheme="minorEastAsia" w:hAnsiTheme="minorHAnsi" w:cstheme="minorBidi"/>
            <w:noProof/>
            <w:sz w:val="22"/>
            <w:lang w:eastAsia="pt-BR"/>
          </w:rPr>
          <w:tab/>
        </w:r>
        <w:r w:rsidRPr="001864F9" w:rsidDel="001864F9">
          <w:rPr>
            <w:i/>
            <w:noProof/>
          </w:rPr>
          <w:delText>Framework</w:delText>
        </w:r>
        <w:r w:rsidRPr="001864F9" w:rsidDel="001864F9">
          <w:rPr>
            <w:noProof/>
          </w:rPr>
          <w:delText xml:space="preserve"> Laravel</w:delText>
        </w:r>
        <w:r w:rsidRPr="001864F9" w:rsidDel="001864F9">
          <w:rPr>
            <w:noProof/>
          </w:rPr>
          <w:tab/>
        </w:r>
      </w:del>
      <w:del w:id="1088" w:author="Ryan Lemos" w:date="2019-10-14T19:19:00Z">
        <w:r w:rsidRPr="001864F9" w:rsidDel="001864F9">
          <w:rPr>
            <w:noProof/>
          </w:rPr>
          <w:delText>34</w:delText>
        </w:r>
      </w:del>
    </w:p>
    <w:p w14:paraId="25B6E0D8" w14:textId="31E497EE" w:rsidR="001864F9" w:rsidRPr="001864F9" w:rsidDel="001864F9" w:rsidRDefault="001864F9">
      <w:pPr>
        <w:pStyle w:val="Sumrio4"/>
        <w:tabs>
          <w:tab w:val="left" w:pos="1200"/>
          <w:tab w:val="right" w:leader="dot" w:pos="9061"/>
        </w:tabs>
        <w:rPr>
          <w:del w:id="1089" w:author="Ryan Lemos" w:date="2019-10-14T19:20:00Z"/>
          <w:rFonts w:asciiTheme="minorHAnsi" w:eastAsiaTheme="minorEastAsia" w:hAnsiTheme="minorHAnsi" w:cstheme="minorBidi"/>
          <w:noProof/>
          <w:sz w:val="22"/>
          <w:szCs w:val="22"/>
          <w:lang w:eastAsia="pt-BR"/>
        </w:rPr>
      </w:pPr>
      <w:del w:id="1090" w:author="Ryan Lemos" w:date="2019-10-14T19:20:00Z">
        <w:r w:rsidRPr="001864F9" w:rsidDel="001864F9">
          <w:rPr>
            <w:noProof/>
          </w:rPr>
          <w:delText>2.2.4.10</w:delText>
        </w:r>
        <w:r w:rsidRPr="001864F9" w:rsidDel="001864F9">
          <w:rPr>
            <w:rFonts w:asciiTheme="minorHAnsi" w:eastAsiaTheme="minorEastAsia" w:hAnsiTheme="minorHAnsi" w:cstheme="minorBidi"/>
            <w:noProof/>
            <w:sz w:val="22"/>
            <w:lang w:eastAsia="pt-BR"/>
          </w:rPr>
          <w:tab/>
        </w:r>
        <w:r w:rsidRPr="001864F9" w:rsidDel="001864F9">
          <w:rPr>
            <w:i/>
            <w:noProof/>
            <w:rPrChange w:id="1091" w:author="Ryan Lemos" w:date="2019-10-14T19:20:00Z">
              <w:rPr>
                <w:i/>
                <w:noProof/>
                <w:lang w:val="en-US"/>
              </w:rPr>
            </w:rPrChange>
          </w:rPr>
          <w:delText>Representational State Transfer</w:delText>
        </w:r>
        <w:r w:rsidRPr="001864F9" w:rsidDel="001864F9">
          <w:rPr>
            <w:noProof/>
            <w:rPrChange w:id="1092" w:author="Ryan Lemos" w:date="2019-10-14T19:20:00Z">
              <w:rPr>
                <w:noProof/>
                <w:lang w:val="en-US"/>
              </w:rPr>
            </w:rPrChange>
          </w:rPr>
          <w:delText xml:space="preserve"> (</w:delText>
        </w:r>
        <w:r w:rsidRPr="001864F9" w:rsidDel="001864F9">
          <w:rPr>
            <w:noProof/>
          </w:rPr>
          <w:delText>REST)</w:delText>
        </w:r>
        <w:r w:rsidRPr="001864F9" w:rsidDel="001864F9">
          <w:rPr>
            <w:noProof/>
          </w:rPr>
          <w:tab/>
        </w:r>
      </w:del>
      <w:del w:id="1093" w:author="Ryan Lemos" w:date="2019-10-14T19:19:00Z">
        <w:r w:rsidRPr="001864F9" w:rsidDel="001864F9">
          <w:rPr>
            <w:noProof/>
          </w:rPr>
          <w:delText>37</w:delText>
        </w:r>
      </w:del>
    </w:p>
    <w:p w14:paraId="73DC8D5E" w14:textId="350321AA" w:rsidR="001864F9" w:rsidDel="001864F9" w:rsidRDefault="001864F9">
      <w:pPr>
        <w:pStyle w:val="Sumrio4"/>
        <w:tabs>
          <w:tab w:val="left" w:pos="1200"/>
          <w:tab w:val="right" w:leader="dot" w:pos="9061"/>
        </w:tabs>
        <w:rPr>
          <w:del w:id="1094" w:author="Ryan Lemos" w:date="2019-10-14T19:20:00Z"/>
          <w:rFonts w:asciiTheme="minorHAnsi" w:eastAsiaTheme="minorEastAsia" w:hAnsiTheme="minorHAnsi" w:cstheme="minorBidi"/>
          <w:noProof/>
          <w:sz w:val="22"/>
          <w:szCs w:val="22"/>
          <w:lang w:eastAsia="pt-BR"/>
        </w:rPr>
      </w:pPr>
      <w:del w:id="1095" w:author="Ryan Lemos" w:date="2019-10-14T19:20:00Z">
        <w:r w:rsidRPr="001864F9" w:rsidDel="001864F9">
          <w:rPr>
            <w:noProof/>
            <w:rPrChange w:id="1096" w:author="Ryan Lemos" w:date="2019-10-14T19:19:00Z">
              <w:rPr>
                <w:noProof/>
                <w:lang w:val="en-US"/>
              </w:rPr>
            </w:rPrChange>
          </w:rPr>
          <w:delText>2.2.4.11</w:delText>
        </w:r>
        <w:r w:rsidDel="001864F9">
          <w:rPr>
            <w:rFonts w:asciiTheme="minorHAnsi" w:eastAsiaTheme="minorEastAsia" w:hAnsiTheme="minorHAnsi" w:cstheme="minorBidi"/>
            <w:noProof/>
            <w:sz w:val="22"/>
            <w:szCs w:val="22"/>
            <w:lang w:eastAsia="pt-BR"/>
          </w:rPr>
          <w:tab/>
        </w:r>
        <w:r w:rsidRPr="001864F9" w:rsidDel="001864F9">
          <w:rPr>
            <w:i/>
            <w:noProof/>
            <w:rPrChange w:id="1097" w:author="Ryan Lemos" w:date="2019-10-14T19:19:00Z">
              <w:rPr>
                <w:i/>
                <w:noProof/>
                <w:lang w:val="en-US"/>
              </w:rPr>
            </w:rPrChange>
          </w:rPr>
          <w:delText>Application Programming Interfaces</w:delText>
        </w:r>
        <w:r w:rsidRPr="001864F9" w:rsidDel="001864F9">
          <w:rPr>
            <w:noProof/>
            <w:rPrChange w:id="1098" w:author="Ryan Lemos" w:date="2019-10-14T19:19:00Z">
              <w:rPr>
                <w:noProof/>
                <w:lang w:val="en-US"/>
              </w:rPr>
            </w:rPrChange>
          </w:rPr>
          <w:delText xml:space="preserve"> (API)</w:delText>
        </w:r>
        <w:r w:rsidDel="001864F9">
          <w:rPr>
            <w:noProof/>
          </w:rPr>
          <w:tab/>
          <w:delText>37</w:delText>
        </w:r>
      </w:del>
    </w:p>
    <w:p w14:paraId="6F283340" w14:textId="12076112" w:rsidR="001864F9" w:rsidDel="001864F9" w:rsidRDefault="001864F9">
      <w:pPr>
        <w:pStyle w:val="Sumrio3"/>
        <w:rPr>
          <w:del w:id="1099" w:author="Ryan Lemos" w:date="2019-10-14T19:20:00Z"/>
          <w:rFonts w:asciiTheme="minorHAnsi" w:eastAsiaTheme="minorEastAsia" w:hAnsiTheme="minorHAnsi" w:cstheme="minorBidi"/>
          <w:b w:val="0"/>
          <w:iCs w:val="0"/>
          <w:noProof/>
          <w:sz w:val="22"/>
          <w:szCs w:val="22"/>
          <w:lang w:eastAsia="pt-BR"/>
        </w:rPr>
      </w:pPr>
      <w:del w:id="1100" w:author="Ryan Lemos" w:date="2019-10-14T19:20:00Z">
        <w:r w:rsidDel="001864F9">
          <w:rPr>
            <w:noProof/>
          </w:rPr>
          <w:delText>2.2.5</w:delText>
        </w:r>
        <w:r w:rsidDel="001864F9">
          <w:rPr>
            <w:rFonts w:asciiTheme="minorHAnsi" w:eastAsiaTheme="minorEastAsia" w:hAnsiTheme="minorHAnsi" w:cstheme="minorBidi"/>
            <w:b w:val="0"/>
            <w:iCs w:val="0"/>
            <w:noProof/>
            <w:sz w:val="22"/>
            <w:szCs w:val="22"/>
            <w:lang w:eastAsia="pt-BR"/>
          </w:rPr>
          <w:tab/>
        </w:r>
        <w:r w:rsidDel="001864F9">
          <w:rPr>
            <w:noProof/>
          </w:rPr>
          <w:delText>Banco de Dados (BD)</w:delText>
        </w:r>
        <w:r w:rsidDel="001864F9">
          <w:rPr>
            <w:noProof/>
          </w:rPr>
          <w:tab/>
          <w:delText>38</w:delText>
        </w:r>
      </w:del>
    </w:p>
    <w:p w14:paraId="744311DD" w14:textId="7E55DFBD" w:rsidR="001864F9" w:rsidDel="001864F9" w:rsidRDefault="001864F9">
      <w:pPr>
        <w:pStyle w:val="Sumrio3"/>
        <w:rPr>
          <w:del w:id="1101" w:author="Ryan Lemos" w:date="2019-10-14T19:20:00Z"/>
          <w:rFonts w:asciiTheme="minorHAnsi" w:eastAsiaTheme="minorEastAsia" w:hAnsiTheme="minorHAnsi" w:cstheme="minorBidi"/>
          <w:b w:val="0"/>
          <w:iCs w:val="0"/>
          <w:noProof/>
          <w:sz w:val="22"/>
          <w:szCs w:val="22"/>
          <w:lang w:eastAsia="pt-BR"/>
        </w:rPr>
      </w:pPr>
      <w:del w:id="1102" w:author="Ryan Lemos" w:date="2019-10-14T19:20:00Z">
        <w:r w:rsidDel="001864F9">
          <w:rPr>
            <w:noProof/>
          </w:rPr>
          <w:delText>2.2.6</w:delText>
        </w:r>
        <w:r w:rsidDel="001864F9">
          <w:rPr>
            <w:rFonts w:asciiTheme="minorHAnsi" w:eastAsiaTheme="minorEastAsia" w:hAnsiTheme="minorHAnsi" w:cstheme="minorBidi"/>
            <w:b w:val="0"/>
            <w:iCs w:val="0"/>
            <w:noProof/>
            <w:sz w:val="22"/>
            <w:szCs w:val="22"/>
            <w:lang w:eastAsia="pt-BR"/>
          </w:rPr>
          <w:tab/>
        </w:r>
        <w:r w:rsidDel="001864F9">
          <w:rPr>
            <w:noProof/>
          </w:rPr>
          <w:delText>Sistema de Gerenciamento de Banco de Dados (MySQL)</w:delText>
        </w:r>
        <w:r w:rsidDel="001864F9">
          <w:rPr>
            <w:noProof/>
          </w:rPr>
          <w:tab/>
          <w:delText>40</w:delText>
        </w:r>
      </w:del>
    </w:p>
    <w:p w14:paraId="4C112F9D" w14:textId="35BB66C9" w:rsidR="001864F9" w:rsidDel="001864F9" w:rsidRDefault="001864F9">
      <w:pPr>
        <w:pStyle w:val="Sumrio1"/>
        <w:tabs>
          <w:tab w:val="left" w:pos="1200"/>
          <w:tab w:val="right" w:leader="dot" w:pos="9061"/>
        </w:tabs>
        <w:rPr>
          <w:del w:id="1103" w:author="Ryan Lemos" w:date="2019-10-14T19:20:00Z"/>
          <w:rFonts w:asciiTheme="minorHAnsi" w:eastAsiaTheme="minorEastAsia" w:hAnsiTheme="minorHAnsi" w:cstheme="minorBidi"/>
          <w:b w:val="0"/>
          <w:bCs w:val="0"/>
          <w:caps w:val="0"/>
          <w:noProof/>
          <w:sz w:val="22"/>
          <w:szCs w:val="22"/>
          <w:lang w:eastAsia="pt-BR"/>
        </w:rPr>
      </w:pPr>
      <w:del w:id="1104" w:author="Ryan Lemos" w:date="2019-10-14T19:20:00Z">
        <w:r w:rsidDel="001864F9">
          <w:rPr>
            <w:noProof/>
          </w:rPr>
          <w:delText>3</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desenvolvimento do ambiente proposto</w:delText>
        </w:r>
        <w:r w:rsidDel="001864F9">
          <w:rPr>
            <w:noProof/>
          </w:rPr>
          <w:tab/>
          <w:delText>42</w:delText>
        </w:r>
      </w:del>
    </w:p>
    <w:p w14:paraId="4A5C7C44" w14:textId="2970A19F" w:rsidR="001864F9" w:rsidDel="001864F9" w:rsidRDefault="001864F9">
      <w:pPr>
        <w:pStyle w:val="Sumrio2"/>
        <w:tabs>
          <w:tab w:val="left" w:pos="1200"/>
          <w:tab w:val="right" w:leader="dot" w:pos="9061"/>
        </w:tabs>
        <w:rPr>
          <w:del w:id="1105" w:author="Ryan Lemos" w:date="2019-10-14T19:20:00Z"/>
          <w:rFonts w:asciiTheme="minorHAnsi" w:eastAsiaTheme="minorEastAsia" w:hAnsiTheme="minorHAnsi" w:cstheme="minorBidi"/>
          <w:caps w:val="0"/>
          <w:noProof/>
          <w:sz w:val="22"/>
          <w:szCs w:val="22"/>
          <w:lang w:eastAsia="pt-BR"/>
        </w:rPr>
      </w:pPr>
      <w:del w:id="1106" w:author="Ryan Lemos" w:date="2019-10-14T19:20:00Z">
        <w:r w:rsidDel="001864F9">
          <w:rPr>
            <w:noProof/>
          </w:rPr>
          <w:delText>3.1</w:delText>
        </w:r>
        <w:r w:rsidDel="001864F9">
          <w:rPr>
            <w:rFonts w:asciiTheme="minorHAnsi" w:eastAsiaTheme="minorEastAsia" w:hAnsiTheme="minorHAnsi" w:cstheme="minorBidi"/>
            <w:caps w:val="0"/>
            <w:noProof/>
            <w:sz w:val="22"/>
            <w:szCs w:val="22"/>
            <w:lang w:eastAsia="pt-BR"/>
          </w:rPr>
          <w:tab/>
        </w:r>
        <w:r w:rsidDel="001864F9">
          <w:rPr>
            <w:noProof/>
          </w:rPr>
          <w:delText>Ferramentas de desenvolvimento utilizadas</w:delText>
        </w:r>
        <w:r w:rsidDel="001864F9">
          <w:rPr>
            <w:noProof/>
          </w:rPr>
          <w:tab/>
          <w:delText>42</w:delText>
        </w:r>
      </w:del>
    </w:p>
    <w:p w14:paraId="59181B90" w14:textId="4ADA5C8E" w:rsidR="001864F9" w:rsidDel="001864F9" w:rsidRDefault="001864F9">
      <w:pPr>
        <w:pStyle w:val="Sumrio2"/>
        <w:tabs>
          <w:tab w:val="left" w:pos="1200"/>
          <w:tab w:val="right" w:leader="dot" w:pos="9061"/>
        </w:tabs>
        <w:rPr>
          <w:del w:id="1107" w:author="Ryan Lemos" w:date="2019-10-14T19:20:00Z"/>
          <w:rFonts w:asciiTheme="minorHAnsi" w:eastAsiaTheme="minorEastAsia" w:hAnsiTheme="minorHAnsi" w:cstheme="minorBidi"/>
          <w:caps w:val="0"/>
          <w:noProof/>
          <w:sz w:val="22"/>
          <w:szCs w:val="22"/>
          <w:lang w:eastAsia="pt-BR"/>
        </w:rPr>
      </w:pPr>
      <w:del w:id="1108" w:author="Ryan Lemos" w:date="2019-10-14T19:20:00Z">
        <w:r w:rsidDel="001864F9">
          <w:rPr>
            <w:noProof/>
          </w:rPr>
          <w:delText>3.2</w:delText>
        </w:r>
        <w:r w:rsidDel="001864F9">
          <w:rPr>
            <w:rFonts w:asciiTheme="minorHAnsi" w:eastAsiaTheme="minorEastAsia" w:hAnsiTheme="minorHAnsi" w:cstheme="minorBidi"/>
            <w:caps w:val="0"/>
            <w:noProof/>
            <w:sz w:val="22"/>
            <w:szCs w:val="22"/>
            <w:lang w:eastAsia="pt-BR"/>
          </w:rPr>
          <w:tab/>
        </w:r>
        <w:r w:rsidDel="001864F9">
          <w:rPr>
            <w:noProof/>
          </w:rPr>
          <w:delText>Estruturação do sistema</w:delText>
        </w:r>
        <w:r w:rsidDel="001864F9">
          <w:rPr>
            <w:noProof/>
          </w:rPr>
          <w:tab/>
          <w:delText>43</w:delText>
        </w:r>
      </w:del>
    </w:p>
    <w:p w14:paraId="0CE63B82" w14:textId="5D502E4A" w:rsidR="001864F9" w:rsidDel="001864F9" w:rsidRDefault="001864F9">
      <w:pPr>
        <w:pStyle w:val="Sumrio2"/>
        <w:tabs>
          <w:tab w:val="left" w:pos="1200"/>
          <w:tab w:val="right" w:leader="dot" w:pos="9061"/>
        </w:tabs>
        <w:rPr>
          <w:del w:id="1109" w:author="Ryan Lemos" w:date="2019-10-14T19:20:00Z"/>
          <w:rFonts w:asciiTheme="minorHAnsi" w:eastAsiaTheme="minorEastAsia" w:hAnsiTheme="minorHAnsi" w:cstheme="minorBidi"/>
          <w:caps w:val="0"/>
          <w:noProof/>
          <w:sz w:val="22"/>
          <w:szCs w:val="22"/>
          <w:lang w:eastAsia="pt-BR"/>
        </w:rPr>
      </w:pPr>
      <w:del w:id="1110" w:author="Ryan Lemos" w:date="2019-10-14T19:20:00Z">
        <w:r w:rsidDel="001864F9">
          <w:rPr>
            <w:noProof/>
          </w:rPr>
          <w:delText>3.3</w:delText>
        </w:r>
        <w:r w:rsidDel="001864F9">
          <w:rPr>
            <w:rFonts w:asciiTheme="minorHAnsi" w:eastAsiaTheme="minorEastAsia" w:hAnsiTheme="minorHAnsi" w:cstheme="minorBidi"/>
            <w:caps w:val="0"/>
            <w:noProof/>
            <w:sz w:val="22"/>
            <w:szCs w:val="22"/>
            <w:lang w:eastAsia="pt-BR"/>
          </w:rPr>
          <w:tab/>
        </w:r>
        <w:r w:rsidDel="001864F9">
          <w:rPr>
            <w:noProof/>
          </w:rPr>
          <w:delText>Diagrama de banco de dados</w:delText>
        </w:r>
        <w:r w:rsidDel="001864F9">
          <w:rPr>
            <w:noProof/>
          </w:rPr>
          <w:tab/>
          <w:delText>43</w:delText>
        </w:r>
      </w:del>
    </w:p>
    <w:p w14:paraId="778595AF" w14:textId="6E71ADD6" w:rsidR="001864F9" w:rsidDel="001864F9" w:rsidRDefault="001864F9">
      <w:pPr>
        <w:pStyle w:val="Sumrio2"/>
        <w:tabs>
          <w:tab w:val="left" w:pos="1200"/>
          <w:tab w:val="right" w:leader="dot" w:pos="9061"/>
        </w:tabs>
        <w:rPr>
          <w:del w:id="1111" w:author="Ryan Lemos" w:date="2019-10-14T19:20:00Z"/>
          <w:rFonts w:asciiTheme="minorHAnsi" w:eastAsiaTheme="minorEastAsia" w:hAnsiTheme="minorHAnsi" w:cstheme="minorBidi"/>
          <w:caps w:val="0"/>
          <w:noProof/>
          <w:sz w:val="22"/>
          <w:szCs w:val="22"/>
          <w:lang w:eastAsia="pt-BR"/>
        </w:rPr>
      </w:pPr>
      <w:del w:id="1112" w:author="Ryan Lemos" w:date="2019-10-14T19:20:00Z">
        <w:r w:rsidDel="001864F9">
          <w:rPr>
            <w:noProof/>
          </w:rPr>
          <w:delText>3.4</w:delText>
        </w:r>
        <w:r w:rsidDel="001864F9">
          <w:rPr>
            <w:rFonts w:asciiTheme="minorHAnsi" w:eastAsiaTheme="minorEastAsia" w:hAnsiTheme="minorHAnsi" w:cstheme="minorBidi"/>
            <w:caps w:val="0"/>
            <w:noProof/>
            <w:sz w:val="22"/>
            <w:szCs w:val="22"/>
            <w:lang w:eastAsia="pt-BR"/>
          </w:rPr>
          <w:tab/>
        </w:r>
        <w:r w:rsidDel="001864F9">
          <w:rPr>
            <w:noProof/>
          </w:rPr>
          <w:delText>Diagrama de processos</w:delText>
        </w:r>
        <w:r w:rsidDel="001864F9">
          <w:rPr>
            <w:noProof/>
          </w:rPr>
          <w:tab/>
          <w:delText>46</w:delText>
        </w:r>
      </w:del>
    </w:p>
    <w:p w14:paraId="5ACC41E6" w14:textId="4E8630F7" w:rsidR="001864F9" w:rsidDel="001864F9" w:rsidRDefault="001864F9">
      <w:pPr>
        <w:pStyle w:val="Sumrio2"/>
        <w:tabs>
          <w:tab w:val="left" w:pos="1200"/>
          <w:tab w:val="right" w:leader="dot" w:pos="9061"/>
        </w:tabs>
        <w:rPr>
          <w:del w:id="1113" w:author="Ryan Lemos" w:date="2019-10-14T19:20:00Z"/>
          <w:rFonts w:asciiTheme="minorHAnsi" w:eastAsiaTheme="minorEastAsia" w:hAnsiTheme="minorHAnsi" w:cstheme="minorBidi"/>
          <w:caps w:val="0"/>
          <w:noProof/>
          <w:sz w:val="22"/>
          <w:szCs w:val="22"/>
          <w:lang w:eastAsia="pt-BR"/>
        </w:rPr>
      </w:pPr>
      <w:del w:id="1114" w:author="Ryan Lemos" w:date="2019-10-14T19:20:00Z">
        <w:r w:rsidDel="001864F9">
          <w:rPr>
            <w:noProof/>
          </w:rPr>
          <w:delText>3.5</w:delText>
        </w:r>
        <w:r w:rsidDel="001864F9">
          <w:rPr>
            <w:rFonts w:asciiTheme="minorHAnsi" w:eastAsiaTheme="minorEastAsia" w:hAnsiTheme="minorHAnsi" w:cstheme="minorBidi"/>
            <w:caps w:val="0"/>
            <w:noProof/>
            <w:sz w:val="22"/>
            <w:szCs w:val="22"/>
            <w:lang w:eastAsia="pt-BR"/>
          </w:rPr>
          <w:tab/>
        </w:r>
        <w:r w:rsidDel="001864F9">
          <w:rPr>
            <w:noProof/>
          </w:rPr>
          <w:delText>Padrões visuais da aplicação</w:delText>
        </w:r>
        <w:r w:rsidDel="001864F9">
          <w:rPr>
            <w:noProof/>
          </w:rPr>
          <w:tab/>
          <w:delText>50</w:delText>
        </w:r>
      </w:del>
    </w:p>
    <w:p w14:paraId="690900F9" w14:textId="7D831E36" w:rsidR="001864F9" w:rsidDel="001864F9" w:rsidRDefault="001864F9">
      <w:pPr>
        <w:pStyle w:val="Sumrio3"/>
        <w:rPr>
          <w:del w:id="1115" w:author="Ryan Lemos" w:date="2019-10-14T19:20:00Z"/>
          <w:rFonts w:asciiTheme="minorHAnsi" w:eastAsiaTheme="minorEastAsia" w:hAnsiTheme="minorHAnsi" w:cstheme="minorBidi"/>
          <w:b w:val="0"/>
          <w:iCs w:val="0"/>
          <w:noProof/>
          <w:sz w:val="22"/>
          <w:szCs w:val="22"/>
          <w:lang w:eastAsia="pt-BR"/>
        </w:rPr>
      </w:pPr>
      <w:del w:id="1116" w:author="Ryan Lemos" w:date="2019-10-14T19:20:00Z">
        <w:r w:rsidDel="001864F9">
          <w:rPr>
            <w:noProof/>
          </w:rPr>
          <w:delText>3.5.1</w:delText>
        </w:r>
        <w:r w:rsidDel="001864F9">
          <w:rPr>
            <w:rFonts w:asciiTheme="minorHAnsi" w:eastAsiaTheme="minorEastAsia" w:hAnsiTheme="minorHAnsi" w:cstheme="minorBidi"/>
            <w:b w:val="0"/>
            <w:iCs w:val="0"/>
            <w:noProof/>
            <w:sz w:val="22"/>
            <w:szCs w:val="22"/>
            <w:lang w:eastAsia="pt-BR"/>
          </w:rPr>
          <w:tab/>
        </w:r>
        <w:r w:rsidDel="001864F9">
          <w:rPr>
            <w:noProof/>
          </w:rPr>
          <w:delText>Botões de ação</w:delText>
        </w:r>
        <w:r w:rsidDel="001864F9">
          <w:rPr>
            <w:noProof/>
          </w:rPr>
          <w:tab/>
          <w:delText>51</w:delText>
        </w:r>
      </w:del>
    </w:p>
    <w:p w14:paraId="19774A4B" w14:textId="5DD46419" w:rsidR="001864F9" w:rsidDel="001864F9" w:rsidRDefault="001864F9">
      <w:pPr>
        <w:pStyle w:val="Sumrio3"/>
        <w:rPr>
          <w:del w:id="1117" w:author="Ryan Lemos" w:date="2019-10-14T19:20:00Z"/>
          <w:rFonts w:asciiTheme="minorHAnsi" w:eastAsiaTheme="minorEastAsia" w:hAnsiTheme="minorHAnsi" w:cstheme="minorBidi"/>
          <w:b w:val="0"/>
          <w:iCs w:val="0"/>
          <w:noProof/>
          <w:sz w:val="22"/>
          <w:szCs w:val="22"/>
          <w:lang w:eastAsia="pt-BR"/>
        </w:rPr>
      </w:pPr>
      <w:del w:id="1118" w:author="Ryan Lemos" w:date="2019-10-14T19:20:00Z">
        <w:r w:rsidDel="001864F9">
          <w:rPr>
            <w:noProof/>
          </w:rPr>
          <w:delText>3.5.2</w:delText>
        </w:r>
        <w:r w:rsidDel="001864F9">
          <w:rPr>
            <w:rFonts w:asciiTheme="minorHAnsi" w:eastAsiaTheme="minorEastAsia" w:hAnsiTheme="minorHAnsi" w:cstheme="minorBidi"/>
            <w:b w:val="0"/>
            <w:iCs w:val="0"/>
            <w:noProof/>
            <w:sz w:val="22"/>
            <w:szCs w:val="22"/>
            <w:lang w:eastAsia="pt-BR"/>
          </w:rPr>
          <w:tab/>
        </w:r>
        <w:r w:rsidDel="001864F9">
          <w:rPr>
            <w:noProof/>
          </w:rPr>
          <w:delText>Trocar senha (somente para gestores)</w:delText>
        </w:r>
        <w:r w:rsidDel="001864F9">
          <w:rPr>
            <w:noProof/>
          </w:rPr>
          <w:tab/>
          <w:delText>54</w:delText>
        </w:r>
      </w:del>
    </w:p>
    <w:p w14:paraId="1069E010" w14:textId="30ACBC2E" w:rsidR="001864F9" w:rsidDel="001864F9" w:rsidRDefault="001864F9">
      <w:pPr>
        <w:pStyle w:val="Sumrio3"/>
        <w:rPr>
          <w:del w:id="1119" w:author="Ryan Lemos" w:date="2019-10-14T19:20:00Z"/>
          <w:rFonts w:asciiTheme="minorHAnsi" w:eastAsiaTheme="minorEastAsia" w:hAnsiTheme="minorHAnsi" w:cstheme="minorBidi"/>
          <w:b w:val="0"/>
          <w:iCs w:val="0"/>
          <w:noProof/>
          <w:sz w:val="22"/>
          <w:szCs w:val="22"/>
          <w:lang w:eastAsia="pt-BR"/>
        </w:rPr>
      </w:pPr>
      <w:del w:id="1120" w:author="Ryan Lemos" w:date="2019-10-14T19:20:00Z">
        <w:r w:rsidDel="001864F9">
          <w:rPr>
            <w:noProof/>
          </w:rPr>
          <w:delText>3.5.3</w:delText>
        </w:r>
        <w:r w:rsidDel="001864F9">
          <w:rPr>
            <w:rFonts w:asciiTheme="minorHAnsi" w:eastAsiaTheme="minorEastAsia" w:hAnsiTheme="minorHAnsi" w:cstheme="minorBidi"/>
            <w:b w:val="0"/>
            <w:iCs w:val="0"/>
            <w:noProof/>
            <w:sz w:val="22"/>
            <w:szCs w:val="22"/>
            <w:lang w:eastAsia="pt-BR"/>
          </w:rPr>
          <w:tab/>
        </w:r>
        <w:r w:rsidDel="001864F9">
          <w:rPr>
            <w:noProof/>
          </w:rPr>
          <w:delText>Botões para a gestão de atividades de uma turma</w:delText>
        </w:r>
        <w:r w:rsidDel="001864F9">
          <w:rPr>
            <w:noProof/>
          </w:rPr>
          <w:tab/>
          <w:delText>54</w:delText>
        </w:r>
      </w:del>
    </w:p>
    <w:p w14:paraId="48C57DDC" w14:textId="2A0C38E1" w:rsidR="001864F9" w:rsidDel="001864F9" w:rsidRDefault="001864F9">
      <w:pPr>
        <w:pStyle w:val="Sumrio3"/>
        <w:rPr>
          <w:del w:id="1121" w:author="Ryan Lemos" w:date="2019-10-14T19:20:00Z"/>
          <w:rFonts w:asciiTheme="minorHAnsi" w:eastAsiaTheme="minorEastAsia" w:hAnsiTheme="minorHAnsi" w:cstheme="minorBidi"/>
          <w:b w:val="0"/>
          <w:iCs w:val="0"/>
          <w:noProof/>
          <w:sz w:val="22"/>
          <w:szCs w:val="22"/>
          <w:lang w:eastAsia="pt-BR"/>
        </w:rPr>
      </w:pPr>
      <w:del w:id="1122" w:author="Ryan Lemos" w:date="2019-10-14T19:20:00Z">
        <w:r w:rsidDel="001864F9">
          <w:rPr>
            <w:noProof/>
          </w:rPr>
          <w:delText>3.5.4</w:delText>
        </w:r>
        <w:r w:rsidDel="001864F9">
          <w:rPr>
            <w:rFonts w:asciiTheme="minorHAnsi" w:eastAsiaTheme="minorEastAsia" w:hAnsiTheme="minorHAnsi" w:cstheme="minorBidi"/>
            <w:b w:val="0"/>
            <w:iCs w:val="0"/>
            <w:noProof/>
            <w:sz w:val="22"/>
            <w:szCs w:val="22"/>
            <w:lang w:eastAsia="pt-BR"/>
          </w:rPr>
          <w:tab/>
        </w:r>
        <w:r w:rsidDel="001864F9">
          <w:rPr>
            <w:noProof/>
          </w:rPr>
          <w:delText>Botões do calendário</w:delText>
        </w:r>
        <w:r w:rsidDel="001864F9">
          <w:rPr>
            <w:noProof/>
          </w:rPr>
          <w:tab/>
          <w:delText>57</w:delText>
        </w:r>
      </w:del>
    </w:p>
    <w:p w14:paraId="5B7A35AA" w14:textId="01272956" w:rsidR="001864F9" w:rsidDel="001864F9" w:rsidRDefault="001864F9">
      <w:pPr>
        <w:pStyle w:val="Sumrio3"/>
        <w:rPr>
          <w:del w:id="1123" w:author="Ryan Lemos" w:date="2019-10-14T19:20:00Z"/>
          <w:rFonts w:asciiTheme="minorHAnsi" w:eastAsiaTheme="minorEastAsia" w:hAnsiTheme="minorHAnsi" w:cstheme="minorBidi"/>
          <w:b w:val="0"/>
          <w:iCs w:val="0"/>
          <w:noProof/>
          <w:sz w:val="22"/>
          <w:szCs w:val="22"/>
          <w:lang w:eastAsia="pt-BR"/>
        </w:rPr>
      </w:pPr>
      <w:del w:id="1124" w:author="Ryan Lemos" w:date="2019-10-14T19:20:00Z">
        <w:r w:rsidDel="001864F9">
          <w:rPr>
            <w:noProof/>
          </w:rPr>
          <w:delText>3.5.5</w:delText>
        </w:r>
        <w:r w:rsidDel="001864F9">
          <w:rPr>
            <w:rFonts w:asciiTheme="minorHAnsi" w:eastAsiaTheme="minorEastAsia" w:hAnsiTheme="minorHAnsi" w:cstheme="minorBidi"/>
            <w:b w:val="0"/>
            <w:iCs w:val="0"/>
            <w:noProof/>
            <w:sz w:val="22"/>
            <w:szCs w:val="22"/>
            <w:lang w:eastAsia="pt-BR"/>
          </w:rPr>
          <w:tab/>
        </w:r>
        <w:r w:rsidDel="001864F9">
          <w:rPr>
            <w:noProof/>
          </w:rPr>
          <w:delText>Botões da barra superior</w:delText>
        </w:r>
        <w:r w:rsidDel="001864F9">
          <w:rPr>
            <w:noProof/>
          </w:rPr>
          <w:tab/>
          <w:delText>57</w:delText>
        </w:r>
      </w:del>
    </w:p>
    <w:p w14:paraId="7A69A54D" w14:textId="5D8C4B08" w:rsidR="001864F9" w:rsidDel="001864F9" w:rsidRDefault="001864F9">
      <w:pPr>
        <w:pStyle w:val="Sumrio2"/>
        <w:tabs>
          <w:tab w:val="left" w:pos="1200"/>
          <w:tab w:val="right" w:leader="dot" w:pos="9061"/>
        </w:tabs>
        <w:rPr>
          <w:del w:id="1125" w:author="Ryan Lemos" w:date="2019-10-14T19:20:00Z"/>
          <w:rFonts w:asciiTheme="minorHAnsi" w:eastAsiaTheme="minorEastAsia" w:hAnsiTheme="minorHAnsi" w:cstheme="minorBidi"/>
          <w:caps w:val="0"/>
          <w:noProof/>
          <w:sz w:val="22"/>
          <w:szCs w:val="22"/>
          <w:lang w:eastAsia="pt-BR"/>
        </w:rPr>
      </w:pPr>
      <w:del w:id="1126" w:author="Ryan Lemos" w:date="2019-10-14T19:20:00Z">
        <w:r w:rsidDel="001864F9">
          <w:rPr>
            <w:noProof/>
          </w:rPr>
          <w:delText>3.6</w:delText>
        </w:r>
        <w:r w:rsidDel="001864F9">
          <w:rPr>
            <w:rFonts w:asciiTheme="minorHAnsi" w:eastAsiaTheme="minorEastAsia" w:hAnsiTheme="minorHAnsi" w:cstheme="minorBidi"/>
            <w:caps w:val="0"/>
            <w:noProof/>
            <w:sz w:val="22"/>
            <w:szCs w:val="22"/>
            <w:lang w:eastAsia="pt-BR"/>
          </w:rPr>
          <w:tab/>
        </w:r>
        <w:r w:rsidDel="001864F9">
          <w:rPr>
            <w:noProof/>
          </w:rPr>
          <w:delText>Release 1 – Cadastros Básicos</w:delText>
        </w:r>
        <w:r w:rsidDel="001864F9">
          <w:rPr>
            <w:noProof/>
          </w:rPr>
          <w:tab/>
          <w:delText>59</w:delText>
        </w:r>
      </w:del>
    </w:p>
    <w:p w14:paraId="41F7866A" w14:textId="29B52383" w:rsidR="001864F9" w:rsidDel="001864F9" w:rsidRDefault="001864F9">
      <w:pPr>
        <w:pStyle w:val="Sumrio3"/>
        <w:rPr>
          <w:del w:id="1127" w:author="Ryan Lemos" w:date="2019-10-14T19:20:00Z"/>
          <w:rFonts w:asciiTheme="minorHAnsi" w:eastAsiaTheme="minorEastAsia" w:hAnsiTheme="minorHAnsi" w:cstheme="minorBidi"/>
          <w:b w:val="0"/>
          <w:iCs w:val="0"/>
          <w:noProof/>
          <w:sz w:val="22"/>
          <w:szCs w:val="22"/>
          <w:lang w:eastAsia="pt-BR"/>
        </w:rPr>
      </w:pPr>
      <w:del w:id="1128" w:author="Ryan Lemos" w:date="2019-10-14T19:20:00Z">
        <w:r w:rsidDel="001864F9">
          <w:rPr>
            <w:noProof/>
          </w:rPr>
          <w:delText>3.6.1</w:delText>
        </w:r>
        <w:r w:rsidDel="001864F9">
          <w:rPr>
            <w:rFonts w:asciiTheme="minorHAnsi" w:eastAsiaTheme="minorEastAsia" w:hAnsiTheme="minorHAnsi" w:cstheme="minorBidi"/>
            <w:b w:val="0"/>
            <w:iCs w:val="0"/>
            <w:noProof/>
            <w:sz w:val="22"/>
            <w:szCs w:val="22"/>
            <w:lang w:eastAsia="pt-BR"/>
          </w:rPr>
          <w:tab/>
        </w:r>
        <w:r w:rsidDel="001864F9">
          <w:rPr>
            <w:noProof/>
          </w:rPr>
          <w:delText>Sistema desenvolvido</w:delText>
        </w:r>
        <w:r w:rsidDel="001864F9">
          <w:rPr>
            <w:noProof/>
          </w:rPr>
          <w:tab/>
          <w:delText>59</w:delText>
        </w:r>
      </w:del>
    </w:p>
    <w:p w14:paraId="4FEC6BB2" w14:textId="2B853A5A" w:rsidR="001864F9" w:rsidDel="001864F9" w:rsidRDefault="001864F9">
      <w:pPr>
        <w:pStyle w:val="Sumrio4"/>
        <w:tabs>
          <w:tab w:val="left" w:pos="1200"/>
          <w:tab w:val="right" w:leader="dot" w:pos="9061"/>
        </w:tabs>
        <w:rPr>
          <w:del w:id="1129" w:author="Ryan Lemos" w:date="2019-10-14T19:20:00Z"/>
          <w:rFonts w:asciiTheme="minorHAnsi" w:eastAsiaTheme="minorEastAsia" w:hAnsiTheme="minorHAnsi" w:cstheme="minorBidi"/>
          <w:noProof/>
          <w:sz w:val="22"/>
          <w:szCs w:val="22"/>
          <w:lang w:eastAsia="pt-BR"/>
        </w:rPr>
      </w:pPr>
      <w:del w:id="1130" w:author="Ryan Lemos" w:date="2019-10-14T19:20:00Z">
        <w:r w:rsidDel="001864F9">
          <w:rPr>
            <w:noProof/>
          </w:rPr>
          <w:delText>3.6.1.1</w:delText>
        </w:r>
        <w:r w:rsidDel="001864F9">
          <w:rPr>
            <w:rFonts w:asciiTheme="minorHAnsi" w:eastAsiaTheme="minorEastAsia" w:hAnsiTheme="minorHAnsi" w:cstheme="minorBidi"/>
            <w:noProof/>
            <w:sz w:val="22"/>
            <w:szCs w:val="22"/>
            <w:lang w:eastAsia="pt-BR"/>
          </w:rPr>
          <w:tab/>
        </w:r>
        <w:r w:rsidDel="001864F9">
          <w:rPr>
            <w:noProof/>
          </w:rPr>
          <w:delText>Gestor</w:delText>
        </w:r>
        <w:r w:rsidDel="001864F9">
          <w:rPr>
            <w:noProof/>
          </w:rPr>
          <w:tab/>
          <w:delText>61</w:delText>
        </w:r>
      </w:del>
    </w:p>
    <w:p w14:paraId="3BEC67AD" w14:textId="62192AF0" w:rsidR="001864F9" w:rsidDel="001864F9" w:rsidRDefault="001864F9">
      <w:pPr>
        <w:pStyle w:val="Sumrio4"/>
        <w:tabs>
          <w:tab w:val="left" w:pos="1200"/>
          <w:tab w:val="right" w:leader="dot" w:pos="9061"/>
        </w:tabs>
        <w:rPr>
          <w:del w:id="1131" w:author="Ryan Lemos" w:date="2019-10-14T19:20:00Z"/>
          <w:rFonts w:asciiTheme="minorHAnsi" w:eastAsiaTheme="minorEastAsia" w:hAnsiTheme="minorHAnsi" w:cstheme="minorBidi"/>
          <w:noProof/>
          <w:sz w:val="22"/>
          <w:szCs w:val="22"/>
          <w:lang w:eastAsia="pt-BR"/>
        </w:rPr>
      </w:pPr>
      <w:del w:id="1132" w:author="Ryan Lemos" w:date="2019-10-14T19:20:00Z">
        <w:r w:rsidDel="001864F9">
          <w:rPr>
            <w:noProof/>
          </w:rPr>
          <w:delText>3.6.1.2</w:delText>
        </w:r>
        <w:r w:rsidDel="001864F9">
          <w:rPr>
            <w:rFonts w:asciiTheme="minorHAnsi" w:eastAsiaTheme="minorEastAsia" w:hAnsiTheme="minorHAnsi" w:cstheme="minorBidi"/>
            <w:noProof/>
            <w:sz w:val="22"/>
            <w:szCs w:val="22"/>
            <w:lang w:eastAsia="pt-BR"/>
          </w:rPr>
          <w:tab/>
        </w:r>
        <w:r w:rsidDel="001864F9">
          <w:rPr>
            <w:noProof/>
          </w:rPr>
          <w:delText>Administrador</w:delText>
        </w:r>
        <w:r w:rsidDel="001864F9">
          <w:rPr>
            <w:noProof/>
          </w:rPr>
          <w:tab/>
          <w:delText>66</w:delText>
        </w:r>
      </w:del>
    </w:p>
    <w:p w14:paraId="775233C8" w14:textId="50B686F2" w:rsidR="001864F9" w:rsidDel="001864F9" w:rsidRDefault="001864F9">
      <w:pPr>
        <w:pStyle w:val="Sumrio4"/>
        <w:tabs>
          <w:tab w:val="left" w:pos="1200"/>
          <w:tab w:val="right" w:leader="dot" w:pos="9061"/>
        </w:tabs>
        <w:rPr>
          <w:del w:id="1133" w:author="Ryan Lemos" w:date="2019-10-14T19:20:00Z"/>
          <w:rFonts w:asciiTheme="minorHAnsi" w:eastAsiaTheme="minorEastAsia" w:hAnsiTheme="minorHAnsi" w:cstheme="minorBidi"/>
          <w:noProof/>
          <w:sz w:val="22"/>
          <w:szCs w:val="22"/>
          <w:lang w:eastAsia="pt-BR"/>
        </w:rPr>
      </w:pPr>
      <w:del w:id="1134" w:author="Ryan Lemos" w:date="2019-10-14T19:20:00Z">
        <w:r w:rsidDel="001864F9">
          <w:rPr>
            <w:noProof/>
          </w:rPr>
          <w:delText>3.6.1.3</w:delText>
        </w:r>
        <w:r w:rsidDel="001864F9">
          <w:rPr>
            <w:rFonts w:asciiTheme="minorHAnsi" w:eastAsiaTheme="minorEastAsia" w:hAnsiTheme="minorHAnsi" w:cstheme="minorBidi"/>
            <w:noProof/>
            <w:sz w:val="22"/>
            <w:szCs w:val="22"/>
            <w:lang w:eastAsia="pt-BR"/>
          </w:rPr>
          <w:tab/>
        </w:r>
        <w:r w:rsidDel="001864F9">
          <w:rPr>
            <w:noProof/>
          </w:rPr>
          <w:delText>Professor</w:delText>
        </w:r>
        <w:r w:rsidDel="001864F9">
          <w:rPr>
            <w:noProof/>
          </w:rPr>
          <w:tab/>
          <w:delText>70</w:delText>
        </w:r>
      </w:del>
    </w:p>
    <w:p w14:paraId="27997AFD" w14:textId="351CB2D5" w:rsidR="001864F9" w:rsidDel="001864F9" w:rsidRDefault="001864F9">
      <w:pPr>
        <w:pStyle w:val="Sumrio4"/>
        <w:tabs>
          <w:tab w:val="left" w:pos="1200"/>
          <w:tab w:val="right" w:leader="dot" w:pos="9061"/>
        </w:tabs>
        <w:rPr>
          <w:del w:id="1135" w:author="Ryan Lemos" w:date="2019-10-14T19:20:00Z"/>
          <w:rFonts w:asciiTheme="minorHAnsi" w:eastAsiaTheme="minorEastAsia" w:hAnsiTheme="minorHAnsi" w:cstheme="minorBidi"/>
          <w:noProof/>
          <w:sz w:val="22"/>
          <w:szCs w:val="22"/>
          <w:lang w:eastAsia="pt-BR"/>
        </w:rPr>
      </w:pPr>
      <w:del w:id="1136" w:author="Ryan Lemos" w:date="2019-10-14T19:20:00Z">
        <w:r w:rsidDel="001864F9">
          <w:rPr>
            <w:noProof/>
          </w:rPr>
          <w:delText>3.6.1.4</w:delText>
        </w:r>
        <w:r w:rsidDel="001864F9">
          <w:rPr>
            <w:rFonts w:asciiTheme="minorHAnsi" w:eastAsiaTheme="minorEastAsia" w:hAnsiTheme="minorHAnsi" w:cstheme="minorBidi"/>
            <w:noProof/>
            <w:sz w:val="22"/>
            <w:szCs w:val="22"/>
            <w:lang w:eastAsia="pt-BR"/>
          </w:rPr>
          <w:tab/>
        </w:r>
        <w:r w:rsidDel="001864F9">
          <w:rPr>
            <w:noProof/>
          </w:rPr>
          <w:delText>Estórias dos alunos</w:delText>
        </w:r>
        <w:r w:rsidDel="001864F9">
          <w:rPr>
            <w:noProof/>
          </w:rPr>
          <w:tab/>
          <w:delText>82</w:delText>
        </w:r>
      </w:del>
    </w:p>
    <w:p w14:paraId="46101526" w14:textId="24794AC8" w:rsidR="001864F9" w:rsidDel="001864F9" w:rsidRDefault="001864F9">
      <w:pPr>
        <w:pStyle w:val="Sumrio2"/>
        <w:tabs>
          <w:tab w:val="left" w:pos="1200"/>
          <w:tab w:val="right" w:leader="dot" w:pos="9061"/>
        </w:tabs>
        <w:rPr>
          <w:del w:id="1137" w:author="Ryan Lemos" w:date="2019-10-14T19:20:00Z"/>
          <w:rFonts w:asciiTheme="minorHAnsi" w:eastAsiaTheme="minorEastAsia" w:hAnsiTheme="minorHAnsi" w:cstheme="minorBidi"/>
          <w:caps w:val="0"/>
          <w:noProof/>
          <w:sz w:val="22"/>
          <w:szCs w:val="22"/>
          <w:lang w:eastAsia="pt-BR"/>
        </w:rPr>
      </w:pPr>
      <w:del w:id="1138" w:author="Ryan Lemos" w:date="2019-10-14T19:20:00Z">
        <w:r w:rsidDel="001864F9">
          <w:rPr>
            <w:noProof/>
          </w:rPr>
          <w:delText>3.7</w:delText>
        </w:r>
        <w:r w:rsidDel="001864F9">
          <w:rPr>
            <w:rFonts w:asciiTheme="minorHAnsi" w:eastAsiaTheme="minorEastAsia" w:hAnsiTheme="minorHAnsi" w:cstheme="minorBidi"/>
            <w:caps w:val="0"/>
            <w:noProof/>
            <w:sz w:val="22"/>
            <w:szCs w:val="22"/>
            <w:lang w:eastAsia="pt-BR"/>
          </w:rPr>
          <w:tab/>
        </w:r>
        <w:r w:rsidDel="001864F9">
          <w:rPr>
            <w:noProof/>
          </w:rPr>
          <w:delText>Release 2 – Banco de questões</w:delText>
        </w:r>
        <w:r w:rsidDel="001864F9">
          <w:rPr>
            <w:noProof/>
          </w:rPr>
          <w:tab/>
          <w:delText>87</w:delText>
        </w:r>
      </w:del>
    </w:p>
    <w:p w14:paraId="72083974" w14:textId="6155B9E1" w:rsidR="001864F9" w:rsidDel="001864F9" w:rsidRDefault="001864F9">
      <w:pPr>
        <w:pStyle w:val="Sumrio3"/>
        <w:rPr>
          <w:del w:id="1139" w:author="Ryan Lemos" w:date="2019-10-14T19:20:00Z"/>
          <w:rFonts w:asciiTheme="minorHAnsi" w:eastAsiaTheme="minorEastAsia" w:hAnsiTheme="minorHAnsi" w:cstheme="minorBidi"/>
          <w:b w:val="0"/>
          <w:iCs w:val="0"/>
          <w:noProof/>
          <w:sz w:val="22"/>
          <w:szCs w:val="22"/>
          <w:lang w:eastAsia="pt-BR"/>
        </w:rPr>
      </w:pPr>
      <w:del w:id="1140" w:author="Ryan Lemos" w:date="2019-10-14T19:20:00Z">
        <w:r w:rsidDel="001864F9">
          <w:rPr>
            <w:noProof/>
          </w:rPr>
          <w:delText>3.7.1</w:delText>
        </w:r>
        <w:r w:rsidDel="001864F9">
          <w:rPr>
            <w:rFonts w:asciiTheme="minorHAnsi" w:eastAsiaTheme="minorEastAsia" w:hAnsiTheme="minorHAnsi" w:cstheme="minorBidi"/>
            <w:b w:val="0"/>
            <w:iCs w:val="0"/>
            <w:noProof/>
            <w:sz w:val="22"/>
            <w:szCs w:val="22"/>
            <w:lang w:eastAsia="pt-BR"/>
          </w:rPr>
          <w:tab/>
        </w:r>
        <w:r w:rsidDel="001864F9">
          <w:rPr>
            <w:noProof/>
          </w:rPr>
          <w:delText>Sistema desenvolvido</w:delText>
        </w:r>
        <w:r w:rsidDel="001864F9">
          <w:rPr>
            <w:noProof/>
          </w:rPr>
          <w:tab/>
          <w:delText>87</w:delText>
        </w:r>
      </w:del>
    </w:p>
    <w:p w14:paraId="40911180" w14:textId="2B23EFD7" w:rsidR="001864F9" w:rsidDel="001864F9" w:rsidRDefault="001864F9">
      <w:pPr>
        <w:pStyle w:val="Sumrio4"/>
        <w:tabs>
          <w:tab w:val="right" w:leader="dot" w:pos="9061"/>
        </w:tabs>
        <w:rPr>
          <w:del w:id="1141" w:author="Ryan Lemos" w:date="2019-10-14T19:20:00Z"/>
          <w:rFonts w:asciiTheme="minorHAnsi" w:eastAsiaTheme="minorEastAsia" w:hAnsiTheme="minorHAnsi" w:cstheme="minorBidi"/>
          <w:noProof/>
          <w:sz w:val="22"/>
          <w:szCs w:val="22"/>
          <w:lang w:eastAsia="pt-BR"/>
        </w:rPr>
      </w:pPr>
      <w:del w:id="1142" w:author="Ryan Lemos" w:date="2019-10-14T19:20:00Z">
        <w:r w:rsidDel="001864F9">
          <w:rPr>
            <w:rFonts w:asciiTheme="minorHAnsi" w:eastAsiaTheme="minorEastAsia" w:hAnsiTheme="minorHAnsi" w:cstheme="minorBidi"/>
            <w:noProof/>
            <w:sz w:val="22"/>
            <w:szCs w:val="22"/>
            <w:lang w:eastAsia="pt-BR"/>
          </w:rPr>
          <w:tab/>
        </w:r>
        <w:r w:rsidDel="001864F9">
          <w:rPr>
            <w:noProof/>
          </w:rPr>
          <w:delText>Professor</w:delText>
        </w:r>
        <w:r w:rsidDel="001864F9">
          <w:rPr>
            <w:noProof/>
          </w:rPr>
          <w:tab/>
          <w:delText>88</w:delText>
        </w:r>
      </w:del>
    </w:p>
    <w:p w14:paraId="185926CE" w14:textId="531E8123" w:rsidR="001864F9" w:rsidDel="001864F9" w:rsidRDefault="001864F9">
      <w:pPr>
        <w:pStyle w:val="Sumrio4"/>
        <w:tabs>
          <w:tab w:val="right" w:leader="dot" w:pos="9061"/>
        </w:tabs>
        <w:rPr>
          <w:del w:id="1143" w:author="Ryan Lemos" w:date="2019-10-14T19:20:00Z"/>
          <w:rFonts w:asciiTheme="minorHAnsi" w:eastAsiaTheme="minorEastAsia" w:hAnsiTheme="minorHAnsi" w:cstheme="minorBidi"/>
          <w:noProof/>
          <w:sz w:val="22"/>
          <w:szCs w:val="22"/>
          <w:lang w:eastAsia="pt-BR"/>
        </w:rPr>
      </w:pPr>
      <w:del w:id="1144" w:author="Ryan Lemos" w:date="2019-10-14T19:20:00Z">
        <w:r w:rsidDel="001864F9">
          <w:rPr>
            <w:noProof/>
          </w:rPr>
          <w:delText>3.7.1.1</w:delText>
        </w:r>
        <w:r w:rsidDel="001864F9">
          <w:rPr>
            <w:noProof/>
          </w:rPr>
          <w:tab/>
          <w:delText>88</w:delText>
        </w:r>
      </w:del>
    </w:p>
    <w:p w14:paraId="2F32755E" w14:textId="6E0CAE6A" w:rsidR="001864F9" w:rsidDel="001864F9" w:rsidRDefault="001864F9">
      <w:pPr>
        <w:pStyle w:val="Sumrio4"/>
        <w:tabs>
          <w:tab w:val="left" w:pos="1200"/>
          <w:tab w:val="right" w:leader="dot" w:pos="9061"/>
        </w:tabs>
        <w:rPr>
          <w:del w:id="1145" w:author="Ryan Lemos" w:date="2019-10-14T19:20:00Z"/>
          <w:rFonts w:asciiTheme="minorHAnsi" w:eastAsiaTheme="minorEastAsia" w:hAnsiTheme="minorHAnsi" w:cstheme="minorBidi"/>
          <w:noProof/>
          <w:sz w:val="22"/>
          <w:szCs w:val="22"/>
          <w:lang w:eastAsia="pt-BR"/>
        </w:rPr>
      </w:pPr>
      <w:del w:id="1146" w:author="Ryan Lemos" w:date="2019-10-14T19:20:00Z">
        <w:r w:rsidDel="001864F9">
          <w:rPr>
            <w:noProof/>
          </w:rPr>
          <w:delText>3.7.1.2</w:delText>
        </w:r>
        <w:r w:rsidDel="001864F9">
          <w:rPr>
            <w:rFonts w:asciiTheme="minorHAnsi" w:eastAsiaTheme="minorEastAsia" w:hAnsiTheme="minorHAnsi" w:cstheme="minorBidi"/>
            <w:noProof/>
            <w:sz w:val="22"/>
            <w:szCs w:val="22"/>
            <w:lang w:eastAsia="pt-BR"/>
          </w:rPr>
          <w:tab/>
        </w:r>
        <w:r w:rsidDel="001864F9">
          <w:rPr>
            <w:noProof/>
          </w:rPr>
          <w:delText>Aluno</w:delText>
        </w:r>
        <w:r w:rsidDel="001864F9">
          <w:rPr>
            <w:noProof/>
          </w:rPr>
          <w:tab/>
          <w:delText>113</w:delText>
        </w:r>
      </w:del>
    </w:p>
    <w:p w14:paraId="3DCD6A65" w14:textId="78CC44FD" w:rsidR="001864F9" w:rsidDel="001864F9" w:rsidRDefault="001864F9">
      <w:pPr>
        <w:pStyle w:val="Sumrio2"/>
        <w:tabs>
          <w:tab w:val="left" w:pos="1200"/>
          <w:tab w:val="right" w:leader="dot" w:pos="9061"/>
        </w:tabs>
        <w:rPr>
          <w:del w:id="1147" w:author="Ryan Lemos" w:date="2019-10-14T19:20:00Z"/>
          <w:rFonts w:asciiTheme="minorHAnsi" w:eastAsiaTheme="minorEastAsia" w:hAnsiTheme="minorHAnsi" w:cstheme="minorBidi"/>
          <w:caps w:val="0"/>
          <w:noProof/>
          <w:sz w:val="22"/>
          <w:szCs w:val="22"/>
          <w:lang w:eastAsia="pt-BR"/>
        </w:rPr>
      </w:pPr>
      <w:del w:id="1148" w:author="Ryan Lemos" w:date="2019-10-14T19:20:00Z">
        <w:r w:rsidDel="001864F9">
          <w:rPr>
            <w:noProof/>
          </w:rPr>
          <w:delText>3.8</w:delText>
        </w:r>
        <w:r w:rsidDel="001864F9">
          <w:rPr>
            <w:rFonts w:asciiTheme="minorHAnsi" w:eastAsiaTheme="minorEastAsia" w:hAnsiTheme="minorHAnsi" w:cstheme="minorBidi"/>
            <w:caps w:val="0"/>
            <w:noProof/>
            <w:sz w:val="22"/>
            <w:szCs w:val="22"/>
            <w:lang w:eastAsia="pt-BR"/>
          </w:rPr>
          <w:tab/>
        </w:r>
        <w:r w:rsidDel="001864F9">
          <w:rPr>
            <w:noProof/>
          </w:rPr>
          <w:delText>Release 3 – Complementos</w:delText>
        </w:r>
        <w:r w:rsidDel="001864F9">
          <w:rPr>
            <w:noProof/>
          </w:rPr>
          <w:tab/>
          <w:delText>117</w:delText>
        </w:r>
      </w:del>
    </w:p>
    <w:p w14:paraId="0C7776F7" w14:textId="78CFADC2" w:rsidR="001864F9" w:rsidDel="001864F9" w:rsidRDefault="001864F9">
      <w:pPr>
        <w:pStyle w:val="Sumrio3"/>
        <w:rPr>
          <w:del w:id="1149" w:author="Ryan Lemos" w:date="2019-10-14T19:20:00Z"/>
          <w:rFonts w:asciiTheme="minorHAnsi" w:eastAsiaTheme="minorEastAsia" w:hAnsiTheme="minorHAnsi" w:cstheme="minorBidi"/>
          <w:b w:val="0"/>
          <w:iCs w:val="0"/>
          <w:noProof/>
          <w:sz w:val="22"/>
          <w:szCs w:val="22"/>
          <w:lang w:eastAsia="pt-BR"/>
        </w:rPr>
      </w:pPr>
      <w:del w:id="1150" w:author="Ryan Lemos" w:date="2019-10-14T19:20:00Z">
        <w:r w:rsidDel="001864F9">
          <w:rPr>
            <w:noProof/>
          </w:rPr>
          <w:delText>3.8.1</w:delText>
        </w:r>
        <w:r w:rsidDel="001864F9">
          <w:rPr>
            <w:rFonts w:asciiTheme="minorHAnsi" w:eastAsiaTheme="minorEastAsia" w:hAnsiTheme="minorHAnsi" w:cstheme="minorBidi"/>
            <w:b w:val="0"/>
            <w:iCs w:val="0"/>
            <w:noProof/>
            <w:sz w:val="22"/>
            <w:szCs w:val="22"/>
            <w:lang w:eastAsia="pt-BR"/>
          </w:rPr>
          <w:tab/>
        </w:r>
        <w:r w:rsidDel="001864F9">
          <w:rPr>
            <w:noProof/>
          </w:rPr>
          <w:delText>Sistema desenvolvido</w:delText>
        </w:r>
        <w:r w:rsidDel="001864F9">
          <w:rPr>
            <w:noProof/>
          </w:rPr>
          <w:tab/>
          <w:delText>118</w:delText>
        </w:r>
      </w:del>
    </w:p>
    <w:p w14:paraId="5E1BA623" w14:textId="3FD87CB9" w:rsidR="001864F9" w:rsidDel="001864F9" w:rsidRDefault="001864F9">
      <w:pPr>
        <w:pStyle w:val="Sumrio4"/>
        <w:tabs>
          <w:tab w:val="left" w:pos="1200"/>
          <w:tab w:val="right" w:leader="dot" w:pos="9061"/>
        </w:tabs>
        <w:rPr>
          <w:del w:id="1151" w:author="Ryan Lemos" w:date="2019-10-14T19:20:00Z"/>
          <w:rFonts w:asciiTheme="minorHAnsi" w:eastAsiaTheme="minorEastAsia" w:hAnsiTheme="minorHAnsi" w:cstheme="minorBidi"/>
          <w:noProof/>
          <w:sz w:val="22"/>
          <w:szCs w:val="22"/>
          <w:lang w:eastAsia="pt-BR"/>
        </w:rPr>
      </w:pPr>
      <w:del w:id="1152" w:author="Ryan Lemos" w:date="2019-10-14T19:20:00Z">
        <w:r w:rsidDel="001864F9">
          <w:rPr>
            <w:noProof/>
          </w:rPr>
          <w:delText>3.8.1.1</w:delText>
        </w:r>
        <w:r w:rsidDel="001864F9">
          <w:rPr>
            <w:rFonts w:asciiTheme="minorHAnsi" w:eastAsiaTheme="minorEastAsia" w:hAnsiTheme="minorHAnsi" w:cstheme="minorBidi"/>
            <w:noProof/>
            <w:sz w:val="22"/>
            <w:szCs w:val="22"/>
            <w:lang w:eastAsia="pt-BR"/>
          </w:rPr>
          <w:tab/>
        </w:r>
        <w:r w:rsidDel="001864F9">
          <w:rPr>
            <w:noProof/>
          </w:rPr>
          <w:delText>Professor</w:delText>
        </w:r>
        <w:r w:rsidDel="001864F9">
          <w:rPr>
            <w:noProof/>
          </w:rPr>
          <w:tab/>
          <w:delText>118</w:delText>
        </w:r>
      </w:del>
    </w:p>
    <w:p w14:paraId="65C186B2" w14:textId="3E3A65F9" w:rsidR="001864F9" w:rsidDel="001864F9" w:rsidRDefault="001864F9">
      <w:pPr>
        <w:pStyle w:val="Sumrio4"/>
        <w:tabs>
          <w:tab w:val="left" w:pos="1200"/>
          <w:tab w:val="right" w:leader="dot" w:pos="9061"/>
        </w:tabs>
        <w:rPr>
          <w:del w:id="1153" w:author="Ryan Lemos" w:date="2019-10-14T19:20:00Z"/>
          <w:rFonts w:asciiTheme="minorHAnsi" w:eastAsiaTheme="minorEastAsia" w:hAnsiTheme="minorHAnsi" w:cstheme="minorBidi"/>
          <w:noProof/>
          <w:sz w:val="22"/>
          <w:szCs w:val="22"/>
          <w:lang w:eastAsia="pt-BR"/>
        </w:rPr>
      </w:pPr>
      <w:del w:id="1154" w:author="Ryan Lemos" w:date="2019-10-14T19:20:00Z">
        <w:r w:rsidDel="001864F9">
          <w:rPr>
            <w:noProof/>
          </w:rPr>
          <w:delText>3.8.1.2</w:delText>
        </w:r>
        <w:r w:rsidDel="001864F9">
          <w:rPr>
            <w:rFonts w:asciiTheme="minorHAnsi" w:eastAsiaTheme="minorEastAsia" w:hAnsiTheme="minorHAnsi" w:cstheme="minorBidi"/>
            <w:noProof/>
            <w:sz w:val="22"/>
            <w:szCs w:val="22"/>
            <w:lang w:eastAsia="pt-BR"/>
          </w:rPr>
          <w:tab/>
        </w:r>
        <w:r w:rsidDel="001864F9">
          <w:rPr>
            <w:noProof/>
          </w:rPr>
          <w:delText>Aluno</w:delText>
        </w:r>
        <w:r w:rsidDel="001864F9">
          <w:rPr>
            <w:noProof/>
          </w:rPr>
          <w:tab/>
          <w:delText>119</w:delText>
        </w:r>
      </w:del>
    </w:p>
    <w:p w14:paraId="4C594FC7" w14:textId="7A97DF1C" w:rsidR="001864F9" w:rsidDel="001864F9" w:rsidRDefault="001864F9">
      <w:pPr>
        <w:pStyle w:val="Sumrio2"/>
        <w:tabs>
          <w:tab w:val="left" w:pos="1200"/>
          <w:tab w:val="right" w:leader="dot" w:pos="9061"/>
        </w:tabs>
        <w:rPr>
          <w:del w:id="1155" w:author="Ryan Lemos" w:date="2019-10-14T19:20:00Z"/>
          <w:rFonts w:asciiTheme="minorHAnsi" w:eastAsiaTheme="minorEastAsia" w:hAnsiTheme="minorHAnsi" w:cstheme="minorBidi"/>
          <w:caps w:val="0"/>
          <w:noProof/>
          <w:sz w:val="22"/>
          <w:szCs w:val="22"/>
          <w:lang w:eastAsia="pt-BR"/>
        </w:rPr>
      </w:pPr>
      <w:del w:id="1156" w:author="Ryan Lemos" w:date="2019-10-14T19:20:00Z">
        <w:r w:rsidDel="001864F9">
          <w:rPr>
            <w:noProof/>
          </w:rPr>
          <w:delText>3.9</w:delText>
        </w:r>
        <w:r w:rsidDel="001864F9">
          <w:rPr>
            <w:rFonts w:asciiTheme="minorHAnsi" w:eastAsiaTheme="minorEastAsia" w:hAnsiTheme="minorHAnsi" w:cstheme="minorBidi"/>
            <w:caps w:val="0"/>
            <w:noProof/>
            <w:sz w:val="22"/>
            <w:szCs w:val="22"/>
            <w:lang w:eastAsia="pt-BR"/>
          </w:rPr>
          <w:tab/>
        </w:r>
        <w:r w:rsidDel="001864F9">
          <w:rPr>
            <w:noProof/>
          </w:rPr>
          <w:delText>Aplicação da metodologia XP no desenvolvimento</w:delText>
        </w:r>
        <w:r w:rsidDel="001864F9">
          <w:rPr>
            <w:noProof/>
          </w:rPr>
          <w:tab/>
          <w:delText>121</w:delText>
        </w:r>
      </w:del>
    </w:p>
    <w:p w14:paraId="19565B77" w14:textId="603793C3" w:rsidR="001864F9" w:rsidDel="001864F9" w:rsidRDefault="001864F9">
      <w:pPr>
        <w:pStyle w:val="Sumrio3"/>
        <w:rPr>
          <w:del w:id="1157" w:author="Ryan Lemos" w:date="2019-10-14T19:20:00Z"/>
          <w:rFonts w:asciiTheme="minorHAnsi" w:eastAsiaTheme="minorEastAsia" w:hAnsiTheme="minorHAnsi" w:cstheme="minorBidi"/>
          <w:b w:val="0"/>
          <w:iCs w:val="0"/>
          <w:noProof/>
          <w:sz w:val="22"/>
          <w:szCs w:val="22"/>
          <w:lang w:eastAsia="pt-BR"/>
        </w:rPr>
      </w:pPr>
      <w:del w:id="1158" w:author="Ryan Lemos" w:date="2019-10-14T19:20:00Z">
        <w:r w:rsidDel="001864F9">
          <w:rPr>
            <w:noProof/>
          </w:rPr>
          <w:delText>3.9.1</w:delText>
        </w:r>
        <w:r w:rsidDel="001864F9">
          <w:rPr>
            <w:rFonts w:asciiTheme="minorHAnsi" w:eastAsiaTheme="minorEastAsia" w:hAnsiTheme="minorHAnsi" w:cstheme="minorBidi"/>
            <w:b w:val="0"/>
            <w:iCs w:val="0"/>
            <w:noProof/>
            <w:sz w:val="22"/>
            <w:szCs w:val="22"/>
            <w:lang w:eastAsia="pt-BR"/>
          </w:rPr>
          <w:tab/>
        </w:r>
        <w:r w:rsidDel="001864F9">
          <w:rPr>
            <w:noProof/>
          </w:rPr>
          <w:delText>Testes</w:delText>
        </w:r>
        <w:r w:rsidDel="001864F9">
          <w:rPr>
            <w:noProof/>
          </w:rPr>
          <w:tab/>
          <w:delText>122</w:delText>
        </w:r>
      </w:del>
    </w:p>
    <w:p w14:paraId="20FF935D" w14:textId="57FB8E7C" w:rsidR="001864F9" w:rsidDel="001864F9" w:rsidRDefault="001864F9">
      <w:pPr>
        <w:pStyle w:val="Sumrio1"/>
        <w:tabs>
          <w:tab w:val="left" w:pos="1200"/>
          <w:tab w:val="right" w:leader="dot" w:pos="9061"/>
        </w:tabs>
        <w:rPr>
          <w:del w:id="1159" w:author="Ryan Lemos" w:date="2019-10-14T19:20:00Z"/>
          <w:rFonts w:asciiTheme="minorHAnsi" w:eastAsiaTheme="minorEastAsia" w:hAnsiTheme="minorHAnsi" w:cstheme="minorBidi"/>
          <w:b w:val="0"/>
          <w:bCs w:val="0"/>
          <w:caps w:val="0"/>
          <w:noProof/>
          <w:sz w:val="22"/>
          <w:szCs w:val="22"/>
          <w:lang w:eastAsia="pt-BR"/>
        </w:rPr>
      </w:pPr>
      <w:del w:id="1160" w:author="Ryan Lemos" w:date="2019-10-14T19:20:00Z">
        <w:r w:rsidDel="001864F9">
          <w:rPr>
            <w:noProof/>
          </w:rPr>
          <w:delText>4</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Utilização do ambiente</w:delText>
        </w:r>
        <w:r w:rsidDel="001864F9">
          <w:rPr>
            <w:noProof/>
          </w:rPr>
          <w:tab/>
          <w:delText>125</w:delText>
        </w:r>
      </w:del>
    </w:p>
    <w:p w14:paraId="07C513EE" w14:textId="2750D23A" w:rsidR="001864F9" w:rsidDel="001864F9" w:rsidRDefault="001864F9">
      <w:pPr>
        <w:pStyle w:val="Sumrio1"/>
        <w:tabs>
          <w:tab w:val="left" w:pos="1200"/>
          <w:tab w:val="right" w:leader="dot" w:pos="9061"/>
        </w:tabs>
        <w:rPr>
          <w:del w:id="1161" w:author="Ryan Lemos" w:date="2019-10-14T19:20:00Z"/>
          <w:rFonts w:asciiTheme="minorHAnsi" w:eastAsiaTheme="minorEastAsia" w:hAnsiTheme="minorHAnsi" w:cstheme="minorBidi"/>
          <w:b w:val="0"/>
          <w:bCs w:val="0"/>
          <w:caps w:val="0"/>
          <w:noProof/>
          <w:sz w:val="22"/>
          <w:szCs w:val="22"/>
          <w:lang w:eastAsia="pt-BR"/>
        </w:rPr>
      </w:pPr>
      <w:del w:id="1162" w:author="Ryan Lemos" w:date="2019-10-14T19:20:00Z">
        <w:r w:rsidDel="001864F9">
          <w:rPr>
            <w:noProof/>
          </w:rPr>
          <w:delText>5</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Considerações finais</w:delText>
        </w:r>
        <w:r w:rsidDel="001864F9">
          <w:rPr>
            <w:noProof/>
          </w:rPr>
          <w:tab/>
          <w:delText>126</w:delText>
        </w:r>
      </w:del>
    </w:p>
    <w:p w14:paraId="2E9A4D54" w14:textId="5642203E" w:rsidR="001864F9" w:rsidDel="001864F9" w:rsidRDefault="001864F9">
      <w:pPr>
        <w:pStyle w:val="Sumrio2"/>
        <w:tabs>
          <w:tab w:val="left" w:pos="1200"/>
          <w:tab w:val="right" w:leader="dot" w:pos="9061"/>
        </w:tabs>
        <w:rPr>
          <w:del w:id="1163" w:author="Ryan Lemos" w:date="2019-10-14T19:20:00Z"/>
          <w:rFonts w:asciiTheme="minorHAnsi" w:eastAsiaTheme="minorEastAsia" w:hAnsiTheme="minorHAnsi" w:cstheme="minorBidi"/>
          <w:caps w:val="0"/>
          <w:noProof/>
          <w:sz w:val="22"/>
          <w:szCs w:val="22"/>
          <w:lang w:eastAsia="pt-BR"/>
        </w:rPr>
      </w:pPr>
      <w:del w:id="1164" w:author="Ryan Lemos" w:date="2019-10-14T19:20:00Z">
        <w:r w:rsidRPr="001864F9" w:rsidDel="001864F9">
          <w:rPr>
            <w:caps w:val="0"/>
            <w:noProof/>
            <w:rPrChange w:id="1165" w:author="Ryan Lemos" w:date="2019-10-14T19:19:00Z">
              <w:rPr>
                <w:caps w:val="0"/>
                <w:noProof/>
                <w:lang w:val="en-US"/>
              </w:rPr>
            </w:rPrChange>
          </w:rPr>
          <w:delText>5.1</w:delText>
        </w:r>
        <w:r w:rsidDel="001864F9">
          <w:rPr>
            <w:rFonts w:asciiTheme="minorHAnsi" w:eastAsiaTheme="minorEastAsia" w:hAnsiTheme="minorHAnsi" w:cstheme="minorBidi"/>
            <w:caps w:val="0"/>
            <w:noProof/>
            <w:sz w:val="22"/>
            <w:szCs w:val="22"/>
            <w:lang w:eastAsia="pt-BR"/>
          </w:rPr>
          <w:tab/>
        </w:r>
        <w:r w:rsidDel="001864F9">
          <w:rPr>
            <w:noProof/>
          </w:rPr>
          <w:delText>Trabalhos futuros</w:delText>
        </w:r>
        <w:r w:rsidDel="001864F9">
          <w:rPr>
            <w:noProof/>
          </w:rPr>
          <w:tab/>
          <w:delText>126</w:delText>
        </w:r>
      </w:del>
    </w:p>
    <w:p w14:paraId="70956E5F" w14:textId="6730C690" w:rsidR="001864F9" w:rsidDel="001864F9" w:rsidRDefault="001864F9">
      <w:pPr>
        <w:pStyle w:val="Sumrio1"/>
        <w:tabs>
          <w:tab w:val="right" w:leader="dot" w:pos="9061"/>
        </w:tabs>
        <w:rPr>
          <w:del w:id="1166" w:author="Ryan Lemos" w:date="2019-10-14T19:20:00Z"/>
          <w:rFonts w:asciiTheme="minorHAnsi" w:eastAsiaTheme="minorEastAsia" w:hAnsiTheme="minorHAnsi" w:cstheme="minorBidi"/>
          <w:b w:val="0"/>
          <w:bCs w:val="0"/>
          <w:caps w:val="0"/>
          <w:noProof/>
          <w:sz w:val="22"/>
          <w:szCs w:val="22"/>
          <w:lang w:eastAsia="pt-BR"/>
        </w:rPr>
      </w:pPr>
      <w:del w:id="1167" w:author="Ryan Lemos" w:date="2019-10-14T19:20:00Z">
        <w:r w:rsidDel="001864F9">
          <w:rPr>
            <w:noProof/>
          </w:rPr>
          <w:delText>Referências</w:delText>
        </w:r>
        <w:r w:rsidDel="001864F9">
          <w:rPr>
            <w:noProof/>
          </w:rPr>
          <w:tab/>
          <w:delText>127</w:delText>
        </w:r>
      </w:del>
    </w:p>
    <w:p w14:paraId="2FB83111" w14:textId="6FB381F8" w:rsidR="001864F9" w:rsidDel="001864F9" w:rsidRDefault="001864F9">
      <w:pPr>
        <w:pStyle w:val="Sumrio1"/>
        <w:tabs>
          <w:tab w:val="right" w:leader="dot" w:pos="9061"/>
        </w:tabs>
        <w:rPr>
          <w:del w:id="1168" w:author="Ryan Lemos" w:date="2019-10-14T19:20:00Z"/>
          <w:rFonts w:asciiTheme="minorHAnsi" w:eastAsiaTheme="minorEastAsia" w:hAnsiTheme="minorHAnsi" w:cstheme="minorBidi"/>
          <w:b w:val="0"/>
          <w:bCs w:val="0"/>
          <w:caps w:val="0"/>
          <w:noProof/>
          <w:sz w:val="22"/>
          <w:szCs w:val="22"/>
          <w:lang w:eastAsia="pt-BR"/>
        </w:rPr>
      </w:pPr>
      <w:del w:id="1169" w:author="Ryan Lemos" w:date="2019-10-14T19:20:00Z">
        <w:r w:rsidDel="001864F9">
          <w:rPr>
            <w:noProof/>
          </w:rPr>
          <w:delText>Apendice A - carta de pedido de permissão para uso de informações da escola International language center</w:delText>
        </w:r>
        <w:r w:rsidDel="001864F9">
          <w:rPr>
            <w:noProof/>
          </w:rPr>
          <w:tab/>
          <w:delText>131</w:delText>
        </w:r>
      </w:del>
    </w:p>
    <w:p w14:paraId="709276DE" w14:textId="02137EF1" w:rsidR="00054B21" w:rsidDel="00EA672B" w:rsidRDefault="00054B21">
      <w:pPr>
        <w:pStyle w:val="Sumrio1"/>
        <w:tabs>
          <w:tab w:val="left" w:pos="1200"/>
          <w:tab w:val="right" w:leader="dot" w:pos="9061"/>
        </w:tabs>
        <w:rPr>
          <w:del w:id="1170" w:author="Ryan Lemos" w:date="2019-10-07T11:05:00Z"/>
          <w:rFonts w:asciiTheme="minorHAnsi" w:eastAsiaTheme="minorEastAsia" w:hAnsiTheme="minorHAnsi" w:cstheme="minorBidi"/>
          <w:b w:val="0"/>
          <w:bCs w:val="0"/>
          <w:caps w:val="0"/>
          <w:noProof/>
          <w:sz w:val="22"/>
          <w:szCs w:val="22"/>
          <w:lang w:eastAsia="pt-BR"/>
        </w:rPr>
      </w:pPr>
      <w:del w:id="1171" w:author="Ryan Lemos" w:date="2019-10-07T11:05:00Z">
        <w:r w:rsidDel="00EA672B">
          <w:rPr>
            <w:noProof/>
          </w:rPr>
          <w:delText>1</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INTRODUÇÃO</w:delText>
        </w:r>
        <w:r w:rsidDel="00EA672B">
          <w:rPr>
            <w:noProof/>
          </w:rPr>
          <w:tab/>
          <w:delText>13</w:delText>
        </w:r>
      </w:del>
    </w:p>
    <w:p w14:paraId="3DE721CD" w14:textId="64877FAA" w:rsidR="00054B21" w:rsidDel="00EA672B" w:rsidRDefault="00054B21">
      <w:pPr>
        <w:pStyle w:val="Sumrio1"/>
        <w:tabs>
          <w:tab w:val="left" w:pos="1200"/>
          <w:tab w:val="right" w:leader="dot" w:pos="9061"/>
        </w:tabs>
        <w:rPr>
          <w:del w:id="1172" w:author="Ryan Lemos" w:date="2019-10-07T11:05:00Z"/>
          <w:rFonts w:asciiTheme="minorHAnsi" w:eastAsiaTheme="minorEastAsia" w:hAnsiTheme="minorHAnsi" w:cstheme="minorBidi"/>
          <w:b w:val="0"/>
          <w:bCs w:val="0"/>
          <w:caps w:val="0"/>
          <w:noProof/>
          <w:sz w:val="22"/>
          <w:szCs w:val="22"/>
          <w:lang w:eastAsia="pt-BR"/>
        </w:rPr>
      </w:pPr>
      <w:del w:id="1173" w:author="Ryan Lemos" w:date="2019-10-07T11:05:00Z">
        <w:r w:rsidDel="00EA672B">
          <w:rPr>
            <w:noProof/>
          </w:rPr>
          <w:delText>2</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Referencial teórico</w:delText>
        </w:r>
        <w:r w:rsidDel="00EA672B">
          <w:rPr>
            <w:noProof/>
          </w:rPr>
          <w:tab/>
          <w:delText>15</w:delText>
        </w:r>
      </w:del>
    </w:p>
    <w:p w14:paraId="670898C0" w14:textId="1C1474C3" w:rsidR="00054B21" w:rsidDel="00EA672B" w:rsidRDefault="00054B21">
      <w:pPr>
        <w:pStyle w:val="Sumrio2"/>
        <w:tabs>
          <w:tab w:val="left" w:pos="1200"/>
          <w:tab w:val="right" w:leader="dot" w:pos="9061"/>
        </w:tabs>
        <w:rPr>
          <w:del w:id="1174" w:author="Ryan Lemos" w:date="2019-10-07T11:05:00Z"/>
          <w:rFonts w:asciiTheme="minorHAnsi" w:eastAsiaTheme="minorEastAsia" w:hAnsiTheme="minorHAnsi" w:cstheme="minorBidi"/>
          <w:caps w:val="0"/>
          <w:noProof/>
          <w:sz w:val="22"/>
          <w:szCs w:val="22"/>
          <w:lang w:eastAsia="pt-BR"/>
        </w:rPr>
      </w:pPr>
      <w:del w:id="1175" w:author="Ryan Lemos" w:date="2019-10-07T11:05:00Z">
        <w:r w:rsidDel="00EA672B">
          <w:rPr>
            <w:noProof/>
          </w:rPr>
          <w:delText>2.1</w:delText>
        </w:r>
        <w:r w:rsidDel="00EA672B">
          <w:rPr>
            <w:rFonts w:asciiTheme="minorHAnsi" w:eastAsiaTheme="minorEastAsia" w:hAnsiTheme="minorHAnsi" w:cstheme="minorBidi"/>
            <w:caps w:val="0"/>
            <w:noProof/>
            <w:sz w:val="22"/>
            <w:szCs w:val="22"/>
            <w:lang w:eastAsia="pt-BR"/>
          </w:rPr>
          <w:tab/>
        </w:r>
        <w:r w:rsidDel="00EA672B">
          <w:rPr>
            <w:noProof/>
          </w:rPr>
          <w:delText>Educação a distância – ambiente virtual</w:delText>
        </w:r>
        <w:r w:rsidDel="00EA672B">
          <w:rPr>
            <w:noProof/>
          </w:rPr>
          <w:tab/>
          <w:delText>15</w:delText>
        </w:r>
      </w:del>
    </w:p>
    <w:p w14:paraId="4FD8F170" w14:textId="1D88CDCF" w:rsidR="00054B21" w:rsidDel="00EA672B" w:rsidRDefault="00054B21">
      <w:pPr>
        <w:pStyle w:val="Sumrio3"/>
        <w:rPr>
          <w:del w:id="1176" w:author="Ryan Lemos" w:date="2019-10-07T11:05:00Z"/>
          <w:rFonts w:asciiTheme="minorHAnsi" w:eastAsiaTheme="minorEastAsia" w:hAnsiTheme="minorHAnsi" w:cstheme="minorBidi"/>
          <w:b w:val="0"/>
          <w:iCs w:val="0"/>
          <w:noProof/>
          <w:sz w:val="22"/>
          <w:szCs w:val="22"/>
          <w:lang w:eastAsia="pt-BR"/>
        </w:rPr>
      </w:pPr>
      <w:del w:id="1177" w:author="Ryan Lemos" w:date="2019-10-07T11:05:00Z">
        <w:r w:rsidDel="00EA672B">
          <w:rPr>
            <w:noProof/>
          </w:rPr>
          <w:delText>2.1.1</w:delText>
        </w:r>
        <w:r w:rsidDel="00EA672B">
          <w:rPr>
            <w:rFonts w:asciiTheme="minorHAnsi" w:eastAsiaTheme="minorEastAsia" w:hAnsiTheme="minorHAnsi" w:cstheme="minorBidi"/>
            <w:b w:val="0"/>
            <w:iCs w:val="0"/>
            <w:noProof/>
            <w:sz w:val="22"/>
            <w:szCs w:val="22"/>
            <w:lang w:eastAsia="pt-BR"/>
          </w:rPr>
          <w:tab/>
        </w:r>
        <w:r w:rsidDel="00EA672B">
          <w:rPr>
            <w:noProof/>
          </w:rPr>
          <w:delText>Metodologias/sistemas de apoio de ensino de idiomas</w:delText>
        </w:r>
        <w:r w:rsidDel="00EA672B">
          <w:rPr>
            <w:noProof/>
          </w:rPr>
          <w:tab/>
          <w:delText>15</w:delText>
        </w:r>
      </w:del>
    </w:p>
    <w:p w14:paraId="50B340E9" w14:textId="32F2005E" w:rsidR="00054B21" w:rsidDel="00EA672B" w:rsidRDefault="00054B21">
      <w:pPr>
        <w:pStyle w:val="Sumrio2"/>
        <w:tabs>
          <w:tab w:val="left" w:pos="1200"/>
          <w:tab w:val="right" w:leader="dot" w:pos="9061"/>
        </w:tabs>
        <w:rPr>
          <w:del w:id="1178" w:author="Ryan Lemos" w:date="2019-10-07T11:05:00Z"/>
          <w:rFonts w:asciiTheme="minorHAnsi" w:eastAsiaTheme="minorEastAsia" w:hAnsiTheme="minorHAnsi" w:cstheme="minorBidi"/>
          <w:caps w:val="0"/>
          <w:noProof/>
          <w:sz w:val="22"/>
          <w:szCs w:val="22"/>
          <w:lang w:eastAsia="pt-BR"/>
        </w:rPr>
      </w:pPr>
      <w:del w:id="1179" w:author="Ryan Lemos" w:date="2019-10-07T11:05:00Z">
        <w:r w:rsidDel="00EA672B">
          <w:rPr>
            <w:noProof/>
          </w:rPr>
          <w:delText>2.2</w:delText>
        </w:r>
        <w:r w:rsidDel="00EA672B">
          <w:rPr>
            <w:rFonts w:asciiTheme="minorHAnsi" w:eastAsiaTheme="minorEastAsia" w:hAnsiTheme="minorHAnsi" w:cstheme="minorBidi"/>
            <w:caps w:val="0"/>
            <w:noProof/>
            <w:sz w:val="22"/>
            <w:szCs w:val="22"/>
            <w:lang w:eastAsia="pt-BR"/>
          </w:rPr>
          <w:tab/>
        </w:r>
        <w:r w:rsidDel="00EA672B">
          <w:rPr>
            <w:noProof/>
          </w:rPr>
          <w:delText>Desenvolvimento e tecnologias de sistemas Web</w:delText>
        </w:r>
        <w:r w:rsidDel="00EA672B">
          <w:rPr>
            <w:noProof/>
          </w:rPr>
          <w:tab/>
          <w:delText>18</w:delText>
        </w:r>
      </w:del>
    </w:p>
    <w:p w14:paraId="07CE01B7" w14:textId="2CCBB5EA" w:rsidR="00054B21" w:rsidDel="00EA672B" w:rsidRDefault="00054B21">
      <w:pPr>
        <w:pStyle w:val="Sumrio3"/>
        <w:rPr>
          <w:del w:id="1180" w:author="Ryan Lemos" w:date="2019-10-07T11:05:00Z"/>
          <w:rFonts w:asciiTheme="minorHAnsi" w:eastAsiaTheme="minorEastAsia" w:hAnsiTheme="minorHAnsi" w:cstheme="minorBidi"/>
          <w:b w:val="0"/>
          <w:iCs w:val="0"/>
          <w:noProof/>
          <w:sz w:val="22"/>
          <w:szCs w:val="22"/>
          <w:lang w:eastAsia="pt-BR"/>
        </w:rPr>
      </w:pPr>
      <w:del w:id="1181" w:author="Ryan Lemos" w:date="2019-10-07T11:05:00Z">
        <w:r w:rsidDel="00EA672B">
          <w:rPr>
            <w:noProof/>
          </w:rPr>
          <w:delText>2.2.1</w:delText>
        </w:r>
        <w:r w:rsidDel="00EA672B">
          <w:rPr>
            <w:rFonts w:asciiTheme="minorHAnsi" w:eastAsiaTheme="minorEastAsia" w:hAnsiTheme="minorHAnsi" w:cstheme="minorBidi"/>
            <w:b w:val="0"/>
            <w:iCs w:val="0"/>
            <w:noProof/>
            <w:sz w:val="22"/>
            <w:szCs w:val="22"/>
            <w:lang w:eastAsia="pt-BR"/>
          </w:rPr>
          <w:tab/>
        </w:r>
        <w:r w:rsidDel="00EA672B">
          <w:rPr>
            <w:noProof/>
          </w:rPr>
          <w:delText>Controle de acessos</w:delText>
        </w:r>
        <w:r w:rsidDel="00EA672B">
          <w:rPr>
            <w:noProof/>
          </w:rPr>
          <w:tab/>
          <w:delText>19</w:delText>
        </w:r>
      </w:del>
    </w:p>
    <w:p w14:paraId="05247F82" w14:textId="2947D985" w:rsidR="00054B21" w:rsidDel="00EA672B" w:rsidRDefault="00054B21">
      <w:pPr>
        <w:pStyle w:val="Sumrio3"/>
        <w:rPr>
          <w:del w:id="1182" w:author="Ryan Lemos" w:date="2019-10-07T11:05:00Z"/>
          <w:rFonts w:asciiTheme="minorHAnsi" w:eastAsiaTheme="minorEastAsia" w:hAnsiTheme="minorHAnsi" w:cstheme="minorBidi"/>
          <w:b w:val="0"/>
          <w:iCs w:val="0"/>
          <w:noProof/>
          <w:sz w:val="22"/>
          <w:szCs w:val="22"/>
          <w:lang w:eastAsia="pt-BR"/>
        </w:rPr>
      </w:pPr>
      <w:del w:id="1183" w:author="Ryan Lemos" w:date="2019-10-07T11:05:00Z">
        <w:r w:rsidDel="00EA672B">
          <w:rPr>
            <w:noProof/>
          </w:rPr>
          <w:delText>2.2.2</w:delText>
        </w:r>
        <w:r w:rsidDel="00EA672B">
          <w:rPr>
            <w:rFonts w:asciiTheme="minorHAnsi" w:eastAsiaTheme="minorEastAsia" w:hAnsiTheme="minorHAnsi" w:cstheme="minorBidi"/>
            <w:b w:val="0"/>
            <w:iCs w:val="0"/>
            <w:noProof/>
            <w:sz w:val="22"/>
            <w:szCs w:val="22"/>
            <w:lang w:eastAsia="pt-BR"/>
          </w:rPr>
          <w:tab/>
        </w:r>
        <w:r w:rsidDel="00EA672B">
          <w:rPr>
            <w:noProof/>
          </w:rPr>
          <w:delText>Interação humano computador (IHC)</w:delText>
        </w:r>
        <w:r w:rsidDel="00EA672B">
          <w:rPr>
            <w:noProof/>
          </w:rPr>
          <w:tab/>
          <w:delText>19</w:delText>
        </w:r>
      </w:del>
    </w:p>
    <w:p w14:paraId="643C5047" w14:textId="65DB500A" w:rsidR="00054B21" w:rsidDel="00EA672B" w:rsidRDefault="00054B21">
      <w:pPr>
        <w:pStyle w:val="Sumrio3"/>
        <w:rPr>
          <w:del w:id="1184" w:author="Ryan Lemos" w:date="2019-10-07T11:05:00Z"/>
          <w:rFonts w:asciiTheme="minorHAnsi" w:eastAsiaTheme="minorEastAsia" w:hAnsiTheme="minorHAnsi" w:cstheme="minorBidi"/>
          <w:b w:val="0"/>
          <w:iCs w:val="0"/>
          <w:noProof/>
          <w:sz w:val="22"/>
          <w:szCs w:val="22"/>
          <w:lang w:eastAsia="pt-BR"/>
        </w:rPr>
      </w:pPr>
      <w:del w:id="1185" w:author="Ryan Lemos" w:date="2019-10-07T11:05:00Z">
        <w:r w:rsidDel="00EA672B">
          <w:rPr>
            <w:noProof/>
          </w:rPr>
          <w:delText>2.2.3</w:delText>
        </w:r>
        <w:r w:rsidDel="00EA672B">
          <w:rPr>
            <w:rFonts w:asciiTheme="minorHAnsi" w:eastAsiaTheme="minorEastAsia" w:hAnsiTheme="minorHAnsi" w:cstheme="minorBidi"/>
            <w:b w:val="0"/>
            <w:iCs w:val="0"/>
            <w:noProof/>
            <w:sz w:val="22"/>
            <w:szCs w:val="22"/>
            <w:lang w:eastAsia="pt-BR"/>
          </w:rPr>
          <w:tab/>
        </w:r>
        <w:r w:rsidDel="00EA672B">
          <w:rPr>
            <w:noProof/>
          </w:rPr>
          <w:delText>Engenharia de Software</w:delText>
        </w:r>
        <w:r w:rsidDel="00EA672B">
          <w:rPr>
            <w:noProof/>
          </w:rPr>
          <w:tab/>
          <w:delText>20</w:delText>
        </w:r>
      </w:del>
    </w:p>
    <w:p w14:paraId="78E09A84" w14:textId="096D46D5" w:rsidR="00054B21" w:rsidDel="00EA672B" w:rsidRDefault="00054B21">
      <w:pPr>
        <w:pStyle w:val="Sumrio4"/>
        <w:tabs>
          <w:tab w:val="left" w:pos="1200"/>
          <w:tab w:val="right" w:leader="dot" w:pos="9061"/>
        </w:tabs>
        <w:rPr>
          <w:del w:id="1186" w:author="Ryan Lemos" w:date="2019-10-07T11:05:00Z"/>
          <w:rFonts w:asciiTheme="minorHAnsi" w:eastAsiaTheme="minorEastAsia" w:hAnsiTheme="minorHAnsi" w:cstheme="minorBidi"/>
          <w:noProof/>
          <w:sz w:val="22"/>
          <w:szCs w:val="22"/>
          <w:lang w:eastAsia="pt-BR"/>
        </w:rPr>
      </w:pPr>
      <w:del w:id="1187" w:author="Ryan Lemos" w:date="2019-10-07T11:05:00Z">
        <w:r w:rsidDel="00EA672B">
          <w:rPr>
            <w:noProof/>
          </w:rPr>
          <w:delText>2.2.3.1</w:delText>
        </w:r>
        <w:r w:rsidDel="00EA672B">
          <w:rPr>
            <w:rFonts w:asciiTheme="minorHAnsi" w:eastAsiaTheme="minorEastAsia" w:hAnsiTheme="minorHAnsi" w:cstheme="minorBidi"/>
            <w:noProof/>
            <w:sz w:val="22"/>
            <w:szCs w:val="22"/>
            <w:lang w:eastAsia="pt-BR"/>
          </w:rPr>
          <w:tab/>
        </w:r>
        <w:r w:rsidDel="00EA672B">
          <w:rPr>
            <w:noProof/>
          </w:rPr>
          <w:delText xml:space="preserve">Modelagem de processos com o </w:delText>
        </w:r>
        <w:r w:rsidRPr="00414A2B" w:rsidDel="00EA672B">
          <w:rPr>
            <w:i/>
            <w:noProof/>
          </w:rPr>
          <w:delText>Business Process Model and Notation</w:delText>
        </w:r>
        <w:r w:rsidDel="00EA672B">
          <w:rPr>
            <w:noProof/>
          </w:rPr>
          <w:delText xml:space="preserve"> (BPMN)</w:delText>
        </w:r>
        <w:r w:rsidDel="00EA672B">
          <w:rPr>
            <w:noProof/>
          </w:rPr>
          <w:tab/>
          <w:delText>22</w:delText>
        </w:r>
      </w:del>
    </w:p>
    <w:p w14:paraId="5B94BB47" w14:textId="1F1DA4E0" w:rsidR="00054B21" w:rsidDel="00EA672B" w:rsidRDefault="00054B21">
      <w:pPr>
        <w:pStyle w:val="Sumrio4"/>
        <w:tabs>
          <w:tab w:val="left" w:pos="1200"/>
          <w:tab w:val="right" w:leader="dot" w:pos="9061"/>
        </w:tabs>
        <w:rPr>
          <w:del w:id="1188" w:author="Ryan Lemos" w:date="2019-10-07T11:05:00Z"/>
          <w:rFonts w:asciiTheme="minorHAnsi" w:eastAsiaTheme="minorEastAsia" w:hAnsiTheme="minorHAnsi" w:cstheme="minorBidi"/>
          <w:noProof/>
          <w:sz w:val="22"/>
          <w:szCs w:val="22"/>
          <w:lang w:eastAsia="pt-BR"/>
        </w:rPr>
      </w:pPr>
      <w:del w:id="1189" w:author="Ryan Lemos" w:date="2019-10-07T11:05:00Z">
        <w:r w:rsidDel="00EA672B">
          <w:rPr>
            <w:noProof/>
          </w:rPr>
          <w:delText>2.2.3.2</w:delText>
        </w:r>
        <w:r w:rsidDel="00EA672B">
          <w:rPr>
            <w:rFonts w:asciiTheme="minorHAnsi" w:eastAsiaTheme="minorEastAsia" w:hAnsiTheme="minorHAnsi" w:cstheme="minorBidi"/>
            <w:noProof/>
            <w:sz w:val="22"/>
            <w:szCs w:val="22"/>
            <w:lang w:eastAsia="pt-BR"/>
          </w:rPr>
          <w:tab/>
        </w:r>
        <w:r w:rsidDel="00EA672B">
          <w:rPr>
            <w:noProof/>
          </w:rPr>
          <w:delText>Metodologia Ágil</w:delText>
        </w:r>
        <w:r w:rsidDel="00EA672B">
          <w:rPr>
            <w:noProof/>
          </w:rPr>
          <w:tab/>
          <w:delText>25</w:delText>
        </w:r>
      </w:del>
    </w:p>
    <w:p w14:paraId="73E18069" w14:textId="5D48CA89" w:rsidR="00054B21" w:rsidDel="00EA672B" w:rsidRDefault="00054B21">
      <w:pPr>
        <w:pStyle w:val="Sumrio4"/>
        <w:tabs>
          <w:tab w:val="left" w:pos="1200"/>
          <w:tab w:val="right" w:leader="dot" w:pos="9061"/>
        </w:tabs>
        <w:rPr>
          <w:del w:id="1190" w:author="Ryan Lemos" w:date="2019-10-07T11:05:00Z"/>
          <w:rFonts w:asciiTheme="minorHAnsi" w:eastAsiaTheme="minorEastAsia" w:hAnsiTheme="minorHAnsi" w:cstheme="minorBidi"/>
          <w:noProof/>
          <w:sz w:val="22"/>
          <w:szCs w:val="22"/>
          <w:lang w:eastAsia="pt-BR"/>
        </w:rPr>
      </w:pPr>
      <w:del w:id="1191" w:author="Ryan Lemos" w:date="2019-10-07T11:05:00Z">
        <w:r w:rsidDel="00EA672B">
          <w:rPr>
            <w:noProof/>
          </w:rPr>
          <w:delText>2.2.3.3</w:delText>
        </w:r>
        <w:r w:rsidDel="00EA672B">
          <w:rPr>
            <w:rFonts w:asciiTheme="minorHAnsi" w:eastAsiaTheme="minorEastAsia" w:hAnsiTheme="minorHAnsi" w:cstheme="minorBidi"/>
            <w:noProof/>
            <w:sz w:val="22"/>
            <w:szCs w:val="22"/>
            <w:lang w:eastAsia="pt-BR"/>
          </w:rPr>
          <w:tab/>
        </w:r>
        <w:r w:rsidRPr="00414A2B" w:rsidDel="00EA672B">
          <w:rPr>
            <w:i/>
            <w:noProof/>
          </w:rPr>
          <w:delText>Extreme Programming</w:delText>
        </w:r>
        <w:r w:rsidDel="00EA672B">
          <w:rPr>
            <w:noProof/>
          </w:rPr>
          <w:delText xml:space="preserve"> (XP)</w:delText>
        </w:r>
        <w:r w:rsidDel="00EA672B">
          <w:rPr>
            <w:noProof/>
          </w:rPr>
          <w:tab/>
          <w:delText>26</w:delText>
        </w:r>
      </w:del>
    </w:p>
    <w:p w14:paraId="2D083262" w14:textId="5A7FDE3F" w:rsidR="00054B21" w:rsidDel="00EA672B" w:rsidRDefault="00054B21">
      <w:pPr>
        <w:pStyle w:val="Sumrio3"/>
        <w:rPr>
          <w:del w:id="1192" w:author="Ryan Lemos" w:date="2019-10-07T11:05:00Z"/>
          <w:rFonts w:asciiTheme="minorHAnsi" w:eastAsiaTheme="minorEastAsia" w:hAnsiTheme="minorHAnsi" w:cstheme="minorBidi"/>
          <w:b w:val="0"/>
          <w:iCs w:val="0"/>
          <w:noProof/>
          <w:sz w:val="22"/>
          <w:szCs w:val="22"/>
          <w:lang w:eastAsia="pt-BR"/>
        </w:rPr>
      </w:pPr>
      <w:del w:id="1193" w:author="Ryan Lemos" w:date="2019-10-07T11:05:00Z">
        <w:r w:rsidDel="00EA672B">
          <w:rPr>
            <w:noProof/>
          </w:rPr>
          <w:delText>2.2.4</w:delText>
        </w:r>
        <w:r w:rsidDel="00EA672B">
          <w:rPr>
            <w:rFonts w:asciiTheme="minorHAnsi" w:eastAsiaTheme="minorEastAsia" w:hAnsiTheme="minorHAnsi" w:cstheme="minorBidi"/>
            <w:b w:val="0"/>
            <w:iCs w:val="0"/>
            <w:noProof/>
            <w:sz w:val="22"/>
            <w:szCs w:val="22"/>
            <w:lang w:eastAsia="pt-BR"/>
          </w:rPr>
          <w:tab/>
        </w:r>
        <w:r w:rsidDel="00EA672B">
          <w:rPr>
            <w:noProof/>
          </w:rPr>
          <w:delText>Tecnologias para desenvolvimento WEB</w:delText>
        </w:r>
        <w:r w:rsidDel="00EA672B">
          <w:rPr>
            <w:noProof/>
          </w:rPr>
          <w:tab/>
          <w:delText>29</w:delText>
        </w:r>
      </w:del>
    </w:p>
    <w:p w14:paraId="2E81A55B" w14:textId="07F43E4C" w:rsidR="00054B21" w:rsidDel="00EA672B" w:rsidRDefault="00054B21">
      <w:pPr>
        <w:pStyle w:val="Sumrio4"/>
        <w:tabs>
          <w:tab w:val="left" w:pos="1200"/>
          <w:tab w:val="right" w:leader="dot" w:pos="9061"/>
        </w:tabs>
        <w:rPr>
          <w:del w:id="1194" w:author="Ryan Lemos" w:date="2019-10-07T11:05:00Z"/>
          <w:rFonts w:asciiTheme="minorHAnsi" w:eastAsiaTheme="minorEastAsia" w:hAnsiTheme="minorHAnsi" w:cstheme="minorBidi"/>
          <w:noProof/>
          <w:sz w:val="22"/>
          <w:szCs w:val="22"/>
          <w:lang w:eastAsia="pt-BR"/>
        </w:rPr>
      </w:pPr>
      <w:del w:id="1195" w:author="Ryan Lemos" w:date="2019-10-07T11:05:00Z">
        <w:r w:rsidDel="00EA672B">
          <w:rPr>
            <w:noProof/>
          </w:rPr>
          <w:delText>2.2.4.1</w:delText>
        </w:r>
        <w:r w:rsidDel="00EA672B">
          <w:rPr>
            <w:rFonts w:asciiTheme="minorHAnsi" w:eastAsiaTheme="minorEastAsia" w:hAnsiTheme="minorHAnsi" w:cstheme="minorBidi"/>
            <w:noProof/>
            <w:sz w:val="22"/>
            <w:szCs w:val="22"/>
            <w:lang w:eastAsia="pt-BR"/>
          </w:rPr>
          <w:tab/>
        </w:r>
        <w:r w:rsidDel="00EA672B">
          <w:rPr>
            <w:noProof/>
          </w:rPr>
          <w:delText>Navegadores Web</w:delText>
        </w:r>
        <w:r w:rsidDel="00EA672B">
          <w:rPr>
            <w:noProof/>
          </w:rPr>
          <w:tab/>
          <w:delText>29</w:delText>
        </w:r>
      </w:del>
    </w:p>
    <w:p w14:paraId="3EB16009" w14:textId="0A913F4B" w:rsidR="00054B21" w:rsidRPr="00EA672B" w:rsidDel="00EA672B" w:rsidRDefault="00054B21">
      <w:pPr>
        <w:pStyle w:val="Sumrio4"/>
        <w:tabs>
          <w:tab w:val="left" w:pos="1200"/>
          <w:tab w:val="right" w:leader="dot" w:pos="9061"/>
        </w:tabs>
        <w:rPr>
          <w:del w:id="1196" w:author="Ryan Lemos" w:date="2019-10-07T11:05:00Z"/>
          <w:rFonts w:asciiTheme="minorHAnsi" w:eastAsiaTheme="minorEastAsia" w:hAnsiTheme="minorHAnsi" w:cstheme="minorBidi"/>
          <w:noProof/>
          <w:sz w:val="22"/>
          <w:szCs w:val="22"/>
          <w:lang w:eastAsia="pt-BR"/>
          <w:rPrChange w:id="1197" w:author="Ryan Lemos" w:date="2019-10-07T11:06:00Z">
            <w:rPr>
              <w:del w:id="1198" w:author="Ryan Lemos" w:date="2019-10-07T11:05:00Z"/>
              <w:rFonts w:asciiTheme="minorHAnsi" w:eastAsiaTheme="minorEastAsia" w:hAnsiTheme="minorHAnsi" w:cstheme="minorBidi"/>
              <w:noProof/>
              <w:sz w:val="22"/>
              <w:szCs w:val="22"/>
              <w:lang w:val="en-US" w:eastAsia="pt-BR"/>
            </w:rPr>
          </w:rPrChange>
        </w:rPr>
      </w:pPr>
      <w:del w:id="1199" w:author="Ryan Lemos" w:date="2019-10-07T11:05:00Z">
        <w:r w:rsidRPr="00EA672B" w:rsidDel="00EA672B">
          <w:rPr>
            <w:noProof/>
            <w:rPrChange w:id="1200" w:author="Ryan Lemos" w:date="2019-10-07T11:06:00Z">
              <w:rPr>
                <w:noProof/>
                <w:lang w:val="en-US"/>
              </w:rPr>
            </w:rPrChange>
          </w:rPr>
          <w:delText>2.2.4.2</w:delText>
        </w:r>
        <w:r w:rsidRPr="00EA672B" w:rsidDel="00EA672B">
          <w:rPr>
            <w:rFonts w:asciiTheme="minorHAnsi" w:eastAsiaTheme="minorEastAsia" w:hAnsiTheme="minorHAnsi" w:cstheme="minorBidi"/>
            <w:noProof/>
            <w:sz w:val="22"/>
            <w:lang w:eastAsia="pt-BR"/>
            <w:rPrChange w:id="1201"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202" w:author="Ryan Lemos" w:date="2019-10-07T11:06:00Z">
              <w:rPr>
                <w:noProof/>
                <w:lang w:val="en-US"/>
              </w:rPr>
            </w:rPrChange>
          </w:rPr>
          <w:delText>Visual Studio Code (VSCODE)</w:delText>
        </w:r>
        <w:r w:rsidRPr="00EA672B" w:rsidDel="00EA672B">
          <w:rPr>
            <w:noProof/>
            <w:rPrChange w:id="1203" w:author="Ryan Lemos" w:date="2019-10-07T11:06:00Z">
              <w:rPr>
                <w:noProof/>
                <w:lang w:val="en-US"/>
              </w:rPr>
            </w:rPrChange>
          </w:rPr>
          <w:tab/>
          <w:delText>29</w:delText>
        </w:r>
      </w:del>
    </w:p>
    <w:p w14:paraId="35BE1A27" w14:textId="54988B6D" w:rsidR="00054B21" w:rsidRPr="00EA672B" w:rsidDel="00EA672B" w:rsidRDefault="00054B21">
      <w:pPr>
        <w:pStyle w:val="Sumrio4"/>
        <w:tabs>
          <w:tab w:val="left" w:pos="1200"/>
          <w:tab w:val="right" w:leader="dot" w:pos="9061"/>
        </w:tabs>
        <w:rPr>
          <w:del w:id="1204" w:author="Ryan Lemos" w:date="2019-10-07T11:05:00Z"/>
          <w:rFonts w:asciiTheme="minorHAnsi" w:eastAsiaTheme="minorEastAsia" w:hAnsiTheme="minorHAnsi" w:cstheme="minorBidi"/>
          <w:noProof/>
          <w:sz w:val="22"/>
          <w:szCs w:val="22"/>
          <w:lang w:eastAsia="pt-BR"/>
          <w:rPrChange w:id="1205" w:author="Ryan Lemos" w:date="2019-10-07T11:06:00Z">
            <w:rPr>
              <w:del w:id="1206" w:author="Ryan Lemos" w:date="2019-10-07T11:05:00Z"/>
              <w:rFonts w:asciiTheme="minorHAnsi" w:eastAsiaTheme="minorEastAsia" w:hAnsiTheme="minorHAnsi" w:cstheme="minorBidi"/>
              <w:noProof/>
              <w:sz w:val="22"/>
              <w:szCs w:val="22"/>
              <w:lang w:val="en-US" w:eastAsia="pt-BR"/>
            </w:rPr>
          </w:rPrChange>
        </w:rPr>
      </w:pPr>
      <w:del w:id="1207" w:author="Ryan Lemos" w:date="2019-10-07T11:05:00Z">
        <w:r w:rsidRPr="00EA672B" w:rsidDel="00EA672B">
          <w:rPr>
            <w:noProof/>
            <w:rPrChange w:id="1208" w:author="Ryan Lemos" w:date="2019-10-07T11:06:00Z">
              <w:rPr>
                <w:noProof/>
                <w:lang w:val="en-US"/>
              </w:rPr>
            </w:rPrChange>
          </w:rPr>
          <w:delText>2.2.4.3</w:delText>
        </w:r>
        <w:r w:rsidRPr="00EA672B" w:rsidDel="00EA672B">
          <w:rPr>
            <w:rFonts w:asciiTheme="minorHAnsi" w:eastAsiaTheme="minorEastAsia" w:hAnsiTheme="minorHAnsi" w:cstheme="minorBidi"/>
            <w:noProof/>
            <w:sz w:val="22"/>
            <w:lang w:eastAsia="pt-BR"/>
            <w:rPrChange w:id="1209"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210" w:author="Ryan Lemos" w:date="2019-10-07T11:06:00Z">
              <w:rPr>
                <w:i/>
                <w:noProof/>
                <w:lang w:val="en-US"/>
              </w:rPr>
            </w:rPrChange>
          </w:rPr>
          <w:delText>Hyper Text Markup Language</w:delText>
        </w:r>
        <w:r w:rsidRPr="00EA672B" w:rsidDel="00EA672B">
          <w:rPr>
            <w:noProof/>
            <w:rPrChange w:id="1211" w:author="Ryan Lemos" w:date="2019-10-07T11:06:00Z">
              <w:rPr>
                <w:noProof/>
                <w:lang w:val="en-US"/>
              </w:rPr>
            </w:rPrChange>
          </w:rPr>
          <w:delText xml:space="preserve"> (HTML)</w:delText>
        </w:r>
        <w:r w:rsidRPr="00EA672B" w:rsidDel="00EA672B">
          <w:rPr>
            <w:noProof/>
            <w:rPrChange w:id="1212" w:author="Ryan Lemos" w:date="2019-10-07T11:06:00Z">
              <w:rPr>
                <w:noProof/>
                <w:lang w:val="en-US"/>
              </w:rPr>
            </w:rPrChange>
          </w:rPr>
          <w:tab/>
          <w:delText>29</w:delText>
        </w:r>
      </w:del>
    </w:p>
    <w:p w14:paraId="58FE1EB0" w14:textId="663AE432" w:rsidR="00054B21" w:rsidRPr="00EA672B" w:rsidDel="00EA672B" w:rsidRDefault="00054B21">
      <w:pPr>
        <w:pStyle w:val="Sumrio4"/>
        <w:tabs>
          <w:tab w:val="left" w:pos="1200"/>
          <w:tab w:val="right" w:leader="dot" w:pos="9061"/>
        </w:tabs>
        <w:rPr>
          <w:del w:id="1213" w:author="Ryan Lemos" w:date="2019-10-07T11:05:00Z"/>
          <w:rFonts w:asciiTheme="minorHAnsi" w:eastAsiaTheme="minorEastAsia" w:hAnsiTheme="minorHAnsi" w:cstheme="minorBidi"/>
          <w:noProof/>
          <w:sz w:val="22"/>
          <w:szCs w:val="22"/>
          <w:lang w:eastAsia="pt-BR"/>
          <w:rPrChange w:id="1214" w:author="Ryan Lemos" w:date="2019-10-07T11:06:00Z">
            <w:rPr>
              <w:del w:id="1215" w:author="Ryan Lemos" w:date="2019-10-07T11:05:00Z"/>
              <w:rFonts w:asciiTheme="minorHAnsi" w:eastAsiaTheme="minorEastAsia" w:hAnsiTheme="minorHAnsi" w:cstheme="minorBidi"/>
              <w:noProof/>
              <w:sz w:val="22"/>
              <w:szCs w:val="22"/>
              <w:lang w:val="en-US" w:eastAsia="pt-BR"/>
            </w:rPr>
          </w:rPrChange>
        </w:rPr>
      </w:pPr>
      <w:del w:id="1216" w:author="Ryan Lemos" w:date="2019-10-07T11:05:00Z">
        <w:r w:rsidRPr="00EA672B" w:rsidDel="00EA672B">
          <w:rPr>
            <w:noProof/>
            <w:rPrChange w:id="1217" w:author="Ryan Lemos" w:date="2019-10-07T11:06:00Z">
              <w:rPr>
                <w:noProof/>
                <w:lang w:val="en-US"/>
              </w:rPr>
            </w:rPrChange>
          </w:rPr>
          <w:delText>2.2.4.4</w:delText>
        </w:r>
        <w:r w:rsidRPr="00EA672B" w:rsidDel="00EA672B">
          <w:rPr>
            <w:rFonts w:asciiTheme="minorHAnsi" w:eastAsiaTheme="minorEastAsia" w:hAnsiTheme="minorHAnsi" w:cstheme="minorBidi"/>
            <w:noProof/>
            <w:sz w:val="22"/>
            <w:lang w:eastAsia="pt-BR"/>
            <w:rPrChange w:id="1218"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219" w:author="Ryan Lemos" w:date="2019-10-07T11:06:00Z">
              <w:rPr>
                <w:i/>
                <w:noProof/>
                <w:lang w:val="en-US"/>
              </w:rPr>
            </w:rPrChange>
          </w:rPr>
          <w:delText>Cascading Style Sheets</w:delText>
        </w:r>
        <w:r w:rsidRPr="00EA672B" w:rsidDel="00EA672B">
          <w:rPr>
            <w:noProof/>
            <w:rPrChange w:id="1220" w:author="Ryan Lemos" w:date="2019-10-07T11:06:00Z">
              <w:rPr>
                <w:noProof/>
                <w:lang w:val="en-US"/>
              </w:rPr>
            </w:rPrChange>
          </w:rPr>
          <w:delText xml:space="preserve"> (CSS)</w:delText>
        </w:r>
        <w:r w:rsidRPr="00EA672B" w:rsidDel="00EA672B">
          <w:rPr>
            <w:noProof/>
            <w:rPrChange w:id="1221" w:author="Ryan Lemos" w:date="2019-10-07T11:06:00Z">
              <w:rPr>
                <w:noProof/>
                <w:lang w:val="en-US"/>
              </w:rPr>
            </w:rPrChange>
          </w:rPr>
          <w:tab/>
          <w:delText>30</w:delText>
        </w:r>
      </w:del>
    </w:p>
    <w:p w14:paraId="27EC1B95" w14:textId="6395075E" w:rsidR="00054B21" w:rsidRPr="00EA672B" w:rsidDel="00EA672B" w:rsidRDefault="00054B21">
      <w:pPr>
        <w:pStyle w:val="Sumrio4"/>
        <w:tabs>
          <w:tab w:val="left" w:pos="1200"/>
          <w:tab w:val="right" w:leader="dot" w:pos="9061"/>
        </w:tabs>
        <w:rPr>
          <w:del w:id="1222" w:author="Ryan Lemos" w:date="2019-10-07T11:05:00Z"/>
          <w:rFonts w:asciiTheme="minorHAnsi" w:eastAsiaTheme="minorEastAsia" w:hAnsiTheme="minorHAnsi" w:cstheme="minorBidi"/>
          <w:noProof/>
          <w:sz w:val="22"/>
          <w:szCs w:val="22"/>
          <w:lang w:eastAsia="pt-BR"/>
          <w:rPrChange w:id="1223" w:author="Ryan Lemos" w:date="2019-10-07T11:06:00Z">
            <w:rPr>
              <w:del w:id="1224" w:author="Ryan Lemos" w:date="2019-10-07T11:05:00Z"/>
              <w:rFonts w:asciiTheme="minorHAnsi" w:eastAsiaTheme="minorEastAsia" w:hAnsiTheme="minorHAnsi" w:cstheme="minorBidi"/>
              <w:noProof/>
              <w:sz w:val="22"/>
              <w:szCs w:val="22"/>
              <w:lang w:val="en-US" w:eastAsia="pt-BR"/>
            </w:rPr>
          </w:rPrChange>
        </w:rPr>
      </w:pPr>
      <w:del w:id="1225" w:author="Ryan Lemos" w:date="2019-10-07T11:05:00Z">
        <w:r w:rsidRPr="00EA672B" w:rsidDel="00EA672B">
          <w:rPr>
            <w:noProof/>
            <w:rPrChange w:id="1226" w:author="Ryan Lemos" w:date="2019-10-07T11:06:00Z">
              <w:rPr>
                <w:noProof/>
                <w:lang w:val="en-US"/>
              </w:rPr>
            </w:rPrChange>
          </w:rPr>
          <w:delText>2.2.4.5</w:delText>
        </w:r>
        <w:r w:rsidRPr="00EA672B" w:rsidDel="00EA672B">
          <w:rPr>
            <w:rFonts w:asciiTheme="minorHAnsi" w:eastAsiaTheme="minorEastAsia" w:hAnsiTheme="minorHAnsi" w:cstheme="minorBidi"/>
            <w:noProof/>
            <w:sz w:val="22"/>
            <w:lang w:eastAsia="pt-BR"/>
            <w:rPrChange w:id="1227"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228" w:author="Ryan Lemos" w:date="2019-10-07T11:06:00Z">
              <w:rPr>
                <w:noProof/>
                <w:lang w:val="en-US"/>
              </w:rPr>
            </w:rPrChange>
          </w:rPr>
          <w:delText>MaterializeCSS</w:delText>
        </w:r>
        <w:r w:rsidRPr="00EA672B" w:rsidDel="00EA672B">
          <w:rPr>
            <w:noProof/>
            <w:rPrChange w:id="1229" w:author="Ryan Lemos" w:date="2019-10-07T11:06:00Z">
              <w:rPr>
                <w:noProof/>
                <w:lang w:val="en-US"/>
              </w:rPr>
            </w:rPrChange>
          </w:rPr>
          <w:tab/>
          <w:delText>33</w:delText>
        </w:r>
      </w:del>
    </w:p>
    <w:p w14:paraId="27EAEE35" w14:textId="146987F1" w:rsidR="00054B21" w:rsidRPr="00EA672B" w:rsidDel="00EA672B" w:rsidRDefault="00054B21">
      <w:pPr>
        <w:pStyle w:val="Sumrio4"/>
        <w:tabs>
          <w:tab w:val="left" w:pos="1200"/>
          <w:tab w:val="right" w:leader="dot" w:pos="9061"/>
        </w:tabs>
        <w:rPr>
          <w:del w:id="1230" w:author="Ryan Lemos" w:date="2019-10-07T11:05:00Z"/>
          <w:rFonts w:asciiTheme="minorHAnsi" w:eastAsiaTheme="minorEastAsia" w:hAnsiTheme="minorHAnsi" w:cstheme="minorBidi"/>
          <w:noProof/>
          <w:sz w:val="22"/>
          <w:szCs w:val="22"/>
          <w:lang w:eastAsia="pt-BR"/>
          <w:rPrChange w:id="1231" w:author="Ryan Lemos" w:date="2019-10-07T11:06:00Z">
            <w:rPr>
              <w:del w:id="1232" w:author="Ryan Lemos" w:date="2019-10-07T11:05:00Z"/>
              <w:rFonts w:asciiTheme="minorHAnsi" w:eastAsiaTheme="minorEastAsia" w:hAnsiTheme="minorHAnsi" w:cstheme="minorBidi"/>
              <w:noProof/>
              <w:sz w:val="22"/>
              <w:szCs w:val="22"/>
              <w:lang w:val="en-US" w:eastAsia="pt-BR"/>
            </w:rPr>
          </w:rPrChange>
        </w:rPr>
      </w:pPr>
      <w:del w:id="1233" w:author="Ryan Lemos" w:date="2019-10-07T11:05:00Z">
        <w:r w:rsidRPr="00EA672B" w:rsidDel="00EA672B">
          <w:rPr>
            <w:noProof/>
            <w:rPrChange w:id="1234" w:author="Ryan Lemos" w:date="2019-10-07T11:06:00Z">
              <w:rPr>
                <w:noProof/>
                <w:lang w:val="en-US"/>
              </w:rPr>
            </w:rPrChange>
          </w:rPr>
          <w:delText>2.2.4.6</w:delText>
        </w:r>
        <w:r w:rsidRPr="00EA672B" w:rsidDel="00EA672B">
          <w:rPr>
            <w:rFonts w:asciiTheme="minorHAnsi" w:eastAsiaTheme="minorEastAsia" w:hAnsiTheme="minorHAnsi" w:cstheme="minorBidi"/>
            <w:noProof/>
            <w:sz w:val="22"/>
            <w:lang w:eastAsia="pt-BR"/>
            <w:rPrChange w:id="1235"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236" w:author="Ryan Lemos" w:date="2019-10-07T11:06:00Z">
              <w:rPr>
                <w:noProof/>
                <w:lang w:val="en-US"/>
              </w:rPr>
            </w:rPrChange>
          </w:rPr>
          <w:delText>JavaScript (JS)</w:delText>
        </w:r>
        <w:r w:rsidRPr="00EA672B" w:rsidDel="00EA672B">
          <w:rPr>
            <w:noProof/>
            <w:rPrChange w:id="1237" w:author="Ryan Lemos" w:date="2019-10-07T11:06:00Z">
              <w:rPr>
                <w:noProof/>
                <w:lang w:val="en-US"/>
              </w:rPr>
            </w:rPrChange>
          </w:rPr>
          <w:tab/>
          <w:delText>33</w:delText>
        </w:r>
      </w:del>
    </w:p>
    <w:p w14:paraId="7AC1413D" w14:textId="38523950" w:rsidR="00054B21" w:rsidRPr="00EA672B" w:rsidDel="00EA672B" w:rsidRDefault="00054B21">
      <w:pPr>
        <w:pStyle w:val="Sumrio4"/>
        <w:tabs>
          <w:tab w:val="left" w:pos="1200"/>
          <w:tab w:val="right" w:leader="dot" w:pos="9061"/>
        </w:tabs>
        <w:rPr>
          <w:del w:id="1238" w:author="Ryan Lemos" w:date="2019-10-07T11:05:00Z"/>
          <w:rFonts w:asciiTheme="minorHAnsi" w:eastAsiaTheme="minorEastAsia" w:hAnsiTheme="minorHAnsi" w:cstheme="minorBidi"/>
          <w:noProof/>
          <w:sz w:val="22"/>
          <w:szCs w:val="22"/>
          <w:lang w:eastAsia="pt-BR"/>
          <w:rPrChange w:id="1239" w:author="Ryan Lemos" w:date="2019-10-07T11:06:00Z">
            <w:rPr>
              <w:del w:id="1240" w:author="Ryan Lemos" w:date="2019-10-07T11:05:00Z"/>
              <w:rFonts w:asciiTheme="minorHAnsi" w:eastAsiaTheme="minorEastAsia" w:hAnsiTheme="minorHAnsi" w:cstheme="minorBidi"/>
              <w:noProof/>
              <w:sz w:val="22"/>
              <w:szCs w:val="22"/>
              <w:lang w:val="en-US" w:eastAsia="pt-BR"/>
            </w:rPr>
          </w:rPrChange>
        </w:rPr>
      </w:pPr>
      <w:del w:id="1241" w:author="Ryan Lemos" w:date="2019-10-07T11:05:00Z">
        <w:r w:rsidRPr="00EA672B" w:rsidDel="00EA672B">
          <w:rPr>
            <w:noProof/>
            <w:rPrChange w:id="1242" w:author="Ryan Lemos" w:date="2019-10-07T11:06:00Z">
              <w:rPr>
                <w:noProof/>
                <w:lang w:val="en-US"/>
              </w:rPr>
            </w:rPrChange>
          </w:rPr>
          <w:delText>2.2.4.7</w:delText>
        </w:r>
        <w:r w:rsidRPr="00EA672B" w:rsidDel="00EA672B">
          <w:rPr>
            <w:rFonts w:asciiTheme="minorHAnsi" w:eastAsiaTheme="minorEastAsia" w:hAnsiTheme="minorHAnsi" w:cstheme="minorBidi"/>
            <w:noProof/>
            <w:sz w:val="22"/>
            <w:lang w:eastAsia="pt-BR"/>
            <w:rPrChange w:id="1243"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244" w:author="Ryan Lemos" w:date="2019-10-07T11:06:00Z">
              <w:rPr>
                <w:noProof/>
                <w:lang w:val="en-US"/>
              </w:rPr>
            </w:rPrChange>
          </w:rPr>
          <w:delText xml:space="preserve">JavaScript </w:delText>
        </w:r>
        <w:r w:rsidRPr="00EA672B" w:rsidDel="00EA672B">
          <w:rPr>
            <w:i/>
            <w:noProof/>
            <w:rPrChange w:id="1245" w:author="Ryan Lemos" w:date="2019-10-07T11:06:00Z">
              <w:rPr>
                <w:i/>
                <w:noProof/>
                <w:lang w:val="en-US"/>
              </w:rPr>
            </w:rPrChange>
          </w:rPr>
          <w:delText>Object Notation</w:delText>
        </w:r>
        <w:r w:rsidRPr="00EA672B" w:rsidDel="00EA672B">
          <w:rPr>
            <w:noProof/>
            <w:rPrChange w:id="1246" w:author="Ryan Lemos" w:date="2019-10-07T11:06:00Z">
              <w:rPr>
                <w:noProof/>
                <w:lang w:val="en-US"/>
              </w:rPr>
            </w:rPrChange>
          </w:rPr>
          <w:delText xml:space="preserve"> (JSON)</w:delText>
        </w:r>
        <w:r w:rsidRPr="00EA672B" w:rsidDel="00EA672B">
          <w:rPr>
            <w:noProof/>
            <w:rPrChange w:id="1247" w:author="Ryan Lemos" w:date="2019-10-07T11:06:00Z">
              <w:rPr>
                <w:noProof/>
                <w:lang w:val="en-US"/>
              </w:rPr>
            </w:rPrChange>
          </w:rPr>
          <w:tab/>
          <w:delText>34</w:delText>
        </w:r>
      </w:del>
    </w:p>
    <w:p w14:paraId="62F0C721" w14:textId="7B688B89" w:rsidR="00054B21" w:rsidRPr="00EA672B" w:rsidDel="00EA672B" w:rsidRDefault="00054B21">
      <w:pPr>
        <w:pStyle w:val="Sumrio4"/>
        <w:tabs>
          <w:tab w:val="left" w:pos="1200"/>
          <w:tab w:val="right" w:leader="dot" w:pos="9061"/>
        </w:tabs>
        <w:rPr>
          <w:del w:id="1248" w:author="Ryan Lemos" w:date="2019-10-07T11:05:00Z"/>
          <w:rFonts w:asciiTheme="minorHAnsi" w:eastAsiaTheme="minorEastAsia" w:hAnsiTheme="minorHAnsi" w:cstheme="minorBidi"/>
          <w:noProof/>
          <w:sz w:val="22"/>
          <w:szCs w:val="22"/>
          <w:lang w:eastAsia="pt-BR"/>
          <w:rPrChange w:id="1249" w:author="Ryan Lemos" w:date="2019-10-07T11:06:00Z">
            <w:rPr>
              <w:del w:id="1250" w:author="Ryan Lemos" w:date="2019-10-07T11:05:00Z"/>
              <w:rFonts w:asciiTheme="minorHAnsi" w:eastAsiaTheme="minorEastAsia" w:hAnsiTheme="minorHAnsi" w:cstheme="minorBidi"/>
              <w:noProof/>
              <w:sz w:val="22"/>
              <w:szCs w:val="22"/>
              <w:lang w:val="en-US" w:eastAsia="pt-BR"/>
            </w:rPr>
          </w:rPrChange>
        </w:rPr>
      </w:pPr>
      <w:del w:id="1251" w:author="Ryan Lemos" w:date="2019-10-07T11:05:00Z">
        <w:r w:rsidRPr="00EA672B" w:rsidDel="00EA672B">
          <w:rPr>
            <w:noProof/>
            <w:rPrChange w:id="1252" w:author="Ryan Lemos" w:date="2019-10-07T11:06:00Z">
              <w:rPr>
                <w:noProof/>
                <w:lang w:val="en-US"/>
              </w:rPr>
            </w:rPrChange>
          </w:rPr>
          <w:delText>2.2.4.8</w:delText>
        </w:r>
        <w:r w:rsidRPr="00EA672B" w:rsidDel="00EA672B">
          <w:rPr>
            <w:rFonts w:asciiTheme="minorHAnsi" w:eastAsiaTheme="minorEastAsia" w:hAnsiTheme="minorHAnsi" w:cstheme="minorBidi"/>
            <w:noProof/>
            <w:sz w:val="22"/>
            <w:lang w:eastAsia="pt-BR"/>
            <w:rPrChange w:id="1253"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254" w:author="Ryan Lemos" w:date="2019-10-07T11:06:00Z">
              <w:rPr>
                <w:noProof/>
                <w:lang w:val="en-US"/>
              </w:rPr>
            </w:rPrChange>
          </w:rPr>
          <w:delText>TypeScript</w:delText>
        </w:r>
        <w:r w:rsidRPr="00EA672B" w:rsidDel="00EA672B">
          <w:rPr>
            <w:noProof/>
            <w:rPrChange w:id="1255" w:author="Ryan Lemos" w:date="2019-10-07T11:06:00Z">
              <w:rPr>
                <w:noProof/>
                <w:lang w:val="en-US"/>
              </w:rPr>
            </w:rPrChange>
          </w:rPr>
          <w:tab/>
          <w:delText>34</w:delText>
        </w:r>
      </w:del>
    </w:p>
    <w:p w14:paraId="4A143480" w14:textId="35A68126" w:rsidR="00054B21" w:rsidRPr="00EA672B" w:rsidDel="00EA672B" w:rsidRDefault="00054B21">
      <w:pPr>
        <w:pStyle w:val="Sumrio4"/>
        <w:tabs>
          <w:tab w:val="left" w:pos="1200"/>
          <w:tab w:val="right" w:leader="dot" w:pos="9061"/>
        </w:tabs>
        <w:rPr>
          <w:del w:id="1256" w:author="Ryan Lemos" w:date="2019-10-07T11:05:00Z"/>
          <w:rFonts w:asciiTheme="minorHAnsi" w:eastAsiaTheme="minorEastAsia" w:hAnsiTheme="minorHAnsi" w:cstheme="minorBidi"/>
          <w:noProof/>
          <w:sz w:val="22"/>
          <w:szCs w:val="22"/>
          <w:lang w:eastAsia="pt-BR"/>
          <w:rPrChange w:id="1257" w:author="Ryan Lemos" w:date="2019-10-07T11:06:00Z">
            <w:rPr>
              <w:del w:id="1258" w:author="Ryan Lemos" w:date="2019-10-07T11:05:00Z"/>
              <w:rFonts w:asciiTheme="minorHAnsi" w:eastAsiaTheme="minorEastAsia" w:hAnsiTheme="minorHAnsi" w:cstheme="minorBidi"/>
              <w:noProof/>
              <w:sz w:val="22"/>
              <w:szCs w:val="22"/>
              <w:lang w:val="en-US" w:eastAsia="pt-BR"/>
            </w:rPr>
          </w:rPrChange>
        </w:rPr>
      </w:pPr>
      <w:del w:id="1259" w:author="Ryan Lemos" w:date="2019-10-07T11:05:00Z">
        <w:r w:rsidRPr="00EA672B" w:rsidDel="00EA672B">
          <w:rPr>
            <w:noProof/>
            <w:rPrChange w:id="1260" w:author="Ryan Lemos" w:date="2019-10-07T11:06:00Z">
              <w:rPr>
                <w:noProof/>
                <w:lang w:val="en-US"/>
              </w:rPr>
            </w:rPrChange>
          </w:rPr>
          <w:delText>2.2.4.9</w:delText>
        </w:r>
        <w:r w:rsidRPr="00EA672B" w:rsidDel="00EA672B">
          <w:rPr>
            <w:rFonts w:asciiTheme="minorHAnsi" w:eastAsiaTheme="minorEastAsia" w:hAnsiTheme="minorHAnsi" w:cstheme="minorBidi"/>
            <w:noProof/>
            <w:sz w:val="22"/>
            <w:lang w:eastAsia="pt-BR"/>
            <w:rPrChange w:id="1261"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262" w:author="Ryan Lemos" w:date="2019-10-07T11:06:00Z">
              <w:rPr>
                <w:noProof/>
                <w:lang w:val="en-US"/>
              </w:rPr>
            </w:rPrChange>
          </w:rPr>
          <w:delText>Angular</w:delText>
        </w:r>
        <w:r w:rsidRPr="00EA672B" w:rsidDel="00EA672B">
          <w:rPr>
            <w:noProof/>
            <w:rPrChange w:id="1263" w:author="Ryan Lemos" w:date="2019-10-07T11:06:00Z">
              <w:rPr>
                <w:noProof/>
                <w:lang w:val="en-US"/>
              </w:rPr>
            </w:rPrChange>
          </w:rPr>
          <w:tab/>
          <w:delText>35</w:delText>
        </w:r>
      </w:del>
    </w:p>
    <w:p w14:paraId="042EE17A" w14:textId="34DE693B" w:rsidR="00054B21" w:rsidRPr="00EA672B" w:rsidDel="00EA672B" w:rsidRDefault="00054B21">
      <w:pPr>
        <w:pStyle w:val="Sumrio4"/>
        <w:tabs>
          <w:tab w:val="left" w:pos="1200"/>
          <w:tab w:val="right" w:leader="dot" w:pos="9061"/>
        </w:tabs>
        <w:rPr>
          <w:del w:id="1264" w:author="Ryan Lemos" w:date="2019-10-07T11:05:00Z"/>
          <w:rFonts w:asciiTheme="minorHAnsi" w:eastAsiaTheme="minorEastAsia" w:hAnsiTheme="minorHAnsi" w:cstheme="minorBidi"/>
          <w:noProof/>
          <w:sz w:val="22"/>
          <w:szCs w:val="22"/>
          <w:lang w:eastAsia="pt-BR"/>
          <w:rPrChange w:id="1265" w:author="Ryan Lemos" w:date="2019-10-07T11:06:00Z">
            <w:rPr>
              <w:del w:id="1266" w:author="Ryan Lemos" w:date="2019-10-07T11:05:00Z"/>
              <w:rFonts w:asciiTheme="minorHAnsi" w:eastAsiaTheme="minorEastAsia" w:hAnsiTheme="minorHAnsi" w:cstheme="minorBidi"/>
              <w:noProof/>
              <w:sz w:val="22"/>
              <w:szCs w:val="22"/>
              <w:lang w:val="en-US" w:eastAsia="pt-BR"/>
            </w:rPr>
          </w:rPrChange>
        </w:rPr>
      </w:pPr>
      <w:del w:id="1267" w:author="Ryan Lemos" w:date="2019-10-07T11:05:00Z">
        <w:r w:rsidRPr="00EA672B" w:rsidDel="00EA672B">
          <w:rPr>
            <w:noProof/>
            <w:rPrChange w:id="1268" w:author="Ryan Lemos" w:date="2019-10-07T11:06:00Z">
              <w:rPr>
                <w:noProof/>
                <w:lang w:val="en-US"/>
              </w:rPr>
            </w:rPrChange>
          </w:rPr>
          <w:delText>2.2.4.10</w:delText>
        </w:r>
        <w:r w:rsidRPr="00EA672B" w:rsidDel="00EA672B">
          <w:rPr>
            <w:rFonts w:asciiTheme="minorHAnsi" w:eastAsiaTheme="minorEastAsia" w:hAnsiTheme="minorHAnsi" w:cstheme="minorBidi"/>
            <w:noProof/>
            <w:sz w:val="22"/>
            <w:lang w:eastAsia="pt-BR"/>
            <w:rPrChange w:id="1269"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270" w:author="Ryan Lemos" w:date="2019-10-07T11:06:00Z">
              <w:rPr>
                <w:i/>
                <w:noProof/>
                <w:lang w:val="en-US"/>
              </w:rPr>
            </w:rPrChange>
          </w:rPr>
          <w:delText>Hypertext PreProcessor</w:delText>
        </w:r>
        <w:r w:rsidRPr="00EA672B" w:rsidDel="00EA672B">
          <w:rPr>
            <w:noProof/>
            <w:rPrChange w:id="1271" w:author="Ryan Lemos" w:date="2019-10-07T11:06:00Z">
              <w:rPr>
                <w:noProof/>
                <w:lang w:val="en-US"/>
              </w:rPr>
            </w:rPrChange>
          </w:rPr>
          <w:delText xml:space="preserve"> (PHP)</w:delText>
        </w:r>
        <w:r w:rsidRPr="00EA672B" w:rsidDel="00EA672B">
          <w:rPr>
            <w:noProof/>
            <w:rPrChange w:id="1272" w:author="Ryan Lemos" w:date="2019-10-07T11:06:00Z">
              <w:rPr>
                <w:noProof/>
                <w:lang w:val="en-US"/>
              </w:rPr>
            </w:rPrChange>
          </w:rPr>
          <w:tab/>
          <w:delText>36</w:delText>
        </w:r>
      </w:del>
    </w:p>
    <w:p w14:paraId="158CCA08" w14:textId="7DE11A13" w:rsidR="00054B21" w:rsidRPr="00EA672B" w:rsidDel="00EA672B" w:rsidRDefault="00054B21">
      <w:pPr>
        <w:pStyle w:val="Sumrio4"/>
        <w:tabs>
          <w:tab w:val="left" w:pos="1200"/>
          <w:tab w:val="right" w:leader="dot" w:pos="9061"/>
        </w:tabs>
        <w:rPr>
          <w:del w:id="1273" w:author="Ryan Lemos" w:date="2019-10-07T11:05:00Z"/>
          <w:rFonts w:asciiTheme="minorHAnsi" w:eastAsiaTheme="minorEastAsia" w:hAnsiTheme="minorHAnsi" w:cstheme="minorBidi"/>
          <w:noProof/>
          <w:sz w:val="22"/>
          <w:szCs w:val="22"/>
          <w:lang w:eastAsia="pt-BR"/>
          <w:rPrChange w:id="1274" w:author="Ryan Lemos" w:date="2019-10-07T11:06:00Z">
            <w:rPr>
              <w:del w:id="1275" w:author="Ryan Lemos" w:date="2019-10-07T11:05:00Z"/>
              <w:rFonts w:asciiTheme="minorHAnsi" w:eastAsiaTheme="minorEastAsia" w:hAnsiTheme="minorHAnsi" w:cstheme="minorBidi"/>
              <w:noProof/>
              <w:sz w:val="22"/>
              <w:szCs w:val="22"/>
              <w:lang w:val="en-US" w:eastAsia="pt-BR"/>
            </w:rPr>
          </w:rPrChange>
        </w:rPr>
      </w:pPr>
      <w:del w:id="1276" w:author="Ryan Lemos" w:date="2019-10-07T11:05:00Z">
        <w:r w:rsidRPr="00EA672B" w:rsidDel="00EA672B">
          <w:rPr>
            <w:noProof/>
            <w:rPrChange w:id="1277" w:author="Ryan Lemos" w:date="2019-10-07T11:06:00Z">
              <w:rPr>
                <w:noProof/>
                <w:lang w:val="en-US"/>
              </w:rPr>
            </w:rPrChange>
          </w:rPr>
          <w:delText>2.2.4.11</w:delText>
        </w:r>
        <w:r w:rsidRPr="00EA672B" w:rsidDel="00EA672B">
          <w:rPr>
            <w:rFonts w:asciiTheme="minorHAnsi" w:eastAsiaTheme="minorEastAsia" w:hAnsiTheme="minorHAnsi" w:cstheme="minorBidi"/>
            <w:noProof/>
            <w:sz w:val="22"/>
            <w:lang w:eastAsia="pt-BR"/>
            <w:rPrChange w:id="1278"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279" w:author="Ryan Lemos" w:date="2019-10-07T11:06:00Z">
              <w:rPr>
                <w:noProof/>
                <w:lang w:val="en-US"/>
              </w:rPr>
            </w:rPrChange>
          </w:rPr>
          <w:delText>PHPUNIT</w:delText>
        </w:r>
        <w:r w:rsidRPr="00EA672B" w:rsidDel="00EA672B">
          <w:rPr>
            <w:noProof/>
            <w:rPrChange w:id="1280" w:author="Ryan Lemos" w:date="2019-10-07T11:06:00Z">
              <w:rPr>
                <w:noProof/>
                <w:lang w:val="en-US"/>
              </w:rPr>
            </w:rPrChange>
          </w:rPr>
          <w:tab/>
          <w:delText>37</w:delText>
        </w:r>
      </w:del>
    </w:p>
    <w:p w14:paraId="552F5E09" w14:textId="75FFAE81" w:rsidR="00054B21" w:rsidRPr="00EA672B" w:rsidDel="00EA672B" w:rsidRDefault="00054B21">
      <w:pPr>
        <w:pStyle w:val="Sumrio4"/>
        <w:tabs>
          <w:tab w:val="left" w:pos="1200"/>
          <w:tab w:val="right" w:leader="dot" w:pos="9061"/>
        </w:tabs>
        <w:rPr>
          <w:del w:id="1281" w:author="Ryan Lemos" w:date="2019-10-07T11:05:00Z"/>
          <w:rFonts w:asciiTheme="minorHAnsi" w:eastAsiaTheme="minorEastAsia" w:hAnsiTheme="minorHAnsi" w:cstheme="minorBidi"/>
          <w:noProof/>
          <w:sz w:val="22"/>
          <w:szCs w:val="22"/>
          <w:lang w:eastAsia="pt-BR"/>
          <w:rPrChange w:id="1282" w:author="Ryan Lemos" w:date="2019-10-07T11:06:00Z">
            <w:rPr>
              <w:del w:id="1283" w:author="Ryan Lemos" w:date="2019-10-07T11:05:00Z"/>
              <w:rFonts w:asciiTheme="minorHAnsi" w:eastAsiaTheme="minorEastAsia" w:hAnsiTheme="minorHAnsi" w:cstheme="minorBidi"/>
              <w:noProof/>
              <w:sz w:val="22"/>
              <w:szCs w:val="22"/>
              <w:lang w:val="en-US" w:eastAsia="pt-BR"/>
            </w:rPr>
          </w:rPrChange>
        </w:rPr>
      </w:pPr>
      <w:del w:id="1284" w:author="Ryan Lemos" w:date="2019-10-07T11:05:00Z">
        <w:r w:rsidRPr="00EA672B" w:rsidDel="00EA672B">
          <w:rPr>
            <w:noProof/>
            <w:rPrChange w:id="1285" w:author="Ryan Lemos" w:date="2019-10-07T11:06:00Z">
              <w:rPr>
                <w:noProof/>
                <w:lang w:val="en-US"/>
              </w:rPr>
            </w:rPrChange>
          </w:rPr>
          <w:delText>2.2.4.12</w:delText>
        </w:r>
        <w:r w:rsidRPr="00EA672B" w:rsidDel="00EA672B">
          <w:rPr>
            <w:rFonts w:asciiTheme="minorHAnsi" w:eastAsiaTheme="minorEastAsia" w:hAnsiTheme="minorHAnsi" w:cstheme="minorBidi"/>
            <w:noProof/>
            <w:sz w:val="22"/>
            <w:lang w:eastAsia="pt-BR"/>
            <w:rPrChange w:id="1286"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287" w:author="Ryan Lemos" w:date="2019-10-07T11:06:00Z">
              <w:rPr>
                <w:i/>
                <w:noProof/>
                <w:lang w:val="en-US"/>
              </w:rPr>
            </w:rPrChange>
          </w:rPr>
          <w:delText>Framework</w:delText>
        </w:r>
        <w:r w:rsidRPr="00EA672B" w:rsidDel="00EA672B">
          <w:rPr>
            <w:noProof/>
            <w:rPrChange w:id="1288" w:author="Ryan Lemos" w:date="2019-10-07T11:06:00Z">
              <w:rPr>
                <w:noProof/>
                <w:lang w:val="en-US"/>
              </w:rPr>
            </w:rPrChange>
          </w:rPr>
          <w:delText xml:space="preserve"> Laravel</w:delText>
        </w:r>
        <w:r w:rsidRPr="00EA672B" w:rsidDel="00EA672B">
          <w:rPr>
            <w:noProof/>
            <w:rPrChange w:id="1289" w:author="Ryan Lemos" w:date="2019-10-07T11:06:00Z">
              <w:rPr>
                <w:noProof/>
                <w:lang w:val="en-US"/>
              </w:rPr>
            </w:rPrChange>
          </w:rPr>
          <w:tab/>
          <w:delText>37</w:delText>
        </w:r>
      </w:del>
    </w:p>
    <w:p w14:paraId="153763E7" w14:textId="2CAD0C52" w:rsidR="00054B21" w:rsidRPr="00EA672B" w:rsidDel="00EA672B" w:rsidRDefault="00054B21">
      <w:pPr>
        <w:pStyle w:val="Sumrio4"/>
        <w:tabs>
          <w:tab w:val="left" w:pos="1200"/>
          <w:tab w:val="right" w:leader="dot" w:pos="9061"/>
        </w:tabs>
        <w:rPr>
          <w:del w:id="1290" w:author="Ryan Lemos" w:date="2019-10-07T11:05:00Z"/>
          <w:rFonts w:asciiTheme="minorHAnsi" w:eastAsiaTheme="minorEastAsia" w:hAnsiTheme="minorHAnsi" w:cstheme="minorBidi"/>
          <w:noProof/>
          <w:sz w:val="22"/>
          <w:szCs w:val="22"/>
          <w:lang w:eastAsia="pt-BR"/>
          <w:rPrChange w:id="1291" w:author="Ryan Lemos" w:date="2019-10-07T11:06:00Z">
            <w:rPr>
              <w:del w:id="1292" w:author="Ryan Lemos" w:date="2019-10-07T11:05:00Z"/>
              <w:rFonts w:asciiTheme="minorHAnsi" w:eastAsiaTheme="minorEastAsia" w:hAnsiTheme="minorHAnsi" w:cstheme="minorBidi"/>
              <w:noProof/>
              <w:sz w:val="22"/>
              <w:szCs w:val="22"/>
              <w:lang w:val="en-US" w:eastAsia="pt-BR"/>
            </w:rPr>
          </w:rPrChange>
        </w:rPr>
      </w:pPr>
      <w:del w:id="1293" w:author="Ryan Lemos" w:date="2019-10-07T11:05:00Z">
        <w:r w:rsidRPr="00EA672B" w:rsidDel="00EA672B">
          <w:rPr>
            <w:noProof/>
            <w:rPrChange w:id="1294" w:author="Ryan Lemos" w:date="2019-10-07T11:06:00Z">
              <w:rPr>
                <w:noProof/>
                <w:lang w:val="en-US"/>
              </w:rPr>
            </w:rPrChange>
          </w:rPr>
          <w:delText>2.2.4.13</w:delText>
        </w:r>
        <w:r w:rsidRPr="00EA672B" w:rsidDel="00EA672B">
          <w:rPr>
            <w:rFonts w:asciiTheme="minorHAnsi" w:eastAsiaTheme="minorEastAsia" w:hAnsiTheme="minorHAnsi" w:cstheme="minorBidi"/>
            <w:noProof/>
            <w:sz w:val="22"/>
            <w:lang w:eastAsia="pt-BR"/>
            <w:rPrChange w:id="1295"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296" w:author="Ryan Lemos" w:date="2019-10-07T11:06:00Z">
              <w:rPr>
                <w:i/>
                <w:noProof/>
                <w:lang w:val="en-US"/>
              </w:rPr>
            </w:rPrChange>
          </w:rPr>
          <w:delText>Representational State Transfer</w:delText>
        </w:r>
        <w:r w:rsidRPr="00EA672B" w:rsidDel="00EA672B">
          <w:rPr>
            <w:noProof/>
            <w:rPrChange w:id="1297" w:author="Ryan Lemos" w:date="2019-10-07T11:06:00Z">
              <w:rPr>
                <w:noProof/>
                <w:lang w:val="en-US"/>
              </w:rPr>
            </w:rPrChange>
          </w:rPr>
          <w:delText xml:space="preserve"> (REST)</w:delText>
        </w:r>
        <w:r w:rsidRPr="00EA672B" w:rsidDel="00EA672B">
          <w:rPr>
            <w:noProof/>
            <w:rPrChange w:id="1298" w:author="Ryan Lemos" w:date="2019-10-07T11:06:00Z">
              <w:rPr>
                <w:noProof/>
                <w:lang w:val="en-US"/>
              </w:rPr>
            </w:rPrChange>
          </w:rPr>
          <w:tab/>
          <w:delText>38</w:delText>
        </w:r>
      </w:del>
    </w:p>
    <w:p w14:paraId="09004639" w14:textId="4973ACF2" w:rsidR="00054B21" w:rsidDel="00EA672B" w:rsidRDefault="00054B21">
      <w:pPr>
        <w:pStyle w:val="Sumrio4"/>
        <w:tabs>
          <w:tab w:val="left" w:pos="1200"/>
          <w:tab w:val="right" w:leader="dot" w:pos="9061"/>
        </w:tabs>
        <w:rPr>
          <w:del w:id="1299" w:author="Ryan Lemos" w:date="2019-10-07T11:05:00Z"/>
          <w:rFonts w:asciiTheme="minorHAnsi" w:eastAsiaTheme="minorEastAsia" w:hAnsiTheme="minorHAnsi" w:cstheme="minorBidi"/>
          <w:noProof/>
          <w:sz w:val="22"/>
          <w:szCs w:val="22"/>
          <w:lang w:eastAsia="pt-BR"/>
        </w:rPr>
      </w:pPr>
      <w:del w:id="1300" w:author="Ryan Lemos" w:date="2019-10-07T11:05:00Z">
        <w:r w:rsidRPr="005074A5" w:rsidDel="00EA672B">
          <w:rPr>
            <w:noProof/>
          </w:rPr>
          <w:delText>2.2.4.14</w:delText>
        </w:r>
        <w:r w:rsidDel="00EA672B">
          <w:rPr>
            <w:rFonts w:asciiTheme="minorHAnsi" w:eastAsiaTheme="minorEastAsia" w:hAnsiTheme="minorHAnsi" w:cstheme="minorBidi"/>
            <w:noProof/>
            <w:sz w:val="22"/>
            <w:szCs w:val="22"/>
            <w:lang w:eastAsia="pt-BR"/>
          </w:rPr>
          <w:tab/>
        </w:r>
        <w:r w:rsidRPr="005074A5" w:rsidDel="00EA672B">
          <w:rPr>
            <w:i/>
            <w:noProof/>
          </w:rPr>
          <w:delText>Application Programming Interfaces</w:delText>
        </w:r>
        <w:r w:rsidRPr="005074A5" w:rsidDel="00EA672B">
          <w:rPr>
            <w:noProof/>
          </w:rPr>
          <w:delText xml:space="preserve"> (API)</w:delText>
        </w:r>
        <w:r w:rsidDel="00EA672B">
          <w:rPr>
            <w:noProof/>
          </w:rPr>
          <w:tab/>
          <w:delText>38</w:delText>
        </w:r>
      </w:del>
    </w:p>
    <w:p w14:paraId="6A92C01D" w14:textId="1F530831" w:rsidR="00054B21" w:rsidDel="00EA672B" w:rsidRDefault="00054B21">
      <w:pPr>
        <w:pStyle w:val="Sumrio3"/>
        <w:rPr>
          <w:del w:id="1301" w:author="Ryan Lemos" w:date="2019-10-07T11:05:00Z"/>
          <w:rFonts w:asciiTheme="minorHAnsi" w:eastAsiaTheme="minorEastAsia" w:hAnsiTheme="minorHAnsi" w:cstheme="minorBidi"/>
          <w:b w:val="0"/>
          <w:iCs w:val="0"/>
          <w:noProof/>
          <w:sz w:val="22"/>
          <w:szCs w:val="22"/>
          <w:lang w:eastAsia="pt-BR"/>
        </w:rPr>
      </w:pPr>
      <w:del w:id="1302" w:author="Ryan Lemos" w:date="2019-10-07T11:05:00Z">
        <w:r w:rsidDel="00EA672B">
          <w:rPr>
            <w:noProof/>
          </w:rPr>
          <w:delText>2.2.5</w:delText>
        </w:r>
        <w:r w:rsidDel="00EA672B">
          <w:rPr>
            <w:rFonts w:asciiTheme="minorHAnsi" w:eastAsiaTheme="minorEastAsia" w:hAnsiTheme="minorHAnsi" w:cstheme="minorBidi"/>
            <w:b w:val="0"/>
            <w:iCs w:val="0"/>
            <w:noProof/>
            <w:sz w:val="22"/>
            <w:szCs w:val="22"/>
            <w:lang w:eastAsia="pt-BR"/>
          </w:rPr>
          <w:tab/>
        </w:r>
        <w:r w:rsidDel="00EA672B">
          <w:rPr>
            <w:noProof/>
          </w:rPr>
          <w:delText>Sistema de Gerenciamento de Banco de Dados (MySQL)</w:delText>
        </w:r>
        <w:r w:rsidDel="00EA672B">
          <w:rPr>
            <w:noProof/>
          </w:rPr>
          <w:tab/>
          <w:delText>39</w:delText>
        </w:r>
      </w:del>
    </w:p>
    <w:p w14:paraId="1AE0F659" w14:textId="3F86FED3" w:rsidR="00054B21" w:rsidDel="00EA672B" w:rsidRDefault="00054B21">
      <w:pPr>
        <w:pStyle w:val="Sumrio1"/>
        <w:tabs>
          <w:tab w:val="left" w:pos="1200"/>
          <w:tab w:val="right" w:leader="dot" w:pos="9061"/>
        </w:tabs>
        <w:rPr>
          <w:del w:id="1303" w:author="Ryan Lemos" w:date="2019-10-07T11:05:00Z"/>
          <w:rFonts w:asciiTheme="minorHAnsi" w:eastAsiaTheme="minorEastAsia" w:hAnsiTheme="minorHAnsi" w:cstheme="minorBidi"/>
          <w:b w:val="0"/>
          <w:bCs w:val="0"/>
          <w:caps w:val="0"/>
          <w:noProof/>
          <w:sz w:val="22"/>
          <w:szCs w:val="22"/>
          <w:lang w:eastAsia="pt-BR"/>
        </w:rPr>
      </w:pPr>
      <w:del w:id="1304" w:author="Ryan Lemos" w:date="2019-10-07T11:05:00Z">
        <w:r w:rsidDel="00EA672B">
          <w:rPr>
            <w:noProof/>
          </w:rPr>
          <w:delText>3</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desenvolvimento do ambiente proposto</w:delText>
        </w:r>
        <w:r w:rsidDel="00EA672B">
          <w:rPr>
            <w:noProof/>
          </w:rPr>
          <w:tab/>
          <w:delText>41</w:delText>
        </w:r>
      </w:del>
    </w:p>
    <w:p w14:paraId="435777B1" w14:textId="560387CA" w:rsidR="00054B21" w:rsidDel="00EA672B" w:rsidRDefault="00054B21">
      <w:pPr>
        <w:pStyle w:val="Sumrio2"/>
        <w:tabs>
          <w:tab w:val="left" w:pos="1200"/>
          <w:tab w:val="right" w:leader="dot" w:pos="9061"/>
        </w:tabs>
        <w:rPr>
          <w:del w:id="1305" w:author="Ryan Lemos" w:date="2019-10-07T11:05:00Z"/>
          <w:rFonts w:asciiTheme="minorHAnsi" w:eastAsiaTheme="minorEastAsia" w:hAnsiTheme="minorHAnsi" w:cstheme="minorBidi"/>
          <w:caps w:val="0"/>
          <w:noProof/>
          <w:sz w:val="22"/>
          <w:szCs w:val="22"/>
          <w:lang w:eastAsia="pt-BR"/>
        </w:rPr>
      </w:pPr>
      <w:del w:id="1306" w:author="Ryan Lemos" w:date="2019-10-07T11:05:00Z">
        <w:r w:rsidDel="00EA672B">
          <w:rPr>
            <w:noProof/>
          </w:rPr>
          <w:delText>3.1</w:delText>
        </w:r>
        <w:r w:rsidDel="00EA672B">
          <w:rPr>
            <w:rFonts w:asciiTheme="minorHAnsi" w:eastAsiaTheme="minorEastAsia" w:hAnsiTheme="minorHAnsi" w:cstheme="minorBidi"/>
            <w:caps w:val="0"/>
            <w:noProof/>
            <w:sz w:val="22"/>
            <w:szCs w:val="22"/>
            <w:lang w:eastAsia="pt-BR"/>
          </w:rPr>
          <w:tab/>
        </w:r>
        <w:r w:rsidDel="00EA672B">
          <w:rPr>
            <w:noProof/>
          </w:rPr>
          <w:delText>Ferramentas de desenvolvimento utilizadas</w:delText>
        </w:r>
        <w:r w:rsidDel="00EA672B">
          <w:rPr>
            <w:noProof/>
          </w:rPr>
          <w:tab/>
          <w:delText>41</w:delText>
        </w:r>
      </w:del>
    </w:p>
    <w:p w14:paraId="0D97A675" w14:textId="4A71CBE2" w:rsidR="00054B21" w:rsidDel="00EA672B" w:rsidRDefault="00054B21">
      <w:pPr>
        <w:pStyle w:val="Sumrio2"/>
        <w:tabs>
          <w:tab w:val="left" w:pos="1200"/>
          <w:tab w:val="right" w:leader="dot" w:pos="9061"/>
        </w:tabs>
        <w:rPr>
          <w:del w:id="1307" w:author="Ryan Lemos" w:date="2019-10-07T11:05:00Z"/>
          <w:rFonts w:asciiTheme="minorHAnsi" w:eastAsiaTheme="minorEastAsia" w:hAnsiTheme="minorHAnsi" w:cstheme="minorBidi"/>
          <w:caps w:val="0"/>
          <w:noProof/>
          <w:sz w:val="22"/>
          <w:szCs w:val="22"/>
          <w:lang w:eastAsia="pt-BR"/>
        </w:rPr>
      </w:pPr>
      <w:del w:id="1308" w:author="Ryan Lemos" w:date="2019-10-07T11:05:00Z">
        <w:r w:rsidDel="00EA672B">
          <w:rPr>
            <w:noProof/>
          </w:rPr>
          <w:delText>3.2</w:delText>
        </w:r>
        <w:r w:rsidDel="00EA672B">
          <w:rPr>
            <w:rFonts w:asciiTheme="minorHAnsi" w:eastAsiaTheme="minorEastAsia" w:hAnsiTheme="minorHAnsi" w:cstheme="minorBidi"/>
            <w:caps w:val="0"/>
            <w:noProof/>
            <w:sz w:val="22"/>
            <w:szCs w:val="22"/>
            <w:lang w:eastAsia="pt-BR"/>
          </w:rPr>
          <w:tab/>
        </w:r>
        <w:r w:rsidDel="00EA672B">
          <w:rPr>
            <w:noProof/>
          </w:rPr>
          <w:delText>Estruturação do sistema</w:delText>
        </w:r>
        <w:r w:rsidDel="00EA672B">
          <w:rPr>
            <w:noProof/>
          </w:rPr>
          <w:tab/>
          <w:delText>42</w:delText>
        </w:r>
      </w:del>
    </w:p>
    <w:p w14:paraId="0DD9923A" w14:textId="4D387BEE" w:rsidR="00054B21" w:rsidDel="00EA672B" w:rsidRDefault="00054B21">
      <w:pPr>
        <w:pStyle w:val="Sumrio2"/>
        <w:tabs>
          <w:tab w:val="left" w:pos="1200"/>
          <w:tab w:val="right" w:leader="dot" w:pos="9061"/>
        </w:tabs>
        <w:rPr>
          <w:del w:id="1309" w:author="Ryan Lemos" w:date="2019-10-07T11:05:00Z"/>
          <w:rFonts w:asciiTheme="minorHAnsi" w:eastAsiaTheme="minorEastAsia" w:hAnsiTheme="minorHAnsi" w:cstheme="minorBidi"/>
          <w:caps w:val="0"/>
          <w:noProof/>
          <w:sz w:val="22"/>
          <w:szCs w:val="22"/>
          <w:lang w:eastAsia="pt-BR"/>
        </w:rPr>
      </w:pPr>
      <w:del w:id="1310" w:author="Ryan Lemos" w:date="2019-10-07T11:05:00Z">
        <w:r w:rsidDel="00EA672B">
          <w:rPr>
            <w:noProof/>
          </w:rPr>
          <w:delText>3.3</w:delText>
        </w:r>
        <w:r w:rsidDel="00EA672B">
          <w:rPr>
            <w:rFonts w:asciiTheme="minorHAnsi" w:eastAsiaTheme="minorEastAsia" w:hAnsiTheme="minorHAnsi" w:cstheme="minorBidi"/>
            <w:caps w:val="0"/>
            <w:noProof/>
            <w:sz w:val="22"/>
            <w:szCs w:val="22"/>
            <w:lang w:eastAsia="pt-BR"/>
          </w:rPr>
          <w:tab/>
        </w:r>
        <w:r w:rsidDel="00EA672B">
          <w:rPr>
            <w:noProof/>
          </w:rPr>
          <w:delText>Diagrama de banco de dados</w:delText>
        </w:r>
        <w:r w:rsidDel="00EA672B">
          <w:rPr>
            <w:noProof/>
          </w:rPr>
          <w:tab/>
          <w:delText>42</w:delText>
        </w:r>
      </w:del>
    </w:p>
    <w:p w14:paraId="6ECB65A1" w14:textId="40C0CD7E" w:rsidR="00054B21" w:rsidDel="00EA672B" w:rsidRDefault="00054B21">
      <w:pPr>
        <w:pStyle w:val="Sumrio2"/>
        <w:tabs>
          <w:tab w:val="left" w:pos="1200"/>
          <w:tab w:val="right" w:leader="dot" w:pos="9061"/>
        </w:tabs>
        <w:rPr>
          <w:del w:id="1311" w:author="Ryan Lemos" w:date="2019-10-07T11:05:00Z"/>
          <w:rFonts w:asciiTheme="minorHAnsi" w:eastAsiaTheme="minorEastAsia" w:hAnsiTheme="minorHAnsi" w:cstheme="minorBidi"/>
          <w:caps w:val="0"/>
          <w:noProof/>
          <w:sz w:val="22"/>
          <w:szCs w:val="22"/>
          <w:lang w:eastAsia="pt-BR"/>
        </w:rPr>
      </w:pPr>
      <w:del w:id="1312" w:author="Ryan Lemos" w:date="2019-10-07T11:05:00Z">
        <w:r w:rsidDel="00EA672B">
          <w:rPr>
            <w:noProof/>
          </w:rPr>
          <w:delText>3.4</w:delText>
        </w:r>
        <w:r w:rsidDel="00EA672B">
          <w:rPr>
            <w:rFonts w:asciiTheme="minorHAnsi" w:eastAsiaTheme="minorEastAsia" w:hAnsiTheme="minorHAnsi" w:cstheme="minorBidi"/>
            <w:caps w:val="0"/>
            <w:noProof/>
            <w:sz w:val="22"/>
            <w:szCs w:val="22"/>
            <w:lang w:eastAsia="pt-BR"/>
          </w:rPr>
          <w:tab/>
        </w:r>
        <w:r w:rsidDel="00EA672B">
          <w:rPr>
            <w:noProof/>
          </w:rPr>
          <w:delText>Diagrama de processos</w:delText>
        </w:r>
        <w:r w:rsidDel="00EA672B">
          <w:rPr>
            <w:noProof/>
          </w:rPr>
          <w:tab/>
          <w:delText>44</w:delText>
        </w:r>
      </w:del>
    </w:p>
    <w:p w14:paraId="0C06B1ED" w14:textId="0DE42A0B" w:rsidR="00054B21" w:rsidDel="00EA672B" w:rsidRDefault="00054B21">
      <w:pPr>
        <w:pStyle w:val="Sumrio2"/>
        <w:tabs>
          <w:tab w:val="left" w:pos="1200"/>
          <w:tab w:val="right" w:leader="dot" w:pos="9061"/>
        </w:tabs>
        <w:rPr>
          <w:del w:id="1313" w:author="Ryan Lemos" w:date="2019-10-07T11:05:00Z"/>
          <w:rFonts w:asciiTheme="minorHAnsi" w:eastAsiaTheme="minorEastAsia" w:hAnsiTheme="minorHAnsi" w:cstheme="minorBidi"/>
          <w:caps w:val="0"/>
          <w:noProof/>
          <w:sz w:val="22"/>
          <w:szCs w:val="22"/>
          <w:lang w:eastAsia="pt-BR"/>
        </w:rPr>
      </w:pPr>
      <w:del w:id="1314" w:author="Ryan Lemos" w:date="2019-10-07T11:05:00Z">
        <w:r w:rsidDel="00EA672B">
          <w:rPr>
            <w:noProof/>
          </w:rPr>
          <w:delText>3.5</w:delText>
        </w:r>
        <w:r w:rsidDel="00EA672B">
          <w:rPr>
            <w:rFonts w:asciiTheme="minorHAnsi" w:eastAsiaTheme="minorEastAsia" w:hAnsiTheme="minorHAnsi" w:cstheme="minorBidi"/>
            <w:caps w:val="0"/>
            <w:noProof/>
            <w:sz w:val="22"/>
            <w:szCs w:val="22"/>
            <w:lang w:eastAsia="pt-BR"/>
          </w:rPr>
          <w:tab/>
        </w:r>
        <w:r w:rsidDel="00EA672B">
          <w:rPr>
            <w:noProof/>
          </w:rPr>
          <w:delText>Padrões visuais da aplicação</w:delText>
        </w:r>
        <w:r w:rsidDel="00EA672B">
          <w:rPr>
            <w:noProof/>
          </w:rPr>
          <w:tab/>
          <w:delText>47</w:delText>
        </w:r>
      </w:del>
    </w:p>
    <w:p w14:paraId="77E47BE1" w14:textId="44243CA5" w:rsidR="00054B21" w:rsidDel="00EA672B" w:rsidRDefault="00054B21">
      <w:pPr>
        <w:pStyle w:val="Sumrio3"/>
        <w:rPr>
          <w:del w:id="1315" w:author="Ryan Lemos" w:date="2019-10-07T11:05:00Z"/>
          <w:rFonts w:asciiTheme="minorHAnsi" w:eastAsiaTheme="minorEastAsia" w:hAnsiTheme="minorHAnsi" w:cstheme="minorBidi"/>
          <w:b w:val="0"/>
          <w:iCs w:val="0"/>
          <w:noProof/>
          <w:sz w:val="22"/>
          <w:szCs w:val="22"/>
          <w:lang w:eastAsia="pt-BR"/>
        </w:rPr>
      </w:pPr>
      <w:del w:id="1316" w:author="Ryan Lemos" w:date="2019-10-07T11:05:00Z">
        <w:r w:rsidDel="00EA672B">
          <w:rPr>
            <w:noProof/>
          </w:rPr>
          <w:delText>3.5.1</w:delText>
        </w:r>
        <w:r w:rsidDel="00EA672B">
          <w:rPr>
            <w:rFonts w:asciiTheme="minorHAnsi" w:eastAsiaTheme="minorEastAsia" w:hAnsiTheme="minorHAnsi" w:cstheme="minorBidi"/>
            <w:b w:val="0"/>
            <w:iCs w:val="0"/>
            <w:noProof/>
            <w:sz w:val="22"/>
            <w:szCs w:val="22"/>
            <w:lang w:eastAsia="pt-BR"/>
          </w:rPr>
          <w:tab/>
        </w:r>
        <w:r w:rsidDel="00EA672B">
          <w:rPr>
            <w:noProof/>
          </w:rPr>
          <w:delText>Botões de ação</w:delText>
        </w:r>
        <w:r w:rsidDel="00EA672B">
          <w:rPr>
            <w:noProof/>
          </w:rPr>
          <w:tab/>
          <w:delText>48</w:delText>
        </w:r>
      </w:del>
    </w:p>
    <w:p w14:paraId="13715C14" w14:textId="34A7AA2B" w:rsidR="00054B21" w:rsidDel="00EA672B" w:rsidRDefault="00054B21">
      <w:pPr>
        <w:pStyle w:val="Sumrio3"/>
        <w:rPr>
          <w:del w:id="1317" w:author="Ryan Lemos" w:date="2019-10-07T11:05:00Z"/>
          <w:rFonts w:asciiTheme="minorHAnsi" w:eastAsiaTheme="minorEastAsia" w:hAnsiTheme="minorHAnsi" w:cstheme="minorBidi"/>
          <w:b w:val="0"/>
          <w:iCs w:val="0"/>
          <w:noProof/>
          <w:sz w:val="22"/>
          <w:szCs w:val="22"/>
          <w:lang w:eastAsia="pt-BR"/>
        </w:rPr>
      </w:pPr>
      <w:del w:id="1318" w:author="Ryan Lemos" w:date="2019-10-07T11:05:00Z">
        <w:r w:rsidDel="00EA672B">
          <w:rPr>
            <w:noProof/>
          </w:rPr>
          <w:delText>3.5.2</w:delText>
        </w:r>
        <w:r w:rsidDel="00EA672B">
          <w:rPr>
            <w:rFonts w:asciiTheme="minorHAnsi" w:eastAsiaTheme="minorEastAsia" w:hAnsiTheme="minorHAnsi" w:cstheme="minorBidi"/>
            <w:b w:val="0"/>
            <w:iCs w:val="0"/>
            <w:noProof/>
            <w:sz w:val="22"/>
            <w:szCs w:val="22"/>
            <w:lang w:eastAsia="pt-BR"/>
          </w:rPr>
          <w:tab/>
        </w:r>
        <w:r w:rsidDel="00EA672B">
          <w:rPr>
            <w:noProof/>
          </w:rPr>
          <w:delText>Trocar senha (somente para gestores)</w:delText>
        </w:r>
        <w:r w:rsidDel="00EA672B">
          <w:rPr>
            <w:noProof/>
          </w:rPr>
          <w:tab/>
          <w:delText>51</w:delText>
        </w:r>
      </w:del>
    </w:p>
    <w:p w14:paraId="7EE6301F" w14:textId="32595FF4" w:rsidR="00054B21" w:rsidDel="00EA672B" w:rsidRDefault="00054B21">
      <w:pPr>
        <w:pStyle w:val="Sumrio3"/>
        <w:rPr>
          <w:del w:id="1319" w:author="Ryan Lemos" w:date="2019-10-07T11:05:00Z"/>
          <w:rFonts w:asciiTheme="minorHAnsi" w:eastAsiaTheme="minorEastAsia" w:hAnsiTheme="minorHAnsi" w:cstheme="minorBidi"/>
          <w:b w:val="0"/>
          <w:iCs w:val="0"/>
          <w:noProof/>
          <w:sz w:val="22"/>
          <w:szCs w:val="22"/>
          <w:lang w:eastAsia="pt-BR"/>
        </w:rPr>
      </w:pPr>
      <w:del w:id="1320" w:author="Ryan Lemos" w:date="2019-10-07T11:05:00Z">
        <w:r w:rsidDel="00EA672B">
          <w:rPr>
            <w:noProof/>
          </w:rPr>
          <w:delText>3.5.3</w:delText>
        </w:r>
        <w:r w:rsidDel="00EA672B">
          <w:rPr>
            <w:rFonts w:asciiTheme="minorHAnsi" w:eastAsiaTheme="minorEastAsia" w:hAnsiTheme="minorHAnsi" w:cstheme="minorBidi"/>
            <w:b w:val="0"/>
            <w:iCs w:val="0"/>
            <w:noProof/>
            <w:sz w:val="22"/>
            <w:szCs w:val="22"/>
            <w:lang w:eastAsia="pt-BR"/>
          </w:rPr>
          <w:tab/>
        </w:r>
        <w:r w:rsidDel="00EA672B">
          <w:rPr>
            <w:noProof/>
          </w:rPr>
          <w:delText>Botões para a gestão de atividades de uma turma</w:delText>
        </w:r>
        <w:r w:rsidDel="00EA672B">
          <w:rPr>
            <w:noProof/>
          </w:rPr>
          <w:tab/>
          <w:delText>51</w:delText>
        </w:r>
      </w:del>
    </w:p>
    <w:p w14:paraId="5FD112B1" w14:textId="0B1F0501" w:rsidR="00054B21" w:rsidDel="00EA672B" w:rsidRDefault="00054B21">
      <w:pPr>
        <w:pStyle w:val="Sumrio3"/>
        <w:rPr>
          <w:del w:id="1321" w:author="Ryan Lemos" w:date="2019-10-07T11:05:00Z"/>
          <w:rFonts w:asciiTheme="minorHAnsi" w:eastAsiaTheme="minorEastAsia" w:hAnsiTheme="minorHAnsi" w:cstheme="minorBidi"/>
          <w:b w:val="0"/>
          <w:iCs w:val="0"/>
          <w:noProof/>
          <w:sz w:val="22"/>
          <w:szCs w:val="22"/>
          <w:lang w:eastAsia="pt-BR"/>
        </w:rPr>
      </w:pPr>
      <w:del w:id="1322" w:author="Ryan Lemos" w:date="2019-10-07T11:05:00Z">
        <w:r w:rsidDel="00EA672B">
          <w:rPr>
            <w:noProof/>
          </w:rPr>
          <w:delText>3.5.4</w:delText>
        </w:r>
        <w:r w:rsidDel="00EA672B">
          <w:rPr>
            <w:rFonts w:asciiTheme="minorHAnsi" w:eastAsiaTheme="minorEastAsia" w:hAnsiTheme="minorHAnsi" w:cstheme="minorBidi"/>
            <w:b w:val="0"/>
            <w:iCs w:val="0"/>
            <w:noProof/>
            <w:sz w:val="22"/>
            <w:szCs w:val="22"/>
            <w:lang w:eastAsia="pt-BR"/>
          </w:rPr>
          <w:tab/>
        </w:r>
        <w:r w:rsidDel="00EA672B">
          <w:rPr>
            <w:noProof/>
          </w:rPr>
          <w:delText>Botões do calendário</w:delText>
        </w:r>
        <w:r w:rsidDel="00EA672B">
          <w:rPr>
            <w:noProof/>
          </w:rPr>
          <w:tab/>
          <w:delText>53</w:delText>
        </w:r>
      </w:del>
    </w:p>
    <w:p w14:paraId="72C6ECD6" w14:textId="51CCB9A9" w:rsidR="00054B21" w:rsidDel="00EA672B" w:rsidRDefault="00054B21">
      <w:pPr>
        <w:pStyle w:val="Sumrio3"/>
        <w:rPr>
          <w:del w:id="1323" w:author="Ryan Lemos" w:date="2019-10-07T11:05:00Z"/>
          <w:rFonts w:asciiTheme="minorHAnsi" w:eastAsiaTheme="minorEastAsia" w:hAnsiTheme="minorHAnsi" w:cstheme="minorBidi"/>
          <w:b w:val="0"/>
          <w:iCs w:val="0"/>
          <w:noProof/>
          <w:sz w:val="22"/>
          <w:szCs w:val="22"/>
          <w:lang w:eastAsia="pt-BR"/>
        </w:rPr>
      </w:pPr>
      <w:del w:id="1324" w:author="Ryan Lemos" w:date="2019-10-07T11:05:00Z">
        <w:r w:rsidDel="00EA672B">
          <w:rPr>
            <w:noProof/>
          </w:rPr>
          <w:delText>3.5.5</w:delText>
        </w:r>
        <w:r w:rsidDel="00EA672B">
          <w:rPr>
            <w:rFonts w:asciiTheme="minorHAnsi" w:eastAsiaTheme="minorEastAsia" w:hAnsiTheme="minorHAnsi" w:cstheme="minorBidi"/>
            <w:b w:val="0"/>
            <w:iCs w:val="0"/>
            <w:noProof/>
            <w:sz w:val="22"/>
            <w:szCs w:val="22"/>
            <w:lang w:eastAsia="pt-BR"/>
          </w:rPr>
          <w:tab/>
        </w:r>
        <w:r w:rsidDel="00EA672B">
          <w:rPr>
            <w:noProof/>
          </w:rPr>
          <w:delText>Notificações</w:delText>
        </w:r>
        <w:r w:rsidDel="00EA672B">
          <w:rPr>
            <w:noProof/>
          </w:rPr>
          <w:tab/>
          <w:delText>54</w:delText>
        </w:r>
      </w:del>
    </w:p>
    <w:p w14:paraId="5478B418" w14:textId="4EF0F1D6" w:rsidR="00054B21" w:rsidDel="00EA672B" w:rsidRDefault="00054B21">
      <w:pPr>
        <w:pStyle w:val="Sumrio3"/>
        <w:rPr>
          <w:del w:id="1325" w:author="Ryan Lemos" w:date="2019-10-07T11:05:00Z"/>
          <w:rFonts w:asciiTheme="minorHAnsi" w:eastAsiaTheme="minorEastAsia" w:hAnsiTheme="minorHAnsi" w:cstheme="minorBidi"/>
          <w:b w:val="0"/>
          <w:iCs w:val="0"/>
          <w:noProof/>
          <w:sz w:val="22"/>
          <w:szCs w:val="22"/>
          <w:lang w:eastAsia="pt-BR"/>
        </w:rPr>
      </w:pPr>
      <w:del w:id="1326" w:author="Ryan Lemos" w:date="2019-10-07T11:05:00Z">
        <w:r w:rsidDel="00EA672B">
          <w:rPr>
            <w:noProof/>
          </w:rPr>
          <w:delText>3.5.6</w:delText>
        </w:r>
        <w:r w:rsidDel="00EA672B">
          <w:rPr>
            <w:rFonts w:asciiTheme="minorHAnsi" w:eastAsiaTheme="minorEastAsia" w:hAnsiTheme="minorHAnsi" w:cstheme="minorBidi"/>
            <w:b w:val="0"/>
            <w:iCs w:val="0"/>
            <w:noProof/>
            <w:sz w:val="22"/>
            <w:szCs w:val="22"/>
            <w:lang w:eastAsia="pt-BR"/>
          </w:rPr>
          <w:tab/>
        </w:r>
        <w:r w:rsidDel="00EA672B">
          <w:rPr>
            <w:noProof/>
          </w:rPr>
          <w:delText>Configurações</w:delText>
        </w:r>
        <w:r w:rsidDel="00EA672B">
          <w:rPr>
            <w:noProof/>
          </w:rPr>
          <w:tab/>
          <w:delText>55</w:delText>
        </w:r>
      </w:del>
    </w:p>
    <w:p w14:paraId="35A1DB5B" w14:textId="3732D5A4" w:rsidR="00054B21" w:rsidDel="00EA672B" w:rsidRDefault="00054B21">
      <w:pPr>
        <w:pStyle w:val="Sumrio3"/>
        <w:rPr>
          <w:del w:id="1327" w:author="Ryan Lemos" w:date="2019-10-07T11:05:00Z"/>
          <w:rFonts w:asciiTheme="minorHAnsi" w:eastAsiaTheme="minorEastAsia" w:hAnsiTheme="minorHAnsi" w:cstheme="minorBidi"/>
          <w:b w:val="0"/>
          <w:iCs w:val="0"/>
          <w:noProof/>
          <w:sz w:val="22"/>
          <w:szCs w:val="22"/>
          <w:lang w:eastAsia="pt-BR"/>
        </w:rPr>
      </w:pPr>
      <w:del w:id="1328" w:author="Ryan Lemos" w:date="2019-10-07T11:05:00Z">
        <w:r w:rsidDel="00EA672B">
          <w:rPr>
            <w:noProof/>
          </w:rPr>
          <w:delText>3.5.7</w:delText>
        </w:r>
        <w:r w:rsidDel="00EA672B">
          <w:rPr>
            <w:rFonts w:asciiTheme="minorHAnsi" w:eastAsiaTheme="minorEastAsia" w:hAnsiTheme="minorHAnsi" w:cstheme="minorBidi"/>
            <w:b w:val="0"/>
            <w:iCs w:val="0"/>
            <w:noProof/>
            <w:sz w:val="22"/>
            <w:szCs w:val="22"/>
            <w:lang w:eastAsia="pt-BR"/>
          </w:rPr>
          <w:tab/>
        </w:r>
        <w:r w:rsidDel="00EA672B">
          <w:rPr>
            <w:noProof/>
          </w:rPr>
          <w:delText>Sair</w:delText>
        </w:r>
        <w:r w:rsidDel="00EA672B">
          <w:rPr>
            <w:noProof/>
          </w:rPr>
          <w:tab/>
          <w:delText>55</w:delText>
        </w:r>
      </w:del>
    </w:p>
    <w:p w14:paraId="1D68F559" w14:textId="688CA725" w:rsidR="00054B21" w:rsidDel="00EA672B" w:rsidRDefault="00054B21">
      <w:pPr>
        <w:pStyle w:val="Sumrio3"/>
        <w:rPr>
          <w:del w:id="1329" w:author="Ryan Lemos" w:date="2019-10-07T11:05:00Z"/>
          <w:rFonts w:asciiTheme="minorHAnsi" w:eastAsiaTheme="minorEastAsia" w:hAnsiTheme="minorHAnsi" w:cstheme="minorBidi"/>
          <w:b w:val="0"/>
          <w:iCs w:val="0"/>
          <w:noProof/>
          <w:sz w:val="22"/>
          <w:szCs w:val="22"/>
          <w:lang w:eastAsia="pt-BR"/>
        </w:rPr>
      </w:pPr>
      <w:del w:id="1330" w:author="Ryan Lemos" w:date="2019-10-07T11:05:00Z">
        <w:r w:rsidDel="00EA672B">
          <w:rPr>
            <w:noProof/>
          </w:rPr>
          <w:delText>3.5.8</w:delText>
        </w:r>
        <w:r w:rsidDel="00EA672B">
          <w:rPr>
            <w:rFonts w:asciiTheme="minorHAnsi" w:eastAsiaTheme="minorEastAsia" w:hAnsiTheme="minorHAnsi" w:cstheme="minorBidi"/>
            <w:b w:val="0"/>
            <w:iCs w:val="0"/>
            <w:noProof/>
            <w:sz w:val="22"/>
            <w:szCs w:val="22"/>
            <w:lang w:eastAsia="pt-BR"/>
          </w:rPr>
          <w:tab/>
        </w:r>
        <w:r w:rsidDel="00EA672B">
          <w:rPr>
            <w:noProof/>
          </w:rPr>
          <w:delText>Menu</w:delText>
        </w:r>
        <w:r w:rsidDel="00EA672B">
          <w:rPr>
            <w:noProof/>
          </w:rPr>
          <w:tab/>
          <w:delText>55</w:delText>
        </w:r>
      </w:del>
    </w:p>
    <w:p w14:paraId="5E990F27" w14:textId="0E7535B9" w:rsidR="00054B21" w:rsidDel="00EA672B" w:rsidRDefault="00054B21">
      <w:pPr>
        <w:pStyle w:val="Sumrio2"/>
        <w:tabs>
          <w:tab w:val="left" w:pos="1200"/>
          <w:tab w:val="right" w:leader="dot" w:pos="9061"/>
        </w:tabs>
        <w:rPr>
          <w:del w:id="1331" w:author="Ryan Lemos" w:date="2019-10-07T11:05:00Z"/>
          <w:rFonts w:asciiTheme="minorHAnsi" w:eastAsiaTheme="minorEastAsia" w:hAnsiTheme="minorHAnsi" w:cstheme="minorBidi"/>
          <w:caps w:val="0"/>
          <w:noProof/>
          <w:sz w:val="22"/>
          <w:szCs w:val="22"/>
          <w:lang w:eastAsia="pt-BR"/>
        </w:rPr>
      </w:pPr>
      <w:del w:id="1332" w:author="Ryan Lemos" w:date="2019-10-07T11:05:00Z">
        <w:r w:rsidDel="00EA672B">
          <w:rPr>
            <w:noProof/>
          </w:rPr>
          <w:delText>3.6</w:delText>
        </w:r>
        <w:r w:rsidDel="00EA672B">
          <w:rPr>
            <w:rFonts w:asciiTheme="minorHAnsi" w:eastAsiaTheme="minorEastAsia" w:hAnsiTheme="minorHAnsi" w:cstheme="minorBidi"/>
            <w:caps w:val="0"/>
            <w:noProof/>
            <w:sz w:val="22"/>
            <w:szCs w:val="22"/>
            <w:lang w:eastAsia="pt-BR"/>
          </w:rPr>
          <w:tab/>
        </w:r>
        <w:r w:rsidDel="00EA672B">
          <w:rPr>
            <w:noProof/>
          </w:rPr>
          <w:delText>Release 1 – Cadastros Básicos</w:delText>
        </w:r>
        <w:r w:rsidDel="00EA672B">
          <w:rPr>
            <w:noProof/>
          </w:rPr>
          <w:tab/>
          <w:delText>56</w:delText>
        </w:r>
      </w:del>
    </w:p>
    <w:p w14:paraId="30E7315F" w14:textId="214CE99A" w:rsidR="00054B21" w:rsidDel="00EA672B" w:rsidRDefault="00054B21">
      <w:pPr>
        <w:pStyle w:val="Sumrio3"/>
        <w:rPr>
          <w:del w:id="1333" w:author="Ryan Lemos" w:date="2019-10-07T11:05:00Z"/>
          <w:rFonts w:asciiTheme="minorHAnsi" w:eastAsiaTheme="minorEastAsia" w:hAnsiTheme="minorHAnsi" w:cstheme="minorBidi"/>
          <w:b w:val="0"/>
          <w:iCs w:val="0"/>
          <w:noProof/>
          <w:sz w:val="22"/>
          <w:szCs w:val="22"/>
          <w:lang w:eastAsia="pt-BR"/>
        </w:rPr>
      </w:pPr>
      <w:del w:id="1334" w:author="Ryan Lemos" w:date="2019-10-07T11:05:00Z">
        <w:r w:rsidDel="00EA672B">
          <w:rPr>
            <w:noProof/>
          </w:rPr>
          <w:delText>3.6.1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56</w:delText>
        </w:r>
      </w:del>
    </w:p>
    <w:p w14:paraId="305DDA10" w14:textId="7D4374F8" w:rsidR="00054B21" w:rsidDel="00EA672B" w:rsidRDefault="00054B21">
      <w:pPr>
        <w:pStyle w:val="Sumrio4"/>
        <w:tabs>
          <w:tab w:val="left" w:pos="1200"/>
          <w:tab w:val="right" w:leader="dot" w:pos="9061"/>
        </w:tabs>
        <w:rPr>
          <w:del w:id="1335" w:author="Ryan Lemos" w:date="2019-10-07T11:05:00Z"/>
          <w:rFonts w:asciiTheme="minorHAnsi" w:eastAsiaTheme="minorEastAsia" w:hAnsiTheme="minorHAnsi" w:cstheme="minorBidi"/>
          <w:noProof/>
          <w:sz w:val="22"/>
          <w:szCs w:val="22"/>
          <w:lang w:eastAsia="pt-BR"/>
        </w:rPr>
      </w:pPr>
      <w:del w:id="1336" w:author="Ryan Lemos" w:date="2019-10-07T11:05:00Z">
        <w:r w:rsidDel="00EA672B">
          <w:rPr>
            <w:noProof/>
          </w:rPr>
          <w:delText>3.6.1.1</w:delText>
        </w:r>
        <w:r w:rsidDel="00EA672B">
          <w:rPr>
            <w:rFonts w:asciiTheme="minorHAnsi" w:eastAsiaTheme="minorEastAsia" w:hAnsiTheme="minorHAnsi" w:cstheme="minorBidi"/>
            <w:noProof/>
            <w:sz w:val="22"/>
            <w:szCs w:val="22"/>
            <w:lang w:eastAsia="pt-BR"/>
          </w:rPr>
          <w:tab/>
        </w:r>
        <w:r w:rsidDel="00EA672B">
          <w:rPr>
            <w:noProof/>
          </w:rPr>
          <w:delText>Gestor</w:delText>
        </w:r>
        <w:r w:rsidDel="00EA672B">
          <w:rPr>
            <w:noProof/>
          </w:rPr>
          <w:tab/>
          <w:delText>59</w:delText>
        </w:r>
      </w:del>
    </w:p>
    <w:p w14:paraId="1B835568" w14:textId="64419568" w:rsidR="00054B21" w:rsidDel="00EA672B" w:rsidRDefault="00054B21">
      <w:pPr>
        <w:pStyle w:val="Sumrio4"/>
        <w:tabs>
          <w:tab w:val="left" w:pos="1200"/>
          <w:tab w:val="right" w:leader="dot" w:pos="9061"/>
        </w:tabs>
        <w:rPr>
          <w:del w:id="1337" w:author="Ryan Lemos" w:date="2019-10-07T11:05:00Z"/>
          <w:rFonts w:asciiTheme="minorHAnsi" w:eastAsiaTheme="minorEastAsia" w:hAnsiTheme="minorHAnsi" w:cstheme="minorBidi"/>
          <w:noProof/>
          <w:sz w:val="22"/>
          <w:szCs w:val="22"/>
          <w:lang w:eastAsia="pt-BR"/>
        </w:rPr>
      </w:pPr>
      <w:del w:id="1338" w:author="Ryan Lemos" w:date="2019-10-07T11:05:00Z">
        <w:r w:rsidDel="00EA672B">
          <w:rPr>
            <w:noProof/>
          </w:rPr>
          <w:delText>3.6.1.2</w:delText>
        </w:r>
        <w:r w:rsidDel="00EA672B">
          <w:rPr>
            <w:rFonts w:asciiTheme="minorHAnsi" w:eastAsiaTheme="minorEastAsia" w:hAnsiTheme="minorHAnsi" w:cstheme="minorBidi"/>
            <w:noProof/>
            <w:sz w:val="22"/>
            <w:szCs w:val="22"/>
            <w:lang w:eastAsia="pt-BR"/>
          </w:rPr>
          <w:tab/>
        </w:r>
        <w:r w:rsidDel="00EA672B">
          <w:rPr>
            <w:noProof/>
          </w:rPr>
          <w:delText>Administrador</w:delText>
        </w:r>
        <w:r w:rsidDel="00EA672B">
          <w:rPr>
            <w:noProof/>
          </w:rPr>
          <w:tab/>
          <w:delText>63</w:delText>
        </w:r>
      </w:del>
    </w:p>
    <w:p w14:paraId="18703619" w14:textId="75EED0DC" w:rsidR="00054B21" w:rsidDel="00EA672B" w:rsidRDefault="00054B21">
      <w:pPr>
        <w:pStyle w:val="Sumrio4"/>
        <w:tabs>
          <w:tab w:val="left" w:pos="1200"/>
          <w:tab w:val="right" w:leader="dot" w:pos="9061"/>
        </w:tabs>
        <w:rPr>
          <w:del w:id="1339" w:author="Ryan Lemos" w:date="2019-10-07T11:05:00Z"/>
          <w:rFonts w:asciiTheme="minorHAnsi" w:eastAsiaTheme="minorEastAsia" w:hAnsiTheme="minorHAnsi" w:cstheme="minorBidi"/>
          <w:noProof/>
          <w:sz w:val="22"/>
          <w:szCs w:val="22"/>
          <w:lang w:eastAsia="pt-BR"/>
        </w:rPr>
      </w:pPr>
      <w:del w:id="1340" w:author="Ryan Lemos" w:date="2019-10-07T11:05:00Z">
        <w:r w:rsidDel="00EA672B">
          <w:rPr>
            <w:noProof/>
          </w:rPr>
          <w:delText>3.6.1.3</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67</w:delText>
        </w:r>
      </w:del>
    </w:p>
    <w:p w14:paraId="23D82338" w14:textId="69D77FE6" w:rsidR="00054B21" w:rsidDel="00EA672B" w:rsidRDefault="00054B21">
      <w:pPr>
        <w:pStyle w:val="Sumrio4"/>
        <w:tabs>
          <w:tab w:val="left" w:pos="1200"/>
          <w:tab w:val="right" w:leader="dot" w:pos="9061"/>
        </w:tabs>
        <w:rPr>
          <w:del w:id="1341" w:author="Ryan Lemos" w:date="2019-10-07T11:05:00Z"/>
          <w:rFonts w:asciiTheme="minorHAnsi" w:eastAsiaTheme="minorEastAsia" w:hAnsiTheme="minorHAnsi" w:cstheme="minorBidi"/>
          <w:noProof/>
          <w:sz w:val="22"/>
          <w:szCs w:val="22"/>
          <w:lang w:eastAsia="pt-BR"/>
        </w:rPr>
      </w:pPr>
      <w:del w:id="1342" w:author="Ryan Lemos" w:date="2019-10-07T11:05:00Z">
        <w:r w:rsidDel="00EA672B">
          <w:rPr>
            <w:noProof/>
          </w:rPr>
          <w:delText>3.6.1.4</w:delText>
        </w:r>
        <w:r w:rsidDel="00EA672B">
          <w:rPr>
            <w:rFonts w:asciiTheme="minorHAnsi" w:eastAsiaTheme="minorEastAsia" w:hAnsiTheme="minorHAnsi" w:cstheme="minorBidi"/>
            <w:noProof/>
            <w:sz w:val="22"/>
            <w:szCs w:val="22"/>
            <w:lang w:eastAsia="pt-BR"/>
          </w:rPr>
          <w:tab/>
        </w:r>
        <w:r w:rsidDel="00EA672B">
          <w:rPr>
            <w:noProof/>
          </w:rPr>
          <w:delText>Estórias dos alunos</w:delText>
        </w:r>
        <w:r w:rsidDel="00EA672B">
          <w:rPr>
            <w:noProof/>
          </w:rPr>
          <w:tab/>
          <w:delText>79</w:delText>
        </w:r>
      </w:del>
    </w:p>
    <w:p w14:paraId="35CBCF6B" w14:textId="50DF1936" w:rsidR="00054B21" w:rsidDel="00EA672B" w:rsidRDefault="00054B21">
      <w:pPr>
        <w:pStyle w:val="Sumrio2"/>
        <w:tabs>
          <w:tab w:val="left" w:pos="1200"/>
          <w:tab w:val="right" w:leader="dot" w:pos="9061"/>
        </w:tabs>
        <w:rPr>
          <w:del w:id="1343" w:author="Ryan Lemos" w:date="2019-10-07T11:05:00Z"/>
          <w:rFonts w:asciiTheme="minorHAnsi" w:eastAsiaTheme="minorEastAsia" w:hAnsiTheme="minorHAnsi" w:cstheme="minorBidi"/>
          <w:caps w:val="0"/>
          <w:noProof/>
          <w:sz w:val="22"/>
          <w:szCs w:val="22"/>
          <w:lang w:eastAsia="pt-BR"/>
        </w:rPr>
      </w:pPr>
      <w:del w:id="1344" w:author="Ryan Lemos" w:date="2019-10-07T11:05:00Z">
        <w:r w:rsidDel="00EA672B">
          <w:rPr>
            <w:noProof/>
          </w:rPr>
          <w:delText>3.7</w:delText>
        </w:r>
        <w:r w:rsidDel="00EA672B">
          <w:rPr>
            <w:rFonts w:asciiTheme="minorHAnsi" w:eastAsiaTheme="minorEastAsia" w:hAnsiTheme="minorHAnsi" w:cstheme="minorBidi"/>
            <w:caps w:val="0"/>
            <w:noProof/>
            <w:sz w:val="22"/>
            <w:szCs w:val="22"/>
            <w:lang w:eastAsia="pt-BR"/>
          </w:rPr>
          <w:tab/>
        </w:r>
        <w:r w:rsidDel="00EA672B">
          <w:rPr>
            <w:noProof/>
          </w:rPr>
          <w:delText>Release 2 – Banco de questões</w:delText>
        </w:r>
        <w:r w:rsidDel="00EA672B">
          <w:rPr>
            <w:noProof/>
          </w:rPr>
          <w:tab/>
          <w:delText>84</w:delText>
        </w:r>
      </w:del>
    </w:p>
    <w:p w14:paraId="66E11EED" w14:textId="287A85E0" w:rsidR="00054B21" w:rsidDel="00EA672B" w:rsidRDefault="00054B21">
      <w:pPr>
        <w:pStyle w:val="Sumrio3"/>
        <w:rPr>
          <w:del w:id="1345" w:author="Ryan Lemos" w:date="2019-10-07T11:05:00Z"/>
          <w:rFonts w:asciiTheme="minorHAnsi" w:eastAsiaTheme="minorEastAsia" w:hAnsiTheme="minorHAnsi" w:cstheme="minorBidi"/>
          <w:b w:val="0"/>
          <w:iCs w:val="0"/>
          <w:noProof/>
          <w:sz w:val="22"/>
          <w:szCs w:val="22"/>
          <w:lang w:eastAsia="pt-BR"/>
        </w:rPr>
      </w:pPr>
      <w:del w:id="1346" w:author="Ryan Lemos" w:date="2019-10-07T11:05:00Z">
        <w:r w:rsidDel="00EA672B">
          <w:rPr>
            <w:noProof/>
          </w:rPr>
          <w:delText>3.7.1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84</w:delText>
        </w:r>
      </w:del>
    </w:p>
    <w:p w14:paraId="656C48E1" w14:textId="166334D2" w:rsidR="00054B21" w:rsidDel="00EA672B" w:rsidRDefault="00054B21">
      <w:pPr>
        <w:pStyle w:val="Sumrio4"/>
        <w:tabs>
          <w:tab w:val="left" w:pos="1200"/>
          <w:tab w:val="right" w:leader="dot" w:pos="9061"/>
        </w:tabs>
        <w:rPr>
          <w:del w:id="1347" w:author="Ryan Lemos" w:date="2019-10-07T11:05:00Z"/>
          <w:rFonts w:asciiTheme="minorHAnsi" w:eastAsiaTheme="minorEastAsia" w:hAnsiTheme="minorHAnsi" w:cstheme="minorBidi"/>
          <w:noProof/>
          <w:sz w:val="22"/>
          <w:szCs w:val="22"/>
          <w:lang w:eastAsia="pt-BR"/>
        </w:rPr>
      </w:pPr>
      <w:del w:id="1348" w:author="Ryan Lemos" w:date="2019-10-07T11:05:00Z">
        <w:r w:rsidDel="00EA672B">
          <w:rPr>
            <w:noProof/>
          </w:rPr>
          <w:delText>3.7.1.1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84</w:delText>
        </w:r>
      </w:del>
    </w:p>
    <w:p w14:paraId="0634D754" w14:textId="4A3866A6" w:rsidR="00054B21" w:rsidDel="00EA672B" w:rsidRDefault="00054B21">
      <w:pPr>
        <w:pStyle w:val="Sumrio4"/>
        <w:tabs>
          <w:tab w:val="left" w:pos="1200"/>
          <w:tab w:val="right" w:leader="dot" w:pos="9061"/>
        </w:tabs>
        <w:rPr>
          <w:del w:id="1349" w:author="Ryan Lemos" w:date="2019-10-07T11:05:00Z"/>
          <w:rFonts w:asciiTheme="minorHAnsi" w:eastAsiaTheme="minorEastAsia" w:hAnsiTheme="minorHAnsi" w:cstheme="minorBidi"/>
          <w:noProof/>
          <w:sz w:val="22"/>
          <w:szCs w:val="22"/>
          <w:lang w:eastAsia="pt-BR"/>
        </w:rPr>
      </w:pPr>
      <w:del w:id="1350" w:author="Ryan Lemos" w:date="2019-10-07T11:05:00Z">
        <w:r w:rsidDel="00EA672B">
          <w:rPr>
            <w:noProof/>
          </w:rPr>
          <w:delText>3.7.1.2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109</w:delText>
        </w:r>
      </w:del>
    </w:p>
    <w:p w14:paraId="34356119" w14:textId="5D56BD5E" w:rsidR="00054B21" w:rsidDel="00EA672B" w:rsidRDefault="00054B21">
      <w:pPr>
        <w:pStyle w:val="Sumrio2"/>
        <w:tabs>
          <w:tab w:val="left" w:pos="1200"/>
          <w:tab w:val="right" w:leader="dot" w:pos="9061"/>
        </w:tabs>
        <w:rPr>
          <w:del w:id="1351" w:author="Ryan Lemos" w:date="2019-10-07T11:05:00Z"/>
          <w:rFonts w:asciiTheme="minorHAnsi" w:eastAsiaTheme="minorEastAsia" w:hAnsiTheme="minorHAnsi" w:cstheme="minorBidi"/>
          <w:caps w:val="0"/>
          <w:noProof/>
          <w:sz w:val="22"/>
          <w:szCs w:val="22"/>
          <w:lang w:eastAsia="pt-BR"/>
        </w:rPr>
      </w:pPr>
      <w:del w:id="1352" w:author="Ryan Lemos" w:date="2019-10-07T11:05:00Z">
        <w:r w:rsidDel="00EA672B">
          <w:rPr>
            <w:noProof/>
          </w:rPr>
          <w:delText>3.8</w:delText>
        </w:r>
        <w:r w:rsidDel="00EA672B">
          <w:rPr>
            <w:rFonts w:asciiTheme="minorHAnsi" w:eastAsiaTheme="minorEastAsia" w:hAnsiTheme="minorHAnsi" w:cstheme="minorBidi"/>
            <w:caps w:val="0"/>
            <w:noProof/>
            <w:sz w:val="22"/>
            <w:szCs w:val="22"/>
            <w:lang w:eastAsia="pt-BR"/>
          </w:rPr>
          <w:tab/>
        </w:r>
        <w:r w:rsidDel="00EA672B">
          <w:rPr>
            <w:noProof/>
          </w:rPr>
          <w:delText>Release 3 – Complementos</w:delText>
        </w:r>
        <w:r w:rsidDel="00EA672B">
          <w:rPr>
            <w:noProof/>
          </w:rPr>
          <w:tab/>
          <w:delText>113</w:delText>
        </w:r>
      </w:del>
    </w:p>
    <w:p w14:paraId="7EDABCAB" w14:textId="3B32FC54" w:rsidR="00054B21" w:rsidDel="00EA672B" w:rsidRDefault="00054B21">
      <w:pPr>
        <w:pStyle w:val="Sumrio3"/>
        <w:rPr>
          <w:del w:id="1353" w:author="Ryan Lemos" w:date="2019-10-07T11:05:00Z"/>
          <w:rFonts w:asciiTheme="minorHAnsi" w:eastAsiaTheme="minorEastAsia" w:hAnsiTheme="minorHAnsi" w:cstheme="minorBidi"/>
          <w:b w:val="0"/>
          <w:iCs w:val="0"/>
          <w:noProof/>
          <w:sz w:val="22"/>
          <w:szCs w:val="22"/>
          <w:lang w:eastAsia="pt-BR"/>
        </w:rPr>
      </w:pPr>
      <w:del w:id="1354" w:author="Ryan Lemos" w:date="2019-10-07T11:05:00Z">
        <w:r w:rsidDel="00EA672B">
          <w:rPr>
            <w:noProof/>
          </w:rPr>
          <w:delText>3.8.1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114</w:delText>
        </w:r>
      </w:del>
    </w:p>
    <w:p w14:paraId="2884DBFE" w14:textId="1C2914F7" w:rsidR="00054B21" w:rsidDel="00EA672B" w:rsidRDefault="00054B21">
      <w:pPr>
        <w:pStyle w:val="Sumrio4"/>
        <w:tabs>
          <w:tab w:val="left" w:pos="1200"/>
          <w:tab w:val="right" w:leader="dot" w:pos="9061"/>
        </w:tabs>
        <w:rPr>
          <w:del w:id="1355" w:author="Ryan Lemos" w:date="2019-10-07T11:05:00Z"/>
          <w:rFonts w:asciiTheme="minorHAnsi" w:eastAsiaTheme="minorEastAsia" w:hAnsiTheme="minorHAnsi" w:cstheme="minorBidi"/>
          <w:noProof/>
          <w:sz w:val="22"/>
          <w:szCs w:val="22"/>
          <w:lang w:eastAsia="pt-BR"/>
        </w:rPr>
      </w:pPr>
      <w:del w:id="1356" w:author="Ryan Lemos" w:date="2019-10-07T11:05:00Z">
        <w:r w:rsidDel="00EA672B">
          <w:rPr>
            <w:noProof/>
          </w:rPr>
          <w:delText>3.8.1.1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114</w:delText>
        </w:r>
      </w:del>
    </w:p>
    <w:p w14:paraId="0BF85A18" w14:textId="7E88A73F" w:rsidR="00054B21" w:rsidDel="00EA672B" w:rsidRDefault="00054B21">
      <w:pPr>
        <w:pStyle w:val="Sumrio4"/>
        <w:tabs>
          <w:tab w:val="left" w:pos="1200"/>
          <w:tab w:val="right" w:leader="dot" w:pos="9061"/>
        </w:tabs>
        <w:rPr>
          <w:del w:id="1357" w:author="Ryan Lemos" w:date="2019-10-07T11:05:00Z"/>
          <w:rFonts w:asciiTheme="minorHAnsi" w:eastAsiaTheme="minorEastAsia" w:hAnsiTheme="minorHAnsi" w:cstheme="minorBidi"/>
          <w:noProof/>
          <w:sz w:val="22"/>
          <w:szCs w:val="22"/>
          <w:lang w:eastAsia="pt-BR"/>
        </w:rPr>
      </w:pPr>
      <w:del w:id="1358" w:author="Ryan Lemos" w:date="2019-10-07T11:05:00Z">
        <w:r w:rsidDel="00EA672B">
          <w:rPr>
            <w:noProof/>
          </w:rPr>
          <w:delText>3.8.1.2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115</w:delText>
        </w:r>
      </w:del>
    </w:p>
    <w:p w14:paraId="51A514BF" w14:textId="4D032D0C" w:rsidR="00054B21" w:rsidDel="00EA672B" w:rsidRDefault="00054B21">
      <w:pPr>
        <w:pStyle w:val="Sumrio2"/>
        <w:tabs>
          <w:tab w:val="left" w:pos="1200"/>
          <w:tab w:val="right" w:leader="dot" w:pos="9061"/>
        </w:tabs>
        <w:rPr>
          <w:del w:id="1359" w:author="Ryan Lemos" w:date="2019-10-07T11:05:00Z"/>
          <w:rFonts w:asciiTheme="minorHAnsi" w:eastAsiaTheme="minorEastAsia" w:hAnsiTheme="minorHAnsi" w:cstheme="minorBidi"/>
          <w:caps w:val="0"/>
          <w:noProof/>
          <w:sz w:val="22"/>
          <w:szCs w:val="22"/>
          <w:lang w:eastAsia="pt-BR"/>
        </w:rPr>
      </w:pPr>
      <w:del w:id="1360" w:author="Ryan Lemos" w:date="2019-10-07T11:05:00Z">
        <w:r w:rsidDel="00EA672B">
          <w:rPr>
            <w:noProof/>
          </w:rPr>
          <w:delText>3.9</w:delText>
        </w:r>
        <w:r w:rsidDel="00EA672B">
          <w:rPr>
            <w:rFonts w:asciiTheme="minorHAnsi" w:eastAsiaTheme="minorEastAsia" w:hAnsiTheme="minorHAnsi" w:cstheme="minorBidi"/>
            <w:caps w:val="0"/>
            <w:noProof/>
            <w:sz w:val="22"/>
            <w:szCs w:val="22"/>
            <w:lang w:eastAsia="pt-BR"/>
          </w:rPr>
          <w:tab/>
        </w:r>
        <w:r w:rsidDel="00EA672B">
          <w:rPr>
            <w:noProof/>
          </w:rPr>
          <w:delText>Aplicação da metodologia XP no desenvolvimento</w:delText>
        </w:r>
        <w:r w:rsidDel="00EA672B">
          <w:rPr>
            <w:noProof/>
          </w:rPr>
          <w:tab/>
          <w:delText>117</w:delText>
        </w:r>
      </w:del>
    </w:p>
    <w:p w14:paraId="4519CEE9" w14:textId="373ED69D" w:rsidR="00054B21" w:rsidDel="00EA672B" w:rsidRDefault="00054B21">
      <w:pPr>
        <w:pStyle w:val="Sumrio3"/>
        <w:rPr>
          <w:del w:id="1361" w:author="Ryan Lemos" w:date="2019-10-07T11:05:00Z"/>
          <w:rFonts w:asciiTheme="minorHAnsi" w:eastAsiaTheme="minorEastAsia" w:hAnsiTheme="minorHAnsi" w:cstheme="minorBidi"/>
          <w:b w:val="0"/>
          <w:iCs w:val="0"/>
          <w:noProof/>
          <w:sz w:val="22"/>
          <w:szCs w:val="22"/>
          <w:lang w:eastAsia="pt-BR"/>
        </w:rPr>
      </w:pPr>
      <w:del w:id="1362" w:author="Ryan Lemos" w:date="2019-10-07T11:05:00Z">
        <w:r w:rsidDel="00EA672B">
          <w:rPr>
            <w:noProof/>
          </w:rPr>
          <w:delText>3.9.1</w:delText>
        </w:r>
        <w:r w:rsidDel="00EA672B">
          <w:rPr>
            <w:rFonts w:asciiTheme="minorHAnsi" w:eastAsiaTheme="minorEastAsia" w:hAnsiTheme="minorHAnsi" w:cstheme="minorBidi"/>
            <w:b w:val="0"/>
            <w:iCs w:val="0"/>
            <w:noProof/>
            <w:sz w:val="22"/>
            <w:szCs w:val="22"/>
            <w:lang w:eastAsia="pt-BR"/>
          </w:rPr>
          <w:tab/>
        </w:r>
        <w:r w:rsidDel="00EA672B">
          <w:rPr>
            <w:noProof/>
          </w:rPr>
          <w:delText>Testes</w:delText>
        </w:r>
        <w:r w:rsidDel="00EA672B">
          <w:rPr>
            <w:noProof/>
          </w:rPr>
          <w:tab/>
          <w:delText>118</w:delText>
        </w:r>
      </w:del>
    </w:p>
    <w:p w14:paraId="0A238D3A" w14:textId="2E0262D9" w:rsidR="00054B21" w:rsidDel="00EA672B" w:rsidRDefault="00054B21">
      <w:pPr>
        <w:pStyle w:val="Sumrio1"/>
        <w:tabs>
          <w:tab w:val="left" w:pos="1200"/>
          <w:tab w:val="right" w:leader="dot" w:pos="9061"/>
        </w:tabs>
        <w:rPr>
          <w:del w:id="1363" w:author="Ryan Lemos" w:date="2019-10-07T11:05:00Z"/>
          <w:rFonts w:asciiTheme="minorHAnsi" w:eastAsiaTheme="minorEastAsia" w:hAnsiTheme="minorHAnsi" w:cstheme="minorBidi"/>
          <w:b w:val="0"/>
          <w:bCs w:val="0"/>
          <w:caps w:val="0"/>
          <w:noProof/>
          <w:sz w:val="22"/>
          <w:szCs w:val="22"/>
          <w:lang w:eastAsia="pt-BR"/>
        </w:rPr>
      </w:pPr>
      <w:del w:id="1364" w:author="Ryan Lemos" w:date="2019-10-07T11:05:00Z">
        <w:r w:rsidDel="00EA672B">
          <w:rPr>
            <w:noProof/>
          </w:rPr>
          <w:delText>4</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Utilização do ambiente</w:delText>
        </w:r>
        <w:r w:rsidDel="00EA672B">
          <w:rPr>
            <w:noProof/>
          </w:rPr>
          <w:tab/>
          <w:delText>121</w:delText>
        </w:r>
      </w:del>
    </w:p>
    <w:p w14:paraId="10ED8F9D" w14:textId="6E53006C" w:rsidR="00054B21" w:rsidDel="00EA672B" w:rsidRDefault="00054B21">
      <w:pPr>
        <w:pStyle w:val="Sumrio1"/>
        <w:tabs>
          <w:tab w:val="left" w:pos="1200"/>
          <w:tab w:val="right" w:leader="dot" w:pos="9061"/>
        </w:tabs>
        <w:rPr>
          <w:del w:id="1365" w:author="Ryan Lemos" w:date="2019-10-07T11:05:00Z"/>
          <w:rFonts w:asciiTheme="minorHAnsi" w:eastAsiaTheme="minorEastAsia" w:hAnsiTheme="minorHAnsi" w:cstheme="minorBidi"/>
          <w:b w:val="0"/>
          <w:bCs w:val="0"/>
          <w:caps w:val="0"/>
          <w:noProof/>
          <w:sz w:val="22"/>
          <w:szCs w:val="22"/>
          <w:lang w:eastAsia="pt-BR"/>
        </w:rPr>
      </w:pPr>
      <w:del w:id="1366" w:author="Ryan Lemos" w:date="2019-10-07T11:05:00Z">
        <w:r w:rsidDel="00EA672B">
          <w:rPr>
            <w:noProof/>
          </w:rPr>
          <w:delText>5</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Considerações finais</w:delText>
        </w:r>
        <w:r w:rsidDel="00EA672B">
          <w:rPr>
            <w:noProof/>
          </w:rPr>
          <w:tab/>
          <w:delText>122</w:delText>
        </w:r>
      </w:del>
    </w:p>
    <w:p w14:paraId="04AB2D97" w14:textId="09B91307" w:rsidR="00054B21" w:rsidDel="00EA672B" w:rsidRDefault="00054B21">
      <w:pPr>
        <w:pStyle w:val="Sumrio2"/>
        <w:tabs>
          <w:tab w:val="left" w:pos="1200"/>
          <w:tab w:val="right" w:leader="dot" w:pos="9061"/>
        </w:tabs>
        <w:rPr>
          <w:del w:id="1367" w:author="Ryan Lemos" w:date="2019-10-07T11:05:00Z"/>
          <w:rFonts w:asciiTheme="minorHAnsi" w:eastAsiaTheme="minorEastAsia" w:hAnsiTheme="minorHAnsi" w:cstheme="minorBidi"/>
          <w:caps w:val="0"/>
          <w:noProof/>
          <w:sz w:val="22"/>
          <w:szCs w:val="22"/>
          <w:lang w:eastAsia="pt-BR"/>
        </w:rPr>
      </w:pPr>
      <w:del w:id="1368" w:author="Ryan Lemos" w:date="2019-10-07T11:05:00Z">
        <w:r w:rsidRPr="005074A5" w:rsidDel="00EA672B">
          <w:rPr>
            <w:noProof/>
          </w:rPr>
          <w:delText>5.1</w:delText>
        </w:r>
        <w:r w:rsidDel="00EA672B">
          <w:rPr>
            <w:rFonts w:asciiTheme="minorHAnsi" w:eastAsiaTheme="minorEastAsia" w:hAnsiTheme="minorHAnsi" w:cstheme="minorBidi"/>
            <w:caps w:val="0"/>
            <w:noProof/>
            <w:sz w:val="22"/>
            <w:szCs w:val="22"/>
            <w:lang w:eastAsia="pt-BR"/>
          </w:rPr>
          <w:tab/>
        </w:r>
        <w:r w:rsidDel="00EA672B">
          <w:rPr>
            <w:noProof/>
          </w:rPr>
          <w:delText>Trabalhos futuros</w:delText>
        </w:r>
        <w:r w:rsidDel="00EA672B">
          <w:rPr>
            <w:noProof/>
          </w:rPr>
          <w:tab/>
          <w:delText>122</w:delText>
        </w:r>
      </w:del>
    </w:p>
    <w:p w14:paraId="3600AC22" w14:textId="492300F2" w:rsidR="00054B21" w:rsidDel="00EA672B" w:rsidRDefault="00054B21">
      <w:pPr>
        <w:pStyle w:val="Sumrio1"/>
        <w:tabs>
          <w:tab w:val="right" w:leader="dot" w:pos="9061"/>
        </w:tabs>
        <w:rPr>
          <w:del w:id="1369" w:author="Ryan Lemos" w:date="2019-10-07T11:05:00Z"/>
          <w:rFonts w:asciiTheme="minorHAnsi" w:eastAsiaTheme="minorEastAsia" w:hAnsiTheme="minorHAnsi" w:cstheme="minorBidi"/>
          <w:b w:val="0"/>
          <w:bCs w:val="0"/>
          <w:caps w:val="0"/>
          <w:noProof/>
          <w:sz w:val="22"/>
          <w:szCs w:val="22"/>
          <w:lang w:eastAsia="pt-BR"/>
        </w:rPr>
      </w:pPr>
      <w:del w:id="1370" w:author="Ryan Lemos" w:date="2019-10-07T11:05:00Z">
        <w:r w:rsidDel="00EA672B">
          <w:rPr>
            <w:noProof/>
          </w:rPr>
          <w:delText>Referências</w:delText>
        </w:r>
        <w:r w:rsidDel="00EA672B">
          <w:rPr>
            <w:noProof/>
          </w:rPr>
          <w:tab/>
          <w:delText>123</w:delText>
        </w:r>
      </w:del>
    </w:p>
    <w:p w14:paraId="52D8699E" w14:textId="4CDACA53" w:rsidR="00054B21" w:rsidDel="00EA672B" w:rsidRDefault="00054B21">
      <w:pPr>
        <w:pStyle w:val="Sumrio1"/>
        <w:tabs>
          <w:tab w:val="right" w:leader="dot" w:pos="9061"/>
        </w:tabs>
        <w:rPr>
          <w:del w:id="1371" w:author="Ryan Lemos" w:date="2019-10-07T11:05:00Z"/>
          <w:rFonts w:asciiTheme="minorHAnsi" w:eastAsiaTheme="minorEastAsia" w:hAnsiTheme="minorHAnsi" w:cstheme="minorBidi"/>
          <w:b w:val="0"/>
          <w:bCs w:val="0"/>
          <w:caps w:val="0"/>
          <w:noProof/>
          <w:sz w:val="22"/>
          <w:szCs w:val="22"/>
          <w:lang w:eastAsia="pt-BR"/>
        </w:rPr>
      </w:pPr>
      <w:del w:id="1372" w:author="Ryan Lemos" w:date="2019-10-07T11:05:00Z">
        <w:r w:rsidDel="00EA672B">
          <w:rPr>
            <w:noProof/>
          </w:rPr>
          <w:delText>Apendice A - carta de pedido de permissão para uso de informações da escola International language center</w:delText>
        </w:r>
        <w:r w:rsidDel="00EA672B">
          <w:rPr>
            <w:noProof/>
          </w:rPr>
          <w:tab/>
          <w:delText>126</w:delText>
        </w:r>
      </w:del>
    </w:p>
    <w:p w14:paraId="79DCDDE5" w14:textId="7BECD732" w:rsidR="002C7A0B" w:rsidRPr="00BE5291" w:rsidDel="00636A97" w:rsidRDefault="003C5BA6" w:rsidP="004D672C">
      <w:pPr>
        <w:pStyle w:val="Ttulo1"/>
        <w:numPr>
          <w:ilvl w:val="0"/>
          <w:numId w:val="0"/>
        </w:numPr>
        <w:tabs>
          <w:tab w:val="left" w:pos="851"/>
          <w:tab w:val="left" w:pos="879"/>
        </w:tabs>
        <w:jc w:val="both"/>
        <w:rPr>
          <w:del w:id="1373" w:author="Ryan Lemos" w:date="2019-10-15T23:36:00Z"/>
          <w:rStyle w:val="Ttulo1Char"/>
          <w:szCs w:val="24"/>
        </w:rPr>
      </w:pPr>
      <w:r>
        <w:rPr>
          <w:rStyle w:val="Ttulo1Char"/>
          <w:szCs w:val="24"/>
        </w:rPr>
        <w:fldChar w:fldCharType="end"/>
      </w:r>
    </w:p>
    <w:p w14:paraId="29398EEE" w14:textId="77777777" w:rsidR="002C7A0B" w:rsidDel="00636A97" w:rsidRDefault="002C7A0B">
      <w:pPr>
        <w:pStyle w:val="Ttulo1"/>
        <w:numPr>
          <w:ilvl w:val="0"/>
          <w:numId w:val="0"/>
        </w:numPr>
        <w:tabs>
          <w:tab w:val="left" w:pos="851"/>
          <w:tab w:val="left" w:pos="879"/>
        </w:tabs>
        <w:jc w:val="both"/>
        <w:rPr>
          <w:del w:id="1374" w:author="Ryan Lemos" w:date="2019-10-15T23:36:00Z"/>
          <w:rStyle w:val="Ttulo1Char"/>
          <w:rFonts w:eastAsia="Droid Sans Fallback"/>
          <w:sz w:val="28"/>
          <w:szCs w:val="28"/>
        </w:rPr>
        <w:pPrChange w:id="1375" w:author="Ryan Lemos" w:date="2019-10-15T23:36:00Z">
          <w:pPr>
            <w:pStyle w:val="Ttulodendicedeautoridades"/>
          </w:pPr>
        </w:pPrChange>
      </w:pPr>
    </w:p>
    <w:p w14:paraId="202D1A4D" w14:textId="77777777" w:rsidR="002C7A0B" w:rsidRDefault="002C7A0B">
      <w:pPr>
        <w:pStyle w:val="Ttulodendicedeautoridades"/>
        <w:jc w:val="both"/>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Change w:id="1376" w:author="Ryan Lemos" w:date="2019-10-15T23:36:00Z">
          <w:pPr>
            <w:pStyle w:val="Ttulodendicedeautoridades"/>
          </w:pPr>
        </w:pPrChange>
      </w:pPr>
    </w:p>
    <w:p w14:paraId="7D56CDA4" w14:textId="77777777" w:rsidR="00674022" w:rsidRPr="006A6D09" w:rsidRDefault="00674022" w:rsidP="00674022">
      <w:pPr>
        <w:pStyle w:val="Ttulo1"/>
        <w:rPr>
          <w:szCs w:val="24"/>
        </w:rPr>
      </w:pPr>
      <w:bookmarkStart w:id="1377" w:name="_Ref528267984"/>
      <w:bookmarkStart w:id="1378" w:name="_Toc22075271"/>
      <w:r w:rsidRPr="006A6D09">
        <w:rPr>
          <w:szCs w:val="24"/>
        </w:rPr>
        <w:lastRenderedPageBreak/>
        <w:t>INTRODUÇÃO</w:t>
      </w:r>
      <w:bookmarkEnd w:id="1377"/>
      <w:bookmarkEnd w:id="1378"/>
    </w:p>
    <w:p w14:paraId="061C0C56" w14:textId="77777777" w:rsidR="00674022" w:rsidRDefault="00674022" w:rsidP="00674022"/>
    <w:p w14:paraId="7D11E72D" w14:textId="7E3CCC1F"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del w:id="1379" w:author="Ryan Lemos" w:date="2019-10-15T20:55:00Z">
        <w:r w:rsidR="007B61FF" w:rsidDel="00E738BD">
          <w:delText xml:space="preserve">, </w:delText>
        </w:r>
      </w:del>
      <w:ins w:id="1380" w:author="Ryan Lemos" w:date="2019-10-15T20:55:00Z">
        <w:r w:rsidR="00E738BD">
          <w:t xml:space="preserve">. Demanda dos professores </w:t>
        </w:r>
      </w:ins>
      <w:del w:id="1381" w:author="Ryan Lemos" w:date="2019-10-15T20:55:00Z">
        <w:r w:rsidR="007B61FF" w:rsidDel="00E738BD">
          <w:delText>f</w:delText>
        </w:r>
        <w:r w:rsidR="00C24435" w:rsidDel="00E738BD">
          <w:delText xml:space="preserve">az com que se estabeleça </w:delText>
        </w:r>
      </w:del>
      <w:r w:rsidR="00C24435">
        <w:t xml:space="preserve">novas </w:t>
      </w:r>
      <w:del w:id="1382" w:author="Ryan Lemos" w:date="2019-10-15T20:56:00Z">
        <w:r w:rsidR="00C24435" w:rsidDel="00E738BD">
          <w:delText>possibilidades</w:delText>
        </w:r>
      </w:del>
      <w:ins w:id="1383" w:author="Ryan Lemos" w:date="2019-10-15T20:56:00Z">
        <w:r w:rsidR="00E738BD">
          <w:t>alternativas para a transmissão do conhecimento de maneira que o aluno, habituado a tecnologias, possa se interessar</w:t>
        </w:r>
      </w:ins>
      <w:ins w:id="1384" w:author="Ryan Lemos" w:date="2019-10-15T20:57:00Z">
        <w:r w:rsidR="00E738BD">
          <w:t xml:space="preserve">. </w:t>
        </w:r>
      </w:ins>
      <w:del w:id="1385" w:author="Ryan Lemos" w:date="2019-10-15T20:57:00Z">
        <w:r w:rsidR="00C24435" w:rsidDel="00E738BD">
          <w:delText xml:space="preserve"> de se adquirir conhecimento</w:delText>
        </w:r>
      </w:del>
      <w:del w:id="1386" w:author="Ryan Lemos" w:date="2019-10-15T20:55:00Z">
        <w:r w:rsidR="00C24435" w:rsidDel="00E738BD">
          <w:delText xml:space="preserve">, </w:delText>
        </w:r>
      </w:del>
      <w:ins w:id="1387" w:author="Ryan Lemos" w:date="2019-10-15T20:57:00Z">
        <w:r w:rsidR="00E738BD">
          <w:t>Levando os profissionais do ensino a um</w:t>
        </w:r>
      </w:ins>
      <w:del w:id="1388" w:author="Ryan Lemos" w:date="2019-10-15T20:57:00Z">
        <w:r w:rsidR="00C24435" w:rsidDel="00E738BD">
          <w:delText>por um</w:delText>
        </w:r>
      </w:del>
      <w:r w:rsidR="00C24435">
        <w:t xml:space="preserve"> outro meio diferente</w:t>
      </w:r>
      <w:ins w:id="1389" w:author="Ryan Lemos" w:date="2019-10-15T20:57:00Z">
        <w:r w:rsidR="00E738BD">
          <w:t xml:space="preserve"> de se ensinar. Deixando de lado aquela </w:t>
        </w:r>
      </w:ins>
      <w:ins w:id="1390" w:author="Ryan Lemos" w:date="2019-10-15T20:58:00Z">
        <w:r w:rsidR="00E738BD">
          <w:t>visão que a relação do aluno</w:t>
        </w:r>
      </w:ins>
      <w:ins w:id="1391" w:author="Ryan Lemos" w:date="2019-10-15T20:59:00Z">
        <w:r w:rsidR="00E738BD">
          <w:t>,</w:t>
        </w:r>
      </w:ins>
      <w:ins w:id="1392" w:author="Ryan Lemos" w:date="2019-10-15T20:57:00Z">
        <w:r w:rsidR="00E738BD">
          <w:t xml:space="preserve"> </w:t>
        </w:r>
      </w:ins>
      <w:del w:id="1393" w:author="Ryan Lemos" w:date="2019-10-15T20:57:00Z">
        <w:r w:rsidR="00C24435" w:rsidDel="00E738BD">
          <w:delText xml:space="preserve"> ao convencional</w:delText>
        </w:r>
      </w:del>
      <w:ins w:id="1394" w:author="Ryan Lemos" w:date="2019-10-15T20:54:00Z">
        <w:r w:rsidR="00E738BD">
          <w:t>professor e</w:t>
        </w:r>
      </w:ins>
      <w:ins w:id="1395" w:author="Ryan Lemos" w:date="2019-10-15T20:59:00Z">
        <w:r w:rsidR="00E738BD">
          <w:t xml:space="preserve"> ensinamento devem</w:t>
        </w:r>
      </w:ins>
      <w:ins w:id="1396" w:author="Ryan Lemos" w:date="2019-10-15T20:54:00Z">
        <w:r w:rsidR="00E738BD">
          <w:t xml:space="preserve"> </w:t>
        </w:r>
      </w:ins>
      <w:ins w:id="1397" w:author="Ryan Lemos" w:date="2019-10-15T20:59:00Z">
        <w:r w:rsidR="00E738BD">
          <w:t>ficar presos</w:t>
        </w:r>
      </w:ins>
      <w:ins w:id="1398" w:author="Ryan Lemos" w:date="2019-10-15T20:55:00Z">
        <w:r w:rsidR="00E738BD">
          <w:t xml:space="preserve"> </w:t>
        </w:r>
      </w:ins>
      <w:ins w:id="1399" w:author="Ryan Lemos" w:date="2019-10-15T20:59:00Z">
        <w:r w:rsidR="00E738BD">
          <w:t>a</w:t>
        </w:r>
      </w:ins>
      <w:ins w:id="1400" w:author="Ryan Lemos" w:date="2019-10-15T20:55:00Z">
        <w:r w:rsidR="00E738BD">
          <w:t xml:space="preserve"> uma sala de aula</w:t>
        </w:r>
      </w:ins>
      <w:r w:rsidR="00C24435">
        <w:t>.</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w:t>
      </w:r>
      <w:del w:id="1401" w:author="Ryan Lemos" w:date="2019-10-15T20:59:00Z">
        <w:r w:rsidR="007B61FF" w:rsidDel="00DB67BA">
          <w:rPr>
            <w:noProof/>
          </w:rPr>
          <w:delText xml:space="preserve">em dizer </w:delText>
        </w:r>
      </w:del>
      <w:r w:rsidR="007B61FF">
        <w:rPr>
          <w:noProof/>
        </w:rPr>
        <w:t>que</w:t>
      </w:r>
      <w:ins w:id="1402" w:author="Ryan Lemos" w:date="2019-10-15T20:59:00Z">
        <w:r w:rsidR="00DB67BA">
          <w:rPr>
            <w:noProof/>
          </w:rPr>
          <w:t xml:space="preserve"> diz que</w:t>
        </w:r>
      </w:ins>
      <w:del w:id="1403" w:author="Ryan Lemos" w:date="2019-10-15T21:00:00Z">
        <w:r w:rsidR="007B61FF" w:rsidDel="00DB67BA">
          <w:rPr>
            <w:noProof/>
          </w:rPr>
          <w:delText xml:space="preserve"> </w:delText>
        </w:r>
      </w:del>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w:t>
      </w:r>
      <w:ins w:id="1404" w:author="Ryan Lemos" w:date="2019-10-15T21:00:00Z">
        <w:r w:rsidR="00DB67BA">
          <w:t>, e deve,</w:t>
        </w:r>
      </w:ins>
      <w:r w:rsidR="00F75119">
        <w:t xml:space="preserv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565EFC69" w14:textId="516CF680" w:rsidR="00DB67BA" w:rsidRDefault="007B61FF" w:rsidP="00674022">
      <w:pPr>
        <w:rPr>
          <w:ins w:id="1405" w:author="Ryan Lemos" w:date="2019-10-15T21:11:00Z"/>
        </w:rPr>
      </w:pPr>
      <w:r>
        <w:t>Já o</w:t>
      </w:r>
      <w:r w:rsidR="007701B4" w:rsidRPr="005F0557">
        <w:t xml:space="preserve"> estudo de línguas estrangeiras é disseminado globalmente, sendo requisitado em vários aspectos profissionais, educacionais, de pesquisa e de interação das pessoas nos diferentes países. </w:t>
      </w:r>
      <w:ins w:id="1406" w:author="Ryan Lemos" w:date="2019-10-15T21:13:00Z">
        <w:r w:rsidR="003B6737">
          <w:t>Tomemos o inglês como exemplo, s</w:t>
        </w:r>
      </w:ins>
      <w:ins w:id="1407" w:author="Ryan Lemos" w:date="2019-10-15T21:12:00Z">
        <w:r w:rsidR="003B6737">
          <w:t xml:space="preserve">egundo o British </w:t>
        </w:r>
        <w:proofErr w:type="spellStart"/>
        <w:r w:rsidR="003B6737">
          <w:t>Concil</w:t>
        </w:r>
        <w:proofErr w:type="spellEnd"/>
        <w:r w:rsidR="003B6737">
          <w:t xml:space="preserve"> (201</w:t>
        </w:r>
      </w:ins>
      <w:ins w:id="1408" w:author="Ryan Lemos" w:date="2019-10-15T23:25:00Z">
        <w:r w:rsidR="00553E8E">
          <w:t>4</w:t>
        </w:r>
      </w:ins>
      <w:ins w:id="1409" w:author="Ryan Lemos" w:date="2019-10-15T21:12:00Z">
        <w:r w:rsidR="003B6737">
          <w:t>)</w:t>
        </w:r>
      </w:ins>
      <w:ins w:id="1410" w:author="Ryan Lemos" w:date="2019-10-15T21:18:00Z">
        <w:r w:rsidR="003B6737">
          <w:t>,</w:t>
        </w:r>
      </w:ins>
      <w:ins w:id="1411" w:author="Ryan Lemos" w:date="2019-10-15T21:12:00Z">
        <w:r w:rsidR="003B6737">
          <w:t xml:space="preserve"> em</w:t>
        </w:r>
      </w:ins>
      <w:ins w:id="1412" w:author="Ryan Lemos" w:date="2019-10-15T21:11:00Z">
        <w:r w:rsidR="003B6737">
          <w:t xml:space="preserve"> uma pesquisa reali</w:t>
        </w:r>
      </w:ins>
      <w:ins w:id="1413" w:author="Ryan Lemos" w:date="2019-10-15T21:12:00Z">
        <w:r w:rsidR="003B6737">
          <w:t>zada</w:t>
        </w:r>
      </w:ins>
      <w:ins w:id="1414" w:author="Ryan Lemos" w:date="2019-10-15T21:13:00Z">
        <w:r w:rsidR="003B6737">
          <w:t xml:space="preserve"> </w:t>
        </w:r>
      </w:ins>
      <w:ins w:id="1415" w:author="Ryan Lemos" w:date="2019-10-15T21:18:00Z">
        <w:r w:rsidR="003B6737">
          <w:t>no ano de</w:t>
        </w:r>
      </w:ins>
      <w:ins w:id="1416" w:author="Ryan Lemos" w:date="2019-10-15T21:13:00Z">
        <w:r w:rsidR="003B6737">
          <w:t xml:space="preserve"> 2013</w:t>
        </w:r>
      </w:ins>
      <w:ins w:id="1417" w:author="Ryan Lemos" w:date="2019-10-15T21:12:00Z">
        <w:r w:rsidR="003B6737">
          <w:t>, constatou-se que 91%</w:t>
        </w:r>
      </w:ins>
      <w:ins w:id="1418" w:author="Ryan Lemos" w:date="2019-10-15T21:13:00Z">
        <w:r w:rsidR="003B6737">
          <w:t xml:space="preserve"> dos executivos de 77 países</w:t>
        </w:r>
      </w:ins>
      <w:ins w:id="1419" w:author="Ryan Lemos" w:date="2019-10-15T21:12:00Z">
        <w:r w:rsidR="003B6737">
          <w:t xml:space="preserve"> </w:t>
        </w:r>
      </w:ins>
      <w:ins w:id="1420" w:author="Ryan Lemos" w:date="2019-10-15T21:14:00Z">
        <w:r w:rsidR="003B6737">
          <w:t>conside</w:t>
        </w:r>
      </w:ins>
      <w:ins w:id="1421" w:author="Ryan Lemos" w:date="2019-10-15T21:18:00Z">
        <w:r w:rsidR="003B6737">
          <w:t>ra</w:t>
        </w:r>
      </w:ins>
      <w:ins w:id="1422" w:author="Ryan Lemos" w:date="2019-10-15T21:14:00Z">
        <w:r w:rsidR="003B6737">
          <w:t>ram o inglês como o principal idioma para negócios. Entrando assim como diferencial no currículo no momento de uma contratação.</w:t>
        </w:r>
      </w:ins>
    </w:p>
    <w:p w14:paraId="38245773" w14:textId="7D6D7E21" w:rsidR="003B6737" w:rsidRDefault="00C24435" w:rsidP="00674022">
      <w:pPr>
        <w:rPr>
          <w:ins w:id="1423" w:author="Ryan Lemos" w:date="2019-10-15T21:24:00Z"/>
        </w:rPr>
      </w:pPr>
      <w:r>
        <w:t xml:space="preserve">No estudo de idiomas </w:t>
      </w:r>
      <w:r w:rsidR="00F75119">
        <w:t>o</w:t>
      </w:r>
      <w:r w:rsidR="00F1197C">
        <w:t xml:space="preserve"> atrelamento a</w:t>
      </w:r>
      <w:r w:rsidR="00F75119">
        <w:t xml:space="preserve"> tecnologias não </w:t>
      </w:r>
      <w:r w:rsidR="00F1197C">
        <w:t>foi</w:t>
      </w:r>
      <w:r w:rsidR="00F75119">
        <w:t xml:space="preserve"> diferente. </w:t>
      </w:r>
      <w:ins w:id="1424" w:author="Ryan Lemos" w:date="2019-10-15T21:21:00Z">
        <w:r w:rsidR="003B6737">
          <w:t xml:space="preserve">Em outra pesquisa também realizada pelo British </w:t>
        </w:r>
        <w:proofErr w:type="spellStart"/>
        <w:r w:rsidR="003B6737">
          <w:t>Concil</w:t>
        </w:r>
        <w:proofErr w:type="spellEnd"/>
        <w:r w:rsidR="003B6737">
          <w:t xml:space="preserve"> e que focava no ensino do inglês em instituições p</w:t>
        </w:r>
      </w:ins>
      <w:ins w:id="1425" w:author="Ryan Lemos" w:date="2019-10-15T21:22:00Z">
        <w:r w:rsidR="003B6737">
          <w:t>ú</w:t>
        </w:r>
      </w:ins>
      <w:ins w:id="1426" w:author="Ryan Lemos" w:date="2019-10-15T21:21:00Z">
        <w:r w:rsidR="003B6737">
          <w:t>blicas</w:t>
        </w:r>
      </w:ins>
      <w:ins w:id="1427" w:author="Ryan Lemos" w:date="2019-10-15T21:22:00Z">
        <w:r w:rsidR="003B6737">
          <w:t xml:space="preserve"> demonstrou que a principal dificuldade dos professores do ensino p</w:t>
        </w:r>
        <w:r w:rsidR="005B13FD">
          <w:t xml:space="preserve">úblico é a falta de recursos tecnológicos </w:t>
        </w:r>
      </w:ins>
      <w:ins w:id="1428" w:author="Ryan Lemos" w:date="2019-10-15T21:23:00Z">
        <w:r w:rsidR="005B13FD">
          <w:t xml:space="preserve">para auxiliar no momento das aulas (BRITISH CONCIL, 2015). </w:t>
        </w:r>
      </w:ins>
      <w:ins w:id="1429" w:author="Ryan Lemos" w:date="2019-10-15T21:25:00Z">
        <w:r w:rsidR="005B13FD">
          <w:t xml:space="preserve">O </w:t>
        </w:r>
        <w:r w:rsidR="005B13FD">
          <w:fldChar w:fldCharType="begin"/>
        </w:r>
        <w:r w:rsidR="005B13FD">
          <w:instrText xml:space="preserve"> REF _Ref22067173 \h </w:instrText>
        </w:r>
      </w:ins>
      <w:r w:rsidR="005B13FD">
        <w:fldChar w:fldCharType="separate"/>
      </w:r>
      <w:ins w:id="1430" w:author="Ryan Lemos" w:date="2019-10-15T21:25:00Z">
        <w:r w:rsidR="005B13FD">
          <w:t xml:space="preserve">Gráfico </w:t>
        </w:r>
        <w:r w:rsidR="005B13FD">
          <w:rPr>
            <w:noProof/>
          </w:rPr>
          <w:t>1</w:t>
        </w:r>
        <w:r w:rsidR="005B13FD">
          <w:fldChar w:fldCharType="end"/>
        </w:r>
      </w:ins>
      <w:ins w:id="1431" w:author="Ryan Lemos" w:date="2019-10-15T21:26:00Z">
        <w:r w:rsidR="005B13FD">
          <w:t xml:space="preserve"> demonstra por exemplo que um dos recursos que mais motivavam os alunos, se tratava do uso da </w:t>
        </w:r>
        <w:r w:rsidR="005B13FD" w:rsidRPr="005B13FD">
          <w:t>internet</w:t>
        </w:r>
        <w:r w:rsidR="005B13FD">
          <w:t xml:space="preserve"> nas</w:t>
        </w:r>
      </w:ins>
      <w:ins w:id="1432" w:author="Ryan Lemos" w:date="2019-10-15T21:27:00Z">
        <w:r w:rsidR="005B13FD">
          <w:t xml:space="preserve"> aulas, porém não eram disponíveis aos professores.</w:t>
        </w:r>
      </w:ins>
      <w:ins w:id="1433" w:author="Ryan Lemos" w:date="2019-10-15T21:26:00Z">
        <w:r w:rsidR="005B13FD">
          <w:t xml:space="preserve"> </w:t>
        </w:r>
      </w:ins>
    </w:p>
    <w:p w14:paraId="7E3E4119" w14:textId="1BAF1474" w:rsidR="005B13FD" w:rsidRDefault="005B13FD">
      <w:pPr>
        <w:pStyle w:val="Legenda"/>
        <w:keepNext/>
        <w:rPr>
          <w:ins w:id="1434" w:author="Ryan Lemos" w:date="2019-10-15T21:25:00Z"/>
        </w:rPr>
        <w:pPrChange w:id="1435" w:author="Ryan Lemos" w:date="2019-10-15T21:25:00Z">
          <w:pPr>
            <w:pStyle w:val="Legenda"/>
          </w:pPr>
        </w:pPrChange>
      </w:pPr>
      <w:bookmarkStart w:id="1436" w:name="_Ref22067173"/>
      <w:bookmarkStart w:id="1437" w:name="_Toc22074792"/>
      <w:ins w:id="1438" w:author="Ryan Lemos" w:date="2019-10-15T21:25:00Z">
        <w:r>
          <w:lastRenderedPageBreak/>
          <w:t xml:space="preserve">Gráfico </w:t>
        </w:r>
        <w:r>
          <w:fldChar w:fldCharType="begin"/>
        </w:r>
        <w:r>
          <w:instrText xml:space="preserve"> SEQ Gráfico \* ARABIC </w:instrText>
        </w:r>
      </w:ins>
      <w:r>
        <w:fldChar w:fldCharType="separate"/>
      </w:r>
      <w:ins w:id="1439" w:author="Ryan Lemos" w:date="2019-10-15T21:25:00Z">
        <w:r>
          <w:rPr>
            <w:noProof/>
          </w:rPr>
          <w:t>1</w:t>
        </w:r>
        <w:r>
          <w:fldChar w:fldCharType="end"/>
        </w:r>
        <w:bookmarkEnd w:id="1436"/>
        <w:r>
          <w:t xml:space="preserve"> - </w:t>
        </w:r>
        <w:r w:rsidRPr="0052578B">
          <w:t>Pesquisa “O Ensino de Inglês na Educação Pública Brasileira”</w:t>
        </w:r>
        <w:bookmarkEnd w:id="1437"/>
      </w:ins>
    </w:p>
    <w:p w14:paraId="052D448D" w14:textId="6A3A69DB" w:rsidR="005B13FD" w:rsidRDefault="005B13FD" w:rsidP="005B13FD">
      <w:pPr>
        <w:ind w:firstLine="0"/>
        <w:jc w:val="center"/>
        <w:rPr>
          <w:ins w:id="1440" w:author="Ryan Lemos" w:date="2019-10-15T21:25:00Z"/>
        </w:rPr>
      </w:pPr>
      <w:ins w:id="1441" w:author="Ryan Lemos" w:date="2019-10-15T21:24:00Z">
        <w:r>
          <w:rPr>
            <w:noProof/>
          </w:rPr>
          <w:drawing>
            <wp:inline distT="0" distB="0" distL="0" distR="0" wp14:anchorId="686D89B3" wp14:editId="6433E133">
              <wp:extent cx="4975860" cy="2979701"/>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4695" cy="2984991"/>
                      </a:xfrm>
                      <a:prstGeom prst="rect">
                        <a:avLst/>
                      </a:prstGeom>
                    </pic:spPr>
                  </pic:pic>
                </a:graphicData>
              </a:graphic>
            </wp:inline>
          </w:drawing>
        </w:r>
      </w:ins>
    </w:p>
    <w:p w14:paraId="5DFBED78" w14:textId="2687D5E4" w:rsidR="005B13FD" w:rsidRDefault="00553E8E">
      <w:pPr>
        <w:pStyle w:val="Fontes"/>
        <w:rPr>
          <w:ins w:id="1442" w:author="Ryan Lemos" w:date="2019-10-15T23:25:00Z"/>
        </w:rPr>
        <w:pPrChange w:id="1443" w:author="Ryan Lemos" w:date="2019-10-15T23:25:00Z">
          <w:pPr>
            <w:ind w:firstLine="0"/>
            <w:jc w:val="center"/>
          </w:pPr>
        </w:pPrChange>
      </w:pPr>
      <w:ins w:id="1444" w:author="Ryan Lemos" w:date="2019-10-15T23:25:00Z">
        <w:r>
          <w:t>Fonte: BRITISH CONC</w:t>
        </w:r>
      </w:ins>
      <w:ins w:id="1445" w:author="Ryan Lemos" w:date="2019-10-15T23:26:00Z">
        <w:r>
          <w:t>IL, 2015, p.16.</w:t>
        </w:r>
      </w:ins>
    </w:p>
    <w:p w14:paraId="01DE1C1C" w14:textId="77777777" w:rsidR="00553E8E" w:rsidRDefault="00553E8E">
      <w:pPr>
        <w:ind w:firstLine="0"/>
        <w:jc w:val="center"/>
        <w:rPr>
          <w:ins w:id="1446" w:author="Ryan Lemos" w:date="2019-10-15T21:20:00Z"/>
        </w:rPr>
        <w:pPrChange w:id="1447" w:author="Ryan Lemos" w:date="2019-10-15T21:24:00Z">
          <w:pPr/>
        </w:pPrChange>
      </w:pPr>
    </w:p>
    <w:p w14:paraId="474C98D2" w14:textId="77777777" w:rsidR="005B13FD" w:rsidRDefault="005B13FD" w:rsidP="00674022">
      <w:pPr>
        <w:rPr>
          <w:ins w:id="1448" w:author="Ryan Lemos" w:date="2019-10-15T21:31:00Z"/>
        </w:rPr>
      </w:pPr>
      <w:ins w:id="1449" w:author="Ryan Lemos" w:date="2019-10-15T21:28:00Z">
        <w:r>
          <w:t>Pensando nisso s</w:t>
        </w:r>
      </w:ins>
      <w:del w:id="1450" w:author="Ryan Lemos" w:date="2019-10-15T21:28:00Z">
        <w:r w:rsidR="00F75119" w:rsidDel="005B13FD">
          <w:delText>S</w:delText>
        </w:r>
      </w:del>
      <w:r w:rsidR="00F75119">
        <w:t>urgiram</w:t>
      </w:r>
      <w:ins w:id="1451" w:author="Ryan Lemos" w:date="2019-10-15T21:28:00Z">
        <w:r>
          <w:t xml:space="preserve"> diversos</w:t>
        </w:r>
      </w:ins>
      <w:r w:rsidR="00F75119">
        <w:t xml:space="preserve"> sistemas (de escolas físicas ou não) com o in</w:t>
      </w:r>
      <w:r w:rsidR="00F1197C">
        <w:t xml:space="preserve">tuito de auxiliar nos processos de aprendizagem de uma língua. </w:t>
      </w:r>
      <w:del w:id="1452" w:author="Ryan Lemos" w:date="2019-10-15T21:29:00Z">
        <w:r w:rsidR="00F1197C" w:rsidDel="005B13FD">
          <w:delText>Buscou</w:delText>
        </w:r>
      </w:del>
      <w:ins w:id="1453" w:author="Ryan Lemos" w:date="2019-10-15T21:29:00Z">
        <w:r>
          <w:t>Que tentaram</w:t>
        </w:r>
      </w:ins>
      <w:del w:id="1454" w:author="Ryan Lemos" w:date="2019-10-15T21:29:00Z">
        <w:r w:rsidR="00F1197C" w:rsidDel="005B13FD">
          <w:delText>-se</w:delText>
        </w:r>
      </w:del>
      <w:r w:rsidR="00F1197C">
        <w:t xml:space="preserve"> contemplar todas as etapas </w:t>
      </w:r>
      <w:r w:rsidR="00B41A8D">
        <w:t>de aprendizado de</w:t>
      </w:r>
      <w:r w:rsidR="00F1197C">
        <w:t xml:space="preserve"> um idioma, desde a escrita, leitura, até o entendimento</w:t>
      </w:r>
      <w:r w:rsidR="00D86F49">
        <w:t xml:space="preserve"> e fala</w:t>
      </w:r>
      <w:r w:rsidR="00F1197C">
        <w:t xml:space="preserve"> de uma língua.</w:t>
      </w:r>
      <w:ins w:id="1455" w:author="Ryan Lemos" w:date="2019-10-15T21:31:00Z">
        <w:r>
          <w:t xml:space="preserve"> Exemplos desses sistemas podem ser vistos na seção </w:t>
        </w:r>
        <w:r>
          <w:fldChar w:fldCharType="begin"/>
        </w:r>
        <w:r>
          <w:instrText xml:space="preserve"> REF _Ref527667254 \r \h </w:instrText>
        </w:r>
      </w:ins>
      <w:ins w:id="1456" w:author="Ryan Lemos" w:date="2019-10-15T21:31:00Z">
        <w:r>
          <w:fldChar w:fldCharType="separate"/>
        </w:r>
        <w:r>
          <w:t>2.1.1</w:t>
        </w:r>
        <w:r>
          <w:fldChar w:fldCharType="end"/>
        </w:r>
        <w:r>
          <w:t>, sendo todos eles disponíveis pela internet.</w:t>
        </w:r>
      </w:ins>
      <w:r w:rsidR="00F1197C">
        <w:t xml:space="preserve"> </w:t>
      </w:r>
    </w:p>
    <w:p w14:paraId="32DEA26F" w14:textId="7B995DD7" w:rsidR="00BA3F09" w:rsidDel="005B13FD" w:rsidRDefault="007701B4" w:rsidP="005B13FD">
      <w:pPr>
        <w:rPr>
          <w:del w:id="1457" w:author="Ryan Lemos" w:date="2019-10-15T21:31:00Z"/>
        </w:rPr>
      </w:pPr>
      <w:r w:rsidRPr="005F0557">
        <w:t>Diversas escolas se prontificam a ensinar os idiomas com diferentes métodos de ensino, material e apoio informatizados</w:t>
      </w:r>
      <w:ins w:id="1458" w:author="Ryan Lemos" w:date="2019-10-15T21:31:00Z">
        <w:r w:rsidR="005B13FD">
          <w:t>.</w:t>
        </w:r>
      </w:ins>
      <w:del w:id="1459" w:author="Ryan Lemos" w:date="2019-10-15T21:31:00Z">
        <w:r w:rsidDel="005B13FD">
          <w:delText>,</w:delText>
        </w:r>
      </w:del>
      <w:r>
        <w:t xml:space="preserve"> </w:t>
      </w:r>
      <w:ins w:id="1460" w:author="Ryan Lemos" w:date="2019-10-15T21:31:00Z">
        <w:r w:rsidR="005B13FD">
          <w:t>P</w:t>
        </w:r>
      </w:ins>
      <w:del w:id="1461" w:author="Ryan Lemos" w:date="2019-10-15T21:31:00Z">
        <w:r w:rsidDel="005B13FD">
          <w:delText>p</w:delText>
        </w:r>
      </w:del>
      <w:r w:rsidRPr="005F0557">
        <w:t xml:space="preserve">orém, </w:t>
      </w:r>
      <w:r w:rsidR="007B61FF">
        <w:t xml:space="preserve">há </w:t>
      </w:r>
      <w:r w:rsidRPr="005F0557">
        <w:t>escolas</w:t>
      </w:r>
      <w:r w:rsidR="007B61FF">
        <w:t xml:space="preserve"> que</w:t>
      </w:r>
      <w:r w:rsidRPr="005F0557">
        <w:t xml:space="preserve"> não contam com apoio computacional para auxiliar no processo de ensino e aprendizagem.</w:t>
      </w:r>
      <w:ins w:id="1462" w:author="Ryan Lemos" w:date="2019-10-15T21:31:00Z">
        <w:r w:rsidR="005B13FD">
          <w:t xml:space="preserve"> </w:t>
        </w:r>
      </w:ins>
    </w:p>
    <w:p w14:paraId="4BDBCA65" w14:textId="2BD3D919" w:rsidR="000675CF" w:rsidRDefault="005B13FD" w:rsidP="005B13FD">
      <w:ins w:id="1463" w:author="Ryan Lemos" w:date="2019-10-15T21:32:00Z">
        <w:r>
          <w:t xml:space="preserve">Uma dessas escolas que não contavam com tal apoio era </w:t>
        </w:r>
      </w:ins>
      <w:del w:id="1464" w:author="Ryan Lemos" w:date="2019-10-15T21:32:00Z">
        <w:r w:rsidR="008E7C40" w:rsidDel="005B13FD">
          <w:delText xml:space="preserve">Pensando nisso </w:delText>
        </w:r>
        <w:r w:rsidR="005D4313" w:rsidDel="005B13FD">
          <w:delText>foi identificada uma escola que não possuía esse apoio informatizado</w:delText>
        </w:r>
        <w:r w:rsidR="0041541A" w:rsidDel="005B13FD">
          <w:delText>.</w:delText>
        </w:r>
        <w:r w:rsidR="00070634" w:rsidDel="005B13FD">
          <w:delText xml:space="preserve"> </w:delText>
        </w:r>
        <w:r w:rsidR="00BA3F09" w:rsidDel="005B13FD">
          <w:delText>A</w:delText>
        </w:r>
        <w:r w:rsidR="00070634" w:rsidDel="005B13FD">
          <w:delText xml:space="preserve"> escola</w:delText>
        </w:r>
        <w:r w:rsidR="00BA3F09" w:rsidDel="005B13FD">
          <w:delText xml:space="preserve"> identificada</w:delText>
        </w:r>
        <w:r w:rsidR="00070634" w:rsidDel="005B13FD">
          <w:delText xml:space="preserve"> </w:delText>
        </w:r>
        <w:r w:rsidR="002D1A7B" w:rsidDel="005B13FD">
          <w:delText xml:space="preserve">é </w:delText>
        </w:r>
      </w:del>
      <w:r w:rsidR="002D1A7B">
        <w:t xml:space="preserve">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0675CF">
        <w:t>A escola tem mais de 18 anos de existência, formando mais de 1000 alunos nesse intervalo de tempo</w:t>
      </w:r>
      <w:r w:rsidR="00B47536">
        <w:t>, sendo seu ensino focado no idioma inglês</w:t>
      </w:r>
      <w:r w:rsidR="000675CF">
        <w:t xml:space="preserve"> (INTERNATIONAL LANGUAGE CENTER, 2018).</w:t>
      </w:r>
      <w:r w:rsidR="00B47536">
        <w:t xml:space="preserve"> Para fazer utilização das informações da escola como o seu nome, e dados cadastrados dos alunos e professores foi feita</w:t>
      </w:r>
      <w:r w:rsidR="00DF44C7">
        <w:t xml:space="preserve"> uma </w:t>
      </w:r>
      <w:r w:rsidR="00DF44C7">
        <w:t xml:space="preserve">carta de pedido de permissão </w:t>
      </w:r>
      <w:r w:rsidR="00DF44C7">
        <w:t xml:space="preserve">que foi encaminhada e assinada pelos gestores da escola. Essa carta está presente nesse trabalho como o </w:t>
      </w:r>
      <w:r w:rsidR="00DF44C7">
        <w:fldChar w:fldCharType="begin"/>
      </w:r>
      <w:r w:rsidR="00DF44C7">
        <w:instrText xml:space="preserve"> REF _Ref22151219 \h </w:instrText>
      </w:r>
      <w:r w:rsidR="00DF44C7">
        <w:fldChar w:fldCharType="separate"/>
      </w:r>
      <w:ins w:id="1465" w:author="Ryan Lemos" w:date="2019-10-16T20:47:00Z">
        <w:r w:rsidR="00DF44C7">
          <w:t>Apêndice A</w:t>
        </w:r>
        <w:r w:rsidR="00DF44C7">
          <w:t>.</w:t>
        </w:r>
      </w:ins>
      <w:del w:id="1466" w:author="Ryan Lemos" w:date="2019-10-16T20:47:00Z">
        <w:r w:rsidR="00DF44C7" w:rsidDel="00DF44C7">
          <w:delText xml:space="preserve">Apendice A </w:delText>
        </w:r>
      </w:del>
      <w:r w:rsidR="00DF44C7">
        <w:fldChar w:fldCharType="end"/>
      </w:r>
    </w:p>
    <w:p w14:paraId="401DF319" w14:textId="56AF1ADF" w:rsidR="000675CF" w:rsidRDefault="000675CF" w:rsidP="005B13FD">
      <w:r>
        <w:t>Ao constatar esse problema na ILC, foi pensado então uma solução computadorizada</w:t>
      </w:r>
      <w:r w:rsidR="00B56341">
        <w:t xml:space="preserve"> pela </w:t>
      </w:r>
      <w:r w:rsidR="00B56341" w:rsidRPr="00B56341">
        <w:rPr>
          <w:i/>
          <w:iCs/>
          <w:rPrChange w:id="1467" w:author="Ryan Lemos" w:date="2019-10-15T21:46:00Z">
            <w:rPr/>
          </w:rPrChange>
        </w:rPr>
        <w:t>web</w:t>
      </w:r>
      <w:r>
        <w:t xml:space="preserve"> que auxiliasse na informatização dos processos de ensino da escola.</w:t>
      </w:r>
      <w:r w:rsidR="00B56341">
        <w:t xml:space="preserve"> Foi pensado como sendo um ambiente de ensino porque buscou-se simular o ambiente de aprendizagem da sala de aula de maneira computadorizada, como por exemplo o conceito das </w:t>
      </w:r>
      <w:r w:rsidR="00B56341">
        <w:lastRenderedPageBreak/>
        <w:t xml:space="preserve">turmas, calendário letivo com eventos, dúvidas, entre outros. Os processos de concepção dessa solução podem ser vistos a partir da seção </w:t>
      </w:r>
      <w:r w:rsidR="00B56341">
        <w:fldChar w:fldCharType="begin"/>
      </w:r>
      <w:r w:rsidR="00B56341">
        <w:instrText xml:space="preserve"> REF _Ref22068237 \r \h </w:instrText>
      </w:r>
      <w:r w:rsidR="00B56341">
        <w:fldChar w:fldCharType="separate"/>
      </w:r>
      <w:r w:rsidR="00B56341">
        <w:t>3</w:t>
      </w:r>
      <w:r w:rsidR="00B56341">
        <w:fldChar w:fldCharType="end"/>
      </w:r>
      <w:r w:rsidR="00B56341">
        <w:t>.</w:t>
      </w:r>
      <w:r w:rsidR="00C36C00">
        <w:t xml:space="preserve"> Esse trabalho se justifica por ter agregado valor a escola ILC, elaborando um sistema próprio é um diferencial entre as demais escolas e que além disso incentiva os alunos no ensino de idiomas na dada escola. Também de maneira a amparar professores na concepção das suas aulas, gerando ganho para as três vertentes do processo: Professor, aluno e escola. </w:t>
      </w:r>
    </w:p>
    <w:p w14:paraId="676A216F" w14:textId="0CC05222" w:rsidR="00B56341" w:rsidRDefault="00B56341" w:rsidP="005B13FD">
      <w:r>
        <w:t xml:space="preserve">Por se tratar de um ambiente computacional, ou sistema computacional, para que fosse concebido foi necessário entender o processo de desenvolvimento. Nesse meio há uma gama de metodologias que visam apoiar o desenvolvedor a criar soluções com maior qualidade em menor tempo. Tendo em vista essas maneiras de se projetar um processo de desenvolvimento, escolheu-se uma, a metodologia </w:t>
      </w:r>
      <w:proofErr w:type="spellStart"/>
      <w:r w:rsidRPr="00B56341">
        <w:rPr>
          <w:i/>
          <w:iCs/>
          <w:rPrChange w:id="1468" w:author="Ryan Lemos" w:date="2019-10-15T21:50:00Z">
            <w:rPr/>
          </w:rPrChange>
        </w:rPr>
        <w:t>eXtreme</w:t>
      </w:r>
      <w:proofErr w:type="spellEnd"/>
      <w:r w:rsidRPr="00B56341">
        <w:rPr>
          <w:i/>
          <w:iCs/>
          <w:rPrChange w:id="1469" w:author="Ryan Lemos" w:date="2019-10-15T21:50:00Z">
            <w:rPr/>
          </w:rPrChange>
        </w:rPr>
        <w:t xml:space="preserve"> </w:t>
      </w:r>
      <w:proofErr w:type="spellStart"/>
      <w:r w:rsidRPr="00B56341">
        <w:rPr>
          <w:i/>
          <w:iCs/>
          <w:rPrChange w:id="1470" w:author="Ryan Lemos" w:date="2019-10-15T21:50:00Z">
            <w:rPr/>
          </w:rPrChange>
        </w:rPr>
        <w:t>Programming</w:t>
      </w:r>
      <w:proofErr w:type="spellEnd"/>
      <w:r>
        <w:t xml:space="preserve"> (XP). O XP se trata de uma base </w:t>
      </w:r>
      <w:r w:rsidR="0041573C">
        <w:t>para o profissional em desenvolvimento de sistemas para concepção de sistemas aliando qualidade a um menor tempo</w:t>
      </w:r>
      <w:r w:rsidR="000E7F00">
        <w:t xml:space="preserve"> (considerada como ágil por conta disso)</w:t>
      </w:r>
      <w:r w:rsidR="0041573C">
        <w:t xml:space="preserve">. Todas as características e peculiaridades a respeito dessa metodologia são demonstradas na seção </w:t>
      </w:r>
      <w:r w:rsidR="0041573C">
        <w:fldChar w:fldCharType="begin"/>
      </w:r>
      <w:r w:rsidR="0041573C">
        <w:instrText xml:space="preserve"> REF _Ref527668666 \r \h </w:instrText>
      </w:r>
      <w:r w:rsidR="0041573C">
        <w:fldChar w:fldCharType="separate"/>
      </w:r>
      <w:r w:rsidR="0041573C">
        <w:t>2.2.3.3</w:t>
      </w:r>
      <w:r w:rsidR="0041573C">
        <w:fldChar w:fldCharType="end"/>
      </w:r>
      <w:r w:rsidR="0041573C">
        <w:t>.</w:t>
      </w:r>
    </w:p>
    <w:p w14:paraId="578F667D" w14:textId="22E13E40" w:rsidR="005450C9" w:rsidRPr="008A1266" w:rsidRDefault="005450C9">
      <w:pPr>
        <w:rPr>
          <w:rPrChange w:id="1471" w:author="Ryan Lemos" w:date="2019-10-16T09:01:00Z">
            <w:rPr>
              <w:sz w:val="23"/>
              <w:szCs w:val="23"/>
            </w:rPr>
          </w:rPrChange>
        </w:rPr>
      </w:pPr>
      <w:r>
        <w:t xml:space="preserve">Para confecção deste trabalho, sustentou-se em uma pesquisa exploratória que </w:t>
      </w:r>
      <w:proofErr w:type="spellStart"/>
      <w:r>
        <w:t>Waslawick</w:t>
      </w:r>
      <w:proofErr w:type="spellEnd"/>
      <w:r>
        <w:t xml:space="preserve"> (2009) traz para o contexto da tecnologia denominando a como uma “Apresentação de um produto”. Já Gil (2002, p.41) afirma que esse tipo de pesquisa tem como objetivo primário “[...] </w:t>
      </w:r>
      <w:r>
        <w:rPr>
          <w:sz w:val="23"/>
          <w:szCs w:val="23"/>
        </w:rPr>
        <w:t xml:space="preserve">o aprimoramento de </w:t>
      </w:r>
      <w:proofErr w:type="spellStart"/>
      <w:r>
        <w:rPr>
          <w:sz w:val="23"/>
          <w:szCs w:val="23"/>
        </w:rPr>
        <w:t>idéias</w:t>
      </w:r>
      <w:proofErr w:type="spellEnd"/>
      <w:r>
        <w:rPr>
          <w:sz w:val="23"/>
          <w:szCs w:val="23"/>
        </w:rPr>
        <w:t xml:space="preserve"> ou a descoberta de intuições”. </w:t>
      </w:r>
      <w:r w:rsidR="00EA37D2">
        <w:rPr>
          <w:sz w:val="23"/>
          <w:szCs w:val="23"/>
        </w:rPr>
        <w:t xml:space="preserve">Dentre as técnicas de pesquisa utilizou-se </w:t>
      </w:r>
      <w:r w:rsidR="008A1266">
        <w:t>da observação e entrevistas de maneira a compreender o contexto em que o sistema seria inserido e o funcionamento do processo de ensino da escola ILC. Mas também se fez uso</w:t>
      </w:r>
      <w:r w:rsidR="00EA37D2">
        <w:rPr>
          <w:sz w:val="23"/>
          <w:szCs w:val="23"/>
        </w:rPr>
        <w:t xml:space="preserve"> pesquisa bibliográfica que segundo Marconi e Lakatos (2003, p.183) pode ser entendida como aquela que:</w:t>
      </w:r>
    </w:p>
    <w:p w14:paraId="2CFF2253" w14:textId="77777777" w:rsidR="00EA37D2" w:rsidRDefault="00EA37D2" w:rsidP="00EA37D2">
      <w:pPr>
        <w:pStyle w:val="CitaoLonga"/>
      </w:pPr>
    </w:p>
    <w:p w14:paraId="2186EAA9" w14:textId="35D987D3" w:rsidR="008A1266" w:rsidRDefault="00EA37D2" w:rsidP="008A1266">
      <w:pPr>
        <w:pStyle w:val="CitaoLonga"/>
      </w:pPr>
      <w:r>
        <w:t>[...] abrange toda bibliografia já tornada pública em relação ao tema de estudo, desde publicações avulsas, boletins, jornais, revistas, livros, pesquisas, monografias, teses, material cartográfico etc., até meios de comunicação orais: rádio, gravações em fita magnética e audiovisuais; filmes e televisão.</w:t>
      </w:r>
    </w:p>
    <w:p w14:paraId="753C685D" w14:textId="77777777" w:rsidR="008A1266" w:rsidRDefault="008A1266">
      <w:pPr>
        <w:pStyle w:val="CitaoLonga"/>
        <w:pPrChange w:id="1472" w:author="Ryan Lemos" w:date="2019-10-16T09:02:00Z">
          <w:pPr/>
        </w:pPrChange>
      </w:pPr>
    </w:p>
    <w:p w14:paraId="7D0D9D17" w14:textId="1274AFBF" w:rsidR="0041573C" w:rsidRPr="000E7F00" w:rsidRDefault="0041573C" w:rsidP="005B13FD">
      <w:r>
        <w:t xml:space="preserve">Há autores que acreditam que o XP pode não ser adequado para alguns tipos de projeto, como por exemplo o desenvolvimento </w:t>
      </w:r>
      <w:r w:rsidRPr="0041573C">
        <w:rPr>
          <w:i/>
          <w:iCs/>
          <w:rPrChange w:id="1473" w:author="Ryan Lemos" w:date="2019-10-15T21:56:00Z">
            <w:rPr/>
          </w:rPrChange>
        </w:rPr>
        <w:t>web</w:t>
      </w:r>
      <w:r>
        <w:t xml:space="preserve">. Então nesse trabalho decidiu-se que o desenvolvimento seria guiado pela aplicação da metodologia XP. Feito a fim de verificar adequação e como o XP, e suas características auxiliaram, ou não, na produção da solução informatizada de apoio aos processos de ensino para a escola ILC. O registro sobre a aplicação do XP pode ser visto na seção </w:t>
      </w:r>
      <w:r>
        <w:fldChar w:fldCharType="begin"/>
      </w:r>
      <w:r>
        <w:instrText xml:space="preserve"> REF _Ref22069296 \r \h </w:instrText>
      </w:r>
      <w:r>
        <w:fldChar w:fldCharType="separate"/>
      </w:r>
      <w:r>
        <w:t>3.9</w:t>
      </w:r>
      <w:r>
        <w:fldChar w:fldCharType="end"/>
      </w:r>
      <w:r>
        <w:t>.</w:t>
      </w:r>
      <w:r w:rsidR="000E7F00">
        <w:t xml:space="preserve"> Logo, o tema desse trabalho se dá pelo desenvolvimento </w:t>
      </w:r>
      <w:r w:rsidR="000E7F00" w:rsidRPr="000E7F00">
        <w:rPr>
          <w:i/>
          <w:iCs/>
          <w:rPrChange w:id="1474" w:author="Ryan Lemos" w:date="2019-10-15T22:10:00Z">
            <w:rPr/>
          </w:rPrChange>
        </w:rPr>
        <w:t>web</w:t>
      </w:r>
      <w:r w:rsidR="000E7F00">
        <w:t xml:space="preserve"> com técnicas ágeis. Por conseguinte, o problema que esse trabalho pretendeu resolver seria: ‘</w:t>
      </w:r>
      <w:r w:rsidR="000E7F00">
        <w:rPr>
          <w:sz w:val="23"/>
          <w:szCs w:val="23"/>
        </w:rPr>
        <w:t xml:space="preserve">De </w:t>
      </w:r>
      <w:r w:rsidR="000E7F00">
        <w:rPr>
          <w:sz w:val="23"/>
          <w:szCs w:val="23"/>
        </w:rPr>
        <w:lastRenderedPageBreak/>
        <w:t xml:space="preserve">que forma é o uso da metodologia </w:t>
      </w:r>
      <w:proofErr w:type="spellStart"/>
      <w:r w:rsidR="000E7F00" w:rsidRPr="000E7F00">
        <w:rPr>
          <w:i/>
          <w:iCs/>
          <w:sz w:val="23"/>
          <w:szCs w:val="23"/>
          <w:rPrChange w:id="1475" w:author="Ryan Lemos" w:date="2019-10-15T22:13:00Z">
            <w:rPr>
              <w:sz w:val="23"/>
              <w:szCs w:val="23"/>
            </w:rPr>
          </w:rPrChange>
        </w:rPr>
        <w:t>eXtreme</w:t>
      </w:r>
      <w:proofErr w:type="spellEnd"/>
      <w:r w:rsidR="000E7F00" w:rsidRPr="000E7F00">
        <w:rPr>
          <w:i/>
          <w:iCs/>
          <w:sz w:val="23"/>
          <w:szCs w:val="23"/>
          <w:rPrChange w:id="1476" w:author="Ryan Lemos" w:date="2019-10-15T22:13:00Z">
            <w:rPr>
              <w:sz w:val="23"/>
              <w:szCs w:val="23"/>
            </w:rPr>
          </w:rPrChange>
        </w:rPr>
        <w:t xml:space="preserve"> </w:t>
      </w:r>
      <w:proofErr w:type="spellStart"/>
      <w:r w:rsidR="000E7F00" w:rsidRPr="000E7F00">
        <w:rPr>
          <w:i/>
          <w:iCs/>
          <w:sz w:val="23"/>
          <w:szCs w:val="23"/>
          <w:rPrChange w:id="1477" w:author="Ryan Lemos" w:date="2019-10-15T22:13:00Z">
            <w:rPr>
              <w:sz w:val="23"/>
              <w:szCs w:val="23"/>
            </w:rPr>
          </w:rPrChange>
        </w:rPr>
        <w:t>Programming</w:t>
      </w:r>
      <w:proofErr w:type="spellEnd"/>
      <w:r w:rsidR="000E7F00">
        <w:rPr>
          <w:sz w:val="23"/>
          <w:szCs w:val="23"/>
        </w:rPr>
        <w:t xml:space="preserve"> no desenvolvimento de um ambiente de ensino e aprendizagem de idiomas?’</w:t>
      </w:r>
    </w:p>
    <w:p w14:paraId="67DC4FCE" w14:textId="6DBD77B4" w:rsidR="0041573C" w:rsidRDefault="000E7F00" w:rsidP="005B13FD">
      <w:r>
        <w:t xml:space="preserve">Objetivou-se com esse trabalho primeiramente conceber todo o sistema </w:t>
      </w:r>
      <w:r w:rsidR="00C36C00">
        <w:t xml:space="preserve">a </w:t>
      </w:r>
      <w:r>
        <w:t>ILC</w:t>
      </w:r>
      <w:r w:rsidR="00C36C00">
        <w:t>. Focando especificamente</w:t>
      </w:r>
      <w:r>
        <w:t xml:space="preserve"> </w:t>
      </w:r>
      <w:r w:rsidR="00C36C00">
        <w:t>na</w:t>
      </w:r>
      <w:r>
        <w:t xml:space="preserve"> a concepção </w:t>
      </w:r>
      <w:r w:rsidR="00C36C00">
        <w:t xml:space="preserve">das atividades da escola por meio de um banco de questões que seriam cadastradas pelo professor no ambiente. Por meio desse banco, os professores podem compartilhar as questões criadas por eles com outros professores e ajudar na criação de atividades para os alunos em diversos níveis específicos, conforme visto na seção </w:t>
      </w:r>
      <w:r w:rsidR="00C36C00">
        <w:fldChar w:fldCharType="begin"/>
      </w:r>
      <w:r w:rsidR="00C36C00">
        <w:instrText xml:space="preserve"> REF _Ref21873185 \r \h </w:instrText>
      </w:r>
      <w:r w:rsidR="00C36C00">
        <w:fldChar w:fldCharType="separate"/>
      </w:r>
      <w:r w:rsidR="00C36C00">
        <w:t>3.7</w:t>
      </w:r>
      <w:r w:rsidR="00C36C00">
        <w:fldChar w:fldCharType="end"/>
      </w:r>
      <w:r w:rsidR="00C36C00">
        <w:t xml:space="preserve">. Outro objetivo específico seria a disposição de materiais da escola ou dos professores para os alunos, para contribuir no momento de estudo do aluno, algo como uma biblioteca de recursos virtuais. A concepção desse compartilhamento de materiais pode ser vista na seção </w:t>
      </w:r>
      <w:r w:rsidR="00C36C00">
        <w:fldChar w:fldCharType="begin"/>
      </w:r>
      <w:r w:rsidR="00C36C00">
        <w:instrText xml:space="preserve"> REF _Ref21873355 \r \h </w:instrText>
      </w:r>
      <w:r w:rsidR="00C36C00">
        <w:fldChar w:fldCharType="separate"/>
      </w:r>
      <w:r w:rsidR="00C36C00">
        <w:t>3.6.1.3</w:t>
      </w:r>
      <w:r w:rsidR="00C36C00">
        <w:fldChar w:fldCharType="end"/>
      </w:r>
      <w:r w:rsidR="00C36C00">
        <w:t xml:space="preserve"> e na seção </w:t>
      </w:r>
      <w:r w:rsidR="00C36C00">
        <w:fldChar w:fldCharType="begin"/>
      </w:r>
      <w:r w:rsidR="00C36C00">
        <w:instrText xml:space="preserve"> REF _Ref22070945 \r \h </w:instrText>
      </w:r>
      <w:r w:rsidR="00C36C00">
        <w:fldChar w:fldCharType="separate"/>
      </w:r>
      <w:r w:rsidR="00C36C00">
        <w:t>3.6.1.4</w:t>
      </w:r>
      <w:r w:rsidR="00C36C00">
        <w:fldChar w:fldCharType="end"/>
      </w:r>
      <w:r w:rsidR="00C36C00">
        <w:t>. Ainda pretendeu-se disponibilizar um calendário interativo que ao aluno serviria como a visualização dos eventos em que sua turma estava submetida. Tendo em mente que os eventos poderiam ser uma prova, um feriado, uma aula especial, entre outros. E que esses eventos poderiam ser tantos providos pela escola quanto pelo professor da dada turma</w:t>
      </w:r>
      <w:r w:rsidR="001D0357">
        <w:t xml:space="preserve">, seção </w:t>
      </w:r>
      <w:r w:rsidR="001D0357">
        <w:fldChar w:fldCharType="begin"/>
      </w:r>
      <w:r w:rsidR="001D0357">
        <w:instrText xml:space="preserve"> REF _Ref21873355 \r \h </w:instrText>
      </w:r>
      <w:r w:rsidR="001D0357">
        <w:fldChar w:fldCharType="separate"/>
      </w:r>
      <w:r w:rsidR="001D0357">
        <w:t>3.6.1.3</w:t>
      </w:r>
      <w:r w:rsidR="001D0357">
        <w:fldChar w:fldCharType="end"/>
      </w:r>
      <w:r w:rsidR="001D0357">
        <w:t xml:space="preserve"> e seção </w:t>
      </w:r>
      <w:r w:rsidR="001D0357">
        <w:fldChar w:fldCharType="begin"/>
      </w:r>
      <w:r w:rsidR="001D0357">
        <w:instrText xml:space="preserve"> REF _Ref22070945 \r \h </w:instrText>
      </w:r>
      <w:r w:rsidR="001D0357">
        <w:fldChar w:fldCharType="separate"/>
      </w:r>
      <w:r w:rsidR="001D0357">
        <w:t>3.6.1.4</w:t>
      </w:r>
      <w:r w:rsidR="001D0357">
        <w:fldChar w:fldCharType="end"/>
      </w:r>
      <w:r w:rsidR="00C36C00">
        <w:t>.</w:t>
      </w:r>
      <w:r w:rsidR="001D0357">
        <w:t xml:space="preserve"> Por último esperou-se mostrar o desempenho alcançado por meio das atividades geradas pelo ambiente. Tanto para o aluno que pôde ver seu desempenho através dos níveis ou pelos âmbitos de ensino de idiomas (fala, escrita, leitura e escuta) que é demonstrado na seção </w:t>
      </w:r>
      <w:r w:rsidR="001D0357">
        <w:fldChar w:fldCharType="begin"/>
      </w:r>
      <w:r w:rsidR="001D0357">
        <w:instrText xml:space="preserve"> REF _Ref22071741 \r \h </w:instrText>
      </w:r>
      <w:r w:rsidR="001D0357">
        <w:fldChar w:fldCharType="separate"/>
      </w:r>
      <w:r w:rsidR="001D0357">
        <w:t>3.8.1.2</w:t>
      </w:r>
      <w:r w:rsidR="001D0357">
        <w:fldChar w:fldCharType="end"/>
      </w:r>
      <w:r w:rsidR="001D0357">
        <w:t xml:space="preserve">. E o professor foi capaz de identificar como se deu o desempenho dos alunos de suas turmas e avaliar se o aluno tem ou não progredido no ensino, e o resultado disso é visto na seção </w:t>
      </w:r>
      <w:r w:rsidR="001D0357">
        <w:fldChar w:fldCharType="begin"/>
      </w:r>
      <w:r w:rsidR="001D0357">
        <w:instrText xml:space="preserve"> REF _Ref22071839 \r \h </w:instrText>
      </w:r>
      <w:r w:rsidR="001D0357">
        <w:fldChar w:fldCharType="separate"/>
      </w:r>
      <w:r w:rsidR="001D0357">
        <w:t>3.8.1.1</w:t>
      </w:r>
      <w:r w:rsidR="001D0357">
        <w:fldChar w:fldCharType="end"/>
      </w:r>
      <w:r w:rsidR="001D0357">
        <w:t>.</w:t>
      </w:r>
    </w:p>
    <w:p w14:paraId="220A442F" w14:textId="7A20AF1B" w:rsidR="00095BB3" w:rsidDel="00C36C00" w:rsidRDefault="001D0357" w:rsidP="008947B5">
      <w:pPr>
        <w:ind w:firstLine="0"/>
        <w:rPr>
          <w:del w:id="1478" w:author="Ryan Lemos" w:date="2019-10-15T21:45:00Z"/>
        </w:rPr>
      </w:pPr>
      <w:r>
        <w:t>Esse trabalho foi dividido</w:t>
      </w:r>
      <w:r w:rsidR="00FA62B8">
        <w:t xml:space="preserve"> em 5 seções, ou capítulos. Sendo o primeiro</w:t>
      </w:r>
      <w:r>
        <w:t xml:space="preserve"> </w:t>
      </w:r>
      <w:r w:rsidR="00FA62B8">
        <w:t xml:space="preserve">a </w:t>
      </w:r>
      <w:r>
        <w:t>introdução</w:t>
      </w:r>
      <w:r w:rsidR="00FA62B8">
        <w:t xml:space="preserve"> da monografia. Seguido pelo</w:t>
      </w:r>
      <w:r>
        <w:t xml:space="preserve"> referencial</w:t>
      </w:r>
      <w:r w:rsidR="00FA62B8">
        <w:t xml:space="preserve"> teórico, cujo objetivo é permitir ao leitor a capacidade de compreender o decorrer do texto. O terceiro capítulo vem tratar sobre o</w:t>
      </w:r>
      <w:r>
        <w:t xml:space="preserve"> desenvolvimento da ferramenta</w:t>
      </w:r>
      <w:r w:rsidR="00FA62B8">
        <w:t xml:space="preserve"> computacional, abordando o processo de desenvolvimento, desde a modelagem, até o produto gerado ao final.</w:t>
      </w:r>
      <w:r>
        <w:t xml:space="preserve"> </w:t>
      </w:r>
      <w:r w:rsidR="00FA62B8">
        <w:t xml:space="preserve">No quarto capítulo é abordada aspectos referentes a </w:t>
      </w:r>
      <w:r>
        <w:t>utilização</w:t>
      </w:r>
      <w:r w:rsidR="00FA62B8">
        <w:t xml:space="preserve"> do ambiente de ensino desenvolvido</w:t>
      </w:r>
      <w:r>
        <w:t xml:space="preserve"> pelos usuários da escola</w:t>
      </w:r>
      <w:r w:rsidR="00FA62B8">
        <w:t xml:space="preserve"> ILC. E por último as</w:t>
      </w:r>
      <w:r>
        <w:t xml:space="preserve"> considerações finais</w:t>
      </w:r>
      <w:r w:rsidR="00FA62B8">
        <w:t xml:space="preserve"> que aborda o que foi tirado com esse trabalho e expectativas futuras quanto ao que foi desenvolvid</w:t>
      </w:r>
      <w:r w:rsidR="00607E95">
        <w:t>o seguido pelas referências bibliográficas utilizadas no decorrer desse trabalho.</w:t>
      </w:r>
      <w:r>
        <w:t xml:space="preserve"> </w:t>
      </w:r>
      <w:del w:id="1479" w:author="Ryan Lemos" w:date="2019-10-15T21:42:00Z">
        <w:r w:rsidR="007701B4" w:rsidRPr="005F0557" w:rsidDel="000675CF">
          <w:delText>A ILC foi escolhida pelo fato de não dispor de sistema de auxílio no ensino/aprendizagem</w:delText>
        </w:r>
        <w:r w:rsidR="007701B4" w:rsidDel="000675CF">
          <w:delText xml:space="preserve">, detinha somente de </w:delText>
        </w:r>
        <w:r w:rsidR="007701B4" w:rsidRPr="005F0557" w:rsidDel="000675CF">
          <w:delText xml:space="preserve">um </w:delText>
        </w:r>
        <w:r w:rsidR="007701B4" w:rsidRPr="00FC0021" w:rsidDel="000675CF">
          <w:rPr>
            <w:i/>
          </w:rPr>
          <w:delText>site</w:delText>
        </w:r>
        <w:r w:rsidR="007701B4" w:rsidRPr="005F0557" w:rsidDel="000675CF">
          <w:delText xml:space="preserve"> desenvolvido pela Empresa Júnior do curso de Sistemas de Informação da </w:delText>
        </w:r>
        <w:r w:rsidR="007701B4" w:rsidDel="000675CF">
          <w:delText>Universidade Estadual de Montes Claros (</w:delText>
        </w:r>
        <w:r w:rsidR="007701B4" w:rsidRPr="005F0557" w:rsidDel="000675CF">
          <w:delText>Unimontes</w:delText>
        </w:r>
        <w:r w:rsidR="007701B4" w:rsidDel="000675CF">
          <w:delText>)</w:delText>
        </w:r>
        <w:r w:rsidR="007701B4" w:rsidRPr="005F0557" w:rsidDel="000675CF">
          <w:delText>, a INFOBITS</w:delText>
        </w:r>
        <w:r w:rsidR="007701B4" w:rsidDel="000675CF">
          <w:rPr>
            <w:rStyle w:val="Hyperlink"/>
            <w:color w:val="auto"/>
            <w:u w:val="none"/>
          </w:rPr>
          <w:delText>, contendo informações básicas da escola, sendo uma página estática, não tendo recursos de auxílio ao ensino de idiomas</w:delText>
        </w:r>
        <w:r w:rsidR="007701B4" w:rsidRPr="005F0557" w:rsidDel="000675CF">
          <w:delText>.</w:delText>
        </w:r>
        <w:r w:rsidR="00BB0CD7" w:rsidDel="000675CF">
          <w:delText xml:space="preserve"> </w:delText>
        </w:r>
        <w:r w:rsidR="006C4152" w:rsidDel="000675CF">
          <w:delText>E, portanto,</w:delText>
        </w:r>
        <w:r w:rsidR="00EB64E9" w:rsidDel="000675CF">
          <w:delText xml:space="preserve"> através deste trabalho</w:delText>
        </w:r>
        <w:r w:rsidR="00720527" w:rsidDel="000675CF">
          <w:delText>,</w:delText>
        </w:r>
        <w:r w:rsidR="00EB64E9" w:rsidDel="000675CF">
          <w:delText xml:space="preserve"> </w:delText>
        </w:r>
        <w:r w:rsidR="009765C6" w:rsidDel="000675CF">
          <w:delText>buscou-se</w:delText>
        </w:r>
        <w:r w:rsidR="00BB0CD7" w:rsidDel="000675CF">
          <w:delText xml:space="preserve"> desenvolver um </w:delText>
        </w:r>
        <w:r w:rsidR="00B9384C" w:rsidDel="000675CF">
          <w:delText>ambiente</w:delText>
        </w:r>
        <w:r w:rsidR="00BB0CD7" w:rsidDel="000675CF">
          <w:delText xml:space="preserve"> </w:delText>
        </w:r>
        <w:r w:rsidR="00BB0CD7" w:rsidRPr="00E95C78" w:rsidDel="000675CF">
          <w:rPr>
            <w:i/>
          </w:rPr>
          <w:delText>web</w:delText>
        </w:r>
        <w:r w:rsidR="00BB0CD7" w:rsidDel="000675CF">
          <w:delText xml:space="preserve"> </w:delText>
        </w:r>
        <w:r w:rsidR="009765C6" w:rsidDel="000675CF">
          <w:delText>para</w:delText>
        </w:r>
        <w:r w:rsidR="00B9384C" w:rsidDel="000675CF">
          <w:delText xml:space="preserve"> sanar </w:delText>
        </w:r>
        <w:r w:rsidR="006A3641" w:rsidDel="000675CF">
          <w:delText>a</w:delText>
        </w:r>
        <w:r w:rsidR="00B9384C" w:rsidDel="000675CF">
          <w:delText xml:space="preserve"> falta de</w:delText>
        </w:r>
        <w:r w:rsidR="00423A20" w:rsidDel="000675CF">
          <w:delText>sse</w:delText>
        </w:r>
        <w:r w:rsidR="00B9384C" w:rsidDel="000675CF">
          <w:delText xml:space="preserve"> apoio informatizado</w:delText>
        </w:r>
        <w:r w:rsidR="00720527" w:rsidDel="000675CF">
          <w:delText xml:space="preserve"> e </w:delText>
        </w:r>
        <w:r w:rsidR="0097329B" w:rsidDel="000675CF">
          <w:delText xml:space="preserve">auxiliar </w:delText>
        </w:r>
        <w:r w:rsidR="006A3641" w:rsidDel="000675CF">
          <w:delText>professores e alunos</w:delText>
        </w:r>
        <w:r w:rsidR="00DF2349" w:rsidDel="000675CF">
          <w:delText>.</w:delText>
        </w:r>
        <w:r w:rsidR="005808CA" w:rsidDel="000675CF">
          <w:delText xml:space="preserve"> </w:delText>
        </w:r>
      </w:del>
      <w:del w:id="1480" w:author="Ryan Lemos" w:date="2019-10-15T21:45:00Z">
        <w:r w:rsidR="00DF2349" w:rsidDel="00B56341">
          <w:delText xml:space="preserve">Nesse ambiente </w:delText>
        </w:r>
        <w:r w:rsidR="009765C6" w:rsidDel="00B56341">
          <w:delText>é</w:delText>
        </w:r>
        <w:r w:rsidR="00DF2349" w:rsidDel="00B56341">
          <w:delText xml:space="preserve"> p</w:delText>
        </w:r>
        <w:r w:rsidR="009C5DEA" w:rsidDel="00B56341">
          <w:delText>ossível ao professor auxiliar seus alunos, alunos esses que serão divididos por suas turmas</w:delText>
        </w:r>
        <w:r w:rsidR="00171370" w:rsidDel="00B56341">
          <w:delText>. Seja no compartilhamento de materiais ou buscando sanar dúvidas sobre</w:delText>
        </w:r>
        <w:r w:rsidR="003B49D8" w:rsidDel="00B56341">
          <w:delText xml:space="preserve"> o</w:delText>
        </w:r>
        <w:r w:rsidR="00171370" w:rsidDel="00B56341">
          <w:delText xml:space="preserve"> conte</w:delText>
        </w:r>
        <w:r w:rsidR="007B61FF" w:rsidDel="00B56341">
          <w:delText>ú</w:delText>
        </w:r>
        <w:r w:rsidR="00171370" w:rsidDel="00B56341">
          <w:delText>do.</w:delText>
        </w:r>
        <w:r w:rsidR="00D52513" w:rsidDel="00B56341">
          <w:delText xml:space="preserve"> </w:delText>
        </w:r>
        <w:r w:rsidR="007701B4" w:rsidRPr="005F0557" w:rsidDel="00B56341">
          <w:delText>Para os alunos espera-se que haja envolvimento e aprendizado quanto aos conteúdos disponibilizados no ambiente virtual. Acredita-se que com o ambiente, a interação aluno-professor e aluno-turma transpassará da sala de aula, possibilitando interação de aprendizagem de maneira informatizada.</w:delText>
        </w:r>
      </w:del>
    </w:p>
    <w:p w14:paraId="2AE19543" w14:textId="77777777" w:rsidR="00C36C00" w:rsidRDefault="00C36C00">
      <w:pPr>
        <w:rPr>
          <w:ins w:id="1481" w:author="Ryan Lemos" w:date="2019-10-15T22:29:00Z"/>
        </w:rPr>
      </w:pPr>
    </w:p>
    <w:p w14:paraId="7EE679F7" w14:textId="1E2D71F3" w:rsidR="009765C6" w:rsidDel="0041573C" w:rsidRDefault="007E27A6" w:rsidP="006A3641">
      <w:pPr>
        <w:rPr>
          <w:del w:id="1482" w:author="Ryan Lemos" w:date="2019-10-15T21:53:00Z"/>
        </w:rPr>
      </w:pPr>
      <w:del w:id="1483" w:author="Ryan Lemos" w:date="2019-10-15T21:53:00Z">
        <w:r w:rsidDel="0041573C">
          <w:delText>Ainda</w:delText>
        </w:r>
        <w:r w:rsidR="00D50799" w:rsidDel="0041573C">
          <w:delText xml:space="preserve"> para o desenvolvimento deste ambiente </w:delText>
        </w:r>
        <w:r w:rsidR="009765C6" w:rsidDel="0041573C">
          <w:delText>usou-se</w:delText>
        </w:r>
        <w:r w:rsidR="00D50799" w:rsidDel="0041573C">
          <w:delText xml:space="preserve"> de uma metodologia de desenvolvimento ágil</w:delText>
        </w:r>
        <w:r w:rsidR="00A2494E" w:rsidDel="0041573C">
          <w:delText xml:space="preserve">, a metodologia </w:delText>
        </w:r>
        <w:r w:rsidR="003D0104" w:rsidRPr="003D0104" w:rsidDel="0041573C">
          <w:rPr>
            <w:i/>
          </w:rPr>
          <w:delText>e</w:delText>
        </w:r>
        <w:r w:rsidR="00A2494E" w:rsidRPr="003D0104" w:rsidDel="0041573C">
          <w:rPr>
            <w:i/>
          </w:rPr>
          <w:delText>X</w:delText>
        </w:r>
        <w:r w:rsidR="003D0104" w:rsidRPr="003D0104" w:rsidDel="0041573C">
          <w:rPr>
            <w:i/>
          </w:rPr>
          <w:delText xml:space="preserve">tremme </w:delText>
        </w:r>
        <w:r w:rsidR="00A2494E" w:rsidRPr="003D0104" w:rsidDel="0041573C">
          <w:rPr>
            <w:i/>
          </w:rPr>
          <w:delText>P</w:delText>
        </w:r>
        <w:r w:rsidR="003D0104" w:rsidRPr="003D0104" w:rsidDel="0041573C">
          <w:rPr>
            <w:i/>
          </w:rPr>
          <w:delText>rogramming</w:delText>
        </w:r>
        <w:r w:rsidR="003D0104" w:rsidDel="0041573C">
          <w:delText xml:space="preserve"> (XP)</w:delText>
        </w:r>
        <w:r w:rsidR="00A2494E" w:rsidDel="0041573C">
          <w:delText xml:space="preserve"> </w:delText>
        </w:r>
        <w:r w:rsidR="009765C6" w:rsidDel="0041573C">
          <w:delText>para apoiar e agilizar o processo de desenvolvimento do sistema.</w:delText>
        </w:r>
      </w:del>
    </w:p>
    <w:p w14:paraId="6AE1F017" w14:textId="241C777B" w:rsidR="00661406" w:rsidDel="00C36C00" w:rsidRDefault="009765C6" w:rsidP="00661406">
      <w:pPr>
        <w:rPr>
          <w:del w:id="1484" w:author="Ryan Lemos" w:date="2019-10-15T22:29:00Z"/>
        </w:rPr>
      </w:pPr>
      <w:del w:id="1485" w:author="Ryan Lemos" w:date="2019-10-15T22:01:00Z">
        <w:r w:rsidDel="0041573C">
          <w:delText xml:space="preserve">Portanto o tema deste trabalho pode ser descrito como o desenvolvimento </w:delText>
        </w:r>
        <w:r w:rsidRPr="005B582B" w:rsidDel="0041573C">
          <w:rPr>
            <w:i/>
            <w:iCs/>
          </w:rPr>
          <w:delText>web</w:delText>
        </w:r>
        <w:r w:rsidDel="0041573C">
          <w:delText xml:space="preserve"> com técnicas ágeis, por aliar o desenvolvimento de um ambiente </w:delText>
        </w:r>
        <w:r w:rsidRPr="005B582B" w:rsidDel="0041573C">
          <w:rPr>
            <w:i/>
            <w:iCs/>
          </w:rPr>
          <w:delText>web</w:delText>
        </w:r>
        <w:r w:rsidDel="0041573C">
          <w:delText xml:space="preserve"> utilizando-se da metodologia ágil XP.</w:delText>
        </w:r>
        <w:r w:rsidR="00953BC6" w:rsidDel="0041573C">
          <w:delText xml:space="preserve"> </w:delText>
        </w:r>
        <w:r w:rsidR="007701B4" w:rsidDel="0041573C">
          <w:delText xml:space="preserve">Então busca-se resolver o seguinte problema, de entender como o XP pode apoiar no processo de desenvolvimento de um ambiente </w:delText>
        </w:r>
        <w:r w:rsidR="007701B4" w:rsidRPr="005B582B" w:rsidDel="0041573C">
          <w:rPr>
            <w:i/>
            <w:iCs/>
          </w:rPr>
          <w:delText>web</w:delText>
        </w:r>
        <w:r w:rsidR="007701B4" w:rsidDel="0041573C">
          <w:delText xml:space="preserve"> para ensino e aprendizagem de inglês. O objetivo geral deste trabalho é então d</w:delText>
        </w:r>
        <w:r w:rsidR="007701B4" w:rsidRPr="000430BA" w:rsidDel="0041573C">
          <w:delText>esenvolv</w:delText>
        </w:r>
        <w:r w:rsidR="007701B4" w:rsidDel="0041573C">
          <w:delText>er</w:delText>
        </w:r>
        <w:r w:rsidR="007701B4" w:rsidRPr="000430BA" w:rsidDel="0041573C">
          <w:delText xml:space="preserve"> ambiente </w:delText>
        </w:r>
        <w:r w:rsidR="007701B4" w:rsidDel="0041573C">
          <w:rPr>
            <w:i/>
          </w:rPr>
          <w:delText>web</w:delText>
        </w:r>
        <w:r w:rsidR="007701B4" w:rsidRPr="000430BA" w:rsidDel="0041573C">
          <w:delText xml:space="preserve"> </w:delText>
        </w:r>
        <w:r w:rsidR="007701B4" w:rsidDel="0041573C">
          <w:delText>com técnicas ágeis para auxiliar no processo de ensino e aprendizagem de</w:delText>
        </w:r>
        <w:r w:rsidR="007701B4" w:rsidRPr="000430BA" w:rsidDel="0041573C">
          <w:delText xml:space="preserve"> língua </w:delText>
        </w:r>
        <w:r w:rsidR="007701B4" w:rsidDel="0041573C">
          <w:delText xml:space="preserve">inglesa para a escola </w:delText>
        </w:r>
        <w:r w:rsidR="007701B4" w:rsidRPr="00F71701" w:rsidDel="0041573C">
          <w:rPr>
            <w:i/>
          </w:rPr>
          <w:delText>Internation</w:delText>
        </w:r>
        <w:r w:rsidR="007701B4" w:rsidDel="0041573C">
          <w:rPr>
            <w:i/>
          </w:rPr>
          <w:delText>al</w:delText>
        </w:r>
        <w:r w:rsidR="007701B4" w:rsidRPr="00F71701" w:rsidDel="0041573C">
          <w:rPr>
            <w:i/>
          </w:rPr>
          <w:delText xml:space="preserve"> </w:delText>
        </w:r>
        <w:r w:rsidR="007701B4" w:rsidDel="0041573C">
          <w:rPr>
            <w:i/>
          </w:rPr>
          <w:delText>Language</w:delText>
        </w:r>
        <w:r w:rsidR="007701B4" w:rsidRPr="00F71701" w:rsidDel="0041573C">
          <w:rPr>
            <w:i/>
          </w:rPr>
          <w:delText xml:space="preserve"> Center</w:delText>
        </w:r>
        <w:r w:rsidR="007701B4" w:rsidDel="0041573C">
          <w:delText xml:space="preserve"> (ILC).</w:delText>
        </w:r>
        <w:r w:rsidR="00661406" w:rsidDel="0041573C">
          <w:delText xml:space="preserve"> </w:delText>
        </w:r>
      </w:del>
      <w:del w:id="1486" w:author="Ryan Lemos" w:date="2019-10-15T22:29:00Z">
        <w:r w:rsidR="0097329B" w:rsidDel="00C36C00">
          <w:delText xml:space="preserve">Tem </w:delText>
        </w:r>
        <w:r w:rsidR="00661406" w:rsidDel="00C36C00">
          <w:delText>como objetivos específicos disponibilizar</w:delText>
        </w:r>
        <w:r w:rsidR="00661406" w:rsidRPr="00661406" w:rsidDel="00C36C00">
          <w:delText xml:space="preserve"> </w:delText>
        </w:r>
        <w:r w:rsidR="00661406" w:rsidDel="00C36C00">
          <w:delText>materiais e exercícios para os alunos no ambiente desenvolvido; a</w:delText>
        </w:r>
        <w:r w:rsidR="00661406" w:rsidRPr="00661406" w:rsidDel="00C36C00">
          <w:delText>presentar um calendário com datas de exercícios, provas e eventos para os alunos</w:delText>
        </w:r>
        <w:r w:rsidR="00661406" w:rsidDel="00C36C00">
          <w:delText xml:space="preserve"> e identificar conteúdos de maior deficiência a partir de gráficos de </w:delText>
        </w:r>
        <w:commentRangeStart w:id="1487"/>
        <w:r w:rsidR="00661406" w:rsidDel="00C36C00">
          <w:delText>desempenho</w:delText>
        </w:r>
        <w:commentRangeEnd w:id="1487"/>
        <w:r w:rsidR="0097329B" w:rsidDel="00C36C00">
          <w:rPr>
            <w:rStyle w:val="Refdecomentrio"/>
          </w:rPr>
          <w:commentReference w:id="1487"/>
        </w:r>
        <w:r w:rsidR="00661406" w:rsidDel="00C36C00">
          <w:delText>.</w:delText>
        </w:r>
      </w:del>
    </w:p>
    <w:p w14:paraId="30284A0A" w14:textId="68D5463B" w:rsidR="0097329B" w:rsidDel="00C36C00" w:rsidRDefault="000949A3" w:rsidP="00661406">
      <w:pPr>
        <w:rPr>
          <w:del w:id="1488" w:author="Ryan Lemos" w:date="2019-10-15T22:29:00Z"/>
        </w:rPr>
      </w:pPr>
      <w:del w:id="1489" w:author="Ryan Lemos" w:date="2019-10-15T22:29:00Z">
        <w:r w:rsidDel="00C36C00">
          <w:delText xml:space="preserve">O texto está organizado.... </w:delText>
        </w:r>
      </w:del>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1490" w:name="_Ref528269096"/>
      <w:bookmarkStart w:id="1491" w:name="_Toc22075272"/>
      <w:r>
        <w:lastRenderedPageBreak/>
        <w:t>Referencial teórico</w:t>
      </w:r>
      <w:bookmarkEnd w:id="1490"/>
      <w:bookmarkEnd w:id="1491"/>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pPr>
        <w:pStyle w:val="Ttulo2"/>
      </w:pPr>
      <w:bookmarkStart w:id="1492" w:name="_Toc22075273"/>
      <w:r>
        <w:t xml:space="preserve">Educação </w:t>
      </w:r>
      <w:r w:rsidR="00D61CB9">
        <w:t>a distância – ambiente virtual</w:t>
      </w:r>
      <w:bookmarkEnd w:id="1492"/>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1493" w:name="_Ref527667254"/>
      <w:bookmarkStart w:id="1494" w:name="_Toc22075274"/>
      <w:r w:rsidRPr="00C119E4">
        <w:t>Metodologias/sistemas de apoio de ensino de idiomas</w:t>
      </w:r>
      <w:bookmarkEnd w:id="1493"/>
      <w:bookmarkEnd w:id="1494"/>
    </w:p>
    <w:p w14:paraId="7BE35BA2" w14:textId="32734808" w:rsidR="00A8212E" w:rsidRDefault="00A8212E" w:rsidP="005A2D83">
      <w:pPr>
        <w:rPr>
          <w:ins w:id="1495" w:author="Ryan Lemos" w:date="2019-10-15T19:28:00Z"/>
        </w:rPr>
      </w:pPr>
    </w:p>
    <w:p w14:paraId="0B9F2C48" w14:textId="467A15E2" w:rsidR="00B57B6A" w:rsidRPr="00A8212E" w:rsidRDefault="00B57B6A" w:rsidP="005A2D83">
      <w:ins w:id="1496" w:author="Ryan Lemos" w:date="2019-10-15T19:28:00Z">
        <w:r>
          <w:t>O ensino de idiomas</w:t>
        </w:r>
      </w:ins>
      <w:ins w:id="1497" w:author="Ryan Lemos" w:date="2019-10-15T19:36:00Z">
        <w:r w:rsidR="00C27161">
          <w:t xml:space="preserve"> geralmente</w:t>
        </w:r>
      </w:ins>
      <w:ins w:id="1498" w:author="Ryan Lemos" w:date="2019-10-15T19:28:00Z">
        <w:r>
          <w:t xml:space="preserve"> é composto por </w:t>
        </w:r>
      </w:ins>
      <w:ins w:id="1499" w:author="Ryan Lemos" w:date="2019-10-15T19:29:00Z">
        <w:r>
          <w:t>níveis,</w:t>
        </w:r>
      </w:ins>
      <w:ins w:id="1500" w:author="Ryan Lemos" w:date="2019-10-15T19:37:00Z">
        <w:r w:rsidR="00C27161">
          <w:t xml:space="preserve"> e</w:t>
        </w:r>
      </w:ins>
      <w:ins w:id="1501" w:author="Ryan Lemos" w:date="2019-10-15T19:29:00Z">
        <w:r>
          <w:t xml:space="preserve"> </w:t>
        </w:r>
      </w:ins>
      <w:ins w:id="1502" w:author="Ryan Lemos" w:date="2019-10-15T19:35:00Z">
        <w:r w:rsidR="00C27161">
          <w:t>ao avançar</w:t>
        </w:r>
      </w:ins>
      <w:ins w:id="1503" w:author="Ryan Lemos" w:date="2019-10-15T19:36:00Z">
        <w:r w:rsidR="00C27161">
          <w:t xml:space="preserve"> entre esses níveis</w:t>
        </w:r>
      </w:ins>
      <w:ins w:id="1504" w:author="Ryan Lemos" w:date="2019-10-15T19:29:00Z">
        <w:r>
          <w:t xml:space="preserve"> novos conceitos</w:t>
        </w:r>
      </w:ins>
      <w:ins w:id="1505" w:author="Ryan Lemos" w:date="2019-10-15T19:35:00Z">
        <w:r w:rsidR="00C27161">
          <w:t xml:space="preserve"> são agregados</w:t>
        </w:r>
      </w:ins>
      <w:ins w:id="1506" w:author="Ryan Lemos" w:date="2019-10-15T19:29:00Z">
        <w:r>
          <w:t xml:space="preserve"> </w:t>
        </w:r>
      </w:ins>
      <w:ins w:id="1507" w:author="Ryan Lemos" w:date="2019-10-15T19:36:00Z">
        <w:r w:rsidR="00C27161">
          <w:t>acerca</w:t>
        </w:r>
      </w:ins>
      <w:ins w:id="1508" w:author="Ryan Lemos" w:date="2019-10-15T19:29:00Z">
        <w:r>
          <w:t xml:space="preserve"> d</w:t>
        </w:r>
      </w:ins>
      <w:ins w:id="1509" w:author="Ryan Lemos" w:date="2019-10-15T19:35:00Z">
        <w:r w:rsidR="00C27161">
          <w:t>o</w:t>
        </w:r>
      </w:ins>
      <w:ins w:id="1510" w:author="Ryan Lemos" w:date="2019-10-15T19:29:00Z">
        <w:r>
          <w:t xml:space="preserve"> idioma. </w:t>
        </w:r>
      </w:ins>
      <w:ins w:id="1511" w:author="Ryan Lemos" w:date="2019-10-15T19:36:00Z">
        <w:r w:rsidR="00C27161">
          <w:t>S</w:t>
        </w:r>
      </w:ins>
      <w:ins w:id="1512" w:author="Ryan Lemos" w:date="2019-10-15T19:29:00Z">
        <w:r>
          <w:t xml:space="preserve">ão chamados de níveis de proficiência </w:t>
        </w:r>
      </w:ins>
      <w:ins w:id="1513" w:author="Ryan Lemos" w:date="2019-10-15T19:35:00Z">
        <w:r w:rsidR="00C27161">
          <w:t>e</w:t>
        </w:r>
      </w:ins>
      <w:ins w:id="1514" w:author="Ryan Lemos" w:date="2019-10-15T19:29:00Z">
        <w:r>
          <w:t xml:space="preserve"> indica</w:t>
        </w:r>
      </w:ins>
      <w:ins w:id="1515" w:author="Ryan Lemos" w:date="2019-10-15T19:35:00Z">
        <w:r w:rsidR="00C27161">
          <w:t>m o</w:t>
        </w:r>
      </w:ins>
      <w:ins w:id="1516" w:author="Ryan Lemos" w:date="2019-10-15T19:29:00Z">
        <w:r>
          <w:t xml:space="preserve"> quanto uma pessoa conhece a res</w:t>
        </w:r>
      </w:ins>
      <w:ins w:id="1517" w:author="Ryan Lemos" w:date="2019-10-15T19:30:00Z">
        <w:r>
          <w:t xml:space="preserve">peito de uma dada língua. Um padrão de avaliação desses níveis é o </w:t>
        </w:r>
        <w:r w:rsidRPr="00B57B6A">
          <w:rPr>
            <w:i/>
            <w:iCs/>
            <w:rPrChange w:id="1518" w:author="Ryan Lemos" w:date="2019-10-15T19:30:00Z">
              <w:rPr/>
            </w:rPrChange>
          </w:rPr>
          <w:t xml:space="preserve">Common </w:t>
        </w:r>
        <w:proofErr w:type="spellStart"/>
        <w:r w:rsidRPr="00B57B6A">
          <w:rPr>
            <w:i/>
            <w:iCs/>
            <w:rPrChange w:id="1519" w:author="Ryan Lemos" w:date="2019-10-15T19:30:00Z">
              <w:rPr/>
            </w:rPrChange>
          </w:rPr>
          <w:t>European</w:t>
        </w:r>
        <w:proofErr w:type="spellEnd"/>
        <w:r w:rsidRPr="00B57B6A">
          <w:rPr>
            <w:i/>
            <w:iCs/>
            <w:rPrChange w:id="1520" w:author="Ryan Lemos" w:date="2019-10-15T19:30:00Z">
              <w:rPr/>
            </w:rPrChange>
          </w:rPr>
          <w:t xml:space="preserve"> Framework </w:t>
        </w:r>
        <w:proofErr w:type="spellStart"/>
        <w:r w:rsidRPr="00B57B6A">
          <w:rPr>
            <w:i/>
            <w:iCs/>
            <w:rPrChange w:id="1521" w:author="Ryan Lemos" w:date="2019-10-15T19:30:00Z">
              <w:rPr/>
            </w:rPrChange>
          </w:rPr>
          <w:t>of</w:t>
        </w:r>
        <w:proofErr w:type="spellEnd"/>
        <w:r w:rsidRPr="00B57B6A">
          <w:rPr>
            <w:i/>
            <w:iCs/>
            <w:rPrChange w:id="1522" w:author="Ryan Lemos" w:date="2019-10-15T19:30:00Z">
              <w:rPr/>
            </w:rPrChange>
          </w:rPr>
          <w:t xml:space="preserve"> </w:t>
        </w:r>
        <w:proofErr w:type="spellStart"/>
        <w:r w:rsidRPr="00B57B6A">
          <w:rPr>
            <w:i/>
            <w:iCs/>
            <w:rPrChange w:id="1523" w:author="Ryan Lemos" w:date="2019-10-15T19:30:00Z">
              <w:rPr/>
            </w:rPrChange>
          </w:rPr>
          <w:t>Reference</w:t>
        </w:r>
        <w:proofErr w:type="spellEnd"/>
        <w:r w:rsidRPr="00B57B6A">
          <w:rPr>
            <w:i/>
            <w:iCs/>
            <w:rPrChange w:id="1524" w:author="Ryan Lemos" w:date="2019-10-15T19:30:00Z">
              <w:rPr/>
            </w:rPrChange>
          </w:rPr>
          <w:t xml:space="preserve"> for </w:t>
        </w:r>
        <w:proofErr w:type="spellStart"/>
        <w:r w:rsidRPr="00B57B6A">
          <w:rPr>
            <w:i/>
            <w:iCs/>
            <w:rPrChange w:id="1525" w:author="Ryan Lemos" w:date="2019-10-15T19:30:00Z">
              <w:rPr/>
            </w:rPrChange>
          </w:rPr>
          <w:t>Languages</w:t>
        </w:r>
        <w:proofErr w:type="spellEnd"/>
        <w:r>
          <w:rPr>
            <w:i/>
            <w:iCs/>
          </w:rPr>
          <w:t xml:space="preserve"> </w:t>
        </w:r>
        <w:r w:rsidRPr="00B57B6A">
          <w:rPr>
            <w:rPrChange w:id="1526" w:author="Ryan Lemos" w:date="2019-10-15T19:30:00Z">
              <w:rPr>
                <w:i/>
                <w:iCs/>
              </w:rPr>
            </w:rPrChange>
          </w:rPr>
          <w:t>(</w:t>
        </w:r>
        <w:commentRangeStart w:id="1527"/>
        <w:r>
          <w:t>CEFR</w:t>
        </w:r>
      </w:ins>
      <w:commentRangeEnd w:id="1527"/>
      <w:ins w:id="1528" w:author="Ryan Lemos" w:date="2019-10-15T19:39:00Z">
        <w:r w:rsidR="00C27161">
          <w:rPr>
            <w:rStyle w:val="Refdecomentrio"/>
          </w:rPr>
          <w:commentReference w:id="1527"/>
        </w:r>
      </w:ins>
      <w:ins w:id="1529" w:author="Ryan Lemos" w:date="2019-10-15T19:31:00Z">
        <w:r>
          <w:t>) que é utilizado principalmente na Europa. Esse padrão define seis níveis sendo eles o A1, A2, B1, B2, C1, C2.</w:t>
        </w:r>
      </w:ins>
      <w:ins w:id="1530" w:author="Ryan Lemos" w:date="2019-10-15T19:32:00Z">
        <w:r>
          <w:t xml:space="preserve"> </w:t>
        </w:r>
      </w:ins>
      <w:ins w:id="1531" w:author="Ryan Lemos" w:date="2019-10-15T19:37:00Z">
        <w:r w:rsidR="00C27161">
          <w:t>E p</w:t>
        </w:r>
      </w:ins>
      <w:ins w:id="1532" w:author="Ryan Lemos" w:date="2019-10-15T19:32:00Z">
        <w:r>
          <w:t xml:space="preserve">ara saber </w:t>
        </w:r>
      </w:ins>
      <w:ins w:id="1533" w:author="Ryan Lemos" w:date="2019-10-15T19:33:00Z">
        <w:r>
          <w:t>em qual nível uma pessoa se encaixa é necessário realizar um teste de proficiência</w:t>
        </w:r>
        <w:r w:rsidR="00C27161">
          <w:t>, geralmente realizado nas escolas antes do ingresso do aluno</w:t>
        </w:r>
      </w:ins>
      <w:ins w:id="1534" w:author="Ryan Lemos" w:date="2019-10-15T19:34:00Z">
        <w:r w:rsidR="00C27161">
          <w:t xml:space="preserve"> (EDUCATION FIRST, 2018)</w:t>
        </w:r>
      </w:ins>
      <w:ins w:id="1535" w:author="Ryan Lemos" w:date="2019-10-15T19:33:00Z">
        <w:r w:rsidR="00C27161">
          <w:t>.</w:t>
        </w:r>
      </w:ins>
    </w:p>
    <w:p w14:paraId="5C3F4365" w14:textId="77777777" w:rsidR="00645BD3" w:rsidRDefault="00C248E8" w:rsidP="00D61CB9">
      <w:r>
        <w:lastRenderedPageBreak/>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3865BB58"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1536"/>
      <w:commentRangeEnd w:id="1536"/>
      <w:r w:rsidR="009E0DFF">
        <w:rPr>
          <w:rStyle w:val="Refdecomentrio"/>
        </w:rPr>
        <w:commentReference w:id="1536"/>
      </w:r>
      <w:r w:rsidR="00752E3D">
        <w:rPr>
          <w:noProof/>
        </w:rPr>
        <w:t>)</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02745D">
        <w:t xml:space="preserve">Figura </w:t>
      </w:r>
      <w:r w:rsidR="0002745D">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0364E8DB" w:rsidR="00C87DBE" w:rsidRDefault="00C87DBE" w:rsidP="00FC0021">
      <w:pPr>
        <w:pStyle w:val="Legenda"/>
        <w:keepNext/>
      </w:pPr>
      <w:bookmarkStart w:id="1537" w:name="_Ref526524016"/>
      <w:bookmarkStart w:id="1538" w:name="_Toc21973934"/>
      <w:bookmarkStart w:id="1539" w:name="_Toc22075153"/>
      <w:r>
        <w:t xml:space="preserve">Figura </w:t>
      </w:r>
      <w:r w:rsidR="00AE0D01">
        <w:fldChar w:fldCharType="begin"/>
      </w:r>
      <w:r w:rsidR="00AE0D01">
        <w:instrText xml:space="preserve"> SEQ Figura \* ARABIC </w:instrText>
      </w:r>
      <w:r w:rsidR="00AE0D01">
        <w:fldChar w:fldCharType="separate"/>
      </w:r>
      <w:r w:rsidR="004800CC">
        <w:rPr>
          <w:noProof/>
        </w:rPr>
        <w:t>1</w:t>
      </w:r>
      <w:r w:rsidR="00AE0D01">
        <w:rPr>
          <w:noProof/>
        </w:rPr>
        <w:fldChar w:fldCharType="end"/>
      </w:r>
      <w:bookmarkEnd w:id="1537"/>
      <w:r>
        <w:t xml:space="preserve"> - Modelo de aprendizagem da </w:t>
      </w:r>
      <w:proofErr w:type="spellStart"/>
      <w:r>
        <w:t>Wizard</w:t>
      </w:r>
      <w:bookmarkEnd w:id="1538"/>
      <w:bookmarkEnd w:id="1539"/>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1540"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4E31B498" w:rsidR="00C87DBE" w:rsidRDefault="00C87DBE" w:rsidP="00FC0021">
      <w:pPr>
        <w:pStyle w:val="Legenda"/>
        <w:keepNext/>
      </w:pPr>
      <w:bookmarkStart w:id="1541" w:name="_Toc21973935"/>
      <w:bookmarkStart w:id="1542" w:name="_Toc22075154"/>
      <w:r>
        <w:lastRenderedPageBreak/>
        <w:t xml:space="preserve">Figura </w:t>
      </w:r>
      <w:r w:rsidR="00AE0D01">
        <w:fldChar w:fldCharType="begin"/>
      </w:r>
      <w:r w:rsidR="00AE0D01">
        <w:instrText xml:space="preserve"> SEQ Figura \* ARABIC </w:instrText>
      </w:r>
      <w:r w:rsidR="00AE0D01">
        <w:fldChar w:fldCharType="separate"/>
      </w:r>
      <w:r w:rsidR="004800CC">
        <w:rPr>
          <w:noProof/>
        </w:rPr>
        <w:t>2</w:t>
      </w:r>
      <w:r w:rsidR="00AE0D01">
        <w:rPr>
          <w:noProof/>
        </w:rPr>
        <w:fldChar w:fldCharType="end"/>
      </w:r>
      <w:bookmarkEnd w:id="1540"/>
      <w:r>
        <w:t xml:space="preserve"> - Funcionalidades do Wiz.me</w:t>
      </w:r>
      <w:bookmarkEnd w:id="1541"/>
      <w:bookmarkEnd w:id="1542"/>
    </w:p>
    <w:p w14:paraId="2F91A69F" w14:textId="77777777" w:rsidR="00D61CB9" w:rsidRDefault="00CB768F" w:rsidP="00952162">
      <w:pPr>
        <w:pStyle w:val="Fontes"/>
      </w:pPr>
      <w:r w:rsidRPr="00832539">
        <w:rPr>
          <w:noProof/>
          <w:lang w:eastAsia="pt-BR"/>
        </w:rPr>
        <w:drawing>
          <wp:inline distT="0" distB="0" distL="0" distR="0" wp14:anchorId="068E2172" wp14:editId="3EE53D22">
            <wp:extent cx="4903470" cy="1189961"/>
            <wp:effectExtent l="133350" t="114300" r="125730" b="1631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9"/>
                    <a:stretch>
                      <a:fillRect/>
                    </a:stretch>
                  </pic:blipFill>
                  <pic:spPr>
                    <a:xfrm>
                      <a:off x="0" y="0"/>
                      <a:ext cx="4914874" cy="1192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62B3D940" w14:textId="08F48122" w:rsidR="00F62E89" w:rsidRDefault="00074336" w:rsidP="005074A5">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w:t>
      </w:r>
    </w:p>
    <w:p w14:paraId="28A250BB" w14:textId="0386A107"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 xml:space="preserve">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ins w:id="1543" w:author="Ryan Lemos" w:date="2019-10-14T19:23:00Z">
        <w:r w:rsidR="0002745D">
          <w:t xml:space="preserve">Figura </w:t>
        </w:r>
        <w:r w:rsidR="0002745D">
          <w:rPr>
            <w:noProof/>
          </w:rPr>
          <w:t>3</w:t>
        </w:r>
      </w:ins>
      <w:del w:id="1544" w:author="Ryan Lemos" w:date="2019-10-07T11:05:00Z">
        <w:r w:rsidR="00054B21" w:rsidDel="00EA672B">
          <w:delText xml:space="preserve">Figura </w:delText>
        </w:r>
        <w:r w:rsidR="00054B21" w:rsidDel="00EA672B">
          <w:rPr>
            <w:noProof/>
          </w:rPr>
          <w:delText>4</w:delText>
        </w:r>
      </w:del>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427DD9D1" w:rsidR="00C87DBE" w:rsidRDefault="00C87DBE" w:rsidP="00FC0021">
      <w:pPr>
        <w:pStyle w:val="Legenda"/>
        <w:keepNext/>
      </w:pPr>
      <w:bookmarkStart w:id="1545" w:name="_Ref526523959"/>
      <w:bookmarkStart w:id="1546" w:name="_Toc21973936"/>
      <w:bookmarkStart w:id="1547" w:name="_Toc22075155"/>
      <w:r>
        <w:t xml:space="preserve">Figura </w:t>
      </w:r>
      <w:r w:rsidR="00AE0D01">
        <w:fldChar w:fldCharType="begin"/>
      </w:r>
      <w:r w:rsidR="00AE0D01">
        <w:instrText xml:space="preserve"> SEQ Figura \* ARABIC </w:instrText>
      </w:r>
      <w:r w:rsidR="00AE0D01">
        <w:fldChar w:fldCharType="separate"/>
      </w:r>
      <w:ins w:id="1548" w:author="Ryan Lemos" w:date="2019-10-15T19:47:00Z">
        <w:r w:rsidR="004800CC">
          <w:rPr>
            <w:noProof/>
          </w:rPr>
          <w:t>3</w:t>
        </w:r>
      </w:ins>
      <w:del w:id="1549" w:author="Ryan Lemos" w:date="2019-10-05T19:42:00Z">
        <w:r w:rsidR="00054B21" w:rsidDel="00D343FF">
          <w:rPr>
            <w:noProof/>
          </w:rPr>
          <w:delText>4</w:delText>
        </w:r>
      </w:del>
      <w:r w:rsidR="00AE0D01">
        <w:rPr>
          <w:noProof/>
        </w:rPr>
        <w:fldChar w:fldCharType="end"/>
      </w:r>
      <w:bookmarkEnd w:id="1545"/>
      <w:r>
        <w:t xml:space="preserve"> - </w:t>
      </w:r>
      <w:r w:rsidRPr="00F93035">
        <w:t xml:space="preserve">Características do </w:t>
      </w:r>
      <w:proofErr w:type="spellStart"/>
      <w:r w:rsidRPr="00F93035">
        <w:t>Duolingo</w:t>
      </w:r>
      <w:bookmarkEnd w:id="1546"/>
      <w:bookmarkEnd w:id="1547"/>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pPr>
        <w:pStyle w:val="Ttulo2"/>
      </w:pPr>
      <w:bookmarkStart w:id="1550" w:name="_Toc22075275"/>
      <w:r>
        <w:t>Desenvolvimento</w:t>
      </w:r>
      <w:r w:rsidR="00830B0E">
        <w:t xml:space="preserve"> e tecnologias</w:t>
      </w:r>
      <w:r>
        <w:t xml:space="preserve"> de </w:t>
      </w:r>
      <w:r w:rsidRPr="005329D1">
        <w:t>sistemas</w:t>
      </w:r>
      <w:r>
        <w:t xml:space="preserve"> Web</w:t>
      </w:r>
      <w:bookmarkEnd w:id="1550"/>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1551" w:name="_Ref21873142"/>
      <w:bookmarkStart w:id="1552" w:name="_Toc22075276"/>
      <w:r>
        <w:t>C</w:t>
      </w:r>
      <w:r w:rsidR="00C04015">
        <w:t>ontrole de acesso</w:t>
      </w:r>
      <w:r w:rsidR="00F71835">
        <w:t>s</w:t>
      </w:r>
      <w:bookmarkEnd w:id="1551"/>
      <w:bookmarkEnd w:id="1552"/>
    </w:p>
    <w:p w14:paraId="76438C9E" w14:textId="77777777" w:rsidR="00C04015" w:rsidRPr="00FC0021" w:rsidRDefault="00C04015" w:rsidP="00FC0021"/>
    <w:p w14:paraId="061CE049" w14:textId="61C7B1B8" w:rsidR="0004604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1553" w:name="_Ref21873278"/>
      <w:bookmarkStart w:id="1554" w:name="_Toc22075277"/>
      <w:r>
        <w:t>Interação humano computador (IHC)</w:t>
      </w:r>
      <w:bookmarkEnd w:id="1553"/>
      <w:bookmarkEnd w:id="1554"/>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28433971"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ins w:id="1555" w:author="Ryan Lemos" w:date="2019-10-14T19:23:00Z">
        <w:r w:rsidR="0002745D">
          <w:t xml:space="preserve">Figura </w:t>
        </w:r>
        <w:r w:rsidR="0002745D">
          <w:rPr>
            <w:noProof/>
          </w:rPr>
          <w:t>4</w:t>
        </w:r>
      </w:ins>
      <w:del w:id="1556" w:author="Ryan Lemos" w:date="2019-10-07T11:05:00Z">
        <w:r w:rsidR="00054B21" w:rsidDel="00EA672B">
          <w:delText xml:space="preserve">Figura </w:delText>
        </w:r>
        <w:r w:rsidR="00054B21" w:rsidDel="00EA672B">
          <w:rPr>
            <w:noProof/>
          </w:rPr>
          <w:delText>5</w:delText>
        </w:r>
      </w:del>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789D3CCF" w:rsidR="00C87DBE" w:rsidRDefault="00C87DBE" w:rsidP="00FC0021">
      <w:pPr>
        <w:pStyle w:val="Legenda"/>
        <w:keepNext/>
      </w:pPr>
      <w:bookmarkStart w:id="1557" w:name="_Ref526523912"/>
      <w:bookmarkStart w:id="1558" w:name="_Toc21973937"/>
      <w:bookmarkStart w:id="1559" w:name="_Toc22075156"/>
      <w:r>
        <w:t xml:space="preserve">Figura </w:t>
      </w:r>
      <w:r w:rsidR="00AE0D01">
        <w:fldChar w:fldCharType="begin"/>
      </w:r>
      <w:r w:rsidR="00AE0D01">
        <w:instrText xml:space="preserve"> SEQ Figura \* ARABIC </w:instrText>
      </w:r>
      <w:r w:rsidR="00AE0D01">
        <w:fldChar w:fldCharType="separate"/>
      </w:r>
      <w:ins w:id="1560" w:author="Ryan Lemos" w:date="2019-10-15T19:47:00Z">
        <w:r w:rsidR="004800CC">
          <w:rPr>
            <w:noProof/>
          </w:rPr>
          <w:t>4</w:t>
        </w:r>
      </w:ins>
      <w:del w:id="1561" w:author="Ryan Lemos" w:date="2019-10-05T19:42:00Z">
        <w:r w:rsidR="00054B21" w:rsidDel="00D343FF">
          <w:rPr>
            <w:noProof/>
          </w:rPr>
          <w:delText>5</w:delText>
        </w:r>
      </w:del>
      <w:r w:rsidR="00AE0D01">
        <w:rPr>
          <w:noProof/>
        </w:rPr>
        <w:fldChar w:fldCharType="end"/>
      </w:r>
      <w:bookmarkEnd w:id="1557"/>
      <w:r>
        <w:t xml:space="preserve"> - </w:t>
      </w:r>
      <w:r w:rsidRPr="00312279">
        <w:t>Interação humano-computador adaptada da descrição do comitê SIGCHI 1992</w:t>
      </w:r>
      <w:bookmarkEnd w:id="1558"/>
      <w:bookmarkEnd w:id="1559"/>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6C0851C4" w:rsidR="005074A5" w:rsidRDefault="00B32DD0" w:rsidP="005074A5">
      <w:ins w:id="1562" w:author="Ryan Lemos" w:date="2019-10-05T18:30:00Z">
        <w:r>
          <w:t xml:space="preserve">Morais e </w:t>
        </w:r>
        <w:proofErr w:type="spellStart"/>
        <w:r>
          <w:t>Loper</w:t>
        </w:r>
        <w:proofErr w:type="spellEnd"/>
        <w:r>
          <w:t xml:space="preserve"> (2014) indagam que é importante para </w:t>
        </w:r>
      </w:ins>
      <w:ins w:id="1563" w:author="Ryan Lemos" w:date="2019-10-05T18:31:00Z">
        <w:r>
          <w:t>qualquer sistema seguir um padrão visual. Utilizando-se cores condizentes as interações esperadas</w:t>
        </w:r>
      </w:ins>
      <w:ins w:id="1564" w:author="Ryan Lemos" w:date="2019-10-05T18:32:00Z">
        <w:r>
          <w:t xml:space="preserve">. Pois espera-se que um usuário passe bastante tempo utilizando uma aplicação </w:t>
        </w:r>
        <w:r w:rsidR="006C22F5">
          <w:t xml:space="preserve">então a experiencia gerada tem de ser a </w:t>
        </w:r>
        <w:r w:rsidR="006C22F5">
          <w:lastRenderedPageBreak/>
          <w:t xml:space="preserve">melhor possível. </w:t>
        </w:r>
      </w:ins>
      <w:ins w:id="1565" w:author="Ryan Lemos" w:date="2019-10-05T18:33:00Z">
        <w:r w:rsidR="006C22F5">
          <w:t>Interfaces padronizadas garantem um</w:t>
        </w:r>
      </w:ins>
      <w:ins w:id="1566" w:author="Ryan Lemos" w:date="2019-10-05T18:31:00Z">
        <w:r>
          <w:t xml:space="preserve"> </w:t>
        </w:r>
      </w:ins>
      <w:ins w:id="1567" w:author="Ryan Lemos" w:date="2019-10-05T18:33:00Z">
        <w:r w:rsidR="006C22F5">
          <w:t xml:space="preserve">aprendizado mais rápido na utilização das telas, já que as utilizadas anteriormente </w:t>
        </w:r>
      </w:ins>
      <w:ins w:id="1568" w:author="Ryan Lemos" w:date="2019-10-05T18:34:00Z">
        <w:r w:rsidR="006C22F5">
          <w:t xml:space="preserve">remetem a mesma sensação a tela atual. </w:t>
        </w:r>
      </w:ins>
    </w:p>
    <w:p w14:paraId="025BA712" w14:textId="3513ECBD" w:rsidR="00393E6F" w:rsidRDefault="00393E6F" w:rsidP="005074A5"/>
    <w:p w14:paraId="11250B06" w14:textId="77777777" w:rsidR="00D61CB9" w:rsidRDefault="00D61CB9" w:rsidP="00D61CB9">
      <w:pPr>
        <w:pStyle w:val="Ttulo3"/>
      </w:pPr>
      <w:bookmarkStart w:id="1569" w:name="_Toc22075278"/>
      <w:r>
        <w:t>Engenharia de Software</w:t>
      </w:r>
      <w:bookmarkEnd w:id="1569"/>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74547CF7" w:rsidR="00D51047" w:rsidRDefault="00FA1DBE" w:rsidP="0079448E">
      <w:r>
        <w:lastRenderedPageBreak/>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ins w:id="1570" w:author="Ryan Lemos" w:date="2019-10-14T19:23:00Z">
        <w:r w:rsidR="0002745D">
          <w:t xml:space="preserve">Figura </w:t>
        </w:r>
        <w:r w:rsidR="0002745D">
          <w:rPr>
            <w:noProof/>
          </w:rPr>
          <w:t>5</w:t>
        </w:r>
      </w:ins>
      <w:del w:id="1571" w:author="Ryan Lemos" w:date="2019-10-07T11:05:00Z">
        <w:r w:rsidR="00054B21" w:rsidDel="00EA672B">
          <w:delText xml:space="preserve">Figura </w:delText>
        </w:r>
        <w:r w:rsidR="00054B21" w:rsidDel="00EA672B">
          <w:rPr>
            <w:noProof/>
          </w:rPr>
          <w:delText>6</w:delText>
        </w:r>
      </w:del>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21BC346E" w:rsidR="00D51047" w:rsidRDefault="00D51047" w:rsidP="00D51047">
      <w:pPr>
        <w:pStyle w:val="Legenda"/>
        <w:keepNext/>
      </w:pPr>
      <w:bookmarkStart w:id="1572" w:name="_Ref527140900"/>
      <w:bookmarkStart w:id="1573" w:name="_Toc21973938"/>
      <w:bookmarkStart w:id="1574" w:name="_Toc22075157"/>
      <w:r>
        <w:t xml:space="preserve">Figura </w:t>
      </w:r>
      <w:r w:rsidR="00AE0D01">
        <w:fldChar w:fldCharType="begin"/>
      </w:r>
      <w:r w:rsidR="00AE0D01">
        <w:instrText xml:space="preserve"> SEQ Figura \* ARABIC </w:instrText>
      </w:r>
      <w:r w:rsidR="00AE0D01">
        <w:fldChar w:fldCharType="separate"/>
      </w:r>
      <w:ins w:id="1575" w:author="Ryan Lemos" w:date="2019-10-15T19:47:00Z">
        <w:r w:rsidR="004800CC">
          <w:rPr>
            <w:noProof/>
          </w:rPr>
          <w:t>5</w:t>
        </w:r>
      </w:ins>
      <w:del w:id="1576" w:author="Ryan Lemos" w:date="2019-10-05T19:42:00Z">
        <w:r w:rsidR="00054B21" w:rsidDel="00D343FF">
          <w:rPr>
            <w:noProof/>
          </w:rPr>
          <w:delText>6</w:delText>
        </w:r>
      </w:del>
      <w:r w:rsidR="00AE0D01">
        <w:rPr>
          <w:noProof/>
        </w:rPr>
        <w:fldChar w:fldCharType="end"/>
      </w:r>
      <w:bookmarkEnd w:id="1572"/>
      <w:r>
        <w:t xml:space="preserve"> - </w:t>
      </w:r>
      <w:r w:rsidRPr="006D464E">
        <w:t>Camadas da Engenharia de Software</w:t>
      </w:r>
      <w:bookmarkEnd w:id="1573"/>
      <w:bookmarkEnd w:id="1574"/>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2"/>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1577" w:name="_Ref21873209"/>
      <w:bookmarkStart w:id="1578" w:name="_Toc22075279"/>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1577"/>
      <w:bookmarkEnd w:id="1578"/>
    </w:p>
    <w:p w14:paraId="4DD245A6" w14:textId="77777777" w:rsidR="00CB3C88" w:rsidRDefault="00CB3C88" w:rsidP="00952162"/>
    <w:p w14:paraId="16C6DBA1" w14:textId="264988C1" w:rsidR="009B1B55" w:rsidRDefault="000A7001" w:rsidP="008D625B">
      <w:r>
        <w:lastRenderedPageBreak/>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ins w:id="1579" w:author="Ryan Lemos" w:date="2019-10-14T19:23:00Z">
        <w:r w:rsidR="0002745D">
          <w:t xml:space="preserve">Figura </w:t>
        </w:r>
        <w:r w:rsidR="0002745D">
          <w:rPr>
            <w:noProof/>
          </w:rPr>
          <w:t>6</w:t>
        </w:r>
      </w:ins>
      <w:del w:id="1580"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11F57050" w:rsidR="009B1B55" w:rsidRDefault="009B1B55" w:rsidP="00952162">
      <w:pPr>
        <w:pStyle w:val="Legenda"/>
        <w:keepNext/>
      </w:pPr>
      <w:bookmarkStart w:id="1581" w:name="_Ref527049055"/>
      <w:bookmarkStart w:id="1582" w:name="_Toc21973939"/>
      <w:bookmarkStart w:id="1583" w:name="_Toc22075158"/>
      <w:r>
        <w:t xml:space="preserve">Figura </w:t>
      </w:r>
      <w:r w:rsidR="00AE0D01">
        <w:fldChar w:fldCharType="begin"/>
      </w:r>
      <w:r w:rsidR="00AE0D01">
        <w:instrText xml:space="preserve"> SEQ Figura \* ARABIC </w:instrText>
      </w:r>
      <w:r w:rsidR="00AE0D01">
        <w:fldChar w:fldCharType="separate"/>
      </w:r>
      <w:ins w:id="1584" w:author="Ryan Lemos" w:date="2019-10-15T19:47:00Z">
        <w:r w:rsidR="004800CC">
          <w:rPr>
            <w:noProof/>
          </w:rPr>
          <w:t>6</w:t>
        </w:r>
      </w:ins>
      <w:del w:id="1585" w:author="Ryan Lemos" w:date="2019-10-05T19:42:00Z">
        <w:r w:rsidR="00054B21" w:rsidDel="00D343FF">
          <w:rPr>
            <w:noProof/>
          </w:rPr>
          <w:delText>7</w:delText>
        </w:r>
      </w:del>
      <w:r w:rsidR="00AE0D01">
        <w:rPr>
          <w:noProof/>
        </w:rPr>
        <w:fldChar w:fldCharType="end"/>
      </w:r>
      <w:bookmarkEnd w:id="1581"/>
      <w:r>
        <w:t xml:space="preserve"> - Exemplo de processo</w:t>
      </w:r>
      <w:bookmarkEnd w:id="1582"/>
      <w:bookmarkEnd w:id="1583"/>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283CD219"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ins w:id="1586" w:author="Ryan Lemos" w:date="2019-10-14T19:23:00Z">
        <w:r w:rsidR="0002745D">
          <w:t xml:space="preserve">Figura </w:t>
        </w:r>
        <w:r w:rsidR="0002745D">
          <w:rPr>
            <w:noProof/>
          </w:rPr>
          <w:t>6</w:t>
        </w:r>
      </w:ins>
      <w:del w:id="1587"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12F66EED"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ins w:id="1588" w:author="Ryan Lemos" w:date="2019-10-14T19:23:00Z">
        <w:r w:rsidR="0002745D">
          <w:t xml:space="preserve">Figura </w:t>
        </w:r>
        <w:r w:rsidR="0002745D">
          <w:rPr>
            <w:noProof/>
          </w:rPr>
          <w:t>7</w:t>
        </w:r>
      </w:ins>
      <w:del w:id="1589" w:author="Ryan Lemos" w:date="2019-10-07T11:05:00Z">
        <w:r w:rsidR="00054B21" w:rsidDel="00EA672B">
          <w:delText xml:space="preserve">Figura </w:delText>
        </w:r>
        <w:r w:rsidR="00054B21" w:rsidDel="00EA672B">
          <w:rPr>
            <w:noProof/>
          </w:rPr>
          <w:delText>8</w:delText>
        </w:r>
      </w:del>
      <w:r>
        <w:fldChar w:fldCharType="end"/>
      </w:r>
      <w:r>
        <w:t>, que relata um processo de compra de um determinado item.</w:t>
      </w:r>
    </w:p>
    <w:p w14:paraId="2819395E" w14:textId="77777777" w:rsidR="00C91611" w:rsidRDefault="00C91611" w:rsidP="009B1B55"/>
    <w:p w14:paraId="6ABA8092" w14:textId="77994522" w:rsidR="00C91611" w:rsidRDefault="00C91611" w:rsidP="00952162">
      <w:pPr>
        <w:pStyle w:val="Legenda"/>
        <w:keepNext/>
      </w:pPr>
      <w:bookmarkStart w:id="1590" w:name="_Ref527053242"/>
      <w:bookmarkStart w:id="1591" w:name="_Toc21973940"/>
      <w:bookmarkStart w:id="1592" w:name="_Toc22075159"/>
      <w:r>
        <w:lastRenderedPageBreak/>
        <w:t xml:space="preserve">Figura </w:t>
      </w:r>
      <w:r w:rsidR="00AE0D01">
        <w:fldChar w:fldCharType="begin"/>
      </w:r>
      <w:r w:rsidR="00AE0D01">
        <w:instrText xml:space="preserve"> SEQ Figura \* ARABIC </w:instrText>
      </w:r>
      <w:r w:rsidR="00AE0D01">
        <w:fldChar w:fldCharType="separate"/>
      </w:r>
      <w:ins w:id="1593" w:author="Ryan Lemos" w:date="2019-10-15T19:47:00Z">
        <w:r w:rsidR="004800CC">
          <w:rPr>
            <w:noProof/>
          </w:rPr>
          <w:t>7</w:t>
        </w:r>
      </w:ins>
      <w:del w:id="1594" w:author="Ryan Lemos" w:date="2019-10-05T19:42:00Z">
        <w:r w:rsidR="00054B21" w:rsidDel="00D343FF">
          <w:rPr>
            <w:noProof/>
          </w:rPr>
          <w:delText>8</w:delText>
        </w:r>
      </w:del>
      <w:r w:rsidR="00AE0D01">
        <w:rPr>
          <w:noProof/>
        </w:rPr>
        <w:fldChar w:fldCharType="end"/>
      </w:r>
      <w:bookmarkEnd w:id="1590"/>
      <w:r>
        <w:t xml:space="preserve"> – Exemplo de conectores em um processo de compra</w:t>
      </w:r>
      <w:bookmarkEnd w:id="1591"/>
      <w:bookmarkEnd w:id="1592"/>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78759980"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ins w:id="1595" w:author="Ryan Lemos" w:date="2019-10-14T19:23:00Z">
        <w:r w:rsidR="0002745D">
          <w:t xml:space="preserve">Figura </w:t>
        </w:r>
        <w:r w:rsidR="0002745D">
          <w:rPr>
            <w:noProof/>
          </w:rPr>
          <w:t>8</w:t>
        </w:r>
      </w:ins>
      <w:del w:id="1596" w:author="Ryan Lemos" w:date="2019-10-07T11:05:00Z">
        <w:r w:rsidR="00054B21" w:rsidDel="00EA672B">
          <w:delText xml:space="preserve">Figura </w:delText>
        </w:r>
        <w:r w:rsidR="00054B21" w:rsidDel="00EA672B">
          <w:rPr>
            <w:noProof/>
          </w:rPr>
          <w:delText>9</w:delText>
        </w:r>
      </w:del>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ins w:id="1597" w:author="Ryan Lemos" w:date="2019-10-14T19:23:00Z">
        <w:r w:rsidR="0002745D">
          <w:t xml:space="preserve">Figura </w:t>
        </w:r>
        <w:r w:rsidR="0002745D">
          <w:rPr>
            <w:noProof/>
          </w:rPr>
          <w:t>8</w:t>
        </w:r>
      </w:ins>
      <w:del w:id="1598" w:author="Ryan Lemos" w:date="2019-10-07T11:05:00Z">
        <w:r w:rsidR="00054B21" w:rsidDel="00EA672B">
          <w:delText xml:space="preserve">Figura </w:delText>
        </w:r>
        <w:r w:rsidR="00054B21" w:rsidDel="00EA672B">
          <w:rPr>
            <w:noProof/>
          </w:rPr>
          <w:delText>9</w:delText>
        </w:r>
      </w:del>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79207BB4" w:rsidR="000C5598" w:rsidRDefault="000C5598" w:rsidP="00952162">
      <w:pPr>
        <w:pStyle w:val="Legenda"/>
        <w:keepNext/>
      </w:pPr>
      <w:bookmarkStart w:id="1599" w:name="_Ref527053785"/>
      <w:bookmarkStart w:id="1600" w:name="_Toc21973941"/>
      <w:bookmarkStart w:id="1601" w:name="_Toc22075160"/>
      <w:r>
        <w:t xml:space="preserve">Figura </w:t>
      </w:r>
      <w:r w:rsidR="00AE0D01">
        <w:fldChar w:fldCharType="begin"/>
      </w:r>
      <w:r w:rsidR="00AE0D01">
        <w:instrText xml:space="preserve"> SEQ Figura \* ARABIC </w:instrText>
      </w:r>
      <w:r w:rsidR="00AE0D01">
        <w:fldChar w:fldCharType="separate"/>
      </w:r>
      <w:ins w:id="1602" w:author="Ryan Lemos" w:date="2019-10-15T19:47:00Z">
        <w:r w:rsidR="004800CC">
          <w:rPr>
            <w:noProof/>
          </w:rPr>
          <w:t>8</w:t>
        </w:r>
      </w:ins>
      <w:del w:id="1603" w:author="Ryan Lemos" w:date="2019-10-05T19:42:00Z">
        <w:r w:rsidR="00054B21" w:rsidDel="00D343FF">
          <w:rPr>
            <w:noProof/>
          </w:rPr>
          <w:delText>9</w:delText>
        </w:r>
      </w:del>
      <w:r w:rsidR="00AE0D01">
        <w:rPr>
          <w:noProof/>
        </w:rPr>
        <w:fldChar w:fldCharType="end"/>
      </w:r>
      <w:bookmarkEnd w:id="1599"/>
      <w:r>
        <w:t xml:space="preserve"> - Exemplo de </w:t>
      </w:r>
      <w:r w:rsidRPr="00952162">
        <w:rPr>
          <w:i/>
        </w:rPr>
        <w:t>gateway</w:t>
      </w:r>
      <w:r>
        <w:t xml:space="preserve"> em um processo de compra</w:t>
      </w:r>
      <w:bookmarkEnd w:id="1600"/>
      <w:bookmarkEnd w:id="1601"/>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6E225078"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ins w:id="1604" w:author="Ryan Lemos" w:date="2019-10-14T19:23:00Z">
        <w:r w:rsidR="0002745D">
          <w:t xml:space="preserve">Figura </w:t>
        </w:r>
        <w:r w:rsidR="0002745D">
          <w:rPr>
            <w:noProof/>
          </w:rPr>
          <w:t>9</w:t>
        </w:r>
      </w:ins>
      <w:del w:id="1605" w:author="Ryan Lemos" w:date="2019-10-07T11:05:00Z">
        <w:r w:rsidR="00054B21" w:rsidDel="00EA672B">
          <w:delText xml:space="preserve">Figura </w:delText>
        </w:r>
        <w:r w:rsidR="00054B21" w:rsidDel="00EA672B">
          <w:rPr>
            <w:noProof/>
          </w:rPr>
          <w:delText>10</w:delText>
        </w:r>
      </w:del>
      <w:r w:rsidR="00442213">
        <w:fldChar w:fldCharType="end"/>
      </w:r>
      <w:r w:rsidR="00442213">
        <w:t xml:space="preserve">. </w:t>
      </w:r>
    </w:p>
    <w:p w14:paraId="55ABC2B9" w14:textId="77777777" w:rsidR="00442213" w:rsidRDefault="00442213" w:rsidP="00B51C84"/>
    <w:p w14:paraId="395A20AE" w14:textId="2DBE4C8B" w:rsidR="00442213" w:rsidRDefault="00442213" w:rsidP="00952162">
      <w:pPr>
        <w:pStyle w:val="Legenda"/>
        <w:keepNext/>
      </w:pPr>
      <w:bookmarkStart w:id="1606" w:name="_Ref527057497"/>
      <w:bookmarkStart w:id="1607" w:name="_Toc21973942"/>
      <w:bookmarkStart w:id="1608" w:name="_Toc22075161"/>
      <w:r>
        <w:t xml:space="preserve">Figura </w:t>
      </w:r>
      <w:r w:rsidR="00AE0D01">
        <w:fldChar w:fldCharType="begin"/>
      </w:r>
      <w:r w:rsidR="00AE0D01">
        <w:instrText xml:space="preserve"> SEQ Figura \* ARABIC </w:instrText>
      </w:r>
      <w:r w:rsidR="00AE0D01">
        <w:fldChar w:fldCharType="separate"/>
      </w:r>
      <w:ins w:id="1609" w:author="Ryan Lemos" w:date="2019-10-15T19:47:00Z">
        <w:r w:rsidR="004800CC">
          <w:rPr>
            <w:noProof/>
          </w:rPr>
          <w:t>9</w:t>
        </w:r>
      </w:ins>
      <w:del w:id="1610" w:author="Ryan Lemos" w:date="2019-10-05T19:42:00Z">
        <w:r w:rsidR="00054B21" w:rsidDel="00D343FF">
          <w:rPr>
            <w:noProof/>
          </w:rPr>
          <w:delText>10</w:delText>
        </w:r>
      </w:del>
      <w:r w:rsidR="00AE0D01">
        <w:rPr>
          <w:noProof/>
        </w:rPr>
        <w:fldChar w:fldCharType="end"/>
      </w:r>
      <w:bookmarkEnd w:id="1606"/>
      <w:r>
        <w:t xml:space="preserve"> - Exemplo de utilização de eventos em um processo de compra</w:t>
      </w:r>
      <w:bookmarkEnd w:id="1607"/>
      <w:bookmarkEnd w:id="1608"/>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6984FBC2"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ins w:id="1611" w:author="Ryan Lemos" w:date="2019-10-14T19:23:00Z">
        <w:r w:rsidR="0002745D">
          <w:t xml:space="preserve">Figura </w:t>
        </w:r>
        <w:r w:rsidR="0002745D">
          <w:rPr>
            <w:noProof/>
          </w:rPr>
          <w:t>10</w:t>
        </w:r>
      </w:ins>
      <w:del w:id="1612" w:author="Ryan Lemos" w:date="2019-10-07T11:05:00Z">
        <w:r w:rsidR="00054B21" w:rsidDel="00EA672B">
          <w:delText xml:space="preserve">Figura </w:delText>
        </w:r>
        <w:r w:rsidR="00054B21" w:rsidDel="00EA672B">
          <w:rPr>
            <w:noProof/>
          </w:rPr>
          <w:delText>11</w:delText>
        </w:r>
      </w:del>
      <w:r>
        <w:fldChar w:fldCharType="end"/>
      </w:r>
      <w:r>
        <w:t xml:space="preserve">. </w:t>
      </w:r>
    </w:p>
    <w:p w14:paraId="63ABDE0D" w14:textId="77777777" w:rsidR="00E33640" w:rsidRDefault="00E33640" w:rsidP="009E0F65"/>
    <w:p w14:paraId="53728571" w14:textId="2B242D8C" w:rsidR="000337A3" w:rsidRDefault="000337A3" w:rsidP="00952162">
      <w:pPr>
        <w:pStyle w:val="Legenda"/>
        <w:keepNext/>
      </w:pPr>
      <w:bookmarkStart w:id="1613" w:name="_Ref527059135"/>
      <w:bookmarkStart w:id="1614" w:name="_Toc21973943"/>
      <w:bookmarkStart w:id="1615" w:name="_Toc22075162"/>
      <w:r>
        <w:lastRenderedPageBreak/>
        <w:t xml:space="preserve">Figura </w:t>
      </w:r>
      <w:r w:rsidR="00AE0D01">
        <w:fldChar w:fldCharType="begin"/>
      </w:r>
      <w:r w:rsidR="00AE0D01">
        <w:instrText xml:space="preserve"> SEQ Figura \* ARABIC </w:instrText>
      </w:r>
      <w:r w:rsidR="00AE0D01">
        <w:fldChar w:fldCharType="separate"/>
      </w:r>
      <w:ins w:id="1616" w:author="Ryan Lemos" w:date="2019-10-15T19:47:00Z">
        <w:r w:rsidR="004800CC">
          <w:rPr>
            <w:noProof/>
          </w:rPr>
          <w:t>10</w:t>
        </w:r>
      </w:ins>
      <w:del w:id="1617" w:author="Ryan Lemos" w:date="2019-10-05T19:42:00Z">
        <w:r w:rsidR="00054B21" w:rsidDel="00D343FF">
          <w:rPr>
            <w:noProof/>
          </w:rPr>
          <w:delText>11</w:delText>
        </w:r>
      </w:del>
      <w:r w:rsidR="00AE0D01">
        <w:rPr>
          <w:noProof/>
        </w:rPr>
        <w:fldChar w:fldCharType="end"/>
      </w:r>
      <w:bookmarkEnd w:id="1613"/>
      <w:r>
        <w:t xml:space="preserve"> - Exemplo de utilização de piscinas e raias em um processo de compra</w:t>
      </w:r>
      <w:bookmarkEnd w:id="1614"/>
      <w:bookmarkEnd w:id="1615"/>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1618" w:name="_Ref528268444"/>
      <w:bookmarkStart w:id="1619" w:name="_Toc22075280"/>
      <w:r>
        <w:t xml:space="preserve">Metodologia </w:t>
      </w:r>
      <w:r w:rsidR="00DD30FE">
        <w:t>Ágil</w:t>
      </w:r>
      <w:bookmarkEnd w:id="1618"/>
      <w:bookmarkEnd w:id="1619"/>
    </w:p>
    <w:p w14:paraId="45BFF314" w14:textId="77777777" w:rsidR="00A82B12" w:rsidRDefault="00A82B12" w:rsidP="00A82B12"/>
    <w:p w14:paraId="6FDD32D6" w14:textId="284AF1C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ins w:id="1620" w:author="Ryan Lemos" w:date="2019-10-14T19:23:00Z">
        <w:r w:rsidR="0002745D">
          <w:t xml:space="preserve">Figura </w:t>
        </w:r>
        <w:r w:rsidR="0002745D">
          <w:rPr>
            <w:noProof/>
          </w:rPr>
          <w:t>11</w:t>
        </w:r>
      </w:ins>
      <w:del w:id="1621" w:author="Ryan Lemos" w:date="2019-10-07T11:05:00Z">
        <w:r w:rsidR="00054B21" w:rsidDel="00EA672B">
          <w:delText xml:space="preserve">Figura </w:delText>
        </w:r>
        <w:r w:rsidR="00054B21" w:rsidDel="00EA672B">
          <w:rPr>
            <w:noProof/>
          </w:rPr>
          <w:delText>12</w:delText>
        </w:r>
      </w:del>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3029850A" w:rsidR="00D069A7" w:rsidRDefault="00D069A7" w:rsidP="00952162">
      <w:pPr>
        <w:pStyle w:val="Legenda"/>
        <w:keepNext/>
      </w:pPr>
      <w:bookmarkStart w:id="1622" w:name="_Ref526797528"/>
      <w:bookmarkStart w:id="1623" w:name="_Toc21973944"/>
      <w:bookmarkStart w:id="1624" w:name="_Toc22075163"/>
      <w:r>
        <w:lastRenderedPageBreak/>
        <w:t xml:space="preserve">Figura </w:t>
      </w:r>
      <w:r w:rsidR="00AE0D01">
        <w:fldChar w:fldCharType="begin"/>
      </w:r>
      <w:r w:rsidR="00AE0D01">
        <w:instrText xml:space="preserve"> SEQ Figura \* ARABIC </w:instrText>
      </w:r>
      <w:r w:rsidR="00AE0D01">
        <w:fldChar w:fldCharType="separate"/>
      </w:r>
      <w:ins w:id="1625" w:author="Ryan Lemos" w:date="2019-10-15T19:47:00Z">
        <w:r w:rsidR="004800CC">
          <w:rPr>
            <w:noProof/>
          </w:rPr>
          <w:t>11</w:t>
        </w:r>
      </w:ins>
      <w:del w:id="1626" w:author="Ryan Lemos" w:date="2019-10-05T19:42:00Z">
        <w:r w:rsidR="00054B21" w:rsidDel="00D343FF">
          <w:rPr>
            <w:noProof/>
          </w:rPr>
          <w:delText>12</w:delText>
        </w:r>
      </w:del>
      <w:r w:rsidR="00AE0D01">
        <w:rPr>
          <w:noProof/>
        </w:rPr>
        <w:fldChar w:fldCharType="end"/>
      </w:r>
      <w:bookmarkEnd w:id="1622"/>
      <w:r>
        <w:t xml:space="preserve"> - Modelo em espiral</w:t>
      </w:r>
      <w:bookmarkEnd w:id="1623"/>
      <w:bookmarkEnd w:id="1624"/>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8"/>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13DBEAAA"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02745D">
        <w:t>2.2.3.3</w:t>
      </w:r>
      <w:r w:rsidR="001A0EE2">
        <w:fldChar w:fldCharType="end"/>
      </w:r>
      <w:r>
        <w:t>, e</w:t>
      </w:r>
      <w:del w:id="1627" w:author="Ryan Lemos" w:date="2019-10-05T18:37:00Z">
        <w:r w:rsidDel="006C22F5">
          <w:delText xml:space="preserve"> </w:delText>
        </w:r>
      </w:del>
      <w:ins w:id="1628" w:author="Ryan Lemos" w:date="2019-10-05T18:37:00Z">
        <w:r w:rsidR="006C22F5">
          <w:t xml:space="preserve"> </w:t>
        </w:r>
      </w:ins>
      <w:r>
        <w:t>utilizado n</w:t>
      </w:r>
      <w:del w:id="1629" w:author="Ryan Lemos" w:date="2019-10-05T18:37:00Z">
        <w:r w:rsidDel="006C22F5">
          <w:delText>o de</w:delText>
        </w:r>
        <w:r w:rsidR="001A0EE2" w:rsidDel="006C22F5">
          <w:delText>correr deste</w:delText>
        </w:r>
      </w:del>
      <w:ins w:id="1630" w:author="Ryan Lemos" w:date="2019-10-05T18:37:00Z">
        <w:r w:rsidR="006C22F5">
          <w:t>este</w:t>
        </w:r>
      </w:ins>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1631" w:name="_Ref527668666"/>
      <w:bookmarkStart w:id="1632" w:name="_Toc22075281"/>
      <w:r w:rsidRPr="00952162">
        <w:rPr>
          <w:i/>
        </w:rPr>
        <w:t xml:space="preserve">Extreme </w:t>
      </w:r>
      <w:proofErr w:type="spellStart"/>
      <w:r w:rsidRPr="00952162">
        <w:rPr>
          <w:i/>
        </w:rPr>
        <w:t>Programming</w:t>
      </w:r>
      <w:proofErr w:type="spellEnd"/>
      <w:r w:rsidR="00B26489">
        <w:t xml:space="preserve"> </w:t>
      </w:r>
      <w:r>
        <w:t>(XP)</w:t>
      </w:r>
      <w:bookmarkEnd w:id="1631"/>
      <w:bookmarkEnd w:id="1632"/>
    </w:p>
    <w:p w14:paraId="1535B8CA" w14:textId="77777777" w:rsidR="00393E6F" w:rsidRPr="008D625B" w:rsidRDefault="00393E6F" w:rsidP="00393E6F"/>
    <w:p w14:paraId="48FEE251" w14:textId="20175A05"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ins w:id="1633" w:author="Ryan Lemos" w:date="2019-10-13T12:34:00Z">
        <w:r w:rsidR="00F4093A">
          <w:rPr>
            <w:noProof/>
          </w:rPr>
          <w:t>(HIRAMA, 2011)</w:t>
        </w:r>
      </w:ins>
      <w:del w:id="1634" w:author="Ryan Lemos" w:date="2019-10-13T12:34:00Z">
        <w:r w:rsidR="00752E3D" w:rsidDel="00F4093A">
          <w:rPr>
            <w:noProof/>
          </w:rPr>
          <w:delText>(TELES, 2014)</w:delText>
        </w:r>
      </w:del>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1E710F11" w:rsidR="007423D5" w:rsidRDefault="00A2626E" w:rsidP="00393E6F">
      <w:r>
        <w:lastRenderedPageBreak/>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del w:id="1635" w:author="Ryan Lemos" w:date="2019-10-13T12:34:00Z">
        <w:r w:rsidR="00752E3D" w:rsidDel="00F4093A">
          <w:rPr>
            <w:noProof/>
          </w:rPr>
          <w:delText xml:space="preserve"> (TELES, 2014)</w:delText>
        </w:r>
      </w:del>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del w:id="1636" w:author="Ryan Lemos" w:date="2019-10-13T12:35:00Z">
        <w:r w:rsidR="001A0EE2" w:rsidDel="00F4093A">
          <w:delText>como afirma Teles</w:delText>
        </w:r>
        <w:r w:rsidR="00176D82" w:rsidDel="00F4093A">
          <w:delText xml:space="preserve"> </w:delText>
        </w:r>
      </w:del>
      <w:r w:rsidR="00752E3D">
        <w:rPr>
          <w:noProof/>
        </w:rPr>
        <w:t>(</w:t>
      </w:r>
      <w:ins w:id="1637" w:author="Ryan Lemos" w:date="2019-10-13T12:35:00Z">
        <w:r w:rsidR="00F4093A">
          <w:rPr>
            <w:noProof/>
          </w:rPr>
          <w:t xml:space="preserve">TELES, </w:t>
        </w:r>
      </w:ins>
      <w:r w:rsidR="00752E3D">
        <w:rPr>
          <w:noProof/>
        </w:rPr>
        <w:t>2014)</w:t>
      </w:r>
      <w:r w:rsidR="00176D82">
        <w:t>.</w:t>
      </w:r>
      <w:r w:rsidR="00412250">
        <w:t xml:space="preserve"> </w:t>
      </w:r>
    </w:p>
    <w:p w14:paraId="704F1B06" w14:textId="4E733F6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ins w:id="1638" w:author="Ryan Lemos" w:date="2019-10-13T12:35:00Z">
        <w:r w:rsidR="00F4093A">
          <w:t xml:space="preserve"> (HIRAMA</w:t>
        </w:r>
      </w:ins>
      <w:ins w:id="1639" w:author="Ryan Lemos" w:date="2019-10-13T12:36:00Z">
        <w:r w:rsidR="00F4093A">
          <w:t>, 2011)</w:t>
        </w:r>
      </w:ins>
      <w:del w:id="1640" w:author="Ryan Lemos" w:date="2019-10-13T12:35:00Z">
        <w:r w:rsidR="00C16820" w:rsidDel="00F4093A">
          <w:delText xml:space="preserve"> </w:delText>
        </w:r>
        <w:r w:rsidR="00C16820" w:rsidDel="00F4093A">
          <w:rPr>
            <w:noProof/>
          </w:rPr>
          <w:delText>(TELES, 2014)</w:delText>
        </w:r>
      </w:del>
      <w:r w:rsidR="00C16820">
        <w:t xml:space="preserve">. </w:t>
      </w:r>
      <w:r>
        <w:t>A coragem diz respeito a equipe ter coragem de enfrentar algo novo. Para desenvolver usando o XP alguns padrões devem ser deixados de lado</w:t>
      </w:r>
      <w:del w:id="1641" w:author="Ryan Lemos" w:date="2019-10-13T12:35:00Z">
        <w:r w:rsidR="007423D5" w:rsidDel="00F4093A">
          <w:delText xml:space="preserve"> </w:delText>
        </w:r>
        <w:r w:rsidR="00752E3D" w:rsidDel="00F4093A">
          <w:rPr>
            <w:noProof/>
          </w:rPr>
          <w:delText>(TELES, 2014)</w:delText>
        </w:r>
      </w:del>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371582D" w:rsidR="00325BEA" w:rsidRDefault="00325BEA" w:rsidP="00393E6F">
      <w:r>
        <w:t>Quanto a programação em par</w:t>
      </w:r>
      <w:r w:rsidR="00086F67">
        <w:t xml:space="preserve"> citada</w:t>
      </w:r>
      <w:del w:id="1642" w:author="Ryan Lemos" w:date="2019-10-13T12:35:00Z">
        <w:r w:rsidR="00086F67" w:rsidDel="00F4093A">
          <w:delText xml:space="preserve"> anteriormente</w:delText>
        </w:r>
      </w:del>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01D1C33B" w:rsidR="009716A9" w:rsidRDefault="003921E6">
      <w:r>
        <w:t>Além da programação em par, destaca-se o desenvolvimento orientado a testes</w:t>
      </w:r>
      <w:ins w:id="1643" w:author="Ryan Lemos" w:date="2019-10-13T12:31:00Z">
        <w:r w:rsidR="00F4093A">
          <w:t xml:space="preserve">, </w:t>
        </w:r>
        <w:r w:rsidR="00F4093A" w:rsidRPr="00F4093A">
          <w:rPr>
            <w:i/>
            <w:iCs/>
            <w:rPrChange w:id="1644" w:author="Ryan Lemos" w:date="2019-10-13T12:31:00Z">
              <w:rPr/>
            </w:rPrChange>
          </w:rPr>
          <w:t xml:space="preserve">Test </w:t>
        </w:r>
        <w:proofErr w:type="spellStart"/>
        <w:r w:rsidR="00F4093A" w:rsidRPr="00F4093A">
          <w:rPr>
            <w:i/>
            <w:iCs/>
            <w:rPrChange w:id="1645" w:author="Ryan Lemos" w:date="2019-10-13T12:31:00Z">
              <w:rPr/>
            </w:rPrChange>
          </w:rPr>
          <w:t>Driven</w:t>
        </w:r>
        <w:proofErr w:type="spellEnd"/>
        <w:r w:rsidR="00F4093A" w:rsidRPr="00F4093A">
          <w:rPr>
            <w:i/>
            <w:iCs/>
            <w:rPrChange w:id="1646" w:author="Ryan Lemos" w:date="2019-10-13T12:31:00Z">
              <w:rPr/>
            </w:rPrChange>
          </w:rPr>
          <w:t xml:space="preserve"> </w:t>
        </w:r>
        <w:proofErr w:type="spellStart"/>
        <w:r w:rsidR="00F4093A" w:rsidRPr="00F4093A">
          <w:rPr>
            <w:i/>
            <w:iCs/>
            <w:rPrChange w:id="1647" w:author="Ryan Lemos" w:date="2019-10-13T12:31:00Z">
              <w:rPr/>
            </w:rPrChange>
          </w:rPr>
          <w:t>Develop</w:t>
        </w:r>
      </w:ins>
      <w:ins w:id="1648" w:author="Ryan Lemos" w:date="2019-10-13T12:32:00Z">
        <w:r w:rsidR="00F4093A">
          <w:rPr>
            <w:i/>
            <w:iCs/>
          </w:rPr>
          <w:t>ment</w:t>
        </w:r>
      </w:ins>
      <w:proofErr w:type="spellEnd"/>
      <w:ins w:id="1649" w:author="Ryan Lemos" w:date="2019-10-13T12:31:00Z">
        <w:r w:rsidR="00F4093A">
          <w:t xml:space="preserve"> (TDD)</w:t>
        </w:r>
      </w:ins>
      <w:r>
        <w:t xml:space="preserve">,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lastRenderedPageBreak/>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0441A7C1" w:rsidR="00F03DA2" w:rsidRDefault="00F03DA2" w:rsidP="00F03DA2">
      <w:pPr>
        <w:pStyle w:val="Legenda"/>
        <w:keepNext/>
      </w:pPr>
      <w:bookmarkStart w:id="1650" w:name="_Toc21973945"/>
      <w:bookmarkStart w:id="1651" w:name="_Toc22075164"/>
      <w:r>
        <w:t xml:space="preserve">Figura </w:t>
      </w:r>
      <w:r w:rsidR="00AE0D01">
        <w:fldChar w:fldCharType="begin"/>
      </w:r>
      <w:r w:rsidR="00AE0D01">
        <w:instrText xml:space="preserve"> SEQ Figura \* ARABIC </w:instrText>
      </w:r>
      <w:r w:rsidR="00AE0D01">
        <w:fldChar w:fldCharType="separate"/>
      </w:r>
      <w:ins w:id="1652" w:author="Ryan Lemos" w:date="2019-10-15T19:47:00Z">
        <w:r w:rsidR="004800CC">
          <w:rPr>
            <w:noProof/>
          </w:rPr>
          <w:t>12</w:t>
        </w:r>
      </w:ins>
      <w:del w:id="1653" w:author="Ryan Lemos" w:date="2019-10-05T19:42:00Z">
        <w:r w:rsidR="00054B21" w:rsidDel="00D343FF">
          <w:rPr>
            <w:noProof/>
          </w:rPr>
          <w:delText>13</w:delText>
        </w:r>
      </w:del>
      <w:r w:rsidR="00AE0D01">
        <w:rPr>
          <w:noProof/>
        </w:rPr>
        <w:fldChar w:fldCharType="end"/>
      </w:r>
      <w:r>
        <w:t xml:space="preserve"> - Exemplo de uma estória de usuário</w:t>
      </w:r>
      <w:bookmarkEnd w:id="1650"/>
      <w:bookmarkEnd w:id="1651"/>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9"/>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544C656C"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ins w:id="1654" w:author="Ryan Lemos" w:date="2019-10-13T12:36:00Z">
        <w:r w:rsidR="00C27EBE">
          <w:t xml:space="preserve">. </w:t>
        </w:r>
      </w:ins>
      <w:del w:id="1655" w:author="Ryan Lemos" w:date="2019-10-13T12:36:00Z">
        <w:r w:rsidDel="00C27EBE">
          <w:delText xml:space="preserve"> </w:delText>
        </w:r>
        <w:r w:rsidR="00752E3D" w:rsidDel="00C27EBE">
          <w:rPr>
            <w:noProof/>
          </w:rPr>
          <w:delText>(TELES, 2014)</w:delText>
        </w:r>
        <w:r w:rsidDel="00C27EBE">
          <w:delText xml:space="preserve">. </w:delText>
        </w:r>
      </w:del>
      <w:del w:id="1656" w:author="Ryan Lemos" w:date="2019-10-13T12:37:00Z">
        <w:r w:rsidR="0097794D" w:rsidDel="00C27EBE">
          <w:delText>S</w:delText>
        </w:r>
        <w:r w:rsidDel="00C27EBE">
          <w:delText xml:space="preserve">egundo Teles </w:delText>
        </w:r>
        <w:r w:rsidR="00752E3D" w:rsidDel="00C27EBE">
          <w:rPr>
            <w:noProof/>
          </w:rPr>
          <w:delText>(2014)</w:delText>
        </w:r>
        <w:r w:rsidDel="00C27EBE">
          <w:delText xml:space="preserve"> </w:delText>
        </w:r>
      </w:del>
      <w:ins w:id="1657" w:author="Ryan Lemos" w:date="2019-10-13T12:37:00Z">
        <w:r w:rsidR="00C27EBE">
          <w:t>O</w:t>
        </w:r>
      </w:ins>
      <w:del w:id="1658" w:author="Ryan Lemos" w:date="2019-10-13T12:37:00Z">
        <w:r w:rsidDel="00C27EBE">
          <w:delText>o</w:delText>
        </w:r>
      </w:del>
      <w:r>
        <w:t xml:space="preserve">s </w:t>
      </w:r>
      <w:r w:rsidRPr="00063EEB">
        <w:rPr>
          <w:i/>
        </w:rPr>
        <w:t>releases</w:t>
      </w:r>
      <w:r>
        <w:t xml:space="preserve"> no</w:t>
      </w:r>
      <w:ins w:id="1659" w:author="Ryan Lemos" w:date="2019-10-13T12:37:00Z">
        <w:r w:rsidR="00C27EBE">
          <w:t xml:space="preserve"> </w:t>
        </w:r>
      </w:ins>
      <w:del w:id="1660" w:author="Ryan Lemos" w:date="2019-10-13T12:37:00Z">
        <w:r w:rsidDel="00C27EBE">
          <w:delText xml:space="preserve"> </w:delText>
        </w:r>
      </w:del>
      <w:r>
        <w:t>XP</w:t>
      </w:r>
      <w:ins w:id="1661" w:author="Ryan Lemos" w:date="2019-10-13T12:37:00Z">
        <w:r w:rsidR="00C27EBE">
          <w:t xml:space="preserve"> tendem a</w:t>
        </w:r>
      </w:ins>
      <w:r>
        <w:t xml:space="preserve"> dura</w:t>
      </w:r>
      <w:ins w:id="1662" w:author="Ryan Lemos" w:date="2019-10-13T12:37:00Z">
        <w:r w:rsidR="00C27EBE">
          <w:t>r</w:t>
        </w:r>
      </w:ins>
      <w:del w:id="1663" w:author="Ryan Lemos" w:date="2019-10-13T12:37:00Z">
        <w:r w:rsidDel="00C27EBE">
          <w:delText>m</w:delText>
        </w:r>
      </w:del>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w:t>
      </w:r>
      <w:del w:id="1664" w:author="Ryan Lemos" w:date="2019-10-13T12:37:00Z">
        <w:r w:rsidR="00B116AB" w:rsidDel="00C27EBE">
          <w:delText xml:space="preserve">Segundo Teles (2014) o tempo de uma iteração pode variar cerca de uma a três semanas, mas que geralmente o tempo de </w:delText>
        </w:r>
        <w:r w:rsidR="00E63AFD" w:rsidDel="00C27EBE">
          <w:delText>duas</w:delText>
        </w:r>
        <w:r w:rsidR="00B116AB" w:rsidDel="00C27EBE">
          <w:delText xml:space="preserve"> semanas é o mais utilizado</w:delText>
        </w:r>
        <w:r w:rsidR="0042432B" w:rsidDel="00C27EBE">
          <w:delText xml:space="preserve"> em empresas com o XP</w:delText>
        </w:r>
        <w:r w:rsidR="00B116AB" w:rsidDel="00C27EBE">
          <w:delText>.</w:delText>
        </w:r>
      </w:del>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1665" w:name="_Ref21873025"/>
      <w:bookmarkStart w:id="1666" w:name="_Toc22075282"/>
      <w:r>
        <w:t xml:space="preserve">Tecnologias para desenvolvimento </w:t>
      </w:r>
      <w:r w:rsidR="00D61CB9">
        <w:t>WEB</w:t>
      </w:r>
      <w:bookmarkEnd w:id="1665"/>
      <w:bookmarkEnd w:id="1666"/>
    </w:p>
    <w:p w14:paraId="24372E43" w14:textId="77777777" w:rsidR="008D625B" w:rsidRDefault="008D625B" w:rsidP="008D625B"/>
    <w:p w14:paraId="73F6740A" w14:textId="70A043CB"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w:t>
      </w:r>
      <w:r w:rsidR="009D2445">
        <w:lastRenderedPageBreak/>
        <w:t xml:space="preserve">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1667"/>
      <w:commentRangeEnd w:id="1667"/>
      <w:r w:rsidR="00C16820">
        <w:rPr>
          <w:rStyle w:val="Refdecomentrio"/>
        </w:rPr>
        <w:commentReference w:id="1667"/>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0436BC8" w:rsidR="000359CC" w:rsidDel="006F2975" w:rsidRDefault="000359CC" w:rsidP="008D625B">
      <w:pPr>
        <w:rPr>
          <w:del w:id="1668" w:author="Ryan Lemos" w:date="2019-10-07T20:10:00Z"/>
        </w:rPr>
      </w:pPr>
    </w:p>
    <w:p w14:paraId="0CB77F7E" w14:textId="0941E8F2" w:rsidR="009B7397" w:rsidDel="006F2975" w:rsidRDefault="00775631" w:rsidP="00775631">
      <w:pPr>
        <w:pStyle w:val="Ttulo4"/>
        <w:rPr>
          <w:del w:id="1669" w:author="Ryan Lemos" w:date="2019-10-07T20:10:00Z"/>
        </w:rPr>
      </w:pPr>
      <w:del w:id="1670" w:author="Ryan Lemos" w:date="2019-10-07T20:10:00Z">
        <w:r w:rsidDel="006F2975">
          <w:delText xml:space="preserve">Navegadores </w:delText>
        </w:r>
        <w:commentRangeStart w:id="1671"/>
        <w:r w:rsidDel="006F2975">
          <w:delText>Web</w:delText>
        </w:r>
        <w:commentRangeEnd w:id="1671"/>
        <w:r w:rsidR="00DF1ECF" w:rsidDel="006F2975">
          <w:rPr>
            <w:rStyle w:val="Refdecomentrio"/>
            <w:iCs w:val="0"/>
          </w:rPr>
          <w:commentReference w:id="1671"/>
        </w:r>
      </w:del>
    </w:p>
    <w:p w14:paraId="3A6B2F8E" w14:textId="77777777" w:rsidR="006C22F5" w:rsidRPr="00B70A30" w:rsidRDefault="006C22F5" w:rsidP="00B70A30"/>
    <w:p w14:paraId="09DCB5E0" w14:textId="08BB47CD" w:rsidR="00BB5564" w:rsidRPr="00BB5564" w:rsidRDefault="002D0367">
      <w:pPr>
        <w:pStyle w:val="Ttulo4"/>
      </w:pPr>
      <w:bookmarkStart w:id="1672" w:name="_Ref21873062"/>
      <w:bookmarkStart w:id="1673" w:name="_Toc22075283"/>
      <w:r w:rsidRPr="00020347">
        <w:rPr>
          <w:i/>
          <w:iCs w:val="0"/>
          <w:rPrChange w:id="1674" w:author="Ryan Lemos" w:date="2019-10-05T18:46:00Z">
            <w:rPr/>
          </w:rPrChange>
        </w:rPr>
        <w:t xml:space="preserve">Visual Studio </w:t>
      </w:r>
      <w:proofErr w:type="spellStart"/>
      <w:r w:rsidRPr="00020347">
        <w:rPr>
          <w:i/>
          <w:iCs w:val="0"/>
          <w:rPrChange w:id="1675" w:author="Ryan Lemos" w:date="2019-10-05T18:46:00Z">
            <w:rPr/>
          </w:rPrChange>
        </w:rPr>
        <w:t>Code</w:t>
      </w:r>
      <w:proofErr w:type="spellEnd"/>
      <w:r>
        <w:t xml:space="preserve"> (</w:t>
      </w:r>
      <w:commentRangeStart w:id="1676"/>
      <w:r>
        <w:t>VSCODE</w:t>
      </w:r>
      <w:commentRangeEnd w:id="1676"/>
      <w:r w:rsidR="00BB5564">
        <w:rPr>
          <w:rStyle w:val="Refdecomentrio"/>
          <w:iCs w:val="0"/>
        </w:rPr>
        <w:commentReference w:id="1676"/>
      </w:r>
      <w:r>
        <w:t>)</w:t>
      </w:r>
      <w:bookmarkEnd w:id="1672"/>
      <w:bookmarkEnd w:id="1673"/>
    </w:p>
    <w:p w14:paraId="6D5C70EB" w14:textId="01A33E7E" w:rsidR="00775631" w:rsidRDefault="00775631">
      <w:pPr>
        <w:rPr>
          <w:ins w:id="1677" w:author="Ryan Lemos" w:date="2019-10-05T18:41:00Z"/>
        </w:rPr>
      </w:pPr>
    </w:p>
    <w:p w14:paraId="6EA127FC" w14:textId="411E3085" w:rsidR="006C22F5" w:rsidRPr="006B586C" w:rsidRDefault="00020347">
      <w:pPr>
        <w:rPr>
          <w:ins w:id="1678" w:author="Ryan Lemos" w:date="2019-10-05T18:41:00Z"/>
        </w:rPr>
      </w:pPr>
      <w:ins w:id="1679" w:author="Ryan Lemos" w:date="2019-10-05T18:46:00Z">
        <w:r w:rsidRPr="00020347">
          <w:rPr>
            <w:i/>
            <w:iCs/>
            <w:rPrChange w:id="1680" w:author="Ryan Lemos" w:date="2019-10-05T18:46:00Z">
              <w:rPr/>
            </w:rPrChange>
          </w:rPr>
          <w:t xml:space="preserve">Visual Studio </w:t>
        </w:r>
        <w:proofErr w:type="spellStart"/>
        <w:r w:rsidRPr="00020347">
          <w:rPr>
            <w:i/>
            <w:iCs/>
            <w:rPrChange w:id="1681" w:author="Ryan Lemos" w:date="2019-10-05T18:46:00Z">
              <w:rPr/>
            </w:rPrChange>
          </w:rPr>
          <w:t>Code</w:t>
        </w:r>
        <w:proofErr w:type="spellEnd"/>
        <w:r>
          <w:t xml:space="preserve">, ou VSCODE, se trata de um editor de código </w:t>
        </w:r>
      </w:ins>
      <w:ins w:id="1682" w:author="Ryan Lemos" w:date="2019-10-05T18:47:00Z">
        <w:r>
          <w:t>criado pela Microsoft e que pode ser utilizado gratuitamente em sistemas Windows, Mac e Linux. O VSCODE traz uma série de funcionalidades que auxiliam o desenvolvedor com</w:t>
        </w:r>
      </w:ins>
      <w:ins w:id="1683" w:author="Ryan Lemos" w:date="2019-10-05T18:48:00Z">
        <w:r>
          <w:t>o:</w:t>
        </w:r>
      </w:ins>
      <w:ins w:id="1684" w:author="Ryan Lemos" w:date="2019-10-05T18:47:00Z">
        <w:r>
          <w:t xml:space="preserve"> </w:t>
        </w:r>
      </w:ins>
      <w:ins w:id="1685" w:author="Ryan Lemos" w:date="2019-10-05T18:50:00Z">
        <w:r>
          <w:t>auxílio</w:t>
        </w:r>
      </w:ins>
      <w:ins w:id="1686" w:author="Ryan Lemos" w:date="2019-10-05T18:48:00Z">
        <w:r>
          <w:t xml:space="preserve"> no versionamento de código, terminal integrado, </w:t>
        </w:r>
      </w:ins>
      <w:ins w:id="1687" w:author="Ryan Lemos" w:date="2019-10-05T18:49:00Z">
        <w:r>
          <w:t>customização da ferramenta (desde temas a extensões), dentre outras.</w:t>
        </w:r>
      </w:ins>
      <w:ins w:id="1688" w:author="Ryan Lemos" w:date="2019-10-05T18:59:00Z">
        <w:r w:rsidR="001B0DB7">
          <w:t xml:space="preserve"> Além disso é uma ferramenta simples e </w:t>
        </w:r>
      </w:ins>
      <w:ins w:id="1689" w:author="Ryan Lemos" w:date="2019-10-05T19:00:00Z">
        <w:r w:rsidR="001B0DB7">
          <w:t>usuários podem criar e compartilhar extensões, o que gera uma ferramenta viva e que apoia o desenvolvimento em várias linguagens</w:t>
        </w:r>
      </w:ins>
      <w:ins w:id="1690" w:author="Ryan Lemos" w:date="2019-10-05T19:01:00Z">
        <w:r w:rsidR="001B0DB7">
          <w:t xml:space="preserve"> (KAHLERT; GIZA; 2019)</w:t>
        </w:r>
      </w:ins>
      <w:ins w:id="1691" w:author="Ryan Lemos" w:date="2019-10-05T19:00:00Z">
        <w:r w:rsidR="001B0DB7">
          <w:t xml:space="preserve">. </w:t>
        </w:r>
      </w:ins>
      <w:ins w:id="1692" w:author="Ryan Lemos" w:date="2019-10-05T19:19:00Z">
        <w:r w:rsidR="00293154">
          <w:t xml:space="preserve">O VSCODE conta com uma funcionalidade chamada de </w:t>
        </w:r>
        <w:proofErr w:type="spellStart"/>
        <w:r w:rsidR="00293154" w:rsidRPr="00293154">
          <w:rPr>
            <w:i/>
            <w:iCs/>
            <w:rPrChange w:id="1693" w:author="Ryan Lemos" w:date="2019-10-05T19:19:00Z">
              <w:rPr/>
            </w:rPrChange>
          </w:rPr>
          <w:t>WorkSpaces</w:t>
        </w:r>
      </w:ins>
      <w:proofErr w:type="spellEnd"/>
      <w:ins w:id="1694" w:author="Ryan Lemos" w:date="2019-10-05T19:20:00Z">
        <w:r w:rsidR="00293154">
          <w:t xml:space="preserve">, ou espaços de trabalho em português. Em um espaço de trabalho é possível agrupar uma ou mais aplicações semelhantes </w:t>
        </w:r>
      </w:ins>
      <w:ins w:id="1695" w:author="Ryan Lemos" w:date="2019-10-05T19:21:00Z">
        <w:r w:rsidR="00293154">
          <w:t>e quando houver a necessidade de trabalhar em projetos diferentes, essas aplicações são salvas em um espaço de trabalho</w:t>
        </w:r>
        <w:r w:rsidR="006B586C">
          <w:t xml:space="preserve">. </w:t>
        </w:r>
      </w:ins>
      <w:ins w:id="1696" w:author="Ryan Lemos" w:date="2019-10-05T19:22:00Z">
        <w:r w:rsidR="006B586C">
          <w:t>Ao abrir um espaço de trabalho as pastas salvas serão carregadas instantaneamente. Isso otim</w:t>
        </w:r>
      </w:ins>
      <w:ins w:id="1697" w:author="Ryan Lemos" w:date="2019-10-05T19:23:00Z">
        <w:r w:rsidR="006B586C">
          <w:t>iza o tempo do desenvolvedor além de</w:t>
        </w:r>
      </w:ins>
      <w:ins w:id="1698" w:author="Ryan Lemos" w:date="2019-10-05T19:24:00Z">
        <w:r w:rsidR="006B586C">
          <w:t xml:space="preserve"> manter</w:t>
        </w:r>
      </w:ins>
      <w:ins w:id="1699" w:author="Ryan Lemos" w:date="2019-10-05T19:23:00Z">
        <w:r w:rsidR="006B586C">
          <w:t xml:space="preserve"> a organização nos projetos. Por exemplo organizar os projetos </w:t>
        </w:r>
      </w:ins>
      <w:ins w:id="1700" w:author="Ryan Lemos" w:date="2019-10-05T19:24:00Z">
        <w:r w:rsidR="006B586C">
          <w:t xml:space="preserve">em uma dada linguagem em um </w:t>
        </w:r>
        <w:proofErr w:type="spellStart"/>
        <w:r w:rsidR="006B586C" w:rsidRPr="006B586C">
          <w:rPr>
            <w:i/>
            <w:iCs/>
            <w:rPrChange w:id="1701" w:author="Ryan Lemos" w:date="2019-10-05T19:24:00Z">
              <w:rPr/>
            </w:rPrChange>
          </w:rPr>
          <w:t>workspace</w:t>
        </w:r>
        <w:proofErr w:type="spellEnd"/>
        <w:r w:rsidR="006B586C">
          <w:t>, ou até mesmo de um determinado cliente</w:t>
        </w:r>
      </w:ins>
      <w:ins w:id="1702" w:author="Ryan Lemos" w:date="2019-10-05T19:25:00Z">
        <w:r w:rsidR="006B586C">
          <w:t xml:space="preserve"> (SOLE, 2016)</w:t>
        </w:r>
      </w:ins>
      <w:ins w:id="1703" w:author="Ryan Lemos" w:date="2019-10-05T19:24:00Z">
        <w:r w:rsidR="006B586C">
          <w:t xml:space="preserve">. </w:t>
        </w:r>
      </w:ins>
      <w:ins w:id="1704" w:author="Ryan Lemos" w:date="2019-10-05T19:28:00Z">
        <w:r w:rsidR="00BA58CA">
          <w:t xml:space="preserve">Por tanto o VSCODE quanto o </w:t>
        </w:r>
        <w:proofErr w:type="spellStart"/>
        <w:r w:rsidR="00BA58CA">
          <w:t>TypeScript</w:t>
        </w:r>
        <w:proofErr w:type="spellEnd"/>
        <w:r w:rsidR="00BA58CA">
          <w:t xml:space="preserve"> (seção </w:t>
        </w:r>
      </w:ins>
      <w:ins w:id="1705" w:author="Ryan Lemos" w:date="2019-10-13T15:28:00Z">
        <w:r w:rsidR="00A768C5">
          <w:fldChar w:fldCharType="begin"/>
        </w:r>
        <w:r w:rsidR="00A768C5">
          <w:instrText xml:space="preserve"> REF _Ref21872907 \r \h </w:instrText>
        </w:r>
      </w:ins>
      <w:r w:rsidR="00A768C5">
        <w:fldChar w:fldCharType="separate"/>
      </w:r>
      <w:ins w:id="1706" w:author="Ryan Lemos" w:date="2019-10-14T19:23:00Z">
        <w:r w:rsidR="0002745D">
          <w:t>2.2.4.6</w:t>
        </w:r>
      </w:ins>
      <w:ins w:id="1707" w:author="Ryan Lemos" w:date="2019-10-13T15:28:00Z">
        <w:r w:rsidR="00A768C5">
          <w:fldChar w:fldCharType="end"/>
        </w:r>
      </w:ins>
      <w:ins w:id="1708" w:author="Ryan Lemos" w:date="2019-10-05T19:28:00Z">
        <w:r w:rsidR="00BA58CA">
          <w:t>) serem da Microsoft</w:t>
        </w:r>
      </w:ins>
      <w:ins w:id="1709" w:author="Ryan Lemos" w:date="2019-10-05T19:29:00Z">
        <w:r w:rsidR="00BA58CA">
          <w:t xml:space="preserve">, há uma integração nativa entre ambas. O VSCODE pode indexar </w:t>
        </w:r>
      </w:ins>
      <w:ins w:id="1710" w:author="Ryan Lemos" w:date="2019-10-05T19:30:00Z">
        <w:r w:rsidR="00BA58CA">
          <w:t xml:space="preserve">as pastas de um projeto </w:t>
        </w:r>
        <w:proofErr w:type="spellStart"/>
        <w:r w:rsidR="00BA58CA">
          <w:t>TypeScript</w:t>
        </w:r>
        <w:proofErr w:type="spellEnd"/>
        <w:r w:rsidR="00BA58CA">
          <w:t xml:space="preserve"> e reconhecer o caminho de dependências ou classes o que melhora o desempenho em programação </w:t>
        </w:r>
      </w:ins>
      <w:ins w:id="1711" w:author="Ryan Lemos" w:date="2019-10-05T19:31:00Z">
        <w:r w:rsidR="00BA58CA">
          <w:t xml:space="preserve">feita em </w:t>
        </w:r>
        <w:proofErr w:type="spellStart"/>
        <w:r w:rsidR="00BA58CA">
          <w:t>TypeScript</w:t>
        </w:r>
        <w:proofErr w:type="spellEnd"/>
        <w:r w:rsidR="00BA58CA">
          <w:t xml:space="preserve"> (KAHLERT; GIZA; 2019).</w:t>
        </w:r>
      </w:ins>
    </w:p>
    <w:p w14:paraId="72F38F13" w14:textId="77777777" w:rsidR="006C22F5" w:rsidRPr="00775631" w:rsidRDefault="006C22F5"/>
    <w:p w14:paraId="1E9906B9" w14:textId="77777777" w:rsidR="00D61CB9" w:rsidRPr="00D8016C" w:rsidRDefault="0034001E" w:rsidP="00D61CB9">
      <w:pPr>
        <w:pStyle w:val="Ttulo4"/>
        <w:rPr>
          <w:lang w:val="en-US"/>
        </w:rPr>
      </w:pPr>
      <w:bookmarkStart w:id="1712" w:name="_Ref21872934"/>
      <w:bookmarkStart w:id="1713" w:name="_Toc2207528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1712"/>
      <w:bookmarkEnd w:id="1713"/>
    </w:p>
    <w:p w14:paraId="6FA39729" w14:textId="77777777" w:rsidR="00CA0AB3" w:rsidRPr="00D8016C" w:rsidRDefault="00CA0AB3" w:rsidP="00952162">
      <w:pPr>
        <w:rPr>
          <w:lang w:val="en-US"/>
        </w:rPr>
      </w:pPr>
    </w:p>
    <w:p w14:paraId="71EAE352" w14:textId="16197B21"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ins w:id="1714" w:author="Ryan Lemos" w:date="2019-10-14T19:23:00Z">
        <w:r w:rsidR="0002745D">
          <w:t xml:space="preserve">Figura </w:t>
        </w:r>
        <w:r w:rsidR="0002745D">
          <w:rPr>
            <w:noProof/>
          </w:rPr>
          <w:t>13</w:t>
        </w:r>
      </w:ins>
      <w:del w:id="1715" w:author="Ryan Lemos" w:date="2019-10-07T11:05:00Z">
        <w:r w:rsidR="00054B21" w:rsidDel="00EA672B">
          <w:delText xml:space="preserve">Figura </w:delText>
        </w:r>
        <w:r w:rsidR="00054B21" w:rsidDel="00EA672B">
          <w:rPr>
            <w:noProof/>
          </w:rPr>
          <w:delText>14</w:delText>
        </w:r>
      </w:del>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lastRenderedPageBreak/>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7497EB04" w:rsidR="001C7EEF" w:rsidRDefault="001C7EEF" w:rsidP="00952162">
      <w:pPr>
        <w:pStyle w:val="Legenda"/>
        <w:keepNext/>
      </w:pPr>
      <w:bookmarkStart w:id="1716" w:name="_Ref526671958"/>
      <w:bookmarkStart w:id="1717" w:name="_Toc21973946"/>
      <w:bookmarkStart w:id="1718" w:name="_Toc22075165"/>
      <w:r>
        <w:t xml:space="preserve">Figura </w:t>
      </w:r>
      <w:r w:rsidR="00AE0D01">
        <w:fldChar w:fldCharType="begin"/>
      </w:r>
      <w:r w:rsidR="00AE0D01">
        <w:instrText xml:space="preserve"> SEQ Figura \* ARABIC </w:instrText>
      </w:r>
      <w:r w:rsidR="00AE0D01">
        <w:fldChar w:fldCharType="separate"/>
      </w:r>
      <w:ins w:id="1719" w:author="Ryan Lemos" w:date="2019-10-15T19:47:00Z">
        <w:r w:rsidR="004800CC">
          <w:rPr>
            <w:noProof/>
          </w:rPr>
          <w:t>13</w:t>
        </w:r>
      </w:ins>
      <w:del w:id="1720" w:author="Ryan Lemos" w:date="2019-10-05T19:42:00Z">
        <w:r w:rsidR="00054B21" w:rsidDel="00D343FF">
          <w:rPr>
            <w:noProof/>
          </w:rPr>
          <w:delText>14</w:delText>
        </w:r>
      </w:del>
      <w:r w:rsidR="00AE0D01">
        <w:rPr>
          <w:noProof/>
        </w:rPr>
        <w:fldChar w:fldCharType="end"/>
      </w:r>
      <w:bookmarkEnd w:id="1716"/>
      <w:r>
        <w:t xml:space="preserve"> - Estrutura básica do HTML</w:t>
      </w:r>
      <w:bookmarkEnd w:id="1717"/>
      <w:bookmarkEnd w:id="1718"/>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 xml:space="preserve">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1721" w:name="_Ref21872944"/>
      <w:bookmarkStart w:id="1722" w:name="_Ref21872977"/>
      <w:bookmarkStart w:id="1723" w:name="_Toc2207528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1721"/>
      <w:bookmarkEnd w:id="1722"/>
      <w:bookmarkEnd w:id="1723"/>
    </w:p>
    <w:p w14:paraId="41EF115A" w14:textId="77777777" w:rsidR="00510265" w:rsidRDefault="00510265" w:rsidP="00510265"/>
    <w:p w14:paraId="0B79814A" w14:textId="13A643BE"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ins w:id="1724" w:author="Ryan Lemos" w:date="2019-10-14T19:23:00Z">
        <w:r w:rsidR="0002745D">
          <w:t xml:space="preserve">Figura </w:t>
        </w:r>
        <w:r w:rsidR="0002745D">
          <w:rPr>
            <w:noProof/>
          </w:rPr>
          <w:t>14</w:t>
        </w:r>
      </w:ins>
      <w:del w:id="1725" w:author="Ryan Lemos" w:date="2019-10-07T11:05:00Z">
        <w:r w:rsidR="00054B21" w:rsidDel="00EA672B">
          <w:delText xml:space="preserve">Figura </w:delText>
        </w:r>
        <w:r w:rsidR="00054B21" w:rsidDel="00EA672B">
          <w:rPr>
            <w:noProof/>
          </w:rPr>
          <w:delText>15</w:delText>
        </w:r>
      </w:del>
      <w:r w:rsidR="005555D4">
        <w:fldChar w:fldCharType="end"/>
      </w:r>
      <w:r w:rsidR="003A3433">
        <w:t xml:space="preserve">. </w:t>
      </w:r>
    </w:p>
    <w:p w14:paraId="4F61B452" w14:textId="77777777" w:rsidR="00113E53" w:rsidRDefault="00113E53" w:rsidP="00952162">
      <w:pPr>
        <w:pStyle w:val="Fontes"/>
      </w:pPr>
    </w:p>
    <w:p w14:paraId="724F8FB8" w14:textId="4EFB3AB0" w:rsidR="00211EBC" w:rsidRDefault="00211EBC" w:rsidP="00952162">
      <w:pPr>
        <w:pStyle w:val="Legenda"/>
        <w:keepNext/>
      </w:pPr>
      <w:bookmarkStart w:id="1726" w:name="_Ref527141144"/>
      <w:bookmarkStart w:id="1727" w:name="_Toc21973947"/>
      <w:bookmarkStart w:id="1728" w:name="_Toc22075166"/>
      <w:r>
        <w:t xml:space="preserve">Figura </w:t>
      </w:r>
      <w:r w:rsidR="00AE0D01">
        <w:fldChar w:fldCharType="begin"/>
      </w:r>
      <w:r w:rsidR="00AE0D01">
        <w:instrText xml:space="preserve"> SEQ Figura \* ARABIC </w:instrText>
      </w:r>
      <w:r w:rsidR="00AE0D01">
        <w:fldChar w:fldCharType="separate"/>
      </w:r>
      <w:ins w:id="1729" w:author="Ryan Lemos" w:date="2019-10-15T19:47:00Z">
        <w:r w:rsidR="004800CC">
          <w:rPr>
            <w:noProof/>
          </w:rPr>
          <w:t>14</w:t>
        </w:r>
      </w:ins>
      <w:del w:id="1730" w:author="Ryan Lemos" w:date="2019-10-05T19:42:00Z">
        <w:r w:rsidR="00054B21" w:rsidDel="00D343FF">
          <w:rPr>
            <w:noProof/>
          </w:rPr>
          <w:delText>15</w:delText>
        </w:r>
      </w:del>
      <w:r w:rsidR="00AE0D01">
        <w:rPr>
          <w:noProof/>
        </w:rPr>
        <w:fldChar w:fldCharType="end"/>
      </w:r>
      <w:bookmarkEnd w:id="1726"/>
      <w:r>
        <w:t xml:space="preserve"> </w:t>
      </w:r>
      <w:r w:rsidRPr="003D5836">
        <w:t>- Sintaxe CSS</w:t>
      </w:r>
      <w:bookmarkEnd w:id="1727"/>
      <w:bookmarkEnd w:id="1728"/>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1"/>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Del="00681596" w:rsidRDefault="00113E53" w:rsidP="00113E53">
      <w:pPr>
        <w:pStyle w:val="Fontes"/>
        <w:rPr>
          <w:del w:id="1731" w:author="Ryan Lemos" w:date="2019-10-07T08:48:00Z"/>
        </w:rPr>
      </w:pPr>
    </w:p>
    <w:p w14:paraId="77DE5FA4" w14:textId="241FF25B" w:rsidR="00113E53" w:rsidDel="00681596" w:rsidRDefault="001B67AB">
      <w:pPr>
        <w:rPr>
          <w:del w:id="1732" w:author="Ryan Lemos" w:date="2019-10-07T08:48:00Z"/>
        </w:rPr>
      </w:pPr>
      <w:del w:id="1733" w:author="Ryan Lemos" w:date="2019-10-07T08:48:00Z">
        <w:r w:rsidDel="00681596">
          <w:delText>Quanto a</w:delText>
        </w:r>
        <w:r w:rsidR="00885945" w:rsidDel="00681596">
          <w:delText xml:space="preserve"> inclusão do CSS em elementos HTML</w:delText>
        </w:r>
        <w:r w:rsidDel="00681596">
          <w:delText>, ela</w:delText>
        </w:r>
        <w:r w:rsidR="00885945" w:rsidDel="00681596">
          <w:delText xml:space="preserve"> pode ser feita de três maneiras</w:delText>
        </w:r>
        <w:r w:rsidR="00EE588E" w:rsidDel="00681596">
          <w:delText>.</w:delText>
        </w:r>
        <w:r w:rsidR="00885945" w:rsidDel="00681596">
          <w:delText xml:space="preserve"> </w:delText>
        </w:r>
        <w:r w:rsidR="000451C9" w:rsidDel="00681596">
          <w:delText>A primeira delas é inserindo o código CSS d</w:delText>
        </w:r>
        <w:r w:rsidR="00885945" w:rsidDel="00681596">
          <w:delText>iretamente</w:delText>
        </w:r>
        <w:r w:rsidR="000A60C7" w:rsidDel="00681596">
          <w:delText xml:space="preserve"> na </w:delText>
        </w:r>
        <w:r w:rsidR="000A60C7" w:rsidRPr="00952162" w:rsidDel="00681596">
          <w:rPr>
            <w:i/>
          </w:rPr>
          <w:delText>tag</w:delText>
        </w:r>
        <w:r w:rsidR="000A60C7" w:rsidDel="00681596">
          <w:delText xml:space="preserve"> HTML do elemento</w:delText>
        </w:r>
        <w:r w:rsidR="00EE588E" w:rsidDel="00681596">
          <w:delText>, utilizando-se do atributo ‘</w:delText>
        </w:r>
        <w:r w:rsidR="00EE588E" w:rsidRPr="00952162" w:rsidDel="00681596">
          <w:rPr>
            <w:i/>
          </w:rPr>
          <w:delText>style</w:delText>
        </w:r>
        <w:r w:rsidR="00EE588E" w:rsidDel="00681596">
          <w:delText xml:space="preserve">’ da </w:delText>
        </w:r>
        <w:r w:rsidR="00EE588E" w:rsidRPr="00952162" w:rsidDel="00681596">
          <w:rPr>
            <w:i/>
          </w:rPr>
          <w:delText>tag</w:delText>
        </w:r>
        <w:r w:rsidR="00EE588E" w:rsidDel="00681596">
          <w:delText xml:space="preserve"> em questão</w:delText>
        </w:r>
        <w:r w:rsidR="00130966" w:rsidDel="00681596">
          <w:delText xml:space="preserve"> conforme descrito na</w:delText>
        </w:r>
        <w:r w:rsidR="005555D4" w:rsidDel="00681596">
          <w:delText xml:space="preserve"> </w:delText>
        </w:r>
        <w:r w:rsidR="005555D4" w:rsidDel="00681596">
          <w:fldChar w:fldCharType="begin"/>
        </w:r>
        <w:r w:rsidR="005555D4" w:rsidDel="00681596">
          <w:delInstrText xml:space="preserve"> REF _Ref527141178 \h </w:delInstrText>
        </w:r>
        <w:r w:rsidR="005555D4" w:rsidDel="00681596">
          <w:fldChar w:fldCharType="separate"/>
        </w:r>
        <w:r w:rsidR="00054B21" w:rsidDel="00681596">
          <w:delText xml:space="preserve">Figura </w:delText>
        </w:r>
        <w:r w:rsidR="00054B21" w:rsidDel="00681596">
          <w:rPr>
            <w:noProof/>
          </w:rPr>
          <w:delText>16</w:delText>
        </w:r>
        <w:r w:rsidR="005555D4" w:rsidDel="00681596">
          <w:fldChar w:fldCharType="end"/>
        </w:r>
        <w:r w:rsidR="00C24558" w:rsidDel="00681596">
          <w:delText>.</w:delText>
        </w:r>
        <w:r w:rsidR="000A60C7" w:rsidDel="00681596">
          <w:delText xml:space="preserve"> </w:delText>
        </w:r>
      </w:del>
    </w:p>
    <w:p w14:paraId="29080566" w14:textId="78A15835" w:rsidR="00130966" w:rsidDel="00681596" w:rsidRDefault="00130966">
      <w:pPr>
        <w:pStyle w:val="Fontes"/>
        <w:jc w:val="both"/>
        <w:rPr>
          <w:del w:id="1734" w:author="Ryan Lemos" w:date="2019-10-07T08:48:00Z"/>
        </w:rPr>
        <w:pPrChange w:id="1735" w:author="Ryan Lemos" w:date="2019-10-07T08:48:00Z">
          <w:pPr>
            <w:pStyle w:val="Fontes"/>
          </w:pPr>
        </w:pPrChange>
      </w:pPr>
    </w:p>
    <w:p w14:paraId="33C3E668" w14:textId="1CC80C1F" w:rsidR="00402C84" w:rsidDel="00681596" w:rsidRDefault="00402C84">
      <w:pPr>
        <w:pStyle w:val="Legenda"/>
        <w:keepNext/>
        <w:jc w:val="both"/>
        <w:rPr>
          <w:del w:id="1736" w:author="Ryan Lemos" w:date="2019-10-07T08:48:00Z"/>
        </w:rPr>
        <w:pPrChange w:id="1737" w:author="Ryan Lemos" w:date="2019-10-07T08:48:00Z">
          <w:pPr>
            <w:pStyle w:val="Legenda"/>
            <w:keepNext/>
          </w:pPr>
        </w:pPrChange>
      </w:pPr>
      <w:bookmarkStart w:id="1738" w:name="_Ref527141178"/>
      <w:del w:id="1739" w:author="Ryan Lemos" w:date="2019-10-07T08:48:00Z">
        <w:r w:rsidDel="00681596">
          <w:delText xml:space="preserve">Figura </w:delText>
        </w:r>
        <w:r w:rsidR="00681596" w:rsidDel="00681596">
          <w:rPr>
            <w:b w:val="0"/>
            <w:iCs w:val="0"/>
          </w:rPr>
          <w:fldChar w:fldCharType="begin"/>
        </w:r>
        <w:r w:rsidR="00681596" w:rsidDel="00681596">
          <w:delInstrText xml:space="preserve"> SEQ Figura \* ARABIC </w:delInstrText>
        </w:r>
        <w:r w:rsidR="00681596" w:rsidDel="00681596">
          <w:rPr>
            <w:b w:val="0"/>
            <w:iCs w:val="0"/>
          </w:rPr>
          <w:fldChar w:fldCharType="separate"/>
        </w:r>
      </w:del>
      <w:del w:id="1740" w:author="Ryan Lemos" w:date="2019-10-05T19:42:00Z">
        <w:r w:rsidR="00054B21" w:rsidDel="00D343FF">
          <w:rPr>
            <w:noProof/>
          </w:rPr>
          <w:delText>16</w:delText>
        </w:r>
      </w:del>
      <w:del w:id="1741" w:author="Ryan Lemos" w:date="2019-10-07T08:48:00Z">
        <w:r w:rsidR="00681596" w:rsidDel="00681596">
          <w:rPr>
            <w:b w:val="0"/>
            <w:iCs w:val="0"/>
            <w:noProof/>
          </w:rPr>
          <w:fldChar w:fldCharType="end"/>
        </w:r>
        <w:bookmarkEnd w:id="1738"/>
        <w:r w:rsidDel="00681596">
          <w:delText xml:space="preserve"> -</w:delText>
        </w:r>
        <w:r w:rsidRPr="009F6613" w:rsidDel="00681596">
          <w:delText xml:space="preserve"> CSS inserido diretamente na tag HTML</w:delText>
        </w:r>
      </w:del>
    </w:p>
    <w:p w14:paraId="7D6B0123" w14:textId="42F1D722" w:rsidR="00D0103C" w:rsidDel="00681596" w:rsidRDefault="00CB768F">
      <w:pPr>
        <w:pStyle w:val="Fontes"/>
        <w:jc w:val="both"/>
        <w:rPr>
          <w:del w:id="1742" w:author="Ryan Lemos" w:date="2019-10-07T08:48:00Z"/>
        </w:rPr>
        <w:pPrChange w:id="1743" w:author="Ryan Lemos" w:date="2019-10-07T08:48:00Z">
          <w:pPr>
            <w:pStyle w:val="Fontes"/>
          </w:pPr>
        </w:pPrChange>
      </w:pPr>
      <w:del w:id="1744" w:author="Ryan Lemos" w:date="2019-10-07T08:48:00Z">
        <w:r w:rsidRPr="00832539" w:rsidDel="00681596">
          <w:rPr>
            <w:b w:val="0"/>
            <w:iCs w:val="0"/>
            <w:noProof/>
            <w:lang w:eastAsia="pt-BR"/>
          </w:rPr>
          <w:drawing>
            <wp:inline distT="0" distB="0" distL="0" distR="0" wp14:anchorId="7A0EB76A" wp14:editId="6B68E316">
              <wp:extent cx="4370070" cy="500529"/>
              <wp:effectExtent l="133350" t="114300" r="125730" b="166370"/>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2"/>
                      <a:stretch>
                        <a:fillRect/>
                      </a:stretch>
                    </pic:blipFill>
                    <pic:spPr>
                      <a:xfrm>
                        <a:off x="0" y="0"/>
                        <a:ext cx="4426611" cy="507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sidDel="00681596">
          <w:rPr>
            <w:noProof/>
          </w:rPr>
          <w:delText xml:space="preserve"> </w:delText>
        </w:r>
      </w:del>
    </w:p>
    <w:p w14:paraId="0D17A85C" w14:textId="2975D689" w:rsidR="00130966" w:rsidDel="00681596" w:rsidRDefault="00130966">
      <w:pPr>
        <w:pStyle w:val="Fontes"/>
        <w:jc w:val="both"/>
        <w:rPr>
          <w:del w:id="1745" w:author="Ryan Lemos" w:date="2019-10-07T08:48:00Z"/>
        </w:rPr>
        <w:pPrChange w:id="1746" w:author="Ryan Lemos" w:date="2019-10-07T08:48:00Z">
          <w:pPr>
            <w:pStyle w:val="Fontes"/>
          </w:pPr>
        </w:pPrChange>
      </w:pPr>
      <w:del w:id="1747" w:author="Ryan Lemos" w:date="2019-10-07T08:48:00Z">
        <w:r w:rsidDel="00681596">
          <w:delText>Fonte: CAELUM, 2018</w:delText>
        </w:r>
        <w:r w:rsidR="00237DB9" w:rsidDel="00681596">
          <w:delText>, p.21</w:delText>
        </w:r>
        <w:r w:rsidDel="00681596">
          <w:delText>.</w:delText>
        </w:r>
      </w:del>
    </w:p>
    <w:p w14:paraId="5FA282A6" w14:textId="77777777" w:rsidR="00322554" w:rsidRDefault="00322554">
      <w:pPr>
        <w:pStyle w:val="Fontes"/>
        <w:jc w:val="both"/>
        <w:pPrChange w:id="1748" w:author="Ryan Lemos" w:date="2019-10-07T08:48:00Z">
          <w:pPr>
            <w:pStyle w:val="Fontes"/>
          </w:pPr>
        </w:pPrChange>
      </w:pPr>
    </w:p>
    <w:p w14:paraId="787B011A" w14:textId="5F1670E2" w:rsidR="00322554" w:rsidRDefault="00681596">
      <w:ins w:id="1749" w:author="Ryan Lemos" w:date="2019-10-07T08:48:00Z">
        <w:r>
          <w:t>O CSS</w:t>
        </w:r>
      </w:ins>
      <w:ins w:id="1750" w:author="Ryan Lemos" w:date="2019-10-07T08:49:00Z">
        <w:r>
          <w:t xml:space="preserve"> trabalha com o conceito de seletores. </w:t>
        </w:r>
      </w:ins>
      <w:del w:id="1751" w:author="Ryan Lemos" w:date="2019-10-07T08:48:00Z">
        <w:r w:rsidR="000451C9" w:rsidDel="00681596">
          <w:delText>Outra maneira de se inserir o CSS é p</w:delText>
        </w:r>
        <w:r w:rsidR="00322554" w:rsidRPr="00322554" w:rsidDel="00681596">
          <w:delText>or</w:delText>
        </w:r>
        <w:r w:rsidR="000451C9" w:rsidDel="00681596">
          <w:delText xml:space="preserve"> meio de</w:delText>
        </w:r>
        <w:r w:rsidR="00322554" w:rsidRPr="00322554" w:rsidDel="00681596">
          <w:delText xml:space="preserve"> uma </w:delText>
        </w:r>
        <w:r w:rsidR="00322554" w:rsidRPr="00952162" w:rsidDel="00681596">
          <w:rPr>
            <w:i/>
          </w:rPr>
          <w:delText>tag</w:delText>
        </w:r>
        <w:r w:rsidR="00322554" w:rsidRPr="00322554" w:rsidDel="00681596">
          <w:delText xml:space="preserve"> </w:delText>
        </w:r>
        <w:r w:rsidR="000451C9" w:rsidDel="00681596">
          <w:delText>HTML</w:delText>
        </w:r>
        <w:r w:rsidR="00322554" w:rsidRPr="00322554" w:rsidDel="00681596">
          <w:delText xml:space="preserve"> denominada ‘</w:delText>
        </w:r>
        <w:r w:rsidR="00322554" w:rsidRPr="00952162" w:rsidDel="00681596">
          <w:rPr>
            <w:i/>
          </w:rPr>
          <w:delText>style</w:delText>
        </w:r>
        <w:r w:rsidR="00322554" w:rsidRPr="00322554" w:rsidDel="00681596">
          <w:delText>’, onde o seletor do elemento deve ser referenciado como na</w:delText>
        </w:r>
        <w:r w:rsidR="005555D4" w:rsidDel="00681596">
          <w:delText xml:space="preserve"> </w:delText>
        </w:r>
        <w:r w:rsidR="005555D4" w:rsidDel="00681596">
          <w:fldChar w:fldCharType="begin"/>
        </w:r>
        <w:r w:rsidR="005555D4" w:rsidDel="00681596">
          <w:delInstrText xml:space="preserve"> REF _Ref527141224 \h </w:delInstrText>
        </w:r>
        <w:r w:rsidR="005555D4" w:rsidDel="00681596">
          <w:fldChar w:fldCharType="separate"/>
        </w:r>
        <w:r w:rsidR="00054B21" w:rsidDel="00681596">
          <w:delText xml:space="preserve">Figura </w:delText>
        </w:r>
        <w:r w:rsidR="00054B21" w:rsidDel="00681596">
          <w:rPr>
            <w:noProof/>
          </w:rPr>
          <w:delText>17</w:delText>
        </w:r>
        <w:r w:rsidR="005555D4" w:rsidDel="00681596">
          <w:fldChar w:fldCharType="end"/>
        </w:r>
        <w:r w:rsidR="00322554" w:rsidRPr="00322554" w:rsidDel="00681596">
          <w:delText xml:space="preserve">. </w:delText>
        </w:r>
      </w:del>
      <w:del w:id="1752" w:author="Ryan Lemos" w:date="2019-10-07T08:49:00Z">
        <w:r w:rsidR="0061287F" w:rsidDel="00681596">
          <w:delText>O</w:delText>
        </w:r>
      </w:del>
      <w:ins w:id="1753" w:author="Ryan Lemos" w:date="2019-10-07T08:49:00Z">
        <w:r>
          <w:t>Um</w:t>
        </w:r>
      </w:ins>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del w:id="1754" w:author="Ryan Lemos" w:date="2019-10-07T11:05:00Z">
        <w:r w:rsidR="005F248C">
          <w:fldChar w:fldCharType="separate"/>
        </w:r>
        <w:r w:rsidR="00054B21" w:rsidDel="00EA672B">
          <w:delText xml:space="preserve">Figura </w:delText>
        </w:r>
        <w:r w:rsidR="00054B21" w:rsidDel="00EA672B">
          <w:rPr>
            <w:noProof/>
          </w:rPr>
          <w:delText>17</w:delText>
        </w:r>
      </w:del>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Del="00681596" w:rsidRDefault="00322554" w:rsidP="00952162">
      <w:pPr>
        <w:pStyle w:val="Fontes"/>
        <w:rPr>
          <w:del w:id="1755" w:author="Ryan Lemos" w:date="2019-10-07T08:49:00Z"/>
        </w:rPr>
      </w:pPr>
      <w:bookmarkStart w:id="1756" w:name="_Ref526690766"/>
    </w:p>
    <w:p w14:paraId="1ACE1E16" w14:textId="53F75F19" w:rsidR="00130966" w:rsidDel="00681596" w:rsidRDefault="00130966" w:rsidP="00952162">
      <w:pPr>
        <w:pStyle w:val="Legenda"/>
        <w:keepNext/>
        <w:rPr>
          <w:del w:id="1757" w:author="Ryan Lemos" w:date="2019-10-07T08:47:00Z"/>
        </w:rPr>
      </w:pPr>
      <w:bookmarkStart w:id="1758" w:name="_Ref527141224"/>
      <w:del w:id="1759" w:author="Ryan Lemos" w:date="2019-10-07T08:47:00Z">
        <w:r w:rsidDel="00681596">
          <w:delText xml:space="preserve">Figura </w:delText>
        </w:r>
        <w:r w:rsidR="00681596" w:rsidDel="00681596">
          <w:rPr>
            <w:b w:val="0"/>
            <w:iCs w:val="0"/>
          </w:rPr>
          <w:fldChar w:fldCharType="begin"/>
        </w:r>
        <w:r w:rsidR="00681596" w:rsidDel="00681596">
          <w:delInstrText xml:space="preserve"> SEQ Figura \* ARABIC </w:delInstrText>
        </w:r>
        <w:r w:rsidR="00681596" w:rsidDel="00681596">
          <w:rPr>
            <w:b w:val="0"/>
            <w:iCs w:val="0"/>
          </w:rPr>
          <w:fldChar w:fldCharType="separate"/>
        </w:r>
      </w:del>
      <w:del w:id="1760" w:author="Ryan Lemos" w:date="2019-10-05T19:42:00Z">
        <w:r w:rsidR="00054B21" w:rsidDel="00D343FF">
          <w:rPr>
            <w:noProof/>
          </w:rPr>
          <w:delText>17</w:delText>
        </w:r>
      </w:del>
      <w:del w:id="1761" w:author="Ryan Lemos" w:date="2019-10-07T08:47:00Z">
        <w:r w:rsidR="00681596" w:rsidDel="00681596">
          <w:rPr>
            <w:b w:val="0"/>
            <w:iCs w:val="0"/>
            <w:noProof/>
          </w:rPr>
          <w:fldChar w:fldCharType="end"/>
        </w:r>
        <w:bookmarkEnd w:id="1756"/>
        <w:bookmarkEnd w:id="1758"/>
        <w:r w:rsidDel="00681596">
          <w:delText xml:space="preserve"> - CSS inserido através da </w:delText>
        </w:r>
        <w:r w:rsidRPr="00952162" w:rsidDel="00681596">
          <w:rPr>
            <w:i/>
          </w:rPr>
          <w:delText>tag style</w:delText>
        </w:r>
      </w:del>
    </w:p>
    <w:p w14:paraId="7064FB45" w14:textId="54081C5F" w:rsidR="00DC4A43" w:rsidDel="00681596" w:rsidRDefault="00CB768F" w:rsidP="00952162">
      <w:pPr>
        <w:pStyle w:val="Fontes"/>
        <w:rPr>
          <w:del w:id="1762" w:author="Ryan Lemos" w:date="2019-10-07T08:47:00Z"/>
        </w:rPr>
      </w:pPr>
      <w:del w:id="1763" w:author="Ryan Lemos" w:date="2019-10-07T08:47:00Z">
        <w:r w:rsidRPr="00832539" w:rsidDel="00681596">
          <w:rPr>
            <w:b w:val="0"/>
            <w:iCs w:val="0"/>
            <w:noProof/>
            <w:lang w:eastAsia="pt-BR"/>
          </w:rPr>
          <w:drawing>
            <wp:inline distT="0" distB="0" distL="0" distR="0" wp14:anchorId="78B5AE0D" wp14:editId="71E9624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3"/>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D0878A1" w14:textId="39741A96" w:rsidR="00130966" w:rsidDel="00681596" w:rsidRDefault="00130966" w:rsidP="00130966">
      <w:pPr>
        <w:pStyle w:val="Fontes"/>
        <w:rPr>
          <w:del w:id="1764" w:author="Ryan Lemos" w:date="2019-10-07T08:47:00Z"/>
        </w:rPr>
      </w:pPr>
      <w:del w:id="1765" w:author="Ryan Lemos" w:date="2019-10-07T08:47:00Z">
        <w:r w:rsidDel="00681596">
          <w:delText>Fonte: CAELUM, 2018</w:delText>
        </w:r>
        <w:r w:rsidR="00237DB9" w:rsidDel="00681596">
          <w:delText>, p.22</w:delText>
        </w:r>
        <w:r w:rsidDel="00681596">
          <w:delText>.</w:delText>
        </w:r>
      </w:del>
    </w:p>
    <w:p w14:paraId="7908AE59" w14:textId="77777777" w:rsidR="00130966" w:rsidDel="00681596" w:rsidRDefault="00130966">
      <w:pPr>
        <w:pStyle w:val="Fontes"/>
        <w:rPr>
          <w:del w:id="1766" w:author="Ryan Lemos" w:date="2019-10-07T08:47:00Z"/>
        </w:rPr>
      </w:pPr>
    </w:p>
    <w:p w14:paraId="5D1581E5" w14:textId="1C104025" w:rsidR="00322554" w:rsidDel="00681596" w:rsidRDefault="000451C9">
      <w:pPr>
        <w:rPr>
          <w:del w:id="1767" w:author="Ryan Lemos" w:date="2019-10-07T08:47:00Z"/>
        </w:rPr>
      </w:pPr>
      <w:del w:id="1768" w:author="Ryan Lemos" w:date="2019-10-07T08:47:00Z">
        <w:r w:rsidDel="00681596">
          <w:delText>A terceira maneira de se estilizar os elementos HTML se dá</w:delText>
        </w:r>
        <w:r w:rsidR="00322554" w:rsidDel="00681596">
          <w:delText xml:space="preserve"> po</w:delText>
        </w:r>
        <w:r w:rsidR="00322554" w:rsidRPr="00322554" w:rsidDel="00681596">
          <w:delText>r meio de um arquivo separado</w:delText>
        </w:r>
        <w:r w:rsidR="00322554" w:rsidDel="00681596">
          <w:delText xml:space="preserve"> </w:delText>
        </w:r>
        <w:r w:rsidDel="00681596">
          <w:delText>como visto</w:delText>
        </w:r>
        <w:r w:rsidR="00322554" w:rsidDel="00681596">
          <w:delText xml:space="preserve"> na </w:delText>
        </w:r>
        <w:r w:rsidR="00322554" w:rsidDel="00681596">
          <w:fldChar w:fldCharType="begin"/>
        </w:r>
        <w:r w:rsidR="00322554" w:rsidDel="00681596">
          <w:delInstrText xml:space="preserve"> REF _Ref527043688 \h </w:delInstrText>
        </w:r>
        <w:r w:rsidR="00322554" w:rsidDel="00681596">
          <w:fldChar w:fldCharType="separate"/>
        </w:r>
        <w:r w:rsidR="00054B21" w:rsidDel="00681596">
          <w:delText xml:space="preserve">Figura </w:delText>
        </w:r>
        <w:r w:rsidR="00054B21" w:rsidDel="00681596">
          <w:rPr>
            <w:noProof/>
          </w:rPr>
          <w:delText>18</w:delText>
        </w:r>
        <w:r w:rsidR="00322554" w:rsidDel="00681596">
          <w:fldChar w:fldCharType="end"/>
        </w:r>
        <w:r w:rsidR="00CB211B" w:rsidDel="00681596">
          <w:delText>, de maneira que o código CSS fique separado da codificação feita em HTML</w:delText>
        </w:r>
        <w:r w:rsidDel="00681596">
          <w:delText xml:space="preserve"> </w:delText>
        </w:r>
        <w:r w:rsidR="00752E3D" w:rsidDel="00681596">
          <w:rPr>
            <w:noProof/>
          </w:rPr>
          <w:delText>(CAELUM, 2018)</w:delText>
        </w:r>
        <w:r w:rsidR="00CB211B" w:rsidDel="00681596">
          <w:delText>.</w:delText>
        </w:r>
        <w:r w:rsidR="00CE64D8" w:rsidDel="00681596">
          <w:delText xml:space="preserve"> </w:delText>
        </w:r>
      </w:del>
    </w:p>
    <w:p w14:paraId="1D2507E2" w14:textId="77777777" w:rsidR="00322554" w:rsidRDefault="00322554">
      <w:pPr>
        <w:pStyle w:val="Fontes"/>
        <w:jc w:val="both"/>
        <w:pPrChange w:id="1769" w:author="Ryan Lemos" w:date="2019-10-07T08:47:00Z">
          <w:pPr>
            <w:pStyle w:val="Fontes"/>
          </w:pPr>
        </w:pPrChange>
      </w:pPr>
    </w:p>
    <w:p w14:paraId="30AC2CD7" w14:textId="69511C79" w:rsidR="00322554" w:rsidRDefault="00322554" w:rsidP="00952162">
      <w:pPr>
        <w:pStyle w:val="Legenda"/>
        <w:keepNext/>
      </w:pPr>
      <w:bookmarkStart w:id="1770" w:name="_Ref527043688"/>
      <w:bookmarkStart w:id="1771" w:name="_Toc21973948"/>
      <w:bookmarkStart w:id="1772" w:name="_Toc22075167"/>
      <w:r>
        <w:t xml:space="preserve">Figura </w:t>
      </w:r>
      <w:r w:rsidR="00AE0D01">
        <w:fldChar w:fldCharType="begin"/>
      </w:r>
      <w:r w:rsidR="00AE0D01">
        <w:instrText xml:space="preserve"> SEQ Figura \* ARABIC </w:instrText>
      </w:r>
      <w:r w:rsidR="00AE0D01">
        <w:fldChar w:fldCharType="separate"/>
      </w:r>
      <w:ins w:id="1773" w:author="Ryan Lemos" w:date="2019-10-14T19:23:00Z">
        <w:r w:rsidR="0002745D">
          <w:rPr>
            <w:noProof/>
          </w:rPr>
          <w:t>15</w:t>
        </w:r>
      </w:ins>
      <w:del w:id="1774" w:author="Ryan Lemos" w:date="2019-10-05T19:42:00Z">
        <w:r w:rsidR="00054B21" w:rsidDel="00D343FF">
          <w:rPr>
            <w:noProof/>
          </w:rPr>
          <w:delText>18</w:delText>
        </w:r>
      </w:del>
      <w:r w:rsidR="00AE0D01">
        <w:rPr>
          <w:noProof/>
        </w:rPr>
        <w:fldChar w:fldCharType="end"/>
      </w:r>
      <w:bookmarkEnd w:id="1770"/>
      <w:r>
        <w:t xml:space="preserve"> </w:t>
      </w:r>
      <w:del w:id="1775" w:author="Ryan Lemos" w:date="2019-10-07T08:48:00Z">
        <w:r w:rsidDel="00681596">
          <w:delText>-</w:delText>
        </w:r>
      </w:del>
      <w:ins w:id="1776" w:author="Ryan Lemos" w:date="2019-10-07T08:48:00Z">
        <w:r w:rsidR="00681596">
          <w:t>–</w:t>
        </w:r>
      </w:ins>
      <w:r>
        <w:t xml:space="preserve"> </w:t>
      </w:r>
      <w:del w:id="1777" w:author="Ryan Lemos" w:date="2019-10-07T08:48:00Z">
        <w:r w:rsidRPr="00CB6BC3" w:rsidDel="00681596">
          <w:delText>CSS contido no arquivo estilos.css</w:delText>
        </w:r>
      </w:del>
      <w:ins w:id="1778" w:author="Ryan Lemos" w:date="2019-10-07T08:48:00Z">
        <w:r w:rsidR="00681596">
          <w:t xml:space="preserve">Exemplo de um seletor </w:t>
        </w:r>
      </w:ins>
      <w:ins w:id="1779" w:author="Ryan Lemos" w:date="2019-10-07T08:50:00Z">
        <w:r w:rsidR="00681596">
          <w:t>CSS</w:t>
        </w:r>
      </w:ins>
      <w:bookmarkEnd w:id="1771"/>
      <w:bookmarkEnd w:id="1772"/>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4"/>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Del="00681596" w:rsidRDefault="00322554" w:rsidP="00952162">
      <w:pPr>
        <w:pStyle w:val="Fontes"/>
        <w:rPr>
          <w:del w:id="1780" w:author="Ryan Lemos" w:date="2019-10-07T08:46:00Z"/>
        </w:rPr>
      </w:pPr>
    </w:p>
    <w:p w14:paraId="772DBE98" w14:textId="38783905" w:rsidR="00CB211B" w:rsidDel="00681596" w:rsidRDefault="00A80249">
      <w:pPr>
        <w:ind w:firstLine="0"/>
        <w:rPr>
          <w:del w:id="1781" w:author="Ryan Lemos" w:date="2019-10-07T08:46:00Z"/>
        </w:rPr>
        <w:pPrChange w:id="1782" w:author="Ryan Lemos" w:date="2019-10-07T08:46:00Z">
          <w:pPr/>
        </w:pPrChange>
      </w:pPr>
      <w:del w:id="1783" w:author="Ryan Lemos" w:date="2019-10-07T08:46:00Z">
        <w:r w:rsidDel="00681596">
          <w:delText xml:space="preserve">A sintaxe CSS segue o modelo descrito pela </w:delText>
        </w:r>
        <w:r w:rsidDel="00681596">
          <w:fldChar w:fldCharType="begin"/>
        </w:r>
        <w:r w:rsidDel="00681596">
          <w:delInstrText xml:space="preserve"> REF _Ref527141224 \h </w:delInstrText>
        </w:r>
        <w:r w:rsidDel="00681596">
          <w:fldChar w:fldCharType="separate"/>
        </w:r>
        <w:r w:rsidR="00054B21" w:rsidDel="00681596">
          <w:delText xml:space="preserve">Figura </w:delText>
        </w:r>
        <w:r w:rsidR="00054B21" w:rsidDel="00681596">
          <w:rPr>
            <w:noProof/>
          </w:rPr>
          <w:delText>17</w:delText>
        </w:r>
        <w:r w:rsidDel="00681596">
          <w:fldChar w:fldCharType="end"/>
        </w:r>
        <w:r w:rsidDel="00681596">
          <w:delText xml:space="preserve">. </w:delText>
        </w:r>
        <w:r w:rsidR="001B67AB" w:rsidDel="00681596">
          <w:delText>A única diferença é que p</w:delText>
        </w:r>
        <w:r w:rsidR="00CB211B" w:rsidDel="00681596">
          <w:delText>ara utilizar</w:delText>
        </w:r>
        <w:r w:rsidR="000451C9" w:rsidDel="00681596">
          <w:delText xml:space="preserve"> a estilização contida</w:delText>
        </w:r>
        <w:r w:rsidR="00CB211B" w:rsidDel="00681596">
          <w:delText xml:space="preserve"> </w:delText>
        </w:r>
        <w:r w:rsidR="000451C9" w:rsidDel="00681596">
          <w:delText>n</w:delText>
        </w:r>
        <w:r w:rsidR="00CB211B" w:rsidDel="00681596">
          <w:delText>o arquivo CSS no</w:delText>
        </w:r>
        <w:r w:rsidR="000451C9" w:rsidDel="00681596">
          <w:delText xml:space="preserve"> documento</w:delText>
        </w:r>
        <w:r w:rsidR="00CB211B" w:rsidDel="00681596">
          <w:delText xml:space="preserve"> HTML</w:delText>
        </w:r>
        <w:r w:rsidR="000451C9" w:rsidDel="00681596">
          <w:delText xml:space="preserve"> d</w:delText>
        </w:r>
        <w:r w:rsidR="00CB211B" w:rsidDel="00681596">
          <w:delText xml:space="preserve">eve-se utilizar no código HTML uma </w:delText>
        </w:r>
        <w:r w:rsidR="00CB211B" w:rsidRPr="00952162" w:rsidDel="00681596">
          <w:rPr>
            <w:i/>
          </w:rPr>
          <w:delText>tag</w:delText>
        </w:r>
        <w:r w:rsidR="005F248C" w:rsidDel="00681596">
          <w:rPr>
            <w:i/>
          </w:rPr>
          <w:delText xml:space="preserve"> </w:delText>
        </w:r>
        <w:r w:rsidR="000451C9" w:rsidDel="00681596">
          <w:delText>‘</w:delText>
        </w:r>
        <w:r w:rsidR="00CB211B" w:rsidRPr="00952162" w:rsidDel="00681596">
          <w:rPr>
            <w:i/>
          </w:rPr>
          <w:delText>link</w:delText>
        </w:r>
        <w:r w:rsidR="000451C9" w:rsidRPr="00952162" w:rsidDel="00681596">
          <w:delText>’</w:delText>
        </w:r>
        <w:r w:rsidR="00406AB2" w:rsidDel="00681596">
          <w:delText>.</w:delText>
        </w:r>
        <w:r w:rsidR="000451C9" w:rsidDel="00681596">
          <w:delText xml:space="preserve"> A </w:delText>
        </w:r>
        <w:r w:rsidR="000451C9" w:rsidRPr="00952162" w:rsidDel="00681596">
          <w:rPr>
            <w:i/>
          </w:rPr>
          <w:delText>tag</w:delText>
        </w:r>
        <w:r w:rsidR="000451C9" w:rsidDel="00681596">
          <w:delText xml:space="preserve"> </w:delText>
        </w:r>
        <w:r w:rsidR="005F248C" w:rsidDel="00681596">
          <w:delText>‘</w:delText>
        </w:r>
        <w:r w:rsidR="000451C9" w:rsidRPr="00952162" w:rsidDel="00681596">
          <w:rPr>
            <w:i/>
          </w:rPr>
          <w:delText>link</w:delText>
        </w:r>
        <w:r w:rsidR="005F248C" w:rsidDel="00681596">
          <w:rPr>
            <w:i/>
          </w:rPr>
          <w:delText>’</w:delText>
        </w:r>
        <w:r w:rsidR="00CB211B" w:rsidDel="00681596">
          <w:delText xml:space="preserve"> é responsável por carregar e possibilitar o uso dos estilos</w:delText>
        </w:r>
        <w:r w:rsidR="000451C9" w:rsidDel="00681596">
          <w:delText xml:space="preserve"> a partir de</w:delText>
        </w:r>
        <w:r w:rsidR="00CB211B" w:rsidDel="00681596">
          <w:delText xml:space="preserve"> um arquivo externo. Para indicar a localização do arquivo CSS, deve-se utilizar um atributo da </w:delText>
        </w:r>
        <w:r w:rsidR="00CB211B" w:rsidRPr="00952162" w:rsidDel="00681596">
          <w:rPr>
            <w:i/>
          </w:rPr>
          <w:delText>tag</w:delText>
        </w:r>
        <w:r w:rsidR="00CB211B" w:rsidDel="00681596">
          <w:delText xml:space="preserve"> </w:delText>
        </w:r>
        <w:r w:rsidR="005F248C" w:rsidDel="00681596">
          <w:delText>‘</w:delText>
        </w:r>
        <w:r w:rsidR="00CB211B" w:rsidRPr="00952162" w:rsidDel="00681596">
          <w:rPr>
            <w:i/>
          </w:rPr>
          <w:delText>link</w:delText>
        </w:r>
        <w:r w:rsidR="005F248C" w:rsidDel="00681596">
          <w:rPr>
            <w:i/>
          </w:rPr>
          <w:delText>’</w:delText>
        </w:r>
        <w:r w:rsidR="00CB211B" w:rsidDel="00681596">
          <w:rPr>
            <w:i/>
          </w:rPr>
          <w:delText xml:space="preserve"> </w:delText>
        </w:r>
        <w:r w:rsidR="00CB211B" w:rsidDel="00681596">
          <w:delText xml:space="preserve">chamado </w:delText>
        </w:r>
        <w:r w:rsidR="005F248C" w:rsidDel="00681596">
          <w:delText>‘</w:delText>
        </w:r>
        <w:r w:rsidR="00CB211B" w:rsidDel="00681596">
          <w:delText>href</w:delText>
        </w:r>
        <w:r w:rsidR="005F248C" w:rsidDel="00681596">
          <w:delText>’</w:delText>
        </w:r>
        <w:r w:rsidR="00CB211B" w:rsidDel="00681596">
          <w:delText>, e nesse atributo</w:delText>
        </w:r>
        <w:r w:rsidR="000451C9" w:rsidDel="00681596">
          <w:delText xml:space="preserve"> </w:delText>
        </w:r>
        <w:r w:rsidR="00CB211B" w:rsidDel="00681596">
          <w:delText xml:space="preserve">indicar o caminho até o arquivo de estilos, conforme demonstrado na </w:delText>
        </w:r>
        <w:r w:rsidR="00CB211B" w:rsidDel="00681596">
          <w:fldChar w:fldCharType="begin"/>
        </w:r>
        <w:r w:rsidR="00CB211B" w:rsidDel="00681596">
          <w:delInstrText xml:space="preserve"> REF _Ref526690737 \h </w:delInstrText>
        </w:r>
        <w:r w:rsidR="00CB211B" w:rsidDel="00681596">
          <w:fldChar w:fldCharType="separate"/>
        </w:r>
        <w:r w:rsidR="00054B21" w:rsidDel="00681596">
          <w:delText xml:space="preserve">Figura </w:delText>
        </w:r>
        <w:r w:rsidR="00054B21" w:rsidDel="00681596">
          <w:rPr>
            <w:noProof/>
          </w:rPr>
          <w:delText>19</w:delText>
        </w:r>
        <w:r w:rsidR="00CB211B" w:rsidDel="00681596">
          <w:fldChar w:fldCharType="end"/>
        </w:r>
        <w:r w:rsidR="00CB211B" w:rsidDel="00681596">
          <w:delText>. O estilo criado</w:delText>
        </w:r>
        <w:r w:rsidR="001B67AB" w:rsidDel="00681596">
          <w:delText xml:space="preserve"> na </w:delText>
        </w:r>
        <w:r w:rsidR="001B67AB" w:rsidDel="00681596">
          <w:fldChar w:fldCharType="begin"/>
        </w:r>
        <w:r w:rsidR="001B67AB" w:rsidDel="00681596">
          <w:delInstrText xml:space="preserve"> REF _Ref527043688 \h </w:delInstrText>
        </w:r>
        <w:r w:rsidR="001B67AB" w:rsidDel="00681596">
          <w:fldChar w:fldCharType="separate"/>
        </w:r>
        <w:r w:rsidR="00054B21" w:rsidDel="00681596">
          <w:delText xml:space="preserve">Figura </w:delText>
        </w:r>
        <w:r w:rsidR="00054B21" w:rsidDel="00681596">
          <w:rPr>
            <w:noProof/>
          </w:rPr>
          <w:delText>18</w:delText>
        </w:r>
        <w:r w:rsidR="001B67AB" w:rsidDel="00681596">
          <w:fldChar w:fldCharType="end"/>
        </w:r>
        <w:r w:rsidR="00CB211B" w:rsidDel="00681596">
          <w:delText xml:space="preserve"> é utilizado na </w:delText>
        </w:r>
        <w:r w:rsidR="00CB211B" w:rsidRPr="00952162" w:rsidDel="00681596">
          <w:rPr>
            <w:i/>
          </w:rPr>
          <w:delText>tag</w:delText>
        </w:r>
        <w:r w:rsidR="00CB211B" w:rsidDel="00681596">
          <w:delText xml:space="preserve"> &lt;p&gt; do documento HTML</w:delText>
        </w:r>
        <w:r w:rsidR="001B67AB" w:rsidDel="00681596">
          <w:delText xml:space="preserve"> da </w:delText>
        </w:r>
        <w:r w:rsidR="001B67AB" w:rsidDel="00681596">
          <w:fldChar w:fldCharType="begin"/>
        </w:r>
        <w:r w:rsidR="001B67AB" w:rsidDel="00681596">
          <w:delInstrText xml:space="preserve"> REF _Ref526690737 \h </w:delInstrText>
        </w:r>
        <w:r w:rsidR="001B67AB" w:rsidDel="00681596">
          <w:fldChar w:fldCharType="separate"/>
        </w:r>
        <w:r w:rsidR="00054B21" w:rsidDel="00681596">
          <w:delText xml:space="preserve">Figura </w:delText>
        </w:r>
        <w:r w:rsidR="00054B21" w:rsidDel="00681596">
          <w:rPr>
            <w:noProof/>
          </w:rPr>
          <w:delText>19</w:delText>
        </w:r>
        <w:r w:rsidR="001B67AB" w:rsidDel="00681596">
          <w:fldChar w:fldCharType="end"/>
        </w:r>
        <w:r w:rsidR="00406AB2" w:rsidDel="00681596">
          <w:delText xml:space="preserve"> </w:delText>
        </w:r>
        <w:r w:rsidR="00752E3D" w:rsidDel="00681596">
          <w:rPr>
            <w:noProof/>
          </w:rPr>
          <w:delText>(CAELUM, 2018)</w:delText>
        </w:r>
        <w:r w:rsidR="00CB211B" w:rsidDel="00681596">
          <w:delText>.</w:delText>
        </w:r>
      </w:del>
    </w:p>
    <w:p w14:paraId="30F5D0B8" w14:textId="77777777" w:rsidR="000451C9" w:rsidRPr="00CB211B" w:rsidDel="00681596" w:rsidRDefault="000451C9">
      <w:pPr>
        <w:ind w:firstLine="0"/>
        <w:rPr>
          <w:del w:id="1784" w:author="Ryan Lemos" w:date="2019-10-07T08:46:00Z"/>
        </w:rPr>
        <w:pPrChange w:id="1785" w:author="Ryan Lemos" w:date="2019-10-07T08:46:00Z">
          <w:pPr/>
        </w:pPrChange>
      </w:pPr>
    </w:p>
    <w:p w14:paraId="6154F44A" w14:textId="025B6D0B" w:rsidR="00130966" w:rsidDel="00681596" w:rsidRDefault="00130966">
      <w:pPr>
        <w:pStyle w:val="Legenda"/>
        <w:keepNext/>
        <w:jc w:val="both"/>
        <w:rPr>
          <w:del w:id="1786" w:author="Ryan Lemos" w:date="2019-10-07T08:46:00Z"/>
        </w:rPr>
        <w:pPrChange w:id="1787" w:author="Ryan Lemos" w:date="2019-10-07T08:46:00Z">
          <w:pPr>
            <w:pStyle w:val="Legenda"/>
            <w:keepNext/>
          </w:pPr>
        </w:pPrChange>
      </w:pPr>
      <w:bookmarkStart w:id="1788" w:name="_Ref526690737"/>
      <w:del w:id="1789" w:author="Ryan Lemos" w:date="2019-10-07T08:46:00Z">
        <w:r w:rsidDel="00681596">
          <w:delText xml:space="preserve">Figura </w:delText>
        </w:r>
        <w:r w:rsidR="00681596" w:rsidDel="00681596">
          <w:rPr>
            <w:b w:val="0"/>
            <w:iCs w:val="0"/>
          </w:rPr>
          <w:fldChar w:fldCharType="begin"/>
        </w:r>
        <w:r w:rsidR="00681596" w:rsidDel="00681596">
          <w:delInstrText xml:space="preserve"> SEQ Figura \* ARABIC </w:delInstrText>
        </w:r>
        <w:r w:rsidR="00681596" w:rsidDel="00681596">
          <w:rPr>
            <w:b w:val="0"/>
            <w:iCs w:val="0"/>
          </w:rPr>
          <w:fldChar w:fldCharType="separate"/>
        </w:r>
      </w:del>
      <w:del w:id="1790" w:author="Ryan Lemos" w:date="2019-10-05T19:42:00Z">
        <w:r w:rsidR="00054B21" w:rsidDel="00D343FF">
          <w:rPr>
            <w:noProof/>
          </w:rPr>
          <w:delText>19</w:delText>
        </w:r>
      </w:del>
      <w:del w:id="1791" w:author="Ryan Lemos" w:date="2019-10-07T08:46:00Z">
        <w:r w:rsidR="00681596" w:rsidDel="00681596">
          <w:rPr>
            <w:b w:val="0"/>
            <w:iCs w:val="0"/>
            <w:noProof/>
          </w:rPr>
          <w:fldChar w:fldCharType="end"/>
        </w:r>
        <w:bookmarkEnd w:id="1788"/>
        <w:r w:rsidDel="00681596">
          <w:delText xml:space="preserve"> - CSS inserido através de um arquivo externo</w:delText>
        </w:r>
      </w:del>
    </w:p>
    <w:p w14:paraId="132CA5BC" w14:textId="73DB2D47" w:rsidR="00DC4A43" w:rsidDel="00681596" w:rsidRDefault="00CB768F">
      <w:pPr>
        <w:pStyle w:val="Fontes"/>
        <w:jc w:val="both"/>
        <w:rPr>
          <w:del w:id="1792" w:author="Ryan Lemos" w:date="2019-10-07T08:46:00Z"/>
        </w:rPr>
        <w:pPrChange w:id="1793" w:author="Ryan Lemos" w:date="2019-10-07T08:46:00Z">
          <w:pPr>
            <w:pStyle w:val="Fontes"/>
          </w:pPr>
        </w:pPrChange>
      </w:pPr>
      <w:del w:id="1794" w:author="Ryan Lemos" w:date="2019-10-07T08:46:00Z">
        <w:r w:rsidRPr="00832539" w:rsidDel="00681596">
          <w:rPr>
            <w:b w:val="0"/>
            <w:iCs w:val="0"/>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5"/>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32DED186" w14:textId="1CB79C1E" w:rsidR="00130966" w:rsidDel="00681596" w:rsidRDefault="00130966">
      <w:pPr>
        <w:pStyle w:val="Fontes"/>
        <w:jc w:val="both"/>
        <w:rPr>
          <w:del w:id="1795" w:author="Ryan Lemos" w:date="2019-10-07T08:43:00Z"/>
        </w:rPr>
        <w:pPrChange w:id="1796" w:author="Ryan Lemos" w:date="2019-10-07T08:46:00Z">
          <w:pPr>
            <w:pStyle w:val="Fontes"/>
          </w:pPr>
        </w:pPrChange>
      </w:pPr>
      <w:del w:id="1797" w:author="Ryan Lemos" w:date="2019-10-07T08:46:00Z">
        <w:r w:rsidDel="00681596">
          <w:delText>Fonte: CAELUM, 2018</w:delText>
        </w:r>
        <w:r w:rsidR="00237DB9" w:rsidDel="00681596">
          <w:delText>, p.22</w:delText>
        </w:r>
        <w:r w:rsidDel="00681596">
          <w:delText>.</w:delText>
        </w:r>
      </w:del>
    </w:p>
    <w:p w14:paraId="1C44D40A" w14:textId="5FCF0BE7" w:rsidR="005E32C9" w:rsidRPr="009B3841" w:rsidDel="00681596" w:rsidRDefault="005E32C9">
      <w:pPr>
        <w:ind w:firstLine="0"/>
        <w:rPr>
          <w:del w:id="1798" w:author="Ryan Lemos" w:date="2019-10-07T08:43:00Z"/>
        </w:rPr>
      </w:pPr>
    </w:p>
    <w:p w14:paraId="17874160" w14:textId="4AECE6C4" w:rsidR="00705B26" w:rsidDel="00681596" w:rsidRDefault="00705B26">
      <w:pPr>
        <w:pStyle w:val="Fontes"/>
        <w:jc w:val="both"/>
        <w:rPr>
          <w:del w:id="1799" w:author="Ryan Lemos" w:date="2019-10-07T08:47:00Z"/>
        </w:rPr>
        <w:pPrChange w:id="1800" w:author="Ryan Lemos" w:date="2019-10-07T08:46:00Z">
          <w:pPr>
            <w:pStyle w:val="Ttulo4"/>
          </w:pPr>
        </w:pPrChange>
      </w:pPr>
      <w:del w:id="1801" w:author="Ryan Lemos" w:date="2019-10-07T08:43:00Z">
        <w:r w:rsidDel="00681596">
          <w:delText>MaterializeCSS</w:delText>
        </w:r>
      </w:del>
    </w:p>
    <w:p w14:paraId="3AE3CD20" w14:textId="77777777" w:rsidR="00705B26" w:rsidRDefault="00705B26">
      <w:pPr>
        <w:pStyle w:val="Fontes"/>
        <w:jc w:val="both"/>
        <w:pPrChange w:id="1802" w:author="Ryan Lemos" w:date="2019-10-07T08:47:00Z">
          <w:pPr/>
        </w:pPrChange>
      </w:pPr>
    </w:p>
    <w:p w14:paraId="504128E1" w14:textId="604955D0" w:rsidR="00705B26" w:rsidRPr="001E0BCC" w:rsidRDefault="006C52DB" w:rsidP="00705B26">
      <w:r>
        <w:t xml:space="preserve">O </w:t>
      </w:r>
      <w:proofErr w:type="spellStart"/>
      <w:r>
        <w:t>MaterializeCSS</w:t>
      </w:r>
      <w:proofErr w:type="spellEnd"/>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del w:id="1803" w:author="Ryan Lemos" w:date="2019-10-13T15:26:00Z">
        <w:r w:rsidR="001B55B1" w:rsidDel="001E0BCC">
          <w:delText xml:space="preserve"> (MATERIALIZE, 2019)</w:delText>
        </w:r>
      </w:del>
      <w:r w:rsidR="0022253C">
        <w:t xml:space="preserve">. </w:t>
      </w:r>
      <w:r w:rsidR="008051B4">
        <w:t>O Materialize detém uma grande quantidade de elementos, o que a</w:t>
      </w:r>
      <w:r w:rsidR="001B55B1">
        <w:t>uxilia ao desenvolvedor na hora de desenvolver as interfaces de interação com o usuário.</w:t>
      </w:r>
      <w:ins w:id="1804" w:author="Ryan Lemos" w:date="2019-10-13T15:25:00Z">
        <w:r w:rsidR="001E0BCC">
          <w:t xml:space="preserve"> Além disso conta com um conjunto de ícones desenvolvidos pela </w:t>
        </w:r>
      </w:ins>
      <w:ins w:id="1805" w:author="Ryan Lemos" w:date="2019-10-13T15:26:00Z">
        <w:r w:rsidR="001E0BCC">
          <w:t>G</w:t>
        </w:r>
      </w:ins>
      <w:ins w:id="1806" w:author="Ryan Lemos" w:date="2019-10-13T15:25:00Z">
        <w:r w:rsidR="001E0BCC">
          <w:t xml:space="preserve">oogle </w:t>
        </w:r>
      </w:ins>
      <w:ins w:id="1807" w:author="Ryan Lemos" w:date="2019-10-13T15:26:00Z">
        <w:r w:rsidR="001E0BCC">
          <w:t xml:space="preserve">chamados de Material </w:t>
        </w:r>
        <w:proofErr w:type="spellStart"/>
        <w:r w:rsidR="001E0BCC" w:rsidRPr="001E0BCC">
          <w:rPr>
            <w:i/>
            <w:iCs/>
            <w:rPrChange w:id="1808" w:author="Ryan Lemos" w:date="2019-10-13T15:26:00Z">
              <w:rPr/>
            </w:rPrChange>
          </w:rPr>
          <w:t>Icons</w:t>
        </w:r>
        <w:proofErr w:type="spellEnd"/>
        <w:r w:rsidR="001E0BCC">
          <w:t xml:space="preserve"> que também são utilizados em smartphones com sistema Android (MATERIALIZE, 2019).</w:t>
        </w:r>
      </w:ins>
    </w:p>
    <w:p w14:paraId="6ECA1AEC" w14:textId="77777777" w:rsidR="00705B26" w:rsidRPr="008051B4" w:rsidRDefault="00705B26" w:rsidP="00596E44"/>
    <w:p w14:paraId="5A77D21C" w14:textId="77777777" w:rsidR="008D625B" w:rsidRDefault="00D61CB9" w:rsidP="00952162">
      <w:pPr>
        <w:pStyle w:val="Ttulo4"/>
      </w:pPr>
      <w:bookmarkStart w:id="1809" w:name="_Toc22075286"/>
      <w:proofErr w:type="spellStart"/>
      <w:r w:rsidRPr="003635FC">
        <w:t>J</w:t>
      </w:r>
      <w:r w:rsidR="0034001E" w:rsidRPr="003635FC">
        <w:t>ava</w:t>
      </w:r>
      <w:r w:rsidRPr="003635FC">
        <w:t>S</w:t>
      </w:r>
      <w:r w:rsidR="0034001E" w:rsidRPr="003635FC">
        <w:t>cript</w:t>
      </w:r>
      <w:proofErr w:type="spellEnd"/>
      <w:r w:rsidR="004B14A6">
        <w:t xml:space="preserve"> (</w:t>
      </w:r>
      <w:commentRangeStart w:id="1810"/>
      <w:r w:rsidR="004B14A6">
        <w:t>JS</w:t>
      </w:r>
      <w:commentRangeEnd w:id="1810"/>
      <w:r w:rsidR="00172A13">
        <w:rPr>
          <w:rStyle w:val="Refdecomentrio"/>
          <w:iCs w:val="0"/>
        </w:rPr>
        <w:commentReference w:id="1810"/>
      </w:r>
      <w:r w:rsidR="004B14A6">
        <w:t>)</w:t>
      </w:r>
      <w:bookmarkEnd w:id="1809"/>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3942097B" w:rsidR="00BF4602" w:rsidDel="00172A13" w:rsidRDefault="00C77717">
      <w:pPr>
        <w:rPr>
          <w:del w:id="1811" w:author="Ryan Lemos" w:date="2019-10-07T19:59:00Z"/>
        </w:rPr>
      </w:pPr>
      <w:r>
        <w:lastRenderedPageBreak/>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6F2975">
        <w:rPr>
          <w:i/>
          <w:iCs/>
          <w:rPrChange w:id="1812" w:author="Ryan Lemos" w:date="2019-10-07T20:15:00Z">
            <w:rPr/>
          </w:rPrChange>
        </w:rPr>
        <w:t>browsers</w:t>
      </w:r>
      <w:ins w:id="1813" w:author="Ryan Lemos" w:date="2019-10-07T20:15:00Z">
        <w:r w:rsidR="006F2975">
          <w:t xml:space="preserve"> (ou navegadores</w:t>
        </w:r>
        <w:r w:rsidR="006F2975" w:rsidRPr="006F2975">
          <w:rPr>
            <w:rPrChange w:id="1814" w:author="Ryan Lemos" w:date="2019-10-07T20:15:00Z">
              <w:rPr>
                <w:i/>
                <w:iCs/>
              </w:rPr>
            </w:rPrChange>
          </w:rPr>
          <w:t>)</w:t>
        </w:r>
      </w:ins>
      <w:r w:rsidR="003C5F5F">
        <w:t>,</w:t>
      </w:r>
      <w:r w:rsidR="00406AB2">
        <w:t xml:space="preserve"> </w:t>
      </w:r>
      <w:del w:id="1815" w:author="Ryan Lemos" w:date="2019-10-07T20:15:00Z">
        <w:r w:rsidR="00406AB2" w:rsidDel="006F2975">
          <w:delText xml:space="preserve">e os </w:delText>
        </w:r>
        <w:r w:rsidR="00406AB2" w:rsidRPr="00952162" w:rsidDel="006F2975">
          <w:rPr>
            <w:i/>
          </w:rPr>
          <w:delText>web</w:delText>
        </w:r>
        <w:r w:rsidR="00406AB2" w:rsidDel="006F2975">
          <w:delText xml:space="preserve"> browsers </w:delText>
        </w:r>
      </w:del>
      <w:r w:rsidR="00406AB2">
        <w:t>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del w:id="1816" w:author="Ryan Lemos" w:date="2019-10-07T20:15:00Z">
        <w:r w:rsidR="00D16277" w:rsidDel="006F2975">
          <w:delText>.</w:delText>
        </w:r>
        <w:r w:rsidR="009573AF" w:rsidDel="006F2975">
          <w:delText xml:space="preserve"> </w:delText>
        </w:r>
        <w:r w:rsidDel="006F2975">
          <w:delText xml:space="preserve">O </w:delText>
        </w:r>
        <w:r w:rsidR="009573AF" w:rsidDel="006F2975">
          <w:delText>intuito</w:delText>
        </w:r>
        <w:r w:rsidDel="006F2975">
          <w:delText xml:space="preserve"> da linguagem</w:delText>
        </w:r>
        <w:r w:rsidR="009573AF" w:rsidDel="006F2975">
          <w:delText xml:space="preserve"> é prover dinamicidade aos conteúdos</w:delText>
        </w:r>
        <w:r w:rsidDel="006F2975">
          <w:delText>,</w:delText>
        </w:r>
        <w:r w:rsidR="009573AF" w:rsidDel="006F2975">
          <w:delText xml:space="preserve"> </w:delText>
        </w:r>
        <w:r w:rsidR="00ED455B" w:rsidDel="006F2975">
          <w:delText xml:space="preserve">uma vez que o HTML e o CSS </w:delText>
        </w:r>
        <w:r w:rsidR="0073374B" w:rsidDel="006F2975">
          <w:delText>provêm</w:delText>
        </w:r>
        <w:r w:rsidR="00ED455B" w:rsidDel="006F2975">
          <w:delText xml:space="preserve"> conteúdo estático </w:delText>
        </w:r>
        <w:r w:rsidR="00EC07D0" w:rsidDel="006F2975">
          <w:delText xml:space="preserve">a um documento </w:delText>
        </w:r>
        <w:r w:rsidR="00EC07D0" w:rsidRPr="00E95C78" w:rsidDel="006F2975">
          <w:rPr>
            <w:i/>
          </w:rPr>
          <w:delText>web</w:delText>
        </w:r>
        <w:r w:rsidR="000451C9" w:rsidDel="006F2975">
          <w:delText xml:space="preserve"> </w:delText>
        </w:r>
        <w:r w:rsidR="00752E3D" w:rsidDel="006F2975">
          <w:rPr>
            <w:noProof/>
          </w:rPr>
          <w:delText>(CAELUM, 2018)</w:delText>
        </w:r>
      </w:del>
      <w:r w:rsidR="00B9770A">
        <w:t>.</w:t>
      </w:r>
      <w:ins w:id="1817" w:author="Ryan Lemos" w:date="2019-10-07T20:15:00Z">
        <w:r w:rsidR="006F2975">
          <w:t xml:space="preserve"> Então o </w:t>
        </w:r>
      </w:ins>
      <w:ins w:id="1818" w:author="Ryan Lemos" w:date="2019-10-07T20:16:00Z">
        <w:r w:rsidR="006F2975">
          <w:t xml:space="preserve">navegador tem um papel de interpretador não somente de códigos </w:t>
        </w:r>
        <w:proofErr w:type="spellStart"/>
        <w:r w:rsidR="006F2975">
          <w:t>JavaScript</w:t>
        </w:r>
        <w:proofErr w:type="spellEnd"/>
        <w:r w:rsidR="006F2975">
          <w:t xml:space="preserve">, mas também de HTML (seção </w:t>
        </w:r>
      </w:ins>
      <w:ins w:id="1819" w:author="Ryan Lemos" w:date="2019-10-13T15:28:00Z">
        <w:r w:rsidR="00A768C5">
          <w:fldChar w:fldCharType="begin"/>
        </w:r>
        <w:r w:rsidR="00A768C5">
          <w:instrText xml:space="preserve"> REF _Ref21872934 \r \h </w:instrText>
        </w:r>
      </w:ins>
      <w:r w:rsidR="00A768C5">
        <w:fldChar w:fldCharType="separate"/>
      </w:r>
      <w:ins w:id="1820" w:author="Ryan Lemos" w:date="2019-10-14T19:23:00Z">
        <w:r w:rsidR="0002745D">
          <w:t>2.2.4.2</w:t>
        </w:r>
      </w:ins>
      <w:ins w:id="1821" w:author="Ryan Lemos" w:date="2019-10-13T15:28:00Z">
        <w:r w:rsidR="00A768C5">
          <w:fldChar w:fldCharType="end"/>
        </w:r>
      </w:ins>
      <w:ins w:id="1822" w:author="Ryan Lemos" w:date="2019-10-07T20:16:00Z">
        <w:r w:rsidR="006F2975">
          <w:t xml:space="preserve">) e CSS (seção </w:t>
        </w:r>
      </w:ins>
      <w:del w:id="1823" w:author="Ryan Lemos" w:date="2019-10-07T20:16:00Z">
        <w:r w:rsidR="000C31AC" w:rsidDel="006F2975">
          <w:delText xml:space="preserve"> </w:delText>
        </w:r>
      </w:del>
      <w:ins w:id="1824" w:author="Ryan Lemos" w:date="2019-10-13T15:28:00Z">
        <w:r w:rsidR="00A768C5">
          <w:fldChar w:fldCharType="begin"/>
        </w:r>
        <w:r w:rsidR="00A768C5">
          <w:instrText xml:space="preserve"> REF _Ref21872944 \r \h </w:instrText>
        </w:r>
      </w:ins>
      <w:r w:rsidR="00A768C5">
        <w:fldChar w:fldCharType="separate"/>
      </w:r>
      <w:ins w:id="1825" w:author="Ryan Lemos" w:date="2019-10-14T19:23:00Z">
        <w:r w:rsidR="0002745D">
          <w:t>2.2.4.3</w:t>
        </w:r>
      </w:ins>
      <w:ins w:id="1826" w:author="Ryan Lemos" w:date="2019-10-13T15:28:00Z">
        <w:r w:rsidR="00A768C5">
          <w:fldChar w:fldCharType="end"/>
        </w:r>
      </w:ins>
      <w:ins w:id="1827" w:author="Ryan Lemos" w:date="2019-10-07T20:16:00Z">
        <w:r w:rsidR="006F2975">
          <w:t>). Os navegadores modernos</w:t>
        </w:r>
      </w:ins>
      <w:ins w:id="1828" w:author="Ryan Lemos" w:date="2019-10-07T20:32:00Z">
        <w:r w:rsidR="00E53873">
          <w:t>, como o Google Chrome por exemplo</w:t>
        </w:r>
      </w:ins>
      <w:ins w:id="1829" w:author="Ryan Lemos" w:date="2019-10-07T20:38:00Z">
        <w:r w:rsidR="00E53873">
          <w:t xml:space="preserve"> provém</w:t>
        </w:r>
      </w:ins>
      <w:ins w:id="1830" w:author="Ryan Lemos" w:date="2019-10-07T20:17:00Z">
        <w:r w:rsidR="006F2975">
          <w:t xml:space="preserve"> uma série</w:t>
        </w:r>
      </w:ins>
      <w:ins w:id="1831" w:author="Ryan Lemos" w:date="2019-10-07T20:19:00Z">
        <w:r w:rsidR="006F2975">
          <w:t xml:space="preserve"> de recursos</w:t>
        </w:r>
      </w:ins>
      <w:ins w:id="1832" w:author="Ryan Lemos" w:date="2019-10-07T20:38:00Z">
        <w:r w:rsidR="00E53873">
          <w:t xml:space="preserve"> de apoio ao desenvolvedor denominado de </w:t>
        </w:r>
        <w:proofErr w:type="spellStart"/>
        <w:r w:rsidR="00E53873" w:rsidRPr="009F7FCF">
          <w:rPr>
            <w:i/>
            <w:iCs/>
          </w:rPr>
          <w:t>DevTools</w:t>
        </w:r>
        <w:proofErr w:type="spellEnd"/>
        <w:r w:rsidR="00E53873">
          <w:rPr>
            <w:i/>
            <w:iCs/>
          </w:rPr>
          <w:t>.</w:t>
        </w:r>
      </w:ins>
      <w:ins w:id="1833" w:author="Ryan Lemos" w:date="2019-10-07T20:19:00Z">
        <w:r w:rsidR="006F2975">
          <w:t xml:space="preserve"> </w:t>
        </w:r>
      </w:ins>
      <w:ins w:id="1834" w:author="Ryan Lemos" w:date="2019-10-07T20:39:00Z">
        <w:r w:rsidR="00E53873">
          <w:t>Com o Chrome é possível fazer</w:t>
        </w:r>
      </w:ins>
      <w:ins w:id="1835" w:author="Ryan Lemos" w:date="2019-10-07T20:19:00Z">
        <w:r w:rsidR="006F2975">
          <w:t xml:space="preserve"> gravação de áudio, leitura de textos</w:t>
        </w:r>
      </w:ins>
      <w:ins w:id="1836" w:author="Ryan Lemos" w:date="2019-10-07T20:39:00Z">
        <w:r w:rsidR="00E53873">
          <w:t xml:space="preserve"> pelo navegador</w:t>
        </w:r>
      </w:ins>
      <w:ins w:id="1837" w:author="Ryan Lemos" w:date="2019-10-07T20:19:00Z">
        <w:r w:rsidR="006F2975">
          <w:t xml:space="preserve">, </w:t>
        </w:r>
        <w:r w:rsidR="00F40B49">
          <w:t>reconhecimento de voz</w:t>
        </w:r>
      </w:ins>
      <w:ins w:id="1838" w:author="Ryan Lemos" w:date="2019-10-07T20:20:00Z">
        <w:r w:rsidR="00F40B49">
          <w:t xml:space="preserve">, armazenamento de dados (em armazenamento local ou </w:t>
        </w:r>
        <w:r w:rsidR="00F40B49" w:rsidRPr="00F40B49">
          <w:rPr>
            <w:i/>
            <w:iCs/>
            <w:rPrChange w:id="1839" w:author="Ryan Lemos" w:date="2019-10-07T20:20:00Z">
              <w:rPr/>
            </w:rPrChange>
          </w:rPr>
          <w:t xml:space="preserve">Local </w:t>
        </w:r>
        <w:proofErr w:type="spellStart"/>
        <w:r w:rsidR="00F40B49" w:rsidRPr="00F40B49">
          <w:rPr>
            <w:i/>
            <w:iCs/>
            <w:rPrChange w:id="1840" w:author="Ryan Lemos" w:date="2019-10-07T20:20:00Z">
              <w:rPr/>
            </w:rPrChange>
          </w:rPr>
          <w:t>Storage</w:t>
        </w:r>
        <w:proofErr w:type="spellEnd"/>
        <w:r w:rsidR="00F40B49">
          <w:t>),</w:t>
        </w:r>
      </w:ins>
      <w:ins w:id="1841" w:author="Ryan Lemos" w:date="2019-10-07T20:40:00Z">
        <w:r w:rsidR="00E53873">
          <w:t xml:space="preserve"> testar os scripts </w:t>
        </w:r>
        <w:proofErr w:type="spellStart"/>
        <w:r w:rsidR="00E53873">
          <w:t>JavaScript</w:t>
        </w:r>
        <w:proofErr w:type="spellEnd"/>
        <w:r w:rsidR="00E53873">
          <w:t xml:space="preserve"> por meio de um console diretamente no navegador,</w:t>
        </w:r>
      </w:ins>
      <w:ins w:id="1842" w:author="Ryan Lemos" w:date="2019-10-07T20:20:00Z">
        <w:r w:rsidR="00F40B49">
          <w:t xml:space="preserve"> entre outros</w:t>
        </w:r>
      </w:ins>
      <w:ins w:id="1843" w:author="Ryan Lemos" w:date="2019-10-07T20:41:00Z">
        <w:r w:rsidR="00E53873">
          <w:t xml:space="preserve"> (GOOGLE, 2019</w:t>
        </w:r>
      </w:ins>
      <w:ins w:id="1844" w:author="Ryan Lemos" w:date="2019-10-07T20:43:00Z">
        <w:r w:rsidR="00BB6D2A">
          <w:t>b</w:t>
        </w:r>
      </w:ins>
      <w:ins w:id="1845" w:author="Ryan Lemos" w:date="2019-10-07T20:41:00Z">
        <w:r w:rsidR="00E53873">
          <w:t>)</w:t>
        </w:r>
      </w:ins>
      <w:ins w:id="1846" w:author="Ryan Lemos" w:date="2019-10-07T20:20:00Z">
        <w:r w:rsidR="00F40B49">
          <w:t>.</w:t>
        </w:r>
      </w:ins>
      <w:ins w:id="1847" w:author="Ryan Lemos" w:date="2019-10-07T20:27:00Z">
        <w:r w:rsidR="00F40B49">
          <w:t xml:space="preserve"> </w:t>
        </w:r>
      </w:ins>
      <w:del w:id="1848" w:author="Ryan Lemos" w:date="2019-10-07T19:59:00Z">
        <w:r w:rsidR="000C31AC" w:rsidDel="00172A13">
          <w:delText xml:space="preserve">Para se utilizar o JavaScript em páginas HTML é necessário que se </w:delText>
        </w:r>
        <w:r w:rsidR="004D40BE" w:rsidDel="00172A13">
          <w:delText xml:space="preserve">faça uso de uma </w:delText>
        </w:r>
        <w:r w:rsidR="004D40BE" w:rsidRPr="00952162" w:rsidDel="00172A13">
          <w:rPr>
            <w:i/>
          </w:rPr>
          <w:delText>tag</w:delText>
        </w:r>
        <w:r w:rsidR="004D40BE" w:rsidDel="00172A13">
          <w:delText xml:space="preserve"> específica chamada </w:delText>
        </w:r>
        <w:r w:rsidR="004D40BE" w:rsidRPr="00E95C78" w:rsidDel="00172A13">
          <w:rPr>
            <w:i/>
          </w:rPr>
          <w:delText>script</w:delText>
        </w:r>
        <w:r w:rsidR="0017466D" w:rsidDel="00172A13">
          <w:delText xml:space="preserve"> conforme descrito na </w:delText>
        </w:r>
        <w:r w:rsidR="000451C9" w:rsidDel="00172A13">
          <w:fldChar w:fldCharType="begin"/>
        </w:r>
        <w:r w:rsidR="000451C9" w:rsidDel="00172A13">
          <w:delInstrText xml:space="preserve"> REF _Ref527139744 \h </w:delInstrText>
        </w:r>
        <w:r w:rsidR="000451C9" w:rsidDel="00172A13">
          <w:fldChar w:fldCharType="separate"/>
        </w:r>
      </w:del>
      <w:del w:id="1849" w:author="Ryan Lemos" w:date="2019-10-07T11:05:00Z">
        <w:r w:rsidR="00054B21" w:rsidDel="00EA672B">
          <w:delText xml:space="preserve">Figura </w:delText>
        </w:r>
        <w:r w:rsidR="00054B21" w:rsidDel="00EA672B">
          <w:rPr>
            <w:noProof/>
          </w:rPr>
          <w:delText>20</w:delText>
        </w:r>
      </w:del>
      <w:del w:id="1850" w:author="Ryan Lemos" w:date="2019-10-07T19:59:00Z">
        <w:r w:rsidR="000451C9" w:rsidDel="00172A13">
          <w:fldChar w:fldCharType="end"/>
        </w:r>
        <w:r w:rsidR="000451C9" w:rsidDel="00172A13">
          <w:delText xml:space="preserve"> </w:delText>
        </w:r>
        <w:r w:rsidR="0017466D" w:rsidDel="00172A13">
          <w:delText>e na</w:delText>
        </w:r>
        <w:r w:rsidR="000451C9" w:rsidDel="00172A13">
          <w:delText xml:space="preserve"> </w:delText>
        </w:r>
        <w:r w:rsidR="000451C9" w:rsidDel="00172A13">
          <w:fldChar w:fldCharType="begin"/>
        </w:r>
        <w:r w:rsidR="000451C9" w:rsidDel="00172A13">
          <w:delInstrText xml:space="preserve"> REF _Ref526686696 \h </w:delInstrText>
        </w:r>
        <w:r w:rsidR="000451C9" w:rsidDel="00172A13">
          <w:fldChar w:fldCharType="separate"/>
        </w:r>
      </w:del>
      <w:del w:id="1851" w:author="Ryan Lemos" w:date="2019-10-07T11:05:00Z">
        <w:r w:rsidR="00054B21" w:rsidDel="00EA672B">
          <w:delText xml:space="preserve">Figura </w:delText>
        </w:r>
        <w:r w:rsidR="00054B21" w:rsidDel="00EA672B">
          <w:rPr>
            <w:noProof/>
          </w:rPr>
          <w:delText>21</w:delText>
        </w:r>
      </w:del>
      <w:del w:id="1852" w:author="Ryan Lemos" w:date="2019-10-07T19:59:00Z">
        <w:r w:rsidR="000451C9" w:rsidDel="00172A13">
          <w:fldChar w:fldCharType="end"/>
        </w:r>
        <w:r w:rsidR="00996E8B" w:rsidDel="00172A13">
          <w:delText>. É possível</w:delText>
        </w:r>
        <w:r w:rsidDel="00172A13">
          <w:delText xml:space="preserve"> ainda</w:delText>
        </w:r>
        <w:r w:rsidR="00996E8B" w:rsidDel="00172A13">
          <w:delText xml:space="preserve"> escrever os </w:delText>
        </w:r>
        <w:r w:rsidR="00996E8B" w:rsidRPr="00E95C78" w:rsidDel="00172A13">
          <w:rPr>
            <w:i/>
          </w:rPr>
          <w:delText>scripts</w:delText>
        </w:r>
        <w:r w:rsidR="00996E8B" w:rsidDel="00172A13">
          <w:delText xml:space="preserve"> de duas maneiras</w:delText>
        </w:r>
        <w:r w:rsidR="00CB211B" w:rsidDel="00172A13">
          <w:delText xml:space="preserve">. A primeira delas é inserindo o </w:delText>
        </w:r>
        <w:r w:rsidR="00CB211B" w:rsidRPr="00E95C78" w:rsidDel="00172A13">
          <w:rPr>
            <w:i/>
          </w:rPr>
          <w:delText>script</w:delText>
        </w:r>
        <w:r w:rsidR="00CB211B" w:rsidDel="00172A13">
          <w:delText xml:space="preserve"> d</w:delText>
        </w:r>
        <w:r w:rsidR="00996E8B" w:rsidDel="00172A13">
          <w:delText xml:space="preserve">iretamente na página HTML </w:delText>
        </w:r>
        <w:r w:rsidR="00256B38" w:rsidDel="00172A13">
          <w:delText>(</w:delText>
        </w:r>
        <w:r w:rsidR="000451C9" w:rsidDel="00172A13">
          <w:fldChar w:fldCharType="begin"/>
        </w:r>
        <w:r w:rsidR="000451C9" w:rsidDel="00172A13">
          <w:delInstrText xml:space="preserve"> REF _Ref527139744 \h </w:delInstrText>
        </w:r>
        <w:r w:rsidR="000451C9" w:rsidDel="00172A13">
          <w:fldChar w:fldCharType="separate"/>
        </w:r>
      </w:del>
      <w:del w:id="1853" w:author="Ryan Lemos" w:date="2019-10-07T11:05:00Z">
        <w:r w:rsidR="00054B21" w:rsidDel="00EA672B">
          <w:delText xml:space="preserve">Figura </w:delText>
        </w:r>
        <w:r w:rsidR="00054B21" w:rsidDel="00EA672B">
          <w:rPr>
            <w:noProof/>
          </w:rPr>
          <w:delText>20</w:delText>
        </w:r>
      </w:del>
      <w:del w:id="1854" w:author="Ryan Lemos" w:date="2019-10-07T19:59:00Z">
        <w:r w:rsidR="000451C9" w:rsidDel="00172A13">
          <w:fldChar w:fldCharType="end"/>
        </w:r>
        <w:r w:rsidR="00256B38" w:rsidDel="00172A13">
          <w:delText>)</w:delText>
        </w:r>
        <w:r w:rsidR="00CB211B" w:rsidDel="00172A13">
          <w:delText>.</w:delText>
        </w:r>
        <w:r w:rsidR="00256B38" w:rsidDel="00172A13">
          <w:delText xml:space="preserve"> </w:delText>
        </w:r>
      </w:del>
    </w:p>
    <w:p w14:paraId="67070756" w14:textId="337969B8" w:rsidR="00C8070A" w:rsidDel="00172A13" w:rsidRDefault="00C8070A">
      <w:pPr>
        <w:rPr>
          <w:del w:id="1855" w:author="Ryan Lemos" w:date="2019-10-07T19:59:00Z"/>
        </w:rPr>
      </w:pPr>
    </w:p>
    <w:p w14:paraId="13B14A7B" w14:textId="40FC04C9" w:rsidR="00BC5765" w:rsidDel="00172A13" w:rsidRDefault="00BC5765">
      <w:pPr>
        <w:rPr>
          <w:del w:id="1856" w:author="Ryan Lemos" w:date="2019-10-07T19:59:00Z"/>
        </w:rPr>
        <w:pPrChange w:id="1857" w:author="Ryan Lemos" w:date="2019-10-07T19:59:00Z">
          <w:pPr>
            <w:pStyle w:val="Legenda"/>
            <w:keepNext/>
          </w:pPr>
        </w:pPrChange>
      </w:pPr>
      <w:bookmarkStart w:id="1858" w:name="_Ref527139744"/>
      <w:bookmarkStart w:id="1859" w:name="_Ref526686669"/>
      <w:del w:id="1860"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1861" w:author="Ryan Lemos" w:date="2019-10-05T19:42:00Z">
        <w:r w:rsidR="00054B21" w:rsidDel="00D343FF">
          <w:rPr>
            <w:noProof/>
          </w:rPr>
          <w:delText>20</w:delText>
        </w:r>
      </w:del>
      <w:del w:id="1862" w:author="Ryan Lemos" w:date="2019-10-07T19:59:00Z">
        <w:r w:rsidR="00681596" w:rsidDel="00172A13">
          <w:rPr>
            <w:noProof/>
          </w:rPr>
          <w:fldChar w:fldCharType="end"/>
        </w:r>
        <w:bookmarkEnd w:id="1858"/>
        <w:r w:rsidDel="00172A13">
          <w:delText xml:space="preserve"> - Exemplo de uso do </w:delText>
        </w:r>
        <w:r w:rsidR="00A95801" w:rsidDel="00172A13">
          <w:rPr>
            <w:noProof/>
          </w:rPr>
          <w:delText>JavaScript</w:delText>
        </w:r>
        <w:r w:rsidR="00A95801" w:rsidDel="00172A13">
          <w:delText xml:space="preserve"> </w:delText>
        </w:r>
        <w:r w:rsidDel="00172A13">
          <w:delText>diretamente no HTML</w:delText>
        </w:r>
        <w:bookmarkEnd w:id="1859"/>
      </w:del>
    </w:p>
    <w:p w14:paraId="13831B2A" w14:textId="1A77C1BB" w:rsidR="008D625B" w:rsidDel="00172A13" w:rsidRDefault="00CB768F">
      <w:pPr>
        <w:rPr>
          <w:del w:id="1863" w:author="Ryan Lemos" w:date="2019-10-07T19:59:00Z"/>
        </w:rPr>
        <w:pPrChange w:id="1864" w:author="Ryan Lemos" w:date="2019-10-07T19:59:00Z">
          <w:pPr>
            <w:pStyle w:val="Fontes"/>
          </w:pPr>
        </w:pPrChange>
      </w:pPr>
      <w:del w:id="1865" w:author="Ryan Lemos" w:date="2019-10-07T19:59:00Z">
        <w:r w:rsidRPr="00832539" w:rsidDel="00172A13">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del>
    </w:p>
    <w:p w14:paraId="27B5E2DD" w14:textId="37CC8642" w:rsidR="00BC5765" w:rsidDel="00172A13" w:rsidRDefault="00C8070A">
      <w:pPr>
        <w:rPr>
          <w:del w:id="1866" w:author="Ryan Lemos" w:date="2019-10-07T19:59:00Z"/>
        </w:rPr>
        <w:pPrChange w:id="1867" w:author="Ryan Lemos" w:date="2019-10-07T19:59:00Z">
          <w:pPr>
            <w:pStyle w:val="Fontes"/>
          </w:pPr>
        </w:pPrChange>
      </w:pPr>
      <w:del w:id="1868"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07CD1281" w14:textId="3C475E7B" w:rsidR="00CB211B" w:rsidDel="00172A13" w:rsidRDefault="00CB211B">
      <w:pPr>
        <w:rPr>
          <w:del w:id="1869" w:author="Ryan Lemos" w:date="2019-10-07T19:59:00Z"/>
        </w:rPr>
        <w:pPrChange w:id="1870" w:author="Ryan Lemos" w:date="2019-10-07T19:59:00Z">
          <w:pPr>
            <w:pStyle w:val="Fontes"/>
          </w:pPr>
        </w:pPrChange>
      </w:pPr>
    </w:p>
    <w:p w14:paraId="614B86A6" w14:textId="6A36C57D" w:rsidR="00CB211B" w:rsidDel="00172A13" w:rsidRDefault="00C77717">
      <w:pPr>
        <w:rPr>
          <w:del w:id="1871" w:author="Ryan Lemos" w:date="2019-10-07T19:59:00Z"/>
        </w:rPr>
      </w:pPr>
      <w:del w:id="1872" w:author="Ryan Lemos" w:date="2019-10-07T19:59:00Z">
        <w:r w:rsidDel="00172A13">
          <w:delText>A o</w:delText>
        </w:r>
        <w:r w:rsidR="00CB211B" w:rsidDel="00172A13">
          <w:delText xml:space="preserve">utra maneira de se utilizar o JavaScript em páginas HTML é escrevendo o </w:delText>
        </w:r>
        <w:r w:rsidR="00CB211B" w:rsidRPr="00E95C78" w:rsidDel="00172A13">
          <w:rPr>
            <w:i/>
          </w:rPr>
          <w:delText>script</w:delText>
        </w:r>
        <w:r w:rsidR="00CB211B" w:rsidDel="00172A13">
          <w:delText xml:space="preserve"> em um arquivo separado e anexá-lo ao documento HTML como visto na</w:delText>
        </w:r>
        <w:r w:rsidR="00B65AD2" w:rsidDel="00172A13">
          <w:delText xml:space="preserve"> </w:delText>
        </w:r>
        <w:r w:rsidR="00B65AD2" w:rsidDel="00172A13">
          <w:fldChar w:fldCharType="begin"/>
        </w:r>
        <w:r w:rsidR="00B65AD2" w:rsidDel="00172A13">
          <w:delInstrText xml:space="preserve"> REF _Ref526686696 \h </w:delInstrText>
        </w:r>
        <w:r w:rsidR="00B65AD2" w:rsidDel="00172A13">
          <w:fldChar w:fldCharType="separate"/>
        </w:r>
      </w:del>
      <w:del w:id="1873" w:author="Ryan Lemos" w:date="2019-10-07T11:05:00Z">
        <w:r w:rsidR="00054B21" w:rsidDel="00EA672B">
          <w:delText xml:space="preserve">Figura </w:delText>
        </w:r>
        <w:r w:rsidR="00054B21" w:rsidDel="00EA672B">
          <w:rPr>
            <w:noProof/>
          </w:rPr>
          <w:delText>21</w:delText>
        </w:r>
      </w:del>
      <w:del w:id="1874" w:author="Ryan Lemos" w:date="2019-10-07T19:59:00Z">
        <w:r w:rsidR="00B65AD2" w:rsidDel="00172A13">
          <w:fldChar w:fldCharType="end"/>
        </w:r>
        <w:r w:rsidR="00CB211B" w:rsidDel="00172A13">
          <w:delText>. Acredita-se que assim possa separar melhor HTML de JavaScript e deixando mais coesa a leitura de um documento HTML</w:delText>
        </w:r>
        <w:r w:rsidR="00E71EB8" w:rsidDel="00172A13">
          <w:delText xml:space="preserve"> </w:delText>
        </w:r>
        <w:r w:rsidR="00752E3D" w:rsidDel="00172A13">
          <w:rPr>
            <w:noProof/>
          </w:rPr>
          <w:delText>(CAELUM, 2018)</w:delText>
        </w:r>
        <w:r w:rsidR="00CB211B" w:rsidDel="00172A13">
          <w:delText xml:space="preserve">. Porém em algumas ocasiões é necessário </w:delText>
        </w:r>
        <w:r w:rsidR="00E71EB8" w:rsidDel="00172A13">
          <w:delText xml:space="preserve">inserir </w:delText>
        </w:r>
        <w:r w:rsidDel="00172A13">
          <w:delText xml:space="preserve">o </w:delText>
        </w:r>
        <w:r w:rsidRPr="00E95C78" w:rsidDel="00172A13">
          <w:rPr>
            <w:i/>
          </w:rPr>
          <w:delText>script</w:delText>
        </w:r>
        <w:r w:rsidDel="00172A13">
          <w:delText xml:space="preserve"> </w:delText>
        </w:r>
        <w:r w:rsidR="00E71EB8" w:rsidDel="00172A13">
          <w:delText>diretamente no documento HTML.</w:delText>
        </w:r>
        <w:r w:rsidR="00CB211B" w:rsidRPr="007B7613" w:rsidDel="00172A13">
          <w:delText xml:space="preserve"> </w:delText>
        </w:r>
      </w:del>
    </w:p>
    <w:p w14:paraId="29797974" w14:textId="52433921" w:rsidR="00A131B7" w:rsidDel="00172A13" w:rsidRDefault="00A131B7">
      <w:pPr>
        <w:rPr>
          <w:del w:id="1875" w:author="Ryan Lemos" w:date="2019-10-07T19:59:00Z"/>
        </w:rPr>
        <w:pPrChange w:id="1876" w:author="Ryan Lemos" w:date="2019-10-07T19:59:00Z">
          <w:pPr>
            <w:pStyle w:val="Fontes"/>
          </w:pPr>
        </w:pPrChange>
      </w:pPr>
    </w:p>
    <w:p w14:paraId="3435273D" w14:textId="412C7BA0" w:rsidR="00C8070A" w:rsidDel="00172A13" w:rsidRDefault="00C8070A">
      <w:pPr>
        <w:rPr>
          <w:del w:id="1877" w:author="Ryan Lemos" w:date="2019-10-07T19:59:00Z"/>
        </w:rPr>
        <w:pPrChange w:id="1878" w:author="Ryan Lemos" w:date="2019-10-07T19:59:00Z">
          <w:pPr>
            <w:pStyle w:val="Legenda"/>
            <w:keepNext/>
          </w:pPr>
        </w:pPrChange>
      </w:pPr>
      <w:bookmarkStart w:id="1879" w:name="_Ref526686696"/>
      <w:del w:id="1880"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1881" w:author="Ryan Lemos" w:date="2019-10-05T19:42:00Z">
        <w:r w:rsidR="00054B21" w:rsidDel="00D343FF">
          <w:rPr>
            <w:noProof/>
          </w:rPr>
          <w:delText>21</w:delText>
        </w:r>
      </w:del>
      <w:del w:id="1882" w:author="Ryan Lemos" w:date="2019-10-07T19:59:00Z">
        <w:r w:rsidR="00681596" w:rsidDel="00172A13">
          <w:rPr>
            <w:noProof/>
          </w:rPr>
          <w:fldChar w:fldCharType="end"/>
        </w:r>
        <w:bookmarkEnd w:id="1879"/>
        <w:r w:rsidDel="00172A13">
          <w:delText xml:space="preserve"> - Exemplo de</w:delText>
        </w:r>
        <w:r w:rsidDel="00172A13">
          <w:rPr>
            <w:noProof/>
          </w:rPr>
          <w:delText xml:space="preserve"> uso do JavaScript por meio de um arquivo externo</w:delText>
        </w:r>
      </w:del>
    </w:p>
    <w:p w14:paraId="762F2FAA" w14:textId="0B420C02" w:rsidR="003C5D1B" w:rsidDel="00172A13" w:rsidRDefault="00CB768F">
      <w:pPr>
        <w:rPr>
          <w:del w:id="1883" w:author="Ryan Lemos" w:date="2019-10-07T19:59:00Z"/>
        </w:rPr>
        <w:pPrChange w:id="1884" w:author="Ryan Lemos" w:date="2019-10-07T19:59:00Z">
          <w:pPr>
            <w:pStyle w:val="Fontes"/>
          </w:pPr>
        </w:pPrChange>
      </w:pPr>
      <w:del w:id="1885" w:author="Ryan Lemos" w:date="2019-10-07T19:59:00Z">
        <w:r w:rsidRPr="00832539" w:rsidDel="00172A13">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del>
    </w:p>
    <w:p w14:paraId="0B448B2A" w14:textId="2D2DEC0F" w:rsidR="00A131B7" w:rsidRDefault="00A131B7">
      <w:pPr>
        <w:pPrChange w:id="1886" w:author="Ryan Lemos" w:date="2019-10-07T19:59:00Z">
          <w:pPr>
            <w:pStyle w:val="Fontes"/>
          </w:pPr>
        </w:pPrChange>
      </w:pPr>
      <w:del w:id="1887"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3DA7075A" w14:textId="77777777" w:rsidR="00BB5564" w:rsidRDefault="00BB5564" w:rsidP="00A131B7">
      <w:pPr>
        <w:pStyle w:val="Fontes"/>
      </w:pPr>
    </w:p>
    <w:p w14:paraId="4A705CDA" w14:textId="3EFF4082" w:rsidR="00BB5564" w:rsidRDefault="00BB5564" w:rsidP="00B70A30">
      <w:pPr>
        <w:pStyle w:val="Ttulo4"/>
      </w:pPr>
      <w:bookmarkStart w:id="1888" w:name="_Toc22075287"/>
      <w:proofErr w:type="spellStart"/>
      <w:r>
        <w:t>JavaScript</w:t>
      </w:r>
      <w:proofErr w:type="spellEnd"/>
      <w:r>
        <w:t xml:space="preserve"> </w:t>
      </w:r>
      <w:proofErr w:type="spellStart"/>
      <w:r w:rsidRPr="00B70A30">
        <w:rPr>
          <w:i/>
          <w:iCs w:val="0"/>
        </w:rPr>
        <w:t>Object</w:t>
      </w:r>
      <w:proofErr w:type="spellEnd"/>
      <w:r w:rsidRPr="00B70A30">
        <w:rPr>
          <w:i/>
          <w:iCs w:val="0"/>
        </w:rPr>
        <w:t xml:space="preserve"> </w:t>
      </w:r>
      <w:proofErr w:type="spellStart"/>
      <w:r w:rsidRPr="00B70A30">
        <w:rPr>
          <w:i/>
          <w:iCs w:val="0"/>
        </w:rPr>
        <w:t>Notation</w:t>
      </w:r>
      <w:proofErr w:type="spellEnd"/>
      <w:r>
        <w:t xml:space="preserve"> (</w:t>
      </w:r>
      <w:commentRangeStart w:id="1889"/>
      <w:r>
        <w:t>JSON</w:t>
      </w:r>
      <w:commentRangeEnd w:id="1889"/>
      <w:r w:rsidR="00436BE6">
        <w:rPr>
          <w:rStyle w:val="Refdecomentrio"/>
          <w:iCs w:val="0"/>
        </w:rPr>
        <w:commentReference w:id="1889"/>
      </w:r>
      <w:r>
        <w:t>)</w:t>
      </w:r>
      <w:bookmarkEnd w:id="1888"/>
    </w:p>
    <w:p w14:paraId="079423C5" w14:textId="105A055A" w:rsidR="00046874" w:rsidRDefault="00046874">
      <w:pPr>
        <w:rPr>
          <w:ins w:id="1890" w:author="Ryan Lemos" w:date="2019-10-05T19:25:00Z"/>
        </w:rPr>
        <w:pPrChange w:id="1891" w:author="Ryan Lemos" w:date="2019-10-05T19:25:00Z">
          <w:pPr>
            <w:spacing w:line="240" w:lineRule="auto"/>
            <w:ind w:firstLine="0"/>
            <w:jc w:val="left"/>
            <w:outlineLvl w:val="9"/>
          </w:pPr>
        </w:pPrChange>
      </w:pPr>
    </w:p>
    <w:p w14:paraId="688C06F0" w14:textId="6A11667C" w:rsidR="006B586C" w:rsidRPr="001D00D8" w:rsidRDefault="001D00D8">
      <w:pPr>
        <w:rPr>
          <w:ins w:id="1892" w:author="Ryan Lemos" w:date="2019-10-05T19:25:00Z"/>
        </w:rPr>
        <w:pPrChange w:id="1893" w:author="Ryan Lemos" w:date="2019-10-05T19:25:00Z">
          <w:pPr>
            <w:spacing w:line="240" w:lineRule="auto"/>
            <w:ind w:firstLine="0"/>
            <w:jc w:val="left"/>
            <w:outlineLvl w:val="9"/>
          </w:pPr>
        </w:pPrChange>
      </w:pPr>
      <w:ins w:id="1894" w:author="Ryan Lemos" w:date="2019-10-05T19:34:00Z">
        <w:r>
          <w:t xml:space="preserve">O </w:t>
        </w:r>
        <w:proofErr w:type="spellStart"/>
        <w:r>
          <w:t>JavaScript</w:t>
        </w:r>
        <w:proofErr w:type="spellEnd"/>
        <w:r>
          <w:t xml:space="preserve"> </w:t>
        </w:r>
        <w:proofErr w:type="spellStart"/>
        <w:r w:rsidRPr="001D00D8">
          <w:rPr>
            <w:i/>
            <w:iCs/>
            <w:rPrChange w:id="1895" w:author="Ryan Lemos" w:date="2019-10-05T19:34:00Z">
              <w:rPr/>
            </w:rPrChange>
          </w:rPr>
          <w:t>Objetct</w:t>
        </w:r>
        <w:proofErr w:type="spellEnd"/>
        <w:r w:rsidRPr="001D00D8">
          <w:rPr>
            <w:i/>
            <w:iCs/>
            <w:rPrChange w:id="1896" w:author="Ryan Lemos" w:date="2019-10-05T19:34:00Z">
              <w:rPr/>
            </w:rPrChange>
          </w:rPr>
          <w:t xml:space="preserve"> </w:t>
        </w:r>
        <w:proofErr w:type="spellStart"/>
        <w:r w:rsidRPr="001D00D8">
          <w:rPr>
            <w:i/>
            <w:iCs/>
            <w:rPrChange w:id="1897" w:author="Ryan Lemos" w:date="2019-10-05T19:34:00Z">
              <w:rPr/>
            </w:rPrChange>
          </w:rPr>
          <w:t>Notation</w:t>
        </w:r>
        <w:proofErr w:type="spellEnd"/>
        <w:r>
          <w:t>, ou JSON</w:t>
        </w:r>
        <w:r w:rsidR="00D343FF">
          <w:t>, se trata de um padrão de notação</w:t>
        </w:r>
      </w:ins>
      <w:ins w:id="1898" w:author="Ryan Lemos" w:date="2019-10-05T19:35:00Z">
        <w:r w:rsidR="00D343FF">
          <w:t xml:space="preserve"> utilizado principalmente na comunicação de API’S (seção </w:t>
        </w:r>
      </w:ins>
      <w:ins w:id="1899" w:author="Ryan Lemos" w:date="2019-10-13T15:29:00Z">
        <w:r w:rsidR="00A768C5">
          <w:fldChar w:fldCharType="begin"/>
        </w:r>
        <w:r w:rsidR="00A768C5">
          <w:instrText xml:space="preserve"> REF _Ref21872962 \r \h </w:instrText>
        </w:r>
      </w:ins>
      <w:r w:rsidR="00A768C5">
        <w:fldChar w:fldCharType="separate"/>
      </w:r>
      <w:ins w:id="1900" w:author="Ryan Lemos" w:date="2019-10-14T19:23:00Z">
        <w:r w:rsidR="0002745D">
          <w:t>2.2.4.11</w:t>
        </w:r>
      </w:ins>
      <w:ins w:id="1901" w:author="Ryan Lemos" w:date="2019-10-13T15:29:00Z">
        <w:r w:rsidR="00A768C5">
          <w:fldChar w:fldCharType="end"/>
        </w:r>
      </w:ins>
      <w:ins w:id="1902" w:author="Ryan Lemos" w:date="2019-10-05T19:35:00Z">
        <w:r w:rsidR="00D343FF">
          <w:t>).</w:t>
        </w:r>
      </w:ins>
      <w:ins w:id="1903" w:author="Ryan Lemos" w:date="2019-10-05T19:56:00Z">
        <w:r w:rsidR="00587C3B">
          <w:t xml:space="preserve"> O </w:t>
        </w:r>
        <w:proofErr w:type="spellStart"/>
        <w:r w:rsidR="00587C3B">
          <w:t>JavaScript</w:t>
        </w:r>
        <w:proofErr w:type="spellEnd"/>
        <w:r w:rsidR="00587C3B">
          <w:t xml:space="preserve"> pode transformar seus objetos em texto seguindo o JSON e então se comunicar com os servidores e linguagens de </w:t>
        </w:r>
        <w:proofErr w:type="spellStart"/>
        <w:r w:rsidR="00587C3B" w:rsidRPr="00587C3B">
          <w:rPr>
            <w:i/>
            <w:iCs/>
            <w:rPrChange w:id="1904" w:author="Ryan Lemos" w:date="2019-10-05T19:57:00Z">
              <w:rPr/>
            </w:rPrChange>
          </w:rPr>
          <w:t>back-end</w:t>
        </w:r>
      </w:ins>
      <w:proofErr w:type="spellEnd"/>
      <w:ins w:id="1905" w:author="Ryan Lemos" w:date="2019-10-05T20:03:00Z">
        <w:r w:rsidR="00B85A5D">
          <w:t xml:space="preserve"> (BALDUINO, 2014).</w:t>
        </w:r>
      </w:ins>
      <w:ins w:id="1906" w:author="Ryan Lemos" w:date="2019-10-05T19:35:00Z">
        <w:r w:rsidR="00D343FF">
          <w:t xml:space="preserve"> </w:t>
        </w:r>
      </w:ins>
      <w:ins w:id="1907" w:author="Ryan Lemos" w:date="2019-10-05T19:36:00Z">
        <w:r w:rsidR="00D343FF">
          <w:t>Os objetos JS</w:t>
        </w:r>
      </w:ins>
      <w:ins w:id="1908" w:author="Ryan Lemos" w:date="2019-10-05T19:37:00Z">
        <w:r w:rsidR="00D343FF">
          <w:t>ON são formados</w:t>
        </w:r>
      </w:ins>
      <w:ins w:id="1909" w:author="Ryan Lemos" w:date="2019-10-05T19:35:00Z">
        <w:r w:rsidR="00D343FF">
          <w:t xml:space="preserve"> por uma estrutura </w:t>
        </w:r>
      </w:ins>
      <w:ins w:id="1910" w:author="Ryan Lemos" w:date="2019-10-05T19:36:00Z">
        <w:r w:rsidR="00D343FF">
          <w:t>composta de chaves e valores</w:t>
        </w:r>
      </w:ins>
      <w:ins w:id="1911" w:author="Ryan Lemos" w:date="2019-10-05T19:37:00Z">
        <w:r w:rsidR="00D343FF">
          <w:t>,</w:t>
        </w:r>
      </w:ins>
      <w:ins w:id="1912" w:author="Ryan Lemos" w:date="2019-10-05T19:36:00Z">
        <w:r w:rsidR="00D343FF">
          <w:t xml:space="preserve"> parecida com o formato CSS discutido na seção </w:t>
        </w:r>
      </w:ins>
      <w:ins w:id="1913" w:author="Ryan Lemos" w:date="2019-10-13T15:29:00Z">
        <w:r w:rsidR="00A768C5">
          <w:fldChar w:fldCharType="begin"/>
        </w:r>
        <w:r w:rsidR="00A768C5">
          <w:instrText xml:space="preserve"> REF _Ref21872977 \r \h </w:instrText>
        </w:r>
      </w:ins>
      <w:r w:rsidR="00A768C5">
        <w:fldChar w:fldCharType="separate"/>
      </w:r>
      <w:ins w:id="1914" w:author="Ryan Lemos" w:date="2019-10-14T19:23:00Z">
        <w:r w:rsidR="0002745D">
          <w:t>2.2.4.3</w:t>
        </w:r>
      </w:ins>
      <w:ins w:id="1915" w:author="Ryan Lemos" w:date="2019-10-13T15:29:00Z">
        <w:r w:rsidR="00A768C5">
          <w:fldChar w:fldCharType="end"/>
        </w:r>
      </w:ins>
      <w:ins w:id="1916" w:author="Ryan Lemos" w:date="2019-10-05T19:36:00Z">
        <w:r w:rsidR="00D343FF">
          <w:t>.</w:t>
        </w:r>
      </w:ins>
      <w:ins w:id="1917" w:author="Ryan Lemos" w:date="2019-10-05T19:37:00Z">
        <w:r w:rsidR="00D343FF">
          <w:t xml:space="preserve"> </w:t>
        </w:r>
      </w:ins>
      <w:ins w:id="1918" w:author="Ryan Lemos" w:date="2019-10-05T19:39:00Z">
        <w:r w:rsidR="00D343FF">
          <w:t>Um objeto JSON é identificado por sua chave de início ‘{’</w:t>
        </w:r>
      </w:ins>
      <w:ins w:id="1919" w:author="Ryan Lemos" w:date="2019-10-05T19:40:00Z">
        <w:r w:rsidR="00D343FF">
          <w:t xml:space="preserve"> e sua chave de fim ‘}’. Essas chaves funcionam como um delimitador do objeto, demonstrando onde ele começa e onde termina. Além disso tem-se as cha</w:t>
        </w:r>
      </w:ins>
      <w:ins w:id="1920" w:author="Ryan Lemos" w:date="2019-10-05T19:41:00Z">
        <w:r w:rsidR="00D343FF">
          <w:t>ves delimitadoras de atributos do objeto que são delimitadas por aspas duplas. O símbolo ‘:’ separa a chave do se</w:t>
        </w:r>
      </w:ins>
      <w:ins w:id="1921" w:author="Ryan Lemos" w:date="2019-10-05T19:42:00Z">
        <w:r w:rsidR="00D343FF">
          <w:t>u valor, serve para indicar que aquela chave recebe o valor a frente</w:t>
        </w:r>
      </w:ins>
      <w:ins w:id="1922" w:author="Ryan Lemos" w:date="2019-10-05T19:51:00Z">
        <w:r w:rsidR="00724188">
          <w:t xml:space="preserve"> (DUCKET, 2014)</w:t>
        </w:r>
      </w:ins>
      <w:ins w:id="1923" w:author="Ryan Lemos" w:date="2019-10-05T19:42:00Z">
        <w:r w:rsidR="00D343FF">
          <w:t xml:space="preserve">. A </w:t>
        </w:r>
      </w:ins>
      <w:ins w:id="1924" w:author="Ryan Lemos" w:date="2019-10-05T19:43:00Z">
        <w:r w:rsidR="00D343FF">
          <w:fldChar w:fldCharType="begin"/>
        </w:r>
        <w:r w:rsidR="00D343FF">
          <w:instrText xml:space="preserve"> REF _Ref21197023 \h </w:instrText>
        </w:r>
      </w:ins>
      <w:r w:rsidR="00D343FF">
        <w:fldChar w:fldCharType="separate"/>
      </w:r>
      <w:ins w:id="1925" w:author="Ryan Lemos" w:date="2019-10-14T19:23:00Z">
        <w:r w:rsidR="0002745D">
          <w:t xml:space="preserve">Figura </w:t>
        </w:r>
        <w:r w:rsidR="0002745D">
          <w:rPr>
            <w:noProof/>
          </w:rPr>
          <w:t>16</w:t>
        </w:r>
      </w:ins>
      <w:ins w:id="1926" w:author="Ryan Lemos" w:date="2019-10-05T19:43:00Z">
        <w:r w:rsidR="00D343FF">
          <w:fldChar w:fldCharType="end"/>
        </w:r>
        <w:r w:rsidR="00D343FF">
          <w:t xml:space="preserve"> se trata de um exemplo de um objeto JSON, tendo exemplo de atributo</w:t>
        </w:r>
      </w:ins>
      <w:ins w:id="1927" w:author="Ryan Lemos" w:date="2019-10-05T19:44:00Z">
        <w:r w:rsidR="00D343FF">
          <w:t xml:space="preserve"> (ou chave)</w:t>
        </w:r>
      </w:ins>
      <w:ins w:id="1928" w:author="Ryan Lemos" w:date="2019-10-05T19:43:00Z">
        <w:r w:rsidR="00D343FF">
          <w:t xml:space="preserve"> a localização</w:t>
        </w:r>
      </w:ins>
      <w:ins w:id="1929" w:author="Ryan Lemos" w:date="2019-10-05T19:44:00Z">
        <w:r w:rsidR="00D343FF">
          <w:t xml:space="preserve"> que recebe o valor “San Francisco, CA”.</w:t>
        </w:r>
      </w:ins>
    </w:p>
    <w:p w14:paraId="5124EB0C" w14:textId="6B5B7B9D" w:rsidR="006B586C" w:rsidRDefault="006B586C" w:rsidP="006B586C">
      <w:pPr>
        <w:rPr>
          <w:ins w:id="1930" w:author="Ryan Lemos" w:date="2019-10-05T19:38:00Z"/>
        </w:rPr>
      </w:pPr>
    </w:p>
    <w:p w14:paraId="4ED72CE8" w14:textId="70BA4A9F" w:rsidR="00D343FF" w:rsidRDefault="00D343FF">
      <w:pPr>
        <w:pStyle w:val="Legenda"/>
        <w:keepNext/>
        <w:rPr>
          <w:ins w:id="1931" w:author="Ryan Lemos" w:date="2019-10-05T19:42:00Z"/>
        </w:rPr>
        <w:pPrChange w:id="1932" w:author="Ryan Lemos" w:date="2019-10-05T19:42:00Z">
          <w:pPr>
            <w:pStyle w:val="Legenda"/>
          </w:pPr>
        </w:pPrChange>
      </w:pPr>
      <w:bookmarkStart w:id="1933" w:name="_Ref21197023"/>
      <w:bookmarkStart w:id="1934" w:name="_Toc21973949"/>
      <w:bookmarkStart w:id="1935" w:name="_Toc22075168"/>
      <w:ins w:id="1936" w:author="Ryan Lemos" w:date="2019-10-05T19:42:00Z">
        <w:r>
          <w:t xml:space="preserve">Figura </w:t>
        </w:r>
        <w:r>
          <w:fldChar w:fldCharType="begin"/>
        </w:r>
        <w:r>
          <w:instrText xml:space="preserve"> SEQ Figura \* ARABIC </w:instrText>
        </w:r>
      </w:ins>
      <w:r>
        <w:fldChar w:fldCharType="separate"/>
      </w:r>
      <w:ins w:id="1937" w:author="Ryan Lemos" w:date="2019-10-14T19:23:00Z">
        <w:r w:rsidR="0002745D">
          <w:rPr>
            <w:noProof/>
          </w:rPr>
          <w:t>16</w:t>
        </w:r>
      </w:ins>
      <w:ins w:id="1938" w:author="Ryan Lemos" w:date="2019-10-05T19:42:00Z">
        <w:r>
          <w:fldChar w:fldCharType="end"/>
        </w:r>
        <w:bookmarkEnd w:id="1933"/>
        <w:r>
          <w:t xml:space="preserve"> - Exemplo de objeto JSON</w:t>
        </w:r>
        <w:bookmarkEnd w:id="1934"/>
        <w:bookmarkEnd w:id="1935"/>
      </w:ins>
    </w:p>
    <w:p w14:paraId="2FA22C0C" w14:textId="6499AADA" w:rsidR="00D343FF" w:rsidRDefault="00D343FF" w:rsidP="00D343FF">
      <w:pPr>
        <w:ind w:firstLine="0"/>
        <w:jc w:val="center"/>
        <w:rPr>
          <w:ins w:id="1939" w:author="Ryan Lemos" w:date="2019-10-05T19:45:00Z"/>
        </w:rPr>
      </w:pPr>
      <w:ins w:id="1940" w:author="Ryan Lemos" w:date="2019-10-05T19:38:00Z">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7156" cy="1263703"/>
                      </a:xfrm>
                      <a:prstGeom prst="rect">
                        <a:avLst/>
                      </a:prstGeom>
                    </pic:spPr>
                  </pic:pic>
                </a:graphicData>
              </a:graphic>
            </wp:inline>
          </w:drawing>
        </w:r>
      </w:ins>
    </w:p>
    <w:p w14:paraId="1FDAAEA2" w14:textId="0AD34BB3" w:rsidR="00D343FF" w:rsidRDefault="00724188" w:rsidP="00B85A5D">
      <w:pPr>
        <w:pStyle w:val="Fontes"/>
        <w:rPr>
          <w:ins w:id="1941" w:author="Ryan Lemos" w:date="2019-10-05T20:04:00Z"/>
        </w:rPr>
      </w:pPr>
      <w:ins w:id="1942" w:author="Ryan Lemos" w:date="2019-10-05T19:52:00Z">
        <w:r>
          <w:t xml:space="preserve">Fonte: </w:t>
        </w:r>
      </w:ins>
      <w:ins w:id="1943" w:author="Ryan Lemos" w:date="2019-10-05T19:51:00Z">
        <w:r>
          <w:t>DUCKET, 2014, p</w:t>
        </w:r>
      </w:ins>
      <w:ins w:id="1944" w:author="Ryan Lemos" w:date="2019-10-05T19:52:00Z">
        <w:r>
          <w:t>. 376.</w:t>
        </w:r>
      </w:ins>
    </w:p>
    <w:p w14:paraId="670BC8A6" w14:textId="77777777" w:rsidR="00B85A5D" w:rsidRDefault="00B85A5D">
      <w:pPr>
        <w:pStyle w:val="Fontes"/>
        <w:pPrChange w:id="1945" w:author="Ryan Lemos" w:date="2019-10-05T20:04:00Z">
          <w:pPr>
            <w:spacing w:line="240" w:lineRule="auto"/>
            <w:ind w:firstLine="0"/>
            <w:jc w:val="left"/>
            <w:outlineLvl w:val="9"/>
          </w:pPr>
        </w:pPrChange>
      </w:pPr>
    </w:p>
    <w:p w14:paraId="75FA7CF4" w14:textId="025B673C" w:rsidR="0041581A" w:rsidRDefault="0041581A" w:rsidP="0041581A">
      <w:pPr>
        <w:pStyle w:val="Ttulo4"/>
      </w:pPr>
      <w:bookmarkStart w:id="1946" w:name="_Ref21872907"/>
      <w:bookmarkStart w:id="1947" w:name="_Toc22075288"/>
      <w:proofErr w:type="spellStart"/>
      <w:r>
        <w:t>TypeScript</w:t>
      </w:r>
      <w:bookmarkEnd w:id="1946"/>
      <w:bookmarkEnd w:id="1947"/>
      <w:proofErr w:type="spellEnd"/>
    </w:p>
    <w:p w14:paraId="7B5E8BF2" w14:textId="77777777" w:rsidR="00755FAF" w:rsidRPr="00532250" w:rsidRDefault="00755FAF" w:rsidP="005B582B"/>
    <w:p w14:paraId="5FDE7B7F" w14:textId="3D3D2E2A" w:rsidR="00073CBF" w:rsidRDefault="0041581A">
      <w:r>
        <w:lastRenderedPageBreak/>
        <w:t xml:space="preserve">O </w:t>
      </w:r>
      <w:proofErr w:type="spellStart"/>
      <w:r>
        <w:t>TypeScript</w:t>
      </w:r>
      <w:proofErr w:type="spellEnd"/>
      <w:r>
        <w:t>, ou TS, é um “super</w:t>
      </w:r>
      <w:r w:rsidR="00046048">
        <w:t xml:space="preserve"> </w:t>
      </w:r>
      <w:r>
        <w:t>conjunto” ou “</w:t>
      </w:r>
      <w:proofErr w:type="spellStart"/>
      <w:r w:rsidRPr="0041581A">
        <w:rPr>
          <w:i/>
        </w:rPr>
        <w:t>superset</w:t>
      </w:r>
      <w:proofErr w:type="spellEnd"/>
      <w:r>
        <w:t xml:space="preserve">” em inglês da linguagem </w:t>
      </w:r>
      <w:proofErr w:type="spellStart"/>
      <w:r>
        <w:t>JavaScript</w:t>
      </w:r>
      <w:proofErr w:type="spellEnd"/>
      <w:r w:rsidR="00073CBF">
        <w:t>, criado pela Microsoft</w:t>
      </w:r>
      <w:r>
        <w:t xml:space="preserve">. </w:t>
      </w:r>
      <w:r w:rsidR="00755FAF">
        <w:t>O</w:t>
      </w:r>
      <w:r>
        <w:t xml:space="preserve"> que</w:t>
      </w:r>
      <w:r w:rsidR="00755FAF">
        <w:t xml:space="preserve"> mais</w:t>
      </w:r>
      <w:r>
        <w:t xml:space="preserve"> se destaca no </w:t>
      </w:r>
      <w:proofErr w:type="spellStart"/>
      <w:r>
        <w:t>TypeScript</w:t>
      </w:r>
      <w:proofErr w:type="spellEnd"/>
      <w:r>
        <w:t xml:space="preserve"> é a tipagem dos dados</w:t>
      </w:r>
      <w:r w:rsidR="00073CBF">
        <w:t>.</w:t>
      </w:r>
      <w:r>
        <w:t xml:space="preserve"> </w:t>
      </w:r>
      <w:r w:rsidR="00073CBF">
        <w:t xml:space="preserve"> E</w:t>
      </w:r>
      <w:r>
        <w:t xml:space="preserve">m um </w:t>
      </w:r>
      <w:r w:rsidRPr="005B582B">
        <w:rPr>
          <w:i/>
          <w:iCs/>
        </w:rPr>
        <w:t>Script</w:t>
      </w:r>
      <w:r>
        <w:t xml:space="preserve"> </w:t>
      </w:r>
      <w:proofErr w:type="spellStart"/>
      <w:r>
        <w:t>TypeScript</w:t>
      </w:r>
      <w:proofErr w:type="spellEnd"/>
      <w:r>
        <w:t xml:space="preserve"> </w:t>
      </w:r>
      <w:r w:rsidR="00073CBF">
        <w:t xml:space="preserve">deve-se definir para cada variável o tipo de dado que ela deve receber, seja numérico, </w:t>
      </w:r>
      <w:proofErr w:type="spellStart"/>
      <w:r w:rsidR="00073CBF" w:rsidRPr="005B582B">
        <w:rPr>
          <w:i/>
          <w:iCs/>
        </w:rPr>
        <w:t>string</w:t>
      </w:r>
      <w:proofErr w:type="spellEnd"/>
      <w:r w:rsidR="00073CBF">
        <w:t>, bo</w:t>
      </w:r>
      <w:r w:rsidR="00046874">
        <w:t>o</w:t>
      </w:r>
      <w:r w:rsidR="00073CBF">
        <w:t>leano</w:t>
      </w:r>
      <w:ins w:id="1948" w:author="Ryan Lemos" w:date="2019-10-05T20:26:00Z">
        <w:r w:rsidR="00D67CFB">
          <w:t>,</w:t>
        </w:r>
      </w:ins>
      <w:r w:rsidR="00073CBF">
        <w:t xml:space="preserve"> </w:t>
      </w:r>
      <w:del w:id="1949" w:author="Ryan Lemos" w:date="2019-10-05T20:26:00Z">
        <w:r w:rsidR="00073CBF" w:rsidDel="00D67CFB">
          <w:delText>etc</w:delText>
        </w:r>
      </w:del>
      <w:ins w:id="1950" w:author="Ryan Lemos" w:date="2019-10-05T20:26:00Z">
        <w:r w:rsidR="00D67CFB">
          <w:t>entre outros tipos (</w:t>
        </w:r>
        <w:r w:rsidR="00D67CFB" w:rsidRPr="00D67CFB">
          <w:rPr>
            <w:noProof/>
            <w:rPrChange w:id="1951" w:author="Ryan Lemos" w:date="2019-10-05T20:26:00Z">
              <w:rPr>
                <w:noProof/>
                <w:lang w:val="en-US"/>
              </w:rPr>
            </w:rPrChange>
          </w:rPr>
          <w:t>SYED</w:t>
        </w:r>
        <w:r w:rsidR="00D67CFB">
          <w:rPr>
            <w:noProof/>
          </w:rPr>
          <w:t>, 2016)</w:t>
        </w:r>
      </w:ins>
      <w:r w:rsidR="00073CBF">
        <w:t xml:space="preserve">. Isso deve ser utilizado </w:t>
      </w:r>
      <w:r>
        <w:t xml:space="preserve">para </w:t>
      </w:r>
      <w:r w:rsidR="00D534F8">
        <w:t>facilitar a leitura e compreensão do código, além de evitar que uma variável receba um tipo de dado não esperado</w:t>
      </w:r>
      <w:del w:id="1952" w:author="Ryan Lemos" w:date="2019-10-05T20:27:00Z">
        <w:r w:rsidR="00D534F8" w:rsidDel="00D67CFB">
          <w:delText xml:space="preserve"> </w:delText>
        </w:r>
        <w:r w:rsidR="00D534F8" w:rsidDel="00D67CFB">
          <w:rPr>
            <w:noProof/>
          </w:rPr>
          <w:delText>(ABREU, 2017)</w:delText>
        </w:r>
      </w:del>
      <w:r w:rsidR="00D534F8">
        <w:t>.</w:t>
      </w:r>
      <w:r w:rsidR="00073CBF">
        <w:t xml:space="preserve"> 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navegadores</w:t>
      </w:r>
      <w:ins w:id="1953" w:author="Ryan Lemos" w:date="2019-10-05T20:27:00Z">
        <w:r w:rsidR="00D67CFB">
          <w:t xml:space="preserve"> </w:t>
        </w:r>
        <w:r w:rsidR="00D67CFB">
          <w:rPr>
            <w:noProof/>
          </w:rPr>
          <w:t>(ABREU, 2017)</w:t>
        </w:r>
      </w:ins>
      <w:r w:rsidR="00073CBF">
        <w:t xml:space="preserve">. </w:t>
      </w:r>
      <w:r w:rsidR="00D534F8">
        <w:t xml:space="preserve">O trecho de código da </w:t>
      </w:r>
      <w:ins w:id="1954" w:author="Ryan Lemos" w:date="2019-10-09T09:35:00Z">
        <w:r w:rsidR="00DE2B76">
          <w:fldChar w:fldCharType="begin"/>
        </w:r>
        <w:r w:rsidR="00DE2B76">
          <w:instrText xml:space="preserve"> REF _Ref21506122 \h </w:instrText>
        </w:r>
      </w:ins>
      <w:r w:rsidR="00DE2B76">
        <w:fldChar w:fldCharType="separate"/>
      </w:r>
      <w:ins w:id="1955" w:author="Ryan Lemos" w:date="2019-10-14T19:23:00Z">
        <w:r w:rsidR="0002745D">
          <w:t xml:space="preserve">Figura </w:t>
        </w:r>
        <w:r w:rsidR="0002745D">
          <w:rPr>
            <w:noProof/>
          </w:rPr>
          <w:t>17</w:t>
        </w:r>
      </w:ins>
      <w:ins w:id="1956" w:author="Ryan Lemos" w:date="2019-10-09T09:35:00Z">
        <w:r w:rsidR="00DE2B76">
          <w:fldChar w:fldCharType="end"/>
        </w:r>
        <w:r w:rsidR="00DE2B76">
          <w:t xml:space="preserve"> </w:t>
        </w:r>
      </w:ins>
      <w:del w:id="1957" w:author="Ryan Lemos" w:date="2019-10-09T09:34:00Z">
        <w:r w:rsidR="00046874" w:rsidDel="00DE2B76">
          <w:delText xml:space="preserve">Figura </w:delText>
        </w:r>
        <w:r w:rsidR="00D534F8" w:rsidDel="00DE2B76">
          <w:delText>2</w:delText>
        </w:r>
        <w:r w:rsidR="00046874" w:rsidDel="00DE2B76">
          <w:delText>2</w:delText>
        </w:r>
        <w:r w:rsidR="00D534F8" w:rsidDel="00DE2B76">
          <w:delText xml:space="preserve"> </w:delText>
        </w:r>
      </w:del>
      <w:r w:rsidR="00D534F8">
        <w:t xml:space="preserve">se trata de um exemplo de </w:t>
      </w:r>
      <w:r w:rsidR="00D534F8" w:rsidRPr="005B582B">
        <w:rPr>
          <w:i/>
          <w:iCs/>
        </w:rPr>
        <w:t>Script</w:t>
      </w:r>
      <w:r w:rsidR="00D534F8">
        <w:t xml:space="preserve"> TS. Nota-se a tipagem da variável </w:t>
      </w:r>
      <w:del w:id="1958" w:author="Ryan Lemos" w:date="2019-10-05T20:27:00Z">
        <w:r w:rsidR="00D534F8" w:rsidDel="00A253E0">
          <w:delText xml:space="preserve">modelo </w:delText>
        </w:r>
      </w:del>
      <w:ins w:id="1959" w:author="Ryan Lemos" w:date="2019-10-05T20:27:00Z">
        <w:r w:rsidR="00A253E0">
          <w:t xml:space="preserve">número </w:t>
        </w:r>
      </w:ins>
      <w:r w:rsidR="00D534F8">
        <w:t xml:space="preserve">definindo seu tipo como </w:t>
      </w:r>
      <w:del w:id="1960" w:author="Ryan Lemos" w:date="2019-10-05T20:28:00Z">
        <w:r w:rsidR="00D534F8" w:rsidRPr="00D534F8" w:rsidDel="00A253E0">
          <w:rPr>
            <w:i/>
          </w:rPr>
          <w:delText>string</w:delText>
        </w:r>
      </w:del>
      <w:proofErr w:type="spellStart"/>
      <w:ins w:id="1961" w:author="Ryan Lemos" w:date="2019-10-05T20:28:00Z">
        <w:r w:rsidR="00A253E0">
          <w:rPr>
            <w:i/>
          </w:rPr>
          <w:t>number</w:t>
        </w:r>
      </w:ins>
      <w:proofErr w:type="spellEnd"/>
      <w:r w:rsidR="00073CBF">
        <w:t>, como também definindo o tipo de retorno das funções da</w:t>
      </w:r>
      <w:del w:id="1962" w:author="Ryan Lemos" w:date="2019-10-05T20:28:00Z">
        <w:r w:rsidR="00073CBF" w:rsidDel="00A253E0">
          <w:delText>s classes</w:delText>
        </w:r>
      </w:del>
      <w:ins w:id="1963" w:author="Ryan Lemos" w:date="2019-10-05T20:28:00Z">
        <w:r w:rsidR="00A253E0">
          <w:t xml:space="preserve"> função </w:t>
        </w:r>
        <w:proofErr w:type="spellStart"/>
        <w:r w:rsidR="00A253E0" w:rsidRPr="00A253E0">
          <w:rPr>
            <w:i/>
            <w:iCs/>
            <w:rPrChange w:id="1964" w:author="Ryan Lemos" w:date="2019-10-05T20:28:00Z">
              <w:rPr/>
            </w:rPrChange>
          </w:rPr>
          <w:t>identity</w:t>
        </w:r>
      </w:ins>
      <w:proofErr w:type="spellEnd"/>
      <w:r w:rsidR="00073CBF">
        <w:t>.</w:t>
      </w:r>
      <w:ins w:id="1965" w:author="Ryan Lemos" w:date="2019-10-05T20:28:00Z">
        <w:r w:rsidR="00A253E0">
          <w:t xml:space="preserve"> A tipagem é feita através dos dois pontos, o que vem depois</w:t>
        </w:r>
      </w:ins>
      <w:ins w:id="1966" w:author="Ryan Lemos" w:date="2019-10-05T20:29:00Z">
        <w:r w:rsidR="00A253E0">
          <w:t xml:space="preserve"> deles</w:t>
        </w:r>
      </w:ins>
      <w:ins w:id="1967" w:author="Ryan Lemos" w:date="2019-10-05T20:28:00Z">
        <w:r w:rsidR="00A253E0">
          <w:t xml:space="preserve"> se trata do tipo</w:t>
        </w:r>
      </w:ins>
      <w:ins w:id="1968" w:author="Ryan Lemos" w:date="2019-10-05T20:29:00Z">
        <w:r w:rsidR="00A253E0">
          <w:t xml:space="preserve"> de valor</w:t>
        </w:r>
      </w:ins>
      <w:ins w:id="1969" w:author="Ryan Lemos" w:date="2019-10-05T20:28:00Z">
        <w:r w:rsidR="00A253E0">
          <w:t xml:space="preserve"> que aquela vari</w:t>
        </w:r>
      </w:ins>
      <w:ins w:id="1970" w:author="Ryan Lemos" w:date="2019-10-05T20:29:00Z">
        <w:r w:rsidR="00A253E0">
          <w:t>ável deve receber ou que deve ser retornado na função (</w:t>
        </w:r>
        <w:r w:rsidR="00A253E0" w:rsidRPr="00393D2D">
          <w:rPr>
            <w:noProof/>
          </w:rPr>
          <w:t>SYED</w:t>
        </w:r>
        <w:r w:rsidR="00A253E0">
          <w:rPr>
            <w:noProof/>
          </w:rPr>
          <w:t>, 2016)</w:t>
        </w:r>
        <w:r w:rsidR="00A253E0">
          <w:t>.</w:t>
        </w:r>
      </w:ins>
      <w:ins w:id="1971" w:author="Ryan Lemos" w:date="2019-10-05T20:28:00Z">
        <w:r w:rsidR="00A253E0">
          <w:t xml:space="preserve"> </w:t>
        </w:r>
      </w:ins>
    </w:p>
    <w:p w14:paraId="3241CB8D" w14:textId="546800CC" w:rsidR="00D534F8" w:rsidDel="00D67CFB" w:rsidRDefault="00D534F8" w:rsidP="00D67CFB">
      <w:pPr>
        <w:ind w:firstLine="0"/>
        <w:rPr>
          <w:del w:id="1972" w:author="Ryan Lemos" w:date="2019-10-05T20:25:00Z"/>
        </w:rPr>
      </w:pPr>
    </w:p>
    <w:p w14:paraId="34F3691B" w14:textId="7913F6DD" w:rsidR="00D67CFB" w:rsidRDefault="00D67CFB">
      <w:pPr>
        <w:rPr>
          <w:ins w:id="1973" w:author="Ryan Lemos" w:date="2019-10-05T20:27:00Z"/>
        </w:rPr>
      </w:pPr>
    </w:p>
    <w:p w14:paraId="16D9792D" w14:textId="6BBB9C70" w:rsidR="00A253E0" w:rsidRDefault="00A253E0">
      <w:pPr>
        <w:pStyle w:val="Legenda"/>
        <w:keepNext/>
        <w:rPr>
          <w:ins w:id="1974" w:author="Ryan Lemos" w:date="2019-10-05T20:30:00Z"/>
        </w:rPr>
        <w:pPrChange w:id="1975" w:author="Ryan Lemos" w:date="2019-10-05T20:30:00Z">
          <w:pPr>
            <w:pStyle w:val="Legenda"/>
          </w:pPr>
        </w:pPrChange>
      </w:pPr>
      <w:bookmarkStart w:id="1976" w:name="_Ref21506122"/>
      <w:bookmarkStart w:id="1977" w:name="_Toc21973950"/>
      <w:bookmarkStart w:id="1978" w:name="_Toc22075169"/>
      <w:ins w:id="1979" w:author="Ryan Lemos" w:date="2019-10-05T20:30:00Z">
        <w:r>
          <w:t xml:space="preserve">Figura </w:t>
        </w:r>
        <w:r>
          <w:fldChar w:fldCharType="begin"/>
        </w:r>
        <w:r>
          <w:instrText xml:space="preserve"> SEQ Figura \* ARABIC </w:instrText>
        </w:r>
      </w:ins>
      <w:r>
        <w:fldChar w:fldCharType="separate"/>
      </w:r>
      <w:ins w:id="1980" w:author="Ryan Lemos" w:date="2019-10-14T19:23:00Z">
        <w:r w:rsidR="0002745D">
          <w:rPr>
            <w:noProof/>
          </w:rPr>
          <w:t>17</w:t>
        </w:r>
      </w:ins>
      <w:ins w:id="1981" w:author="Ryan Lemos" w:date="2019-10-05T20:30:00Z">
        <w:r>
          <w:fldChar w:fldCharType="end"/>
        </w:r>
        <w:bookmarkEnd w:id="1976"/>
        <w:r>
          <w:t xml:space="preserve"> - Exemplo da tipagem utilizada no</w:t>
        </w:r>
      </w:ins>
      <w:ins w:id="1982" w:author="Ryan Lemos" w:date="2019-10-09T09:35:00Z">
        <w:r w:rsidR="00DE2B76">
          <w:t xml:space="preserve"> </w:t>
        </w:r>
      </w:ins>
      <w:proofErr w:type="spellStart"/>
      <w:ins w:id="1983" w:author="Ryan Lemos" w:date="2019-10-05T20:30:00Z">
        <w:r>
          <w:t>TypeScript</w:t>
        </w:r>
        <w:bookmarkEnd w:id="1977"/>
        <w:bookmarkEnd w:id="1978"/>
        <w:proofErr w:type="spellEnd"/>
      </w:ins>
    </w:p>
    <w:p w14:paraId="0DF2761F" w14:textId="6C9E284F" w:rsidR="00D67CFB" w:rsidRDefault="00D67CFB" w:rsidP="00A253E0">
      <w:pPr>
        <w:ind w:firstLine="0"/>
        <w:jc w:val="center"/>
        <w:rPr>
          <w:ins w:id="1984" w:author="Ryan Lemos" w:date="2019-10-05T20:30:00Z"/>
        </w:rPr>
      </w:pPr>
      <w:ins w:id="1985" w:author="Ryan Lemos" w:date="2019-10-05T20:27:00Z">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34680" cy="867064"/>
                      </a:xfrm>
                      <a:prstGeom prst="rect">
                        <a:avLst/>
                      </a:prstGeom>
                    </pic:spPr>
                  </pic:pic>
                </a:graphicData>
              </a:graphic>
            </wp:inline>
          </w:drawing>
        </w:r>
      </w:ins>
    </w:p>
    <w:p w14:paraId="0A7D4428" w14:textId="61033DC3" w:rsidR="00A253E0" w:rsidRDefault="00A253E0">
      <w:pPr>
        <w:pStyle w:val="Fontes"/>
        <w:rPr>
          <w:ins w:id="1986" w:author="Ryan Lemos" w:date="2019-10-05T20:27:00Z"/>
        </w:rPr>
        <w:pPrChange w:id="1987" w:author="Ryan Lemos" w:date="2019-10-05T20:30:00Z">
          <w:pPr/>
        </w:pPrChange>
      </w:pPr>
      <w:ins w:id="1988" w:author="Ryan Lemos" w:date="2019-10-05T20:30:00Z">
        <w:r>
          <w:t>Fonte: SYED, 2016, p. 129.</w:t>
        </w:r>
      </w:ins>
    </w:p>
    <w:p w14:paraId="212AAE60" w14:textId="423F23A4" w:rsidR="00A1768E" w:rsidDel="00D67CFB" w:rsidRDefault="00A1768E">
      <w:pPr>
        <w:pStyle w:val="Legenda"/>
        <w:keepNext/>
        <w:rPr>
          <w:del w:id="1989" w:author="Ryan Lemos" w:date="2019-10-05T20:25:00Z"/>
        </w:rPr>
      </w:pPr>
      <w:del w:id="1990" w:author="Ryan Lemos" w:date="2019-10-05T20:25:00Z">
        <w:r w:rsidDel="00D67CFB">
          <w:delText xml:space="preserve">Figura </w:delText>
        </w:r>
        <w:r w:rsidR="00744533" w:rsidDel="00D67CFB">
          <w:fldChar w:fldCharType="begin"/>
        </w:r>
        <w:r w:rsidR="00744533" w:rsidDel="00D67CFB">
          <w:delInstrText xml:space="preserve"> SEQ Figura \* ARABIC </w:delInstrText>
        </w:r>
        <w:r w:rsidR="00744533" w:rsidDel="00D67CFB">
          <w:fldChar w:fldCharType="separate"/>
        </w:r>
        <w:r w:rsidR="00D343FF" w:rsidDel="00D67CFB">
          <w:rPr>
            <w:noProof/>
          </w:rPr>
          <w:delText>22</w:delText>
        </w:r>
        <w:r w:rsidR="00744533" w:rsidDel="00D67CFB">
          <w:rPr>
            <w:noProof/>
          </w:rPr>
          <w:fldChar w:fldCharType="end"/>
        </w:r>
        <w:r w:rsidDel="00D67CFB">
          <w:delText xml:space="preserve"> - Classe em TypeScript</w:delText>
        </w:r>
      </w:del>
    </w:p>
    <w:p w14:paraId="7D705DA8" w14:textId="58483749" w:rsidR="00D534F8" w:rsidDel="00D67CFB" w:rsidRDefault="00D534F8">
      <w:pPr>
        <w:ind w:firstLine="0"/>
        <w:jc w:val="center"/>
        <w:rPr>
          <w:del w:id="1991" w:author="Ryan Lemos" w:date="2019-10-05T20:25:00Z"/>
        </w:rPr>
      </w:pPr>
      <w:del w:id="1992" w:author="Ryan Lemos" w:date="2019-10-05T20:25:00Z">
        <w:r w:rsidDel="00D67CFB">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1837" cy="2384336"/>
                      </a:xfrm>
                      <a:prstGeom prst="rect">
                        <a:avLst/>
                      </a:prstGeom>
                    </pic:spPr>
                  </pic:pic>
                </a:graphicData>
              </a:graphic>
            </wp:inline>
          </w:drawing>
        </w:r>
      </w:del>
    </w:p>
    <w:p w14:paraId="5AC5EC7E" w14:textId="4AA3D1F4" w:rsidR="00A1768E" w:rsidDel="00D67CFB" w:rsidRDefault="00A1768E">
      <w:pPr>
        <w:pStyle w:val="Fontes"/>
        <w:rPr>
          <w:del w:id="1993" w:author="Ryan Lemos" w:date="2019-10-05T20:25:00Z"/>
        </w:rPr>
      </w:pPr>
      <w:del w:id="1994" w:author="Ryan Lemos" w:date="2019-10-05T20:25:00Z">
        <w:r w:rsidDel="00D67CFB">
          <w:delText xml:space="preserve">Fonte: PRÓPRIA, </w:delText>
        </w:r>
        <w:r w:rsidR="00046874" w:rsidDel="00D67CFB">
          <w:delText xml:space="preserve">2019, </w:delText>
        </w:r>
        <w:r w:rsidDel="00D67CFB">
          <w:delText>utilizando o Visual Studio Code.</w:delText>
        </w:r>
      </w:del>
    </w:p>
    <w:p w14:paraId="49639A4E" w14:textId="77777777" w:rsidR="00676588" w:rsidRDefault="00676588">
      <w:pPr>
        <w:ind w:firstLine="0"/>
        <w:pPrChange w:id="1995" w:author="Ryan Lemos" w:date="2019-10-05T20:25:00Z">
          <w:pPr/>
        </w:pPrChange>
      </w:pPr>
    </w:p>
    <w:p w14:paraId="0D236BEB" w14:textId="7CF834FF" w:rsidR="00676588" w:rsidRDefault="00C05B5C" w:rsidP="00676588">
      <w:pPr>
        <w:pStyle w:val="Ttulo4"/>
      </w:pPr>
      <w:bookmarkStart w:id="1996" w:name="_Ref21873296"/>
      <w:bookmarkStart w:id="1997" w:name="_Ref21873418"/>
      <w:bookmarkStart w:id="1998" w:name="_Toc22075289"/>
      <w:r>
        <w:t>Angular</w:t>
      </w:r>
      <w:bookmarkEnd w:id="1996"/>
      <w:bookmarkEnd w:id="1997"/>
      <w:bookmarkEnd w:id="1998"/>
    </w:p>
    <w:p w14:paraId="59161E49" w14:textId="24134187" w:rsidR="00073CBF" w:rsidRPr="00532250" w:rsidRDefault="00073CBF" w:rsidP="005B582B"/>
    <w:p w14:paraId="22EFD816" w14:textId="050552A9"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del w:id="1999" w:author="Ryan Lemos" w:date="2019-10-07T20:43:00Z">
        <w:r w:rsidR="00512162" w:rsidDel="00BB6D2A">
          <w:delText>2019b</w:delText>
        </w:r>
      </w:del>
      <w:ins w:id="2000" w:author="Ryan Lemos" w:date="2019-10-07T20:43:00Z">
        <w:r w:rsidR="00BB6D2A">
          <w:t>2019c</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proofErr w:type="spellStart"/>
      <w:r w:rsidR="00676588" w:rsidRPr="00676588">
        <w:rPr>
          <w:i/>
        </w:rPr>
        <w: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w:t>
      </w:r>
      <w:r>
        <w:lastRenderedPageBreak/>
        <w:t xml:space="preserve">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5D9CE9AA" w:rsidR="00676588" w:rsidDel="008839CF" w:rsidRDefault="00636936">
      <w:pPr>
        <w:rPr>
          <w:del w:id="2001" w:author="Ryan Lemos" w:date="2019-10-07T20:45:00Z"/>
        </w:rPr>
      </w:pPr>
      <w:del w:id="2002" w:author="Ryan Lemos" w:date="2019-10-07T20:45:00Z">
        <w:r w:rsidDel="008839CF">
          <w:delText xml:space="preserve">Tendo em vista que este seja um ambiente que tem por característica a interação contínua com o usuário, optou-se pela utilização do </w:delText>
        </w:r>
        <w:r w:rsidR="00C05B5C" w:rsidDel="008839CF">
          <w:delText>Angular</w:delText>
        </w:r>
        <w:r w:rsidDel="008839CF">
          <w:delText xml:space="preserve"> para auxiliar nesse processo e deixar a utilização mais fluída e dinâmica.</w:delText>
        </w:r>
      </w:del>
    </w:p>
    <w:p w14:paraId="67BD0E2D" w14:textId="678967D0" w:rsidR="008839CF" w:rsidRPr="005F6213" w:rsidRDefault="008839CF">
      <w:pPr>
        <w:rPr>
          <w:ins w:id="2003" w:author="Ryan Lemos" w:date="2019-10-07T20:47:00Z"/>
        </w:rPr>
      </w:pPr>
      <w:ins w:id="2004" w:author="Ryan Lemos" w:date="2019-10-07T20:45:00Z">
        <w:r>
          <w:t xml:space="preserve">Com o Angular é possível utilizar pacotes de funcionalidades feitos por outros </w:t>
        </w:r>
      </w:ins>
      <w:ins w:id="2005" w:author="Ryan Lemos" w:date="2019-10-07T20:46:00Z">
        <w:r>
          <w:t xml:space="preserve">usuários. Assim soluções antes desenvolvidas em </w:t>
        </w:r>
        <w:proofErr w:type="spellStart"/>
        <w:r>
          <w:t>JavaScript</w:t>
        </w:r>
        <w:proofErr w:type="spellEnd"/>
        <w:r>
          <w:t xml:space="preserve"> ou nem desenvolvidas são trazidas para a maneira de se desenvolver usando</w:t>
        </w:r>
      </w:ins>
      <w:ins w:id="2006" w:author="Ryan Lemos" w:date="2019-10-07T20:47:00Z">
        <w:r>
          <w:t xml:space="preserve"> o Angular e podem ser utilizadas para agregar valores e poupar tempo de desenvolvimento</w:t>
        </w:r>
      </w:ins>
      <w:ins w:id="2007" w:author="Ryan Lemos" w:date="2019-10-07T20:59:00Z">
        <w:r w:rsidR="008F54BA">
          <w:t xml:space="preserve"> (GOOGLE, 2019c)</w:t>
        </w:r>
      </w:ins>
      <w:ins w:id="2008" w:author="Ryan Lemos" w:date="2019-10-07T20:47:00Z">
        <w:r>
          <w:t xml:space="preserve">. Valem-se destacar a biblioteca de geração de calendários dinâmicos </w:t>
        </w:r>
      </w:ins>
      <w:ins w:id="2009" w:author="Ryan Lemos" w:date="2019-10-07T20:48:00Z">
        <w:r>
          <w:t>chamada de A</w:t>
        </w:r>
      </w:ins>
      <w:ins w:id="2010" w:author="Ryan Lemos" w:date="2019-10-07T20:49:00Z">
        <w:r>
          <w:t xml:space="preserve">ngular </w:t>
        </w:r>
        <w:proofErr w:type="spellStart"/>
        <w:r w:rsidRPr="008839CF">
          <w:rPr>
            <w:i/>
            <w:iCs/>
            <w:rPrChange w:id="2011" w:author="Ryan Lemos" w:date="2019-10-07T20:49:00Z">
              <w:rPr/>
            </w:rPrChange>
          </w:rPr>
          <w:t>Calendar</w:t>
        </w:r>
        <w:proofErr w:type="spellEnd"/>
        <w:r>
          <w:t>, que serve para mostrar eventos em um calendário por mês, dia ou semana</w:t>
        </w:r>
      </w:ins>
      <w:ins w:id="2012" w:author="Ryan Lemos" w:date="2019-10-07T20:50:00Z">
        <w:r>
          <w:t>, gerando um calendário interativo</w:t>
        </w:r>
      </w:ins>
      <w:ins w:id="2013" w:author="Ryan Lemos" w:date="2019-10-07T20:53:00Z">
        <w:r w:rsidR="008F54BA">
          <w:t xml:space="preserve"> (LEWIS, </w:t>
        </w:r>
        <w:proofErr w:type="spellStart"/>
        <w:r w:rsidR="008F54BA">
          <w:t>sd</w:t>
        </w:r>
        <w:proofErr w:type="spellEnd"/>
        <w:r w:rsidR="008F54BA">
          <w:t>)</w:t>
        </w:r>
      </w:ins>
      <w:ins w:id="2014" w:author="Ryan Lemos" w:date="2019-10-07T20:50:00Z">
        <w:r>
          <w:t>.</w:t>
        </w:r>
      </w:ins>
      <w:ins w:id="2015" w:author="Ryan Lemos" w:date="2019-10-07T20:54:00Z">
        <w:r w:rsidR="008F54BA">
          <w:t xml:space="preserve"> Um exemplo do calendário gerado pode ser visto na </w:t>
        </w:r>
        <w:r w:rsidR="008F54BA">
          <w:fldChar w:fldCharType="begin"/>
        </w:r>
        <w:r w:rsidR="008F54BA">
          <w:instrText xml:space="preserve"> REF _Ref20051663 \h </w:instrText>
        </w:r>
      </w:ins>
      <w:r w:rsidR="008F54BA">
        <w:fldChar w:fldCharType="separate"/>
      </w:r>
      <w:ins w:id="2016" w:author="Ryan Lemos" w:date="2019-10-14T19:23:00Z">
        <w:r w:rsidR="0002745D">
          <w:t xml:space="preserve">Figura </w:t>
        </w:r>
        <w:r w:rsidR="0002745D">
          <w:rPr>
            <w:noProof/>
          </w:rPr>
          <w:t>59</w:t>
        </w:r>
      </w:ins>
      <w:ins w:id="2017" w:author="Ryan Lemos" w:date="2019-10-07T20:54:00Z">
        <w:r w:rsidR="008F54BA">
          <w:fldChar w:fldCharType="end"/>
        </w:r>
        <w:r w:rsidR="008F54BA">
          <w:t xml:space="preserve">. </w:t>
        </w:r>
      </w:ins>
      <w:ins w:id="2018" w:author="Ryan Lemos" w:date="2019-10-07T20:55:00Z">
        <w:r w:rsidR="008F54BA">
          <w:t>Outra biblioteca utilizada foi a de editor de textos</w:t>
        </w:r>
      </w:ins>
      <w:ins w:id="2019" w:author="Ryan Lemos" w:date="2019-10-07T20:57:00Z">
        <w:r w:rsidR="008F54BA">
          <w:t xml:space="preserve"> chamada CKEDITOR. P</w:t>
        </w:r>
      </w:ins>
      <w:ins w:id="2020" w:author="Ryan Lemos" w:date="2019-10-07T20:55:00Z">
        <w:r w:rsidR="008F54BA">
          <w:t>ermitindo que faça edições no estilo do texto</w:t>
        </w:r>
      </w:ins>
      <w:ins w:id="2021" w:author="Ryan Lemos" w:date="2019-10-07T20:57:00Z">
        <w:r w:rsidR="008F54BA">
          <w:t>, aplicando</w:t>
        </w:r>
      </w:ins>
      <w:ins w:id="2022" w:author="Ryan Lemos" w:date="2019-10-07T20:58:00Z">
        <w:r w:rsidR="008F54BA">
          <w:t xml:space="preserve"> cores e fontes, é possível colar textos de arquivos de texto do computador e planilhas sem perder a formatação</w:t>
        </w:r>
      </w:ins>
      <w:ins w:id="2023" w:author="Ryan Lemos" w:date="2019-10-07T20:57:00Z">
        <w:r w:rsidR="008F54BA">
          <w:t xml:space="preserve"> (</w:t>
        </w:r>
        <w:r w:rsidR="008F54BA" w:rsidRPr="008F54BA">
          <w:t>CKSOURCE</w:t>
        </w:r>
        <w:r w:rsidR="008F54BA">
          <w:t>, 2019)</w:t>
        </w:r>
      </w:ins>
      <w:ins w:id="2024" w:author="Ryan Lemos" w:date="2019-10-07T20:55:00Z">
        <w:r w:rsidR="008F54BA">
          <w:t>.</w:t>
        </w:r>
      </w:ins>
      <w:ins w:id="2025" w:author="Ryan Lemos" w:date="2019-10-07T21:04:00Z">
        <w:r w:rsidR="005B3A5D">
          <w:t xml:space="preserve"> </w:t>
        </w:r>
      </w:ins>
      <w:ins w:id="2026" w:author="Ryan Lemos" w:date="2019-10-07T21:06:00Z">
        <w:r w:rsidR="005F6213">
          <w:t xml:space="preserve">Para geração de tabelas dinâmicas utilizou-se o Angular </w:t>
        </w:r>
        <w:proofErr w:type="spellStart"/>
        <w:r w:rsidR="005F6213" w:rsidRPr="005F6213">
          <w:rPr>
            <w:i/>
            <w:iCs/>
            <w:rPrChange w:id="2027" w:author="Ryan Lemos" w:date="2019-10-07T21:06:00Z">
              <w:rPr/>
            </w:rPrChange>
          </w:rPr>
          <w:t>DataTables</w:t>
        </w:r>
        <w:proofErr w:type="spellEnd"/>
        <w:r w:rsidR="005F6213">
          <w:t xml:space="preserve"> que traz para o formato de desenvolvimento do </w:t>
        </w:r>
      </w:ins>
      <w:ins w:id="2028" w:author="Ryan Lemos" w:date="2019-10-07T21:07:00Z">
        <w:r w:rsidR="005F6213">
          <w:t>A</w:t>
        </w:r>
      </w:ins>
      <w:ins w:id="2029" w:author="Ryan Lemos" w:date="2019-10-07T21:06:00Z">
        <w:r w:rsidR="005F6213">
          <w:t>ngular</w:t>
        </w:r>
      </w:ins>
      <w:ins w:id="2030" w:author="Ryan Lemos" w:date="2019-10-07T21:07:00Z">
        <w:r w:rsidR="005F6213">
          <w:t xml:space="preserve"> a biblioteca de tabelas dinâmicas </w:t>
        </w:r>
        <w:proofErr w:type="spellStart"/>
        <w:r w:rsidR="005F6213" w:rsidRPr="005F6213">
          <w:rPr>
            <w:i/>
            <w:iCs/>
            <w:rPrChange w:id="2031" w:author="Ryan Lemos" w:date="2019-10-07T21:07:00Z">
              <w:rPr/>
            </w:rPrChange>
          </w:rPr>
          <w:t>DataTables</w:t>
        </w:r>
        <w:proofErr w:type="spellEnd"/>
        <w:r w:rsidR="005F6213">
          <w:rPr>
            <w:i/>
            <w:iCs/>
          </w:rPr>
          <w:t xml:space="preserve"> </w:t>
        </w:r>
        <w:r w:rsidR="005F6213">
          <w:t xml:space="preserve">(LIN, 2019). </w:t>
        </w:r>
      </w:ins>
      <w:ins w:id="2032" w:author="Ryan Lemos" w:date="2019-10-07T21:09:00Z">
        <w:r w:rsidR="005F6213">
          <w:t xml:space="preserve">Com o Angular </w:t>
        </w:r>
        <w:proofErr w:type="spellStart"/>
        <w:r w:rsidR="005F6213" w:rsidRPr="005F6213">
          <w:rPr>
            <w:i/>
            <w:iCs/>
            <w:rPrChange w:id="2033" w:author="Ryan Lemos" w:date="2019-10-07T21:09:00Z">
              <w:rPr/>
            </w:rPrChange>
          </w:rPr>
          <w:t>DataTables</w:t>
        </w:r>
        <w:proofErr w:type="spellEnd"/>
        <w:r w:rsidR="005F6213">
          <w:t xml:space="preserve"> a geração d</w:t>
        </w:r>
      </w:ins>
      <w:ins w:id="2034" w:author="Ryan Lemos" w:date="2019-10-07T21:10:00Z">
        <w:r w:rsidR="005F6213">
          <w:t>as tabelas segue o formato de desenvolvimento do Angular o que garante a aplicação um padrão de codificação</w:t>
        </w:r>
      </w:ins>
      <w:ins w:id="2035" w:author="Ryan Lemos" w:date="2019-10-09T09:19:00Z">
        <w:r w:rsidR="001D3106">
          <w:t>, u</w:t>
        </w:r>
      </w:ins>
      <w:ins w:id="2036" w:author="Ryan Lemos" w:date="2019-10-09T09:18:00Z">
        <w:r w:rsidR="001D3106">
          <w:t>m exemplo</w:t>
        </w:r>
      </w:ins>
      <w:ins w:id="2037" w:author="Ryan Lemos" w:date="2019-10-09T09:19:00Z">
        <w:r w:rsidR="001D3106">
          <w:t xml:space="preserve"> da tabela gerada</w:t>
        </w:r>
      </w:ins>
      <w:ins w:id="2038" w:author="Ryan Lemos" w:date="2019-10-09T09:18:00Z">
        <w:r w:rsidR="001D3106">
          <w:t xml:space="preserve"> é visto na </w:t>
        </w:r>
        <w:r w:rsidR="001D3106">
          <w:fldChar w:fldCharType="begin"/>
        </w:r>
        <w:r w:rsidR="001D3106">
          <w:instrText xml:space="preserve"> REF _Ref21505146 \h </w:instrText>
        </w:r>
      </w:ins>
      <w:r w:rsidR="001D3106">
        <w:fldChar w:fldCharType="separate"/>
      </w:r>
      <w:ins w:id="2039" w:author="Ryan Lemos" w:date="2019-10-14T19:23:00Z">
        <w:r w:rsidR="0002745D">
          <w:t xml:space="preserve">Figura </w:t>
        </w:r>
        <w:r w:rsidR="0002745D">
          <w:rPr>
            <w:noProof/>
          </w:rPr>
          <w:t>53</w:t>
        </w:r>
      </w:ins>
      <w:ins w:id="2040" w:author="Ryan Lemos" w:date="2019-10-09T09:18:00Z">
        <w:r w:rsidR="001D3106">
          <w:fldChar w:fldCharType="end"/>
        </w:r>
      </w:ins>
      <w:ins w:id="2041" w:author="Ryan Lemos" w:date="2019-10-09T09:19:00Z">
        <w:r w:rsidR="001D3106">
          <w:t xml:space="preserve">. Também a fim de melhorar a interação com o usuário, utilizou-se </w:t>
        </w:r>
        <w:r w:rsidR="00CC0E1E">
          <w:t>uma biblio</w:t>
        </w:r>
      </w:ins>
      <w:ins w:id="2042" w:author="Ryan Lemos" w:date="2019-10-09T09:20:00Z">
        <w:r w:rsidR="00CC0E1E">
          <w:t xml:space="preserve">teca de alertas visuais também adaptada para o contexto do Angular, chamada de </w:t>
        </w:r>
      </w:ins>
      <w:proofErr w:type="spellStart"/>
      <w:ins w:id="2043" w:author="Ryan Lemos" w:date="2019-10-09T09:21:00Z">
        <w:r w:rsidR="00CC0E1E" w:rsidRPr="00CC0E1E">
          <w:rPr>
            <w:i/>
            <w:iCs/>
            <w:rPrChange w:id="2044" w:author="Ryan Lemos" w:date="2019-10-09T09:21:00Z">
              <w:rPr/>
            </w:rPrChange>
          </w:rPr>
          <w:t>Sweet</w:t>
        </w:r>
        <w:proofErr w:type="spellEnd"/>
        <w:r w:rsidR="00CC0E1E">
          <w:t xml:space="preserve"> </w:t>
        </w:r>
        <w:proofErr w:type="spellStart"/>
        <w:r w:rsidR="00CC0E1E" w:rsidRPr="00CC0E1E">
          <w:rPr>
            <w:i/>
            <w:iCs/>
            <w:rPrChange w:id="2045" w:author="Ryan Lemos" w:date="2019-10-09T09:22:00Z">
              <w:rPr/>
            </w:rPrChange>
          </w:rPr>
          <w:t>Alert</w:t>
        </w:r>
        <w:proofErr w:type="spellEnd"/>
        <w:r w:rsidR="00CC0E1E">
          <w:t xml:space="preserve"> 2</w:t>
        </w:r>
      </w:ins>
      <w:ins w:id="2046" w:author="Ryan Lemos" w:date="2019-10-09T09:29:00Z">
        <w:r w:rsidR="00DE2B76">
          <w:t xml:space="preserve"> (SWEETALERT2, 2019). Com o apoi</w:t>
        </w:r>
      </w:ins>
      <w:ins w:id="2047" w:author="Ryan Lemos" w:date="2019-10-09T09:30:00Z">
        <w:r w:rsidR="00DE2B76">
          <w:t xml:space="preserve">o dessa biblioteca, alertas como o da </w:t>
        </w:r>
      </w:ins>
      <w:ins w:id="2048" w:author="Ryan Lemos" w:date="2019-10-09T09:31:00Z">
        <w:r w:rsidR="00DE2B76">
          <w:fldChar w:fldCharType="begin"/>
        </w:r>
        <w:r w:rsidR="00DE2B76">
          <w:instrText xml:space="preserve"> REF _Ref20734450 \h </w:instrText>
        </w:r>
      </w:ins>
      <w:r w:rsidR="00DE2B76">
        <w:fldChar w:fldCharType="separate"/>
      </w:r>
      <w:ins w:id="2049" w:author="Ryan Lemos" w:date="2019-10-14T19:23:00Z">
        <w:r w:rsidR="0002745D">
          <w:t xml:space="preserve">Figura </w:t>
        </w:r>
        <w:r w:rsidR="0002745D">
          <w:rPr>
            <w:noProof/>
          </w:rPr>
          <w:t>35</w:t>
        </w:r>
      </w:ins>
      <w:ins w:id="2050" w:author="Ryan Lemos" w:date="2019-10-09T09:31:00Z">
        <w:r w:rsidR="00DE2B76">
          <w:fldChar w:fldCharType="end"/>
        </w:r>
      </w:ins>
      <w:ins w:id="2051" w:author="Ryan Lemos" w:date="2019-10-09T09:30:00Z">
        <w:r w:rsidR="00DE2B76">
          <w:t>.</w:t>
        </w:r>
      </w:ins>
      <w:ins w:id="2052" w:author="Ryan Lemos" w:date="2019-10-09T09:21:00Z">
        <w:r w:rsidR="00CC0E1E">
          <w:t xml:space="preserve"> </w:t>
        </w:r>
      </w:ins>
    </w:p>
    <w:p w14:paraId="0B4E401F" w14:textId="77777777" w:rsidR="00A95801" w:rsidRPr="008D625B" w:rsidRDefault="00A95801">
      <w:pPr>
        <w:ind w:firstLine="0"/>
        <w:pPrChange w:id="2053" w:author="Ryan Lemos" w:date="2019-10-07T20:58:00Z">
          <w:pPr/>
        </w:pPrChange>
      </w:pPr>
    </w:p>
    <w:p w14:paraId="53FE96DD" w14:textId="77777777" w:rsidR="00D61CB9" w:rsidRDefault="003E72DF" w:rsidP="00D61CB9">
      <w:pPr>
        <w:pStyle w:val="Ttulo4"/>
      </w:pPr>
      <w:bookmarkStart w:id="2054" w:name="_Ref21972368"/>
      <w:bookmarkStart w:id="2055" w:name="_Toc22075290"/>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2054"/>
      <w:bookmarkEnd w:id="2055"/>
    </w:p>
    <w:p w14:paraId="68EE7F90" w14:textId="77777777" w:rsidR="008D625B" w:rsidRDefault="008D625B" w:rsidP="008D625B"/>
    <w:p w14:paraId="20A0AB01" w14:textId="62737B95"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ins w:id="2056" w:author="Ryan Lemos" w:date="2019-10-14T19:23:00Z">
        <w:r w:rsidR="0002745D">
          <w:t xml:space="preserve">Figura </w:t>
        </w:r>
        <w:r w:rsidR="0002745D">
          <w:rPr>
            <w:noProof/>
          </w:rPr>
          <w:t>18</w:t>
        </w:r>
      </w:ins>
      <w:del w:id="2057" w:author="Ryan Lemos" w:date="2019-10-07T11:05:00Z">
        <w:r w:rsidR="00054B21" w:rsidDel="00EA672B">
          <w:delText xml:space="preserve">Figura </w:delText>
        </w:r>
        <w:r w:rsidR="00054B21" w:rsidDel="00EA672B">
          <w:rPr>
            <w:noProof/>
          </w:rPr>
          <w:delText>23</w:delText>
        </w:r>
      </w:del>
      <w:r w:rsidR="009113A0">
        <w:fldChar w:fldCharType="end"/>
      </w:r>
      <w:r w:rsidR="00B674FC">
        <w:t>.</w:t>
      </w:r>
    </w:p>
    <w:p w14:paraId="4ECD0A39" w14:textId="77777777" w:rsidR="00B674FC" w:rsidRDefault="00B674FC" w:rsidP="00135E22">
      <w:pPr>
        <w:ind w:firstLine="0"/>
      </w:pPr>
    </w:p>
    <w:p w14:paraId="2B0E03C6" w14:textId="4172BD2C" w:rsidR="009113A0" w:rsidRDefault="009113A0" w:rsidP="00FC0021">
      <w:pPr>
        <w:pStyle w:val="Legenda"/>
        <w:keepNext/>
      </w:pPr>
      <w:bookmarkStart w:id="2058" w:name="_Ref526523847"/>
      <w:bookmarkStart w:id="2059" w:name="_Toc21973951"/>
      <w:bookmarkStart w:id="2060" w:name="_Toc22075170"/>
      <w:r>
        <w:t xml:space="preserve">Figura </w:t>
      </w:r>
      <w:r w:rsidR="00AE0D01">
        <w:fldChar w:fldCharType="begin"/>
      </w:r>
      <w:r w:rsidR="00AE0D01">
        <w:instrText xml:space="preserve"> SEQ Figura \* ARABIC </w:instrText>
      </w:r>
      <w:r w:rsidR="00AE0D01">
        <w:fldChar w:fldCharType="separate"/>
      </w:r>
      <w:ins w:id="2061" w:author="Ryan Lemos" w:date="2019-10-14T19:23:00Z">
        <w:r w:rsidR="0002745D">
          <w:rPr>
            <w:noProof/>
          </w:rPr>
          <w:t>18</w:t>
        </w:r>
      </w:ins>
      <w:del w:id="2062" w:author="Ryan Lemos" w:date="2019-10-07T11:05:00Z">
        <w:r w:rsidR="00D343FF" w:rsidDel="00EA672B">
          <w:rPr>
            <w:noProof/>
          </w:rPr>
          <w:delText>23</w:delText>
        </w:r>
      </w:del>
      <w:r w:rsidR="00AE0D01">
        <w:rPr>
          <w:noProof/>
        </w:rPr>
        <w:fldChar w:fldCharType="end"/>
      </w:r>
      <w:bookmarkEnd w:id="2058"/>
      <w:r>
        <w:t xml:space="preserve"> - </w:t>
      </w:r>
      <w:r w:rsidRPr="007D2BD9">
        <w:t>Exemplo de código PHP em página HTML</w:t>
      </w:r>
      <w:bookmarkEnd w:id="2059"/>
      <w:bookmarkEnd w:id="2060"/>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41"/>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723FA633" w14:textId="0C89FF45" w:rsidR="00B65AD2" w:rsidDel="00FA7477" w:rsidRDefault="00C77717">
      <w:pPr>
        <w:rPr>
          <w:del w:id="2063" w:author="Ryan Lemos" w:date="2019-10-07T08:51:00Z"/>
        </w:rPr>
      </w:pPr>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ins w:id="2064" w:author="Ryan Lemos" w:date="2019-10-14T18:52:00Z">
        <w:r w:rsidR="00B06645">
          <w:t>Um desses recursos se trata da geração de documentos em formato PDF, para esse fim existem algumas bibliotecas</w:t>
        </w:r>
      </w:ins>
      <w:ins w:id="2065" w:author="Ryan Lemos" w:date="2019-10-14T18:53:00Z">
        <w:r w:rsidR="00B06645">
          <w:t>. Uma delas é a DOMPDF que transforma o HTML de uma página em um documento no formato PDF. Ou seja, pode-se utilizar uma l</w:t>
        </w:r>
      </w:ins>
      <w:ins w:id="2066" w:author="Ryan Lemos" w:date="2019-10-14T18:54:00Z">
        <w:r w:rsidR="00B06645">
          <w:t>ógica PHP aliada ao HTML</w:t>
        </w:r>
      </w:ins>
      <w:ins w:id="2067" w:author="Ryan Lemos" w:date="2019-10-14T18:55:00Z">
        <w:r w:rsidR="00B06645">
          <w:t xml:space="preserve"> e estilos CSS</w:t>
        </w:r>
      </w:ins>
      <w:ins w:id="2068" w:author="Ryan Lemos" w:date="2019-10-14T18:54:00Z">
        <w:r w:rsidR="00B06645">
          <w:t xml:space="preserve"> e passar essa página gerada para o DOMPDF que transforma o resultado em um arquivo em formato PDF</w:t>
        </w:r>
      </w:ins>
      <w:ins w:id="2069" w:author="Ryan Lemos" w:date="2019-10-14T18:56:00Z">
        <w:r w:rsidR="00B06645">
          <w:t xml:space="preserve"> (DOMPDF, 2019)</w:t>
        </w:r>
      </w:ins>
      <w:ins w:id="2070" w:author="Ryan Lemos" w:date="2019-10-14T18:54:00Z">
        <w:r w:rsidR="00B06645">
          <w:t>.</w:t>
        </w:r>
      </w:ins>
    </w:p>
    <w:p w14:paraId="1077B4A1" w14:textId="77777777" w:rsidR="002C2BEC" w:rsidDel="00FA7477" w:rsidRDefault="002C2BEC">
      <w:pPr>
        <w:rPr>
          <w:del w:id="2071" w:author="Ryan Lemos" w:date="2019-10-07T08:51:00Z"/>
        </w:rPr>
      </w:pPr>
    </w:p>
    <w:p w14:paraId="0ED7ECBD" w14:textId="1A0ACC36" w:rsidR="00755810" w:rsidDel="00FA7477" w:rsidRDefault="002C2BEC">
      <w:pPr>
        <w:rPr>
          <w:del w:id="2072" w:author="Ryan Lemos" w:date="2019-10-07T08:51:00Z"/>
        </w:rPr>
        <w:pPrChange w:id="2073" w:author="Ryan Lemos" w:date="2019-10-07T08:51:00Z">
          <w:pPr>
            <w:pStyle w:val="Ttulo4"/>
          </w:pPr>
        </w:pPrChange>
      </w:pPr>
      <w:commentRangeStart w:id="2074"/>
      <w:del w:id="2075" w:author="Ryan Lemos" w:date="2019-10-07T08:51:00Z">
        <w:r w:rsidDel="00FA7477">
          <w:delText>PHPUNIT</w:delText>
        </w:r>
        <w:commentRangeEnd w:id="2074"/>
        <w:r w:rsidDel="00FA7477">
          <w:rPr>
            <w:rStyle w:val="Refdecomentrio"/>
            <w:iCs/>
          </w:rPr>
          <w:commentReference w:id="2074"/>
        </w:r>
      </w:del>
    </w:p>
    <w:p w14:paraId="2AC41FF8" w14:textId="77777777" w:rsidR="000D4325" w:rsidRDefault="000D4325">
      <w:pPr>
        <w:rPr>
          <w:ins w:id="2076" w:author="Ryan Lemos" w:date="2019-10-05T20:31:00Z"/>
        </w:rPr>
      </w:pPr>
    </w:p>
    <w:p w14:paraId="672AB5D3" w14:textId="77777777" w:rsidR="000D4325" w:rsidRPr="002C2BEC" w:rsidRDefault="000D4325"/>
    <w:p w14:paraId="0CA1CC08" w14:textId="77777777" w:rsidR="00D61CB9" w:rsidRDefault="00B9427B" w:rsidP="00D61CB9">
      <w:pPr>
        <w:pStyle w:val="Ttulo4"/>
      </w:pPr>
      <w:bookmarkStart w:id="2077" w:name="_Ref526533823"/>
      <w:bookmarkStart w:id="2078" w:name="_Toc22075291"/>
      <w:commentRangeStart w:id="2079"/>
      <w:r w:rsidRPr="00952162">
        <w:rPr>
          <w:i/>
        </w:rPr>
        <w:t>Framework</w:t>
      </w:r>
      <w:commentRangeEnd w:id="2079"/>
      <w:r w:rsidR="002C2BEC">
        <w:rPr>
          <w:rStyle w:val="Refdecomentrio"/>
          <w:iCs w:val="0"/>
        </w:rPr>
        <w:commentReference w:id="2079"/>
      </w:r>
      <w:r>
        <w:t xml:space="preserve"> </w:t>
      </w:r>
      <w:proofErr w:type="spellStart"/>
      <w:r w:rsidR="00D61CB9" w:rsidRPr="003635FC">
        <w:t>Laravel</w:t>
      </w:r>
      <w:bookmarkEnd w:id="2077"/>
      <w:bookmarkEnd w:id="2078"/>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3C4B6A6C" w:rsidR="00316E2E" w:rsidDel="00EE035A" w:rsidRDefault="00642888" w:rsidP="00C23F2F">
      <w:pPr>
        <w:rPr>
          <w:del w:id="2080" w:author="Ryan Lemos" w:date="2019-10-05T20:47:00Z"/>
        </w:rPr>
      </w:pPr>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9CC45C5" w14:textId="77777777" w:rsidR="00C23F2F" w:rsidRDefault="00C23F2F">
      <w:pPr>
        <w:ind w:firstLine="0"/>
        <w:rPr>
          <w:ins w:id="2081" w:author="Ryan Lemos" w:date="2019-10-05T20:47:00Z"/>
        </w:rPr>
        <w:pPrChange w:id="2082" w:author="Ryan Lemos" w:date="2019-10-13T12:03:00Z">
          <w:pPr/>
        </w:pPrChange>
      </w:pPr>
    </w:p>
    <w:p w14:paraId="2EB31121" w14:textId="33D63C30" w:rsidR="0097794D" w:rsidDel="00C80A0C" w:rsidRDefault="00C80A0C" w:rsidP="00C23F2F">
      <w:pPr>
        <w:rPr>
          <w:del w:id="2083" w:author="Ryan Lemos" w:date="2019-10-05T20:37:00Z"/>
        </w:rPr>
      </w:pPr>
      <w:ins w:id="2084" w:author="Ryan Lemos" w:date="2019-10-05T20:53:00Z">
        <w:r>
          <w:t>Um exemplo de como o possibilita o gan</w:t>
        </w:r>
      </w:ins>
      <w:ins w:id="2085" w:author="Ryan Lemos" w:date="2019-10-05T20:54:00Z">
        <w:r>
          <w:t xml:space="preserve">ho de desempenho é pela figura das Migrações, que são uma maneira de definir as tabelas da base de dados utilizando codificação PHP. </w:t>
        </w:r>
      </w:ins>
      <w:ins w:id="2086" w:author="Ryan Lemos" w:date="2019-10-05T20:55:00Z">
        <w:r>
          <w:t>Sendo possível criar tabelas e apagar tabelas</w:t>
        </w:r>
      </w:ins>
      <w:ins w:id="2087" w:author="Ryan Lemos" w:date="2019-10-05T20:56:00Z">
        <w:r>
          <w:t xml:space="preserve"> através de dois métodos </w:t>
        </w:r>
        <w:proofErr w:type="spellStart"/>
        <w:r w:rsidRPr="00C80A0C">
          <w:rPr>
            <w:i/>
            <w:iCs/>
            <w:rPrChange w:id="2088" w:author="Ryan Lemos" w:date="2019-10-05T20:56:00Z">
              <w:rPr/>
            </w:rPrChange>
          </w:rPr>
          <w:t>up</w:t>
        </w:r>
        <w:proofErr w:type="spellEnd"/>
        <w:r>
          <w:t xml:space="preserve"> (ou ativar) e </w:t>
        </w:r>
        <w:proofErr w:type="spellStart"/>
        <w:r w:rsidRPr="00C80A0C">
          <w:rPr>
            <w:i/>
            <w:iCs/>
            <w:rPrChange w:id="2089" w:author="Ryan Lemos" w:date="2019-10-05T20:56:00Z">
              <w:rPr/>
            </w:rPrChange>
          </w:rPr>
          <w:t>down</w:t>
        </w:r>
        <w:proofErr w:type="spellEnd"/>
        <w:r>
          <w:rPr>
            <w:i/>
            <w:iCs/>
          </w:rPr>
          <w:t xml:space="preserve"> </w:t>
        </w:r>
      </w:ins>
      <w:ins w:id="2090" w:author="Ryan Lemos" w:date="2019-10-05T20:57:00Z">
        <w:r w:rsidRPr="00C80A0C">
          <w:rPr>
            <w:rPrChange w:id="2091" w:author="Ryan Lemos" w:date="2019-10-05T20:57:00Z">
              <w:rPr>
                <w:i/>
                <w:iCs/>
              </w:rPr>
            </w:rPrChange>
          </w:rPr>
          <w:t>(</w:t>
        </w:r>
        <w:r>
          <w:t>desativar).</w:t>
        </w:r>
      </w:ins>
      <w:ins w:id="2092" w:author="Ryan Lemos" w:date="2019-10-05T20:55:00Z">
        <w:r>
          <w:t xml:space="preserve"> </w:t>
        </w:r>
      </w:ins>
      <w:ins w:id="2093" w:author="Ryan Lemos" w:date="2019-10-05T20:57:00Z">
        <w:r>
          <w:t>Para executar mudanças na base de dados de fato, uma</w:t>
        </w:r>
      </w:ins>
      <w:ins w:id="2094" w:author="Ryan Lemos" w:date="2019-10-05T20:58:00Z">
        <w:r>
          <w:t xml:space="preserve"> vez definidas as estruturas das tabelas, basta executar um comando</w:t>
        </w:r>
      </w:ins>
      <w:ins w:id="2095" w:author="Ryan Lemos" w:date="2019-10-05T20:55:00Z">
        <w:r>
          <w:t xml:space="preserve"> no terminal </w:t>
        </w:r>
        <w:proofErr w:type="spellStart"/>
        <w:r w:rsidRPr="00C80A0C">
          <w:rPr>
            <w:i/>
            <w:iCs/>
            <w:rPrChange w:id="2096" w:author="Ryan Lemos" w:date="2019-10-05T20:58:00Z">
              <w:rPr/>
            </w:rPrChange>
          </w:rPr>
          <w:t>Artisan</w:t>
        </w:r>
      </w:ins>
      <w:proofErr w:type="spellEnd"/>
      <w:ins w:id="2097" w:author="Ryan Lemos" w:date="2019-10-05T20:59:00Z">
        <w:r>
          <w:t xml:space="preserve"> para ativar as migrações e outro comando para desativar as migrações</w:t>
        </w:r>
      </w:ins>
      <w:ins w:id="2098" w:author="Ryan Lemos" w:date="2019-10-05T21:03:00Z">
        <w:r>
          <w:t xml:space="preserve"> </w:t>
        </w:r>
        <w:r>
          <w:rPr>
            <w:noProof/>
          </w:rPr>
          <w:t>(STAUFFER, 2017)</w:t>
        </w:r>
      </w:ins>
      <w:ins w:id="2099" w:author="Ryan Lemos" w:date="2019-10-05T20:55:00Z">
        <w:r>
          <w:t>.</w:t>
        </w:r>
      </w:ins>
      <w:ins w:id="2100" w:author="Ryan Lemos" w:date="2019-10-05T21:00:00Z">
        <w:r>
          <w:t xml:space="preserve"> Um exemplo da estrutura de uma migração pode ser </w:t>
        </w:r>
      </w:ins>
      <w:ins w:id="2101" w:author="Ryan Lemos" w:date="2019-10-05T21:02:00Z">
        <w:r>
          <w:t>visto</w:t>
        </w:r>
      </w:ins>
      <w:ins w:id="2102" w:author="Ryan Lemos" w:date="2019-10-05T21:00:00Z">
        <w:r>
          <w:t xml:space="preserve"> </w:t>
        </w:r>
      </w:ins>
      <w:ins w:id="2103" w:author="Ryan Lemos" w:date="2019-10-05T21:01:00Z">
        <w:r>
          <w:t>na</w:t>
        </w:r>
      </w:ins>
      <w:ins w:id="2104" w:author="Ryan Lemos" w:date="2019-10-09T09:33:00Z">
        <w:r w:rsidR="00DE2B76">
          <w:t xml:space="preserve"> </w:t>
        </w:r>
      </w:ins>
      <w:ins w:id="2105" w:author="Ryan Lemos" w:date="2019-10-09T09:34:00Z">
        <w:r w:rsidR="00DE2B76">
          <w:fldChar w:fldCharType="begin"/>
        </w:r>
        <w:r w:rsidR="00DE2B76">
          <w:instrText xml:space="preserve"> REF _Ref21506064 \h </w:instrText>
        </w:r>
      </w:ins>
      <w:r w:rsidR="00DE2B76">
        <w:fldChar w:fldCharType="separate"/>
      </w:r>
      <w:ins w:id="2106" w:author="Ryan Lemos" w:date="2019-10-14T19:23:00Z">
        <w:r w:rsidR="0002745D">
          <w:rPr>
            <w:noProof/>
          </w:rPr>
          <w:t>19</w:t>
        </w:r>
      </w:ins>
      <w:ins w:id="2107" w:author="Ryan Lemos" w:date="2019-10-09T09:34:00Z">
        <w:r w:rsidR="00DE2B76">
          <w:fldChar w:fldCharType="end"/>
        </w:r>
      </w:ins>
      <w:ins w:id="2108" w:author="Ryan Lemos" w:date="2019-10-05T21:01:00Z">
        <w:r>
          <w:t>, que demonstra a estrutura da tabela de usuários do ambiente.</w:t>
        </w:r>
      </w:ins>
      <w:ins w:id="2109" w:author="Ryan Lemos" w:date="2019-10-05T21:02:00Z">
        <w:r>
          <w:t xml:space="preserve"> Dentro da função </w:t>
        </w:r>
        <w:proofErr w:type="spellStart"/>
        <w:r w:rsidRPr="00C80A0C">
          <w:rPr>
            <w:i/>
            <w:iCs/>
            <w:rPrChange w:id="2110" w:author="Ryan Lemos" w:date="2019-10-05T21:02:00Z">
              <w:rPr/>
            </w:rPrChange>
          </w:rPr>
          <w:t>up</w:t>
        </w:r>
        <w:proofErr w:type="spellEnd"/>
        <w:r>
          <w:t xml:space="preserve"> é que se encontra a estrutura da tabela contendo por exemplo nome do usuário e a quantidade de caracteres </w:t>
        </w:r>
      </w:ins>
      <w:ins w:id="2111" w:author="Ryan Lemos" w:date="2019-10-05T21:03:00Z">
        <w:r>
          <w:t xml:space="preserve">permitidos, através da função </w:t>
        </w:r>
        <w:proofErr w:type="spellStart"/>
        <w:r w:rsidRPr="00C80A0C">
          <w:rPr>
            <w:i/>
            <w:iCs/>
            <w:rPrChange w:id="2112" w:author="Ryan Lemos" w:date="2019-10-05T21:03:00Z">
              <w:rPr/>
            </w:rPrChange>
          </w:rPr>
          <w:t>string</w:t>
        </w:r>
        <w:proofErr w:type="spellEnd"/>
        <w:r>
          <w:t xml:space="preserve">. O comando para </w:t>
        </w:r>
      </w:ins>
      <w:ins w:id="2113" w:author="Ryan Lemos" w:date="2019-10-05T21:04:00Z">
        <w:r>
          <w:t xml:space="preserve">executar as migrações </w:t>
        </w:r>
        <w:r w:rsidR="00F715E4">
          <w:t>é 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w:t>
        </w:r>
        <w:proofErr w:type="spellEnd"/>
        <w:r w:rsidR="00F715E4">
          <w:t xml:space="preserve">’ que executa todos os comandos </w:t>
        </w:r>
        <w:proofErr w:type="spellStart"/>
        <w:r w:rsidR="00F715E4">
          <w:t>up</w:t>
        </w:r>
        <w:proofErr w:type="spellEnd"/>
        <w:r w:rsidR="00F715E4">
          <w:t xml:space="preserve"> das classes de migração que ainda não foram executadas an</w:t>
        </w:r>
      </w:ins>
      <w:ins w:id="2114" w:author="Ryan Lemos" w:date="2019-10-05T21:05:00Z">
        <w:r w:rsidR="00F715E4">
          <w:t>te</w:t>
        </w:r>
      </w:ins>
      <w:ins w:id="2115" w:author="Ryan Lemos" w:date="2019-10-05T21:04:00Z">
        <w:r w:rsidR="00F715E4">
          <w:t>riormente</w:t>
        </w:r>
      </w:ins>
      <w:ins w:id="2116" w:author="Ryan Lemos" w:date="2019-10-05T21:05:00Z">
        <w:r w:rsidR="00F715E4">
          <w:t>.</w:t>
        </w:r>
      </w:ins>
      <w:ins w:id="2117" w:author="Ryan Lemos" w:date="2019-10-05T21:04:00Z">
        <w:r w:rsidR="00F715E4">
          <w:t xml:space="preserve"> </w:t>
        </w:r>
      </w:ins>
      <w:ins w:id="2118" w:author="Ryan Lemos" w:date="2019-10-05T21:05:00Z">
        <w:r w:rsidR="00F715E4">
          <w:t>O comando para apagar as tabelas se trata do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migrate:rollback</w:t>
        </w:r>
        <w:proofErr w:type="spellEnd"/>
        <w:r w:rsidR="00F715E4">
          <w:t>’.</w:t>
        </w:r>
      </w:ins>
      <w:del w:id="2119" w:author="Ryan Lemos" w:date="2019-10-05T20:39:00Z">
        <w:r w:rsidR="00940125" w:rsidDel="00C23F2F">
          <w:delText xml:space="preserve">O </w:delText>
        </w:r>
        <w:r w:rsidR="00C34F84" w:rsidDel="00C23F2F">
          <w:delText>L</w:delText>
        </w:r>
        <w:r w:rsidR="00940125" w:rsidDel="00C23F2F">
          <w:delText xml:space="preserve">aravel </w:delText>
        </w:r>
        <w:r w:rsidR="00065236" w:rsidDel="00C23F2F">
          <w:delText>demonstra</w:delText>
        </w:r>
        <w:r w:rsidR="00940125" w:rsidDel="00C23F2F">
          <w:delText xml:space="preserve"> como </w:delText>
        </w:r>
        <w:r w:rsidR="00700026" w:rsidDel="00C23F2F">
          <w:delText>valores</w:delText>
        </w:r>
        <w:r w:rsidR="00940125" w:rsidDel="00C23F2F">
          <w:delText xml:space="preserve"> </w:delText>
        </w:r>
        <w:r w:rsidR="00AF0BDE" w:rsidDel="00C23F2F">
          <w:delText>o aumento</w:delText>
        </w:r>
        <w:r w:rsidR="00700026" w:rsidDel="00C23F2F">
          <w:delText xml:space="preserve"> da velocidade de desenvolvimento</w:delText>
        </w:r>
        <w:r w:rsidR="00BB47FC" w:rsidDel="00C23F2F">
          <w:delText xml:space="preserve"> e a satisfação do desenvolvedor. </w:delText>
        </w:r>
        <w:r w:rsidR="003B4045" w:rsidDel="00C23F2F">
          <w:delText xml:space="preserve">Para </w:delText>
        </w:r>
        <w:r w:rsidR="001A795A" w:rsidDel="00C23F2F">
          <w:delText xml:space="preserve">isso </w:delText>
        </w:r>
        <w:r w:rsidR="00065236" w:rsidDel="00C23F2F">
          <w:delText>dispõe de uma série de ferramentas que auxiliam em diversos processos no desenvolvimento, como por exemplo o processo de autenticação</w:delText>
        </w:r>
        <w:r w:rsidR="001139FC" w:rsidDel="00C23F2F">
          <w:delText xml:space="preserve">, o envio de </w:delText>
        </w:r>
        <w:r w:rsidR="001139FC" w:rsidRPr="00E95C78" w:rsidDel="00C23F2F">
          <w:rPr>
            <w:i/>
          </w:rPr>
          <w:delText>e-mails</w:delText>
        </w:r>
        <w:r w:rsidR="001139FC" w:rsidDel="00C23F2F">
          <w:delText xml:space="preserve">, </w:delText>
        </w:r>
        <w:r w:rsidR="00F567E6" w:rsidDel="00C23F2F">
          <w:delText>processos de banco de dados (criação de tabelas, transações e consultas), entre outros</w:delText>
        </w:r>
        <w:r w:rsidR="00752E3D" w:rsidDel="00C23F2F">
          <w:rPr>
            <w:noProof/>
          </w:rPr>
          <w:delText xml:space="preserve"> (STAUFFER, 2017)</w:delText>
        </w:r>
        <w:r w:rsidR="00F567E6" w:rsidDel="00C23F2F">
          <w:delText>.</w:delText>
        </w:r>
        <w:r w:rsidR="001139FC" w:rsidDel="00C23F2F">
          <w:delText xml:space="preserve"> </w:delText>
        </w:r>
      </w:del>
    </w:p>
    <w:p w14:paraId="19C69EC2" w14:textId="77777777" w:rsidR="00C80A0C" w:rsidRDefault="00C80A0C" w:rsidP="00C23F2F">
      <w:pPr>
        <w:rPr>
          <w:ins w:id="2120" w:author="Ryan Lemos" w:date="2019-10-05T21:01:00Z"/>
        </w:rPr>
      </w:pPr>
    </w:p>
    <w:p w14:paraId="1B7E5AA8" w14:textId="5968A0BE" w:rsidR="00C80A0C" w:rsidRDefault="00C80A0C" w:rsidP="00C23F2F">
      <w:pPr>
        <w:rPr>
          <w:ins w:id="2121" w:author="Ryan Lemos" w:date="2019-10-05T20:59:00Z"/>
        </w:rPr>
      </w:pPr>
    </w:p>
    <w:p w14:paraId="1DEB7E54" w14:textId="5935E0B3" w:rsidR="00C80A0C" w:rsidRDefault="00C80A0C">
      <w:pPr>
        <w:pStyle w:val="Legenda"/>
        <w:rPr>
          <w:ins w:id="2122" w:author="Ryan Lemos" w:date="2019-10-05T20:59:00Z"/>
        </w:rPr>
        <w:pPrChange w:id="2123" w:author="Ryan Lemos" w:date="2019-10-05T21:00:00Z">
          <w:pPr/>
        </w:pPrChange>
      </w:pPr>
      <w:bookmarkStart w:id="2124" w:name="_Toc21973952"/>
      <w:bookmarkStart w:id="2125" w:name="_Toc22075171"/>
      <w:ins w:id="2126" w:author="Ryan Lemos" w:date="2019-10-05T21:00:00Z">
        <w:r>
          <w:t xml:space="preserve">Figura </w:t>
        </w:r>
        <w:bookmarkStart w:id="2127" w:name="_Ref21506064"/>
        <w:r>
          <w:fldChar w:fldCharType="begin"/>
        </w:r>
        <w:r>
          <w:instrText xml:space="preserve"> SEQ Figura \* ARABIC </w:instrText>
        </w:r>
      </w:ins>
      <w:r>
        <w:fldChar w:fldCharType="separate"/>
      </w:r>
      <w:ins w:id="2128" w:author="Ryan Lemos" w:date="2019-10-14T19:23:00Z">
        <w:r w:rsidR="0002745D">
          <w:rPr>
            <w:noProof/>
          </w:rPr>
          <w:t>19</w:t>
        </w:r>
      </w:ins>
      <w:ins w:id="2129" w:author="Ryan Lemos" w:date="2019-10-05T21:00:00Z">
        <w:r>
          <w:fldChar w:fldCharType="end"/>
        </w:r>
        <w:bookmarkEnd w:id="2127"/>
        <w:r>
          <w:t xml:space="preserve"> - Migração da tabela de usuários</w:t>
        </w:r>
      </w:ins>
      <w:bookmarkEnd w:id="2124"/>
      <w:bookmarkEnd w:id="2125"/>
    </w:p>
    <w:p w14:paraId="63914B41" w14:textId="77777777" w:rsidR="00C80A0C" w:rsidRPr="00C80A0C" w:rsidRDefault="00C80A0C" w:rsidP="00C80A0C">
      <w:pPr>
        <w:shd w:val="clear" w:color="auto" w:fill="1E1E1E"/>
        <w:spacing w:line="285" w:lineRule="atLeast"/>
        <w:ind w:firstLine="0"/>
        <w:jc w:val="left"/>
        <w:outlineLvl w:val="9"/>
        <w:rPr>
          <w:ins w:id="2130" w:author="Ryan Lemos" w:date="2019-10-05T21:00:00Z"/>
          <w:rFonts w:ascii="Consolas" w:eastAsia="Times New Roman" w:hAnsi="Consolas"/>
          <w:color w:val="D4D4D4"/>
          <w:sz w:val="21"/>
          <w:szCs w:val="21"/>
          <w:lang w:val="en-US" w:eastAsia="pt-BR"/>
          <w:rPrChange w:id="2131" w:author="Ryan Lemos" w:date="2019-10-05T21:00:00Z">
            <w:rPr>
              <w:ins w:id="2132" w:author="Ryan Lemos" w:date="2019-10-05T21:00:00Z"/>
              <w:rFonts w:ascii="Consolas" w:eastAsia="Times New Roman" w:hAnsi="Consolas"/>
              <w:color w:val="D4D4D4"/>
              <w:sz w:val="21"/>
              <w:szCs w:val="21"/>
              <w:lang w:eastAsia="pt-BR"/>
            </w:rPr>
          </w:rPrChange>
        </w:rPr>
      </w:pPr>
      <w:ins w:id="2133" w:author="Ryan Lemos" w:date="2019-10-05T21:00:00Z">
        <w:r w:rsidRPr="00C80A0C">
          <w:rPr>
            <w:rFonts w:ascii="Consolas" w:eastAsia="Times New Roman" w:hAnsi="Consolas"/>
            <w:color w:val="569CD6"/>
            <w:sz w:val="21"/>
            <w:szCs w:val="21"/>
            <w:lang w:val="en-US" w:eastAsia="pt-BR"/>
            <w:rPrChange w:id="2134" w:author="Ryan Lemos" w:date="2019-10-05T21:00:00Z">
              <w:rPr>
                <w:rFonts w:ascii="Consolas" w:eastAsia="Times New Roman" w:hAnsi="Consolas"/>
                <w:color w:val="569CD6"/>
                <w:sz w:val="21"/>
                <w:szCs w:val="21"/>
                <w:lang w:eastAsia="pt-BR"/>
              </w:rPr>
            </w:rPrChange>
          </w:rPr>
          <w:t>&lt;?php</w:t>
        </w:r>
      </w:ins>
    </w:p>
    <w:p w14:paraId="5800DA6C" w14:textId="77777777" w:rsidR="00C80A0C" w:rsidRPr="00C80A0C" w:rsidRDefault="00C80A0C" w:rsidP="00C80A0C">
      <w:pPr>
        <w:shd w:val="clear" w:color="auto" w:fill="1E1E1E"/>
        <w:spacing w:line="285" w:lineRule="atLeast"/>
        <w:ind w:firstLine="0"/>
        <w:jc w:val="left"/>
        <w:outlineLvl w:val="9"/>
        <w:rPr>
          <w:ins w:id="2135" w:author="Ryan Lemos" w:date="2019-10-05T21:00:00Z"/>
          <w:rFonts w:ascii="Consolas" w:eastAsia="Times New Roman" w:hAnsi="Consolas"/>
          <w:color w:val="D4D4D4"/>
          <w:sz w:val="21"/>
          <w:szCs w:val="21"/>
          <w:lang w:val="en-US" w:eastAsia="pt-BR"/>
          <w:rPrChange w:id="2136" w:author="Ryan Lemos" w:date="2019-10-05T21:00:00Z">
            <w:rPr>
              <w:ins w:id="2137" w:author="Ryan Lemos" w:date="2019-10-05T21:00:00Z"/>
              <w:rFonts w:ascii="Consolas" w:eastAsia="Times New Roman" w:hAnsi="Consolas"/>
              <w:color w:val="D4D4D4"/>
              <w:sz w:val="21"/>
              <w:szCs w:val="21"/>
              <w:lang w:eastAsia="pt-BR"/>
            </w:rPr>
          </w:rPrChange>
        </w:rPr>
      </w:pPr>
    </w:p>
    <w:p w14:paraId="33C84AF6" w14:textId="77777777" w:rsidR="00C80A0C" w:rsidRPr="00C80A0C" w:rsidRDefault="00C80A0C" w:rsidP="00C80A0C">
      <w:pPr>
        <w:shd w:val="clear" w:color="auto" w:fill="1E1E1E"/>
        <w:spacing w:line="285" w:lineRule="atLeast"/>
        <w:ind w:firstLine="0"/>
        <w:jc w:val="left"/>
        <w:outlineLvl w:val="9"/>
        <w:rPr>
          <w:ins w:id="2138" w:author="Ryan Lemos" w:date="2019-10-05T21:00:00Z"/>
          <w:rFonts w:ascii="Consolas" w:eastAsia="Times New Roman" w:hAnsi="Consolas"/>
          <w:color w:val="D4D4D4"/>
          <w:sz w:val="21"/>
          <w:szCs w:val="21"/>
          <w:lang w:val="en-US" w:eastAsia="pt-BR"/>
          <w:rPrChange w:id="2139" w:author="Ryan Lemos" w:date="2019-10-05T21:00:00Z">
            <w:rPr>
              <w:ins w:id="2140" w:author="Ryan Lemos" w:date="2019-10-05T21:00:00Z"/>
              <w:rFonts w:ascii="Consolas" w:eastAsia="Times New Roman" w:hAnsi="Consolas"/>
              <w:color w:val="D4D4D4"/>
              <w:sz w:val="21"/>
              <w:szCs w:val="21"/>
              <w:lang w:eastAsia="pt-BR"/>
            </w:rPr>
          </w:rPrChange>
        </w:rPr>
      </w:pPr>
      <w:ins w:id="2141" w:author="Ryan Lemos" w:date="2019-10-05T21:00:00Z">
        <w:r w:rsidRPr="00C80A0C">
          <w:rPr>
            <w:rFonts w:ascii="Consolas" w:eastAsia="Times New Roman" w:hAnsi="Consolas"/>
            <w:color w:val="569CD6"/>
            <w:sz w:val="21"/>
            <w:szCs w:val="21"/>
            <w:lang w:val="en-US" w:eastAsia="pt-BR"/>
            <w:rPrChange w:id="2142"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2143" w:author="Ryan Lemos" w:date="2019-10-05T21:00:00Z">
              <w:rPr>
                <w:rFonts w:ascii="Consolas" w:eastAsia="Times New Roman" w:hAnsi="Consolas"/>
                <w:color w:val="D4D4D4"/>
                <w:sz w:val="21"/>
                <w:szCs w:val="21"/>
                <w:lang w:eastAsia="pt-BR"/>
              </w:rPr>
            </w:rPrChange>
          </w:rPr>
          <w:t> Illuminate\Support\Facades\</w:t>
        </w:r>
        <w:r w:rsidRPr="00C80A0C">
          <w:rPr>
            <w:rFonts w:ascii="Consolas" w:eastAsia="Times New Roman" w:hAnsi="Consolas"/>
            <w:color w:val="4EC9B0"/>
            <w:sz w:val="21"/>
            <w:szCs w:val="21"/>
            <w:lang w:val="en-US" w:eastAsia="pt-BR"/>
            <w:rPrChange w:id="2144"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2145" w:author="Ryan Lemos" w:date="2019-10-05T21:00:00Z">
              <w:rPr>
                <w:rFonts w:ascii="Consolas" w:eastAsia="Times New Roman" w:hAnsi="Consolas"/>
                <w:color w:val="D4D4D4"/>
                <w:sz w:val="21"/>
                <w:szCs w:val="21"/>
                <w:lang w:eastAsia="pt-BR"/>
              </w:rPr>
            </w:rPrChange>
          </w:rPr>
          <w:t>;</w:t>
        </w:r>
      </w:ins>
    </w:p>
    <w:p w14:paraId="25F07E29" w14:textId="77777777" w:rsidR="00C80A0C" w:rsidRPr="00C80A0C" w:rsidRDefault="00C80A0C" w:rsidP="00C80A0C">
      <w:pPr>
        <w:shd w:val="clear" w:color="auto" w:fill="1E1E1E"/>
        <w:spacing w:line="285" w:lineRule="atLeast"/>
        <w:ind w:firstLine="0"/>
        <w:jc w:val="left"/>
        <w:outlineLvl w:val="9"/>
        <w:rPr>
          <w:ins w:id="2146" w:author="Ryan Lemos" w:date="2019-10-05T21:00:00Z"/>
          <w:rFonts w:ascii="Consolas" w:eastAsia="Times New Roman" w:hAnsi="Consolas"/>
          <w:color w:val="D4D4D4"/>
          <w:sz w:val="21"/>
          <w:szCs w:val="21"/>
          <w:lang w:val="en-US" w:eastAsia="pt-BR"/>
          <w:rPrChange w:id="2147" w:author="Ryan Lemos" w:date="2019-10-05T21:00:00Z">
            <w:rPr>
              <w:ins w:id="2148" w:author="Ryan Lemos" w:date="2019-10-05T21:00:00Z"/>
              <w:rFonts w:ascii="Consolas" w:eastAsia="Times New Roman" w:hAnsi="Consolas"/>
              <w:color w:val="D4D4D4"/>
              <w:sz w:val="21"/>
              <w:szCs w:val="21"/>
              <w:lang w:eastAsia="pt-BR"/>
            </w:rPr>
          </w:rPrChange>
        </w:rPr>
      </w:pPr>
      <w:ins w:id="2149" w:author="Ryan Lemos" w:date="2019-10-05T21:00:00Z">
        <w:r w:rsidRPr="00C80A0C">
          <w:rPr>
            <w:rFonts w:ascii="Consolas" w:eastAsia="Times New Roman" w:hAnsi="Consolas"/>
            <w:color w:val="569CD6"/>
            <w:sz w:val="21"/>
            <w:szCs w:val="21"/>
            <w:lang w:val="en-US" w:eastAsia="pt-BR"/>
            <w:rPrChange w:id="2150"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2151" w:author="Ryan Lemos" w:date="2019-10-05T21:00:00Z">
              <w:rPr>
                <w:rFonts w:ascii="Consolas" w:eastAsia="Times New Roman" w:hAnsi="Consolas"/>
                <w:color w:val="D4D4D4"/>
                <w:sz w:val="21"/>
                <w:szCs w:val="21"/>
                <w:lang w:eastAsia="pt-BR"/>
              </w:rPr>
            </w:rPrChange>
          </w:rPr>
          <w:t> Illuminate\Database\Schema\</w:t>
        </w:r>
        <w:r w:rsidRPr="00C80A0C">
          <w:rPr>
            <w:rFonts w:ascii="Consolas" w:eastAsia="Times New Roman" w:hAnsi="Consolas"/>
            <w:color w:val="4EC9B0"/>
            <w:sz w:val="21"/>
            <w:szCs w:val="21"/>
            <w:lang w:val="en-US" w:eastAsia="pt-BR"/>
            <w:rPrChange w:id="2152" w:author="Ryan Lemos" w:date="2019-10-05T21:00:00Z">
              <w:rPr>
                <w:rFonts w:ascii="Consolas" w:eastAsia="Times New Roman" w:hAnsi="Consolas"/>
                <w:color w:val="4EC9B0"/>
                <w:sz w:val="21"/>
                <w:szCs w:val="21"/>
                <w:lang w:eastAsia="pt-BR"/>
              </w:rPr>
            </w:rPrChange>
          </w:rPr>
          <w:t>Blueprint</w:t>
        </w:r>
        <w:r w:rsidRPr="00C80A0C">
          <w:rPr>
            <w:rFonts w:ascii="Consolas" w:eastAsia="Times New Roman" w:hAnsi="Consolas"/>
            <w:color w:val="D4D4D4"/>
            <w:sz w:val="21"/>
            <w:szCs w:val="21"/>
            <w:lang w:val="en-US" w:eastAsia="pt-BR"/>
            <w:rPrChange w:id="2153" w:author="Ryan Lemos" w:date="2019-10-05T21:00:00Z">
              <w:rPr>
                <w:rFonts w:ascii="Consolas" w:eastAsia="Times New Roman" w:hAnsi="Consolas"/>
                <w:color w:val="D4D4D4"/>
                <w:sz w:val="21"/>
                <w:szCs w:val="21"/>
                <w:lang w:eastAsia="pt-BR"/>
              </w:rPr>
            </w:rPrChange>
          </w:rPr>
          <w:t>;</w:t>
        </w:r>
      </w:ins>
    </w:p>
    <w:p w14:paraId="1624A69E" w14:textId="77777777" w:rsidR="00C80A0C" w:rsidRPr="00C80A0C" w:rsidRDefault="00C80A0C" w:rsidP="00C80A0C">
      <w:pPr>
        <w:shd w:val="clear" w:color="auto" w:fill="1E1E1E"/>
        <w:spacing w:line="285" w:lineRule="atLeast"/>
        <w:ind w:firstLine="0"/>
        <w:jc w:val="left"/>
        <w:outlineLvl w:val="9"/>
        <w:rPr>
          <w:ins w:id="2154" w:author="Ryan Lemos" w:date="2019-10-05T21:00:00Z"/>
          <w:rFonts w:ascii="Consolas" w:eastAsia="Times New Roman" w:hAnsi="Consolas"/>
          <w:color w:val="D4D4D4"/>
          <w:sz w:val="21"/>
          <w:szCs w:val="21"/>
          <w:lang w:val="en-US" w:eastAsia="pt-BR"/>
          <w:rPrChange w:id="2155" w:author="Ryan Lemos" w:date="2019-10-05T21:00:00Z">
            <w:rPr>
              <w:ins w:id="2156" w:author="Ryan Lemos" w:date="2019-10-05T21:00:00Z"/>
              <w:rFonts w:ascii="Consolas" w:eastAsia="Times New Roman" w:hAnsi="Consolas"/>
              <w:color w:val="D4D4D4"/>
              <w:sz w:val="21"/>
              <w:szCs w:val="21"/>
              <w:lang w:eastAsia="pt-BR"/>
            </w:rPr>
          </w:rPrChange>
        </w:rPr>
      </w:pPr>
      <w:ins w:id="2157" w:author="Ryan Lemos" w:date="2019-10-05T21:00:00Z">
        <w:r w:rsidRPr="00C80A0C">
          <w:rPr>
            <w:rFonts w:ascii="Consolas" w:eastAsia="Times New Roman" w:hAnsi="Consolas"/>
            <w:color w:val="569CD6"/>
            <w:sz w:val="21"/>
            <w:szCs w:val="21"/>
            <w:lang w:val="en-US" w:eastAsia="pt-BR"/>
            <w:rPrChange w:id="2158"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2159" w:author="Ryan Lemos" w:date="2019-10-05T21:00:00Z">
              <w:rPr>
                <w:rFonts w:ascii="Consolas" w:eastAsia="Times New Roman" w:hAnsi="Consolas"/>
                <w:color w:val="D4D4D4"/>
                <w:sz w:val="21"/>
                <w:szCs w:val="21"/>
                <w:lang w:eastAsia="pt-BR"/>
              </w:rPr>
            </w:rPrChange>
          </w:rPr>
          <w:t> Illuminate\Database\Migrations\</w:t>
        </w:r>
        <w:r w:rsidRPr="00C80A0C">
          <w:rPr>
            <w:rFonts w:ascii="Consolas" w:eastAsia="Times New Roman" w:hAnsi="Consolas"/>
            <w:color w:val="4EC9B0"/>
            <w:sz w:val="21"/>
            <w:szCs w:val="21"/>
            <w:lang w:val="en-US" w:eastAsia="pt-BR"/>
            <w:rPrChange w:id="2160" w:author="Ryan Lemos" w:date="2019-10-05T21:00:00Z">
              <w:rPr>
                <w:rFonts w:ascii="Consolas" w:eastAsia="Times New Roman" w:hAnsi="Consolas"/>
                <w:color w:val="4EC9B0"/>
                <w:sz w:val="21"/>
                <w:szCs w:val="21"/>
                <w:lang w:eastAsia="pt-BR"/>
              </w:rPr>
            </w:rPrChange>
          </w:rPr>
          <w:t>Migration</w:t>
        </w:r>
        <w:r w:rsidRPr="00C80A0C">
          <w:rPr>
            <w:rFonts w:ascii="Consolas" w:eastAsia="Times New Roman" w:hAnsi="Consolas"/>
            <w:color w:val="D4D4D4"/>
            <w:sz w:val="21"/>
            <w:szCs w:val="21"/>
            <w:lang w:val="en-US" w:eastAsia="pt-BR"/>
            <w:rPrChange w:id="2161" w:author="Ryan Lemos" w:date="2019-10-05T21:00:00Z">
              <w:rPr>
                <w:rFonts w:ascii="Consolas" w:eastAsia="Times New Roman" w:hAnsi="Consolas"/>
                <w:color w:val="D4D4D4"/>
                <w:sz w:val="21"/>
                <w:szCs w:val="21"/>
                <w:lang w:eastAsia="pt-BR"/>
              </w:rPr>
            </w:rPrChange>
          </w:rPr>
          <w:t>;</w:t>
        </w:r>
      </w:ins>
    </w:p>
    <w:p w14:paraId="1718A5F6" w14:textId="77777777" w:rsidR="00C80A0C" w:rsidRPr="00C80A0C" w:rsidRDefault="00C80A0C" w:rsidP="00C80A0C">
      <w:pPr>
        <w:shd w:val="clear" w:color="auto" w:fill="1E1E1E"/>
        <w:spacing w:line="285" w:lineRule="atLeast"/>
        <w:ind w:firstLine="0"/>
        <w:jc w:val="left"/>
        <w:outlineLvl w:val="9"/>
        <w:rPr>
          <w:ins w:id="2162" w:author="Ryan Lemos" w:date="2019-10-05T21:00:00Z"/>
          <w:rFonts w:ascii="Consolas" w:eastAsia="Times New Roman" w:hAnsi="Consolas"/>
          <w:color w:val="D4D4D4"/>
          <w:sz w:val="21"/>
          <w:szCs w:val="21"/>
          <w:lang w:val="en-US" w:eastAsia="pt-BR"/>
          <w:rPrChange w:id="2163" w:author="Ryan Lemos" w:date="2019-10-05T21:00:00Z">
            <w:rPr>
              <w:ins w:id="2164" w:author="Ryan Lemos" w:date="2019-10-05T21:00:00Z"/>
              <w:rFonts w:ascii="Consolas" w:eastAsia="Times New Roman" w:hAnsi="Consolas"/>
              <w:color w:val="D4D4D4"/>
              <w:sz w:val="21"/>
              <w:szCs w:val="21"/>
              <w:lang w:eastAsia="pt-BR"/>
            </w:rPr>
          </w:rPrChange>
        </w:rPr>
      </w:pPr>
    </w:p>
    <w:p w14:paraId="27A38870" w14:textId="77777777" w:rsidR="00C80A0C" w:rsidRPr="00C80A0C" w:rsidRDefault="00C80A0C" w:rsidP="00C80A0C">
      <w:pPr>
        <w:shd w:val="clear" w:color="auto" w:fill="1E1E1E"/>
        <w:spacing w:line="285" w:lineRule="atLeast"/>
        <w:ind w:firstLine="0"/>
        <w:jc w:val="left"/>
        <w:outlineLvl w:val="9"/>
        <w:rPr>
          <w:ins w:id="2165" w:author="Ryan Lemos" w:date="2019-10-05T21:00:00Z"/>
          <w:rFonts w:ascii="Consolas" w:eastAsia="Times New Roman" w:hAnsi="Consolas"/>
          <w:color w:val="D4D4D4"/>
          <w:sz w:val="21"/>
          <w:szCs w:val="21"/>
          <w:lang w:val="en-US" w:eastAsia="pt-BR"/>
          <w:rPrChange w:id="2166" w:author="Ryan Lemos" w:date="2019-10-05T21:00:00Z">
            <w:rPr>
              <w:ins w:id="2167" w:author="Ryan Lemos" w:date="2019-10-05T21:00:00Z"/>
              <w:rFonts w:ascii="Consolas" w:eastAsia="Times New Roman" w:hAnsi="Consolas"/>
              <w:color w:val="D4D4D4"/>
              <w:sz w:val="21"/>
              <w:szCs w:val="21"/>
              <w:lang w:eastAsia="pt-BR"/>
            </w:rPr>
          </w:rPrChange>
        </w:rPr>
      </w:pPr>
      <w:ins w:id="2168" w:author="Ryan Lemos" w:date="2019-10-05T21:00:00Z">
        <w:r w:rsidRPr="00C80A0C">
          <w:rPr>
            <w:rFonts w:ascii="Consolas" w:eastAsia="Times New Roman" w:hAnsi="Consolas"/>
            <w:color w:val="569CD6"/>
            <w:sz w:val="21"/>
            <w:szCs w:val="21"/>
            <w:lang w:val="en-US" w:eastAsia="pt-BR"/>
            <w:rPrChange w:id="2169" w:author="Ryan Lemos" w:date="2019-10-05T21:00:00Z">
              <w:rPr>
                <w:rFonts w:ascii="Consolas" w:eastAsia="Times New Roman" w:hAnsi="Consolas"/>
                <w:color w:val="569CD6"/>
                <w:sz w:val="21"/>
                <w:szCs w:val="21"/>
                <w:lang w:eastAsia="pt-BR"/>
              </w:rPr>
            </w:rPrChange>
          </w:rPr>
          <w:t>class</w:t>
        </w:r>
        <w:r w:rsidRPr="00C80A0C">
          <w:rPr>
            <w:rFonts w:ascii="Consolas" w:eastAsia="Times New Roman" w:hAnsi="Consolas"/>
            <w:color w:val="D4D4D4"/>
            <w:sz w:val="21"/>
            <w:szCs w:val="21"/>
            <w:lang w:val="en-US" w:eastAsia="pt-BR"/>
            <w:rPrChange w:id="2170" w:author="Ryan Lemos" w:date="2019-10-05T21:00:00Z">
              <w:rPr>
                <w:rFonts w:ascii="Consolas" w:eastAsia="Times New Roman" w:hAnsi="Consolas"/>
                <w:color w:val="D4D4D4"/>
                <w:sz w:val="21"/>
                <w:szCs w:val="21"/>
                <w:lang w:eastAsia="pt-BR"/>
              </w:rPr>
            </w:rPrChange>
          </w:rPr>
          <w:t> </w:t>
        </w:r>
        <w:proofErr w:type="spellStart"/>
        <w:r w:rsidRPr="00C80A0C">
          <w:rPr>
            <w:rFonts w:ascii="Consolas" w:eastAsia="Times New Roman" w:hAnsi="Consolas"/>
            <w:color w:val="4EC9B0"/>
            <w:sz w:val="21"/>
            <w:szCs w:val="21"/>
            <w:lang w:val="en-US" w:eastAsia="pt-BR"/>
            <w:rPrChange w:id="2171" w:author="Ryan Lemos" w:date="2019-10-05T21:00:00Z">
              <w:rPr>
                <w:rFonts w:ascii="Consolas" w:eastAsia="Times New Roman" w:hAnsi="Consolas"/>
                <w:color w:val="4EC9B0"/>
                <w:sz w:val="21"/>
                <w:szCs w:val="21"/>
                <w:lang w:eastAsia="pt-BR"/>
              </w:rPr>
            </w:rPrChange>
          </w:rPr>
          <w:t>CreateUsersTable</w:t>
        </w:r>
        <w:proofErr w:type="spellEnd"/>
        <w:r w:rsidRPr="00C80A0C">
          <w:rPr>
            <w:rFonts w:ascii="Consolas" w:eastAsia="Times New Roman" w:hAnsi="Consolas"/>
            <w:color w:val="D4D4D4"/>
            <w:sz w:val="21"/>
            <w:szCs w:val="21"/>
            <w:lang w:val="en-US" w:eastAsia="pt-BR"/>
            <w:rPrChange w:id="217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173" w:author="Ryan Lemos" w:date="2019-10-05T21:00:00Z">
              <w:rPr>
                <w:rFonts w:ascii="Consolas" w:eastAsia="Times New Roman" w:hAnsi="Consolas"/>
                <w:color w:val="569CD6"/>
                <w:sz w:val="21"/>
                <w:szCs w:val="21"/>
                <w:lang w:eastAsia="pt-BR"/>
              </w:rPr>
            </w:rPrChange>
          </w:rPr>
          <w:t>extends</w:t>
        </w:r>
        <w:r w:rsidRPr="00C80A0C">
          <w:rPr>
            <w:rFonts w:ascii="Consolas" w:eastAsia="Times New Roman" w:hAnsi="Consolas"/>
            <w:color w:val="D4D4D4"/>
            <w:sz w:val="21"/>
            <w:szCs w:val="21"/>
            <w:lang w:val="en-US" w:eastAsia="pt-BR"/>
            <w:rPrChange w:id="217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2175" w:author="Ryan Lemos" w:date="2019-10-05T21:00:00Z">
              <w:rPr>
                <w:rFonts w:ascii="Consolas" w:eastAsia="Times New Roman" w:hAnsi="Consolas"/>
                <w:color w:val="4EC9B0"/>
                <w:sz w:val="21"/>
                <w:szCs w:val="21"/>
                <w:lang w:eastAsia="pt-BR"/>
              </w:rPr>
            </w:rPrChange>
          </w:rPr>
          <w:t>Migration</w:t>
        </w:r>
      </w:ins>
    </w:p>
    <w:p w14:paraId="47B601C3" w14:textId="77777777" w:rsidR="00C80A0C" w:rsidRPr="00C80A0C" w:rsidRDefault="00C80A0C" w:rsidP="00C80A0C">
      <w:pPr>
        <w:shd w:val="clear" w:color="auto" w:fill="1E1E1E"/>
        <w:spacing w:line="285" w:lineRule="atLeast"/>
        <w:ind w:firstLine="0"/>
        <w:jc w:val="left"/>
        <w:outlineLvl w:val="9"/>
        <w:rPr>
          <w:ins w:id="2176" w:author="Ryan Lemos" w:date="2019-10-05T21:00:00Z"/>
          <w:rFonts w:ascii="Consolas" w:eastAsia="Times New Roman" w:hAnsi="Consolas"/>
          <w:color w:val="D4D4D4"/>
          <w:sz w:val="21"/>
          <w:szCs w:val="21"/>
          <w:lang w:val="en-US" w:eastAsia="pt-BR"/>
          <w:rPrChange w:id="2177" w:author="Ryan Lemos" w:date="2019-10-05T21:00:00Z">
            <w:rPr>
              <w:ins w:id="2178" w:author="Ryan Lemos" w:date="2019-10-05T21:00:00Z"/>
              <w:rFonts w:ascii="Consolas" w:eastAsia="Times New Roman" w:hAnsi="Consolas"/>
              <w:color w:val="D4D4D4"/>
              <w:sz w:val="21"/>
              <w:szCs w:val="21"/>
              <w:lang w:eastAsia="pt-BR"/>
            </w:rPr>
          </w:rPrChange>
        </w:rPr>
      </w:pPr>
      <w:ins w:id="2179" w:author="Ryan Lemos" w:date="2019-10-05T21:00:00Z">
        <w:r w:rsidRPr="00C80A0C">
          <w:rPr>
            <w:rFonts w:ascii="Consolas" w:eastAsia="Times New Roman" w:hAnsi="Consolas"/>
            <w:color w:val="D4D4D4"/>
            <w:sz w:val="21"/>
            <w:szCs w:val="21"/>
            <w:lang w:val="en-US" w:eastAsia="pt-BR"/>
            <w:rPrChange w:id="2180" w:author="Ryan Lemos" w:date="2019-10-05T21:00:00Z">
              <w:rPr>
                <w:rFonts w:ascii="Consolas" w:eastAsia="Times New Roman" w:hAnsi="Consolas"/>
                <w:color w:val="D4D4D4"/>
                <w:sz w:val="21"/>
                <w:szCs w:val="21"/>
                <w:lang w:eastAsia="pt-BR"/>
              </w:rPr>
            </w:rPrChange>
          </w:rPr>
          <w:t>{</w:t>
        </w:r>
      </w:ins>
    </w:p>
    <w:p w14:paraId="2C6E5DD9" w14:textId="77777777" w:rsidR="00C80A0C" w:rsidRPr="00C80A0C" w:rsidRDefault="00C80A0C" w:rsidP="00C80A0C">
      <w:pPr>
        <w:shd w:val="clear" w:color="auto" w:fill="1E1E1E"/>
        <w:spacing w:line="285" w:lineRule="atLeast"/>
        <w:ind w:firstLine="0"/>
        <w:jc w:val="left"/>
        <w:outlineLvl w:val="9"/>
        <w:rPr>
          <w:ins w:id="2181" w:author="Ryan Lemos" w:date="2019-10-05T21:00:00Z"/>
          <w:rFonts w:ascii="Consolas" w:eastAsia="Times New Roman" w:hAnsi="Consolas"/>
          <w:color w:val="D4D4D4"/>
          <w:sz w:val="21"/>
          <w:szCs w:val="21"/>
          <w:lang w:val="en-US" w:eastAsia="pt-BR"/>
          <w:rPrChange w:id="2182" w:author="Ryan Lemos" w:date="2019-10-05T21:00:00Z">
            <w:rPr>
              <w:ins w:id="2183" w:author="Ryan Lemos" w:date="2019-10-05T21:00:00Z"/>
              <w:rFonts w:ascii="Consolas" w:eastAsia="Times New Roman" w:hAnsi="Consolas"/>
              <w:color w:val="D4D4D4"/>
              <w:sz w:val="21"/>
              <w:szCs w:val="21"/>
              <w:lang w:eastAsia="pt-BR"/>
            </w:rPr>
          </w:rPrChange>
        </w:rPr>
      </w:pPr>
      <w:ins w:id="2184" w:author="Ryan Lemos" w:date="2019-10-05T21:00:00Z">
        <w:r w:rsidRPr="00C80A0C">
          <w:rPr>
            <w:rFonts w:ascii="Consolas" w:eastAsia="Times New Roman" w:hAnsi="Consolas"/>
            <w:color w:val="D4D4D4"/>
            <w:sz w:val="21"/>
            <w:szCs w:val="21"/>
            <w:lang w:val="en-US" w:eastAsia="pt-BR"/>
            <w:rPrChange w:id="218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2186" w:author="Ryan Lemos" w:date="2019-10-05T21:00:00Z">
              <w:rPr>
                <w:rFonts w:ascii="Consolas" w:eastAsia="Times New Roman" w:hAnsi="Consolas"/>
                <w:color w:val="6A9955"/>
                <w:sz w:val="21"/>
                <w:szCs w:val="21"/>
                <w:lang w:eastAsia="pt-BR"/>
              </w:rPr>
            </w:rPrChange>
          </w:rPr>
          <w:t>/**</w:t>
        </w:r>
      </w:ins>
    </w:p>
    <w:p w14:paraId="211316AA" w14:textId="77777777" w:rsidR="00C80A0C" w:rsidRPr="00C80A0C" w:rsidRDefault="00C80A0C" w:rsidP="00C80A0C">
      <w:pPr>
        <w:shd w:val="clear" w:color="auto" w:fill="1E1E1E"/>
        <w:spacing w:line="285" w:lineRule="atLeast"/>
        <w:ind w:firstLine="0"/>
        <w:jc w:val="left"/>
        <w:outlineLvl w:val="9"/>
        <w:rPr>
          <w:ins w:id="2187" w:author="Ryan Lemos" w:date="2019-10-05T21:00:00Z"/>
          <w:rFonts w:ascii="Consolas" w:eastAsia="Times New Roman" w:hAnsi="Consolas"/>
          <w:color w:val="D4D4D4"/>
          <w:sz w:val="21"/>
          <w:szCs w:val="21"/>
          <w:lang w:val="en-US" w:eastAsia="pt-BR"/>
          <w:rPrChange w:id="2188" w:author="Ryan Lemos" w:date="2019-10-05T21:00:00Z">
            <w:rPr>
              <w:ins w:id="2189" w:author="Ryan Lemos" w:date="2019-10-05T21:00:00Z"/>
              <w:rFonts w:ascii="Consolas" w:eastAsia="Times New Roman" w:hAnsi="Consolas"/>
              <w:color w:val="D4D4D4"/>
              <w:sz w:val="21"/>
              <w:szCs w:val="21"/>
              <w:lang w:eastAsia="pt-BR"/>
            </w:rPr>
          </w:rPrChange>
        </w:rPr>
      </w:pPr>
      <w:ins w:id="2190" w:author="Ryan Lemos" w:date="2019-10-05T21:00:00Z">
        <w:r w:rsidRPr="00C80A0C">
          <w:rPr>
            <w:rFonts w:ascii="Consolas" w:eastAsia="Times New Roman" w:hAnsi="Consolas"/>
            <w:color w:val="6A9955"/>
            <w:sz w:val="21"/>
            <w:szCs w:val="21"/>
            <w:lang w:val="en-US" w:eastAsia="pt-BR"/>
            <w:rPrChange w:id="2191" w:author="Ryan Lemos" w:date="2019-10-05T21:00:00Z">
              <w:rPr>
                <w:rFonts w:ascii="Consolas" w:eastAsia="Times New Roman" w:hAnsi="Consolas"/>
                <w:color w:val="6A9955"/>
                <w:sz w:val="21"/>
                <w:szCs w:val="21"/>
                <w:lang w:eastAsia="pt-BR"/>
              </w:rPr>
            </w:rPrChange>
          </w:rPr>
          <w:t>     * Run the migrations.</w:t>
        </w:r>
      </w:ins>
    </w:p>
    <w:p w14:paraId="74594083" w14:textId="77777777" w:rsidR="00C80A0C" w:rsidRPr="00C80A0C" w:rsidRDefault="00C80A0C" w:rsidP="00C80A0C">
      <w:pPr>
        <w:shd w:val="clear" w:color="auto" w:fill="1E1E1E"/>
        <w:spacing w:line="285" w:lineRule="atLeast"/>
        <w:ind w:firstLine="0"/>
        <w:jc w:val="left"/>
        <w:outlineLvl w:val="9"/>
        <w:rPr>
          <w:ins w:id="2192" w:author="Ryan Lemos" w:date="2019-10-05T21:00:00Z"/>
          <w:rFonts w:ascii="Consolas" w:eastAsia="Times New Roman" w:hAnsi="Consolas"/>
          <w:color w:val="D4D4D4"/>
          <w:sz w:val="21"/>
          <w:szCs w:val="21"/>
          <w:lang w:val="en-US" w:eastAsia="pt-BR"/>
          <w:rPrChange w:id="2193" w:author="Ryan Lemos" w:date="2019-10-05T21:00:00Z">
            <w:rPr>
              <w:ins w:id="2194" w:author="Ryan Lemos" w:date="2019-10-05T21:00:00Z"/>
              <w:rFonts w:ascii="Consolas" w:eastAsia="Times New Roman" w:hAnsi="Consolas"/>
              <w:color w:val="D4D4D4"/>
              <w:sz w:val="21"/>
              <w:szCs w:val="21"/>
              <w:lang w:eastAsia="pt-BR"/>
            </w:rPr>
          </w:rPrChange>
        </w:rPr>
      </w:pPr>
      <w:ins w:id="2195" w:author="Ryan Lemos" w:date="2019-10-05T21:00:00Z">
        <w:r w:rsidRPr="00C80A0C">
          <w:rPr>
            <w:rFonts w:ascii="Consolas" w:eastAsia="Times New Roman" w:hAnsi="Consolas"/>
            <w:color w:val="6A9955"/>
            <w:sz w:val="21"/>
            <w:szCs w:val="21"/>
            <w:lang w:val="en-US" w:eastAsia="pt-BR"/>
            <w:rPrChange w:id="2196" w:author="Ryan Lemos" w:date="2019-10-05T21:00:00Z">
              <w:rPr>
                <w:rFonts w:ascii="Consolas" w:eastAsia="Times New Roman" w:hAnsi="Consolas"/>
                <w:color w:val="6A9955"/>
                <w:sz w:val="21"/>
                <w:szCs w:val="21"/>
                <w:lang w:eastAsia="pt-BR"/>
              </w:rPr>
            </w:rPrChange>
          </w:rPr>
          <w:t>     *</w:t>
        </w:r>
      </w:ins>
    </w:p>
    <w:p w14:paraId="1F0CC9BE" w14:textId="77777777" w:rsidR="00C80A0C" w:rsidRPr="00C80A0C" w:rsidRDefault="00C80A0C" w:rsidP="00C80A0C">
      <w:pPr>
        <w:shd w:val="clear" w:color="auto" w:fill="1E1E1E"/>
        <w:spacing w:line="285" w:lineRule="atLeast"/>
        <w:ind w:firstLine="0"/>
        <w:jc w:val="left"/>
        <w:outlineLvl w:val="9"/>
        <w:rPr>
          <w:ins w:id="2197" w:author="Ryan Lemos" w:date="2019-10-05T21:00:00Z"/>
          <w:rFonts w:ascii="Consolas" w:eastAsia="Times New Roman" w:hAnsi="Consolas"/>
          <w:color w:val="D4D4D4"/>
          <w:sz w:val="21"/>
          <w:szCs w:val="21"/>
          <w:lang w:val="en-US" w:eastAsia="pt-BR"/>
          <w:rPrChange w:id="2198" w:author="Ryan Lemos" w:date="2019-10-05T21:00:00Z">
            <w:rPr>
              <w:ins w:id="2199" w:author="Ryan Lemos" w:date="2019-10-05T21:00:00Z"/>
              <w:rFonts w:ascii="Consolas" w:eastAsia="Times New Roman" w:hAnsi="Consolas"/>
              <w:color w:val="D4D4D4"/>
              <w:sz w:val="21"/>
              <w:szCs w:val="21"/>
              <w:lang w:eastAsia="pt-BR"/>
            </w:rPr>
          </w:rPrChange>
        </w:rPr>
      </w:pPr>
      <w:ins w:id="2200" w:author="Ryan Lemos" w:date="2019-10-05T21:00:00Z">
        <w:r w:rsidRPr="00C80A0C">
          <w:rPr>
            <w:rFonts w:ascii="Consolas" w:eastAsia="Times New Roman" w:hAnsi="Consolas"/>
            <w:color w:val="6A9955"/>
            <w:sz w:val="21"/>
            <w:szCs w:val="21"/>
            <w:lang w:val="en-US" w:eastAsia="pt-BR"/>
            <w:rPrChange w:id="2201"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2202"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2203"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2204" w:author="Ryan Lemos" w:date="2019-10-05T21:00:00Z">
              <w:rPr>
                <w:rFonts w:ascii="Consolas" w:eastAsia="Times New Roman" w:hAnsi="Consolas"/>
                <w:color w:val="569CD6"/>
                <w:sz w:val="21"/>
                <w:szCs w:val="21"/>
                <w:lang w:eastAsia="pt-BR"/>
              </w:rPr>
            </w:rPrChange>
          </w:rPr>
          <w:t>void</w:t>
        </w:r>
      </w:ins>
    </w:p>
    <w:p w14:paraId="48A44415" w14:textId="77777777" w:rsidR="00C80A0C" w:rsidRPr="00C80A0C" w:rsidRDefault="00C80A0C" w:rsidP="00C80A0C">
      <w:pPr>
        <w:shd w:val="clear" w:color="auto" w:fill="1E1E1E"/>
        <w:spacing w:line="285" w:lineRule="atLeast"/>
        <w:ind w:firstLine="0"/>
        <w:jc w:val="left"/>
        <w:outlineLvl w:val="9"/>
        <w:rPr>
          <w:ins w:id="2205" w:author="Ryan Lemos" w:date="2019-10-05T21:00:00Z"/>
          <w:rFonts w:ascii="Consolas" w:eastAsia="Times New Roman" w:hAnsi="Consolas"/>
          <w:color w:val="D4D4D4"/>
          <w:sz w:val="21"/>
          <w:szCs w:val="21"/>
          <w:lang w:val="en-US" w:eastAsia="pt-BR"/>
          <w:rPrChange w:id="2206" w:author="Ryan Lemos" w:date="2019-10-05T21:00:00Z">
            <w:rPr>
              <w:ins w:id="2207" w:author="Ryan Lemos" w:date="2019-10-05T21:00:00Z"/>
              <w:rFonts w:ascii="Consolas" w:eastAsia="Times New Roman" w:hAnsi="Consolas"/>
              <w:color w:val="D4D4D4"/>
              <w:sz w:val="21"/>
              <w:szCs w:val="21"/>
              <w:lang w:eastAsia="pt-BR"/>
            </w:rPr>
          </w:rPrChange>
        </w:rPr>
      </w:pPr>
      <w:ins w:id="2208" w:author="Ryan Lemos" w:date="2019-10-05T21:00:00Z">
        <w:r w:rsidRPr="00C80A0C">
          <w:rPr>
            <w:rFonts w:ascii="Consolas" w:eastAsia="Times New Roman" w:hAnsi="Consolas"/>
            <w:color w:val="6A9955"/>
            <w:sz w:val="21"/>
            <w:szCs w:val="21"/>
            <w:lang w:val="en-US" w:eastAsia="pt-BR"/>
            <w:rPrChange w:id="2209" w:author="Ryan Lemos" w:date="2019-10-05T21:00:00Z">
              <w:rPr>
                <w:rFonts w:ascii="Consolas" w:eastAsia="Times New Roman" w:hAnsi="Consolas"/>
                <w:color w:val="6A9955"/>
                <w:sz w:val="21"/>
                <w:szCs w:val="21"/>
                <w:lang w:eastAsia="pt-BR"/>
              </w:rPr>
            </w:rPrChange>
          </w:rPr>
          <w:t>     */</w:t>
        </w:r>
      </w:ins>
    </w:p>
    <w:p w14:paraId="60D4AD19" w14:textId="77777777" w:rsidR="00C80A0C" w:rsidRPr="00C80A0C" w:rsidRDefault="00C80A0C" w:rsidP="00C80A0C">
      <w:pPr>
        <w:shd w:val="clear" w:color="auto" w:fill="1E1E1E"/>
        <w:spacing w:line="285" w:lineRule="atLeast"/>
        <w:ind w:firstLine="0"/>
        <w:jc w:val="left"/>
        <w:outlineLvl w:val="9"/>
        <w:rPr>
          <w:ins w:id="2210" w:author="Ryan Lemos" w:date="2019-10-05T21:00:00Z"/>
          <w:rFonts w:ascii="Consolas" w:eastAsia="Times New Roman" w:hAnsi="Consolas"/>
          <w:color w:val="D4D4D4"/>
          <w:sz w:val="21"/>
          <w:szCs w:val="21"/>
          <w:lang w:val="en-US" w:eastAsia="pt-BR"/>
          <w:rPrChange w:id="2211" w:author="Ryan Lemos" w:date="2019-10-05T21:00:00Z">
            <w:rPr>
              <w:ins w:id="2212" w:author="Ryan Lemos" w:date="2019-10-05T21:00:00Z"/>
              <w:rFonts w:ascii="Consolas" w:eastAsia="Times New Roman" w:hAnsi="Consolas"/>
              <w:color w:val="D4D4D4"/>
              <w:sz w:val="21"/>
              <w:szCs w:val="21"/>
              <w:lang w:eastAsia="pt-BR"/>
            </w:rPr>
          </w:rPrChange>
        </w:rPr>
      </w:pPr>
      <w:ins w:id="2213" w:author="Ryan Lemos" w:date="2019-10-05T21:00:00Z">
        <w:r w:rsidRPr="00C80A0C">
          <w:rPr>
            <w:rFonts w:ascii="Consolas" w:eastAsia="Times New Roman" w:hAnsi="Consolas"/>
            <w:color w:val="D4D4D4"/>
            <w:sz w:val="21"/>
            <w:szCs w:val="21"/>
            <w:lang w:val="en-US" w:eastAsia="pt-BR"/>
            <w:rPrChange w:id="221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215"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221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217"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221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CDCAA"/>
            <w:sz w:val="21"/>
            <w:szCs w:val="21"/>
            <w:lang w:val="en-US" w:eastAsia="pt-BR"/>
            <w:rPrChange w:id="2219" w:author="Ryan Lemos" w:date="2019-10-05T21:00:00Z">
              <w:rPr>
                <w:rFonts w:ascii="Consolas" w:eastAsia="Times New Roman" w:hAnsi="Consolas"/>
                <w:color w:val="DCDCAA"/>
                <w:sz w:val="21"/>
                <w:szCs w:val="21"/>
                <w:lang w:eastAsia="pt-BR"/>
              </w:rPr>
            </w:rPrChange>
          </w:rPr>
          <w:t>up</w:t>
        </w:r>
        <w:r w:rsidRPr="00C80A0C">
          <w:rPr>
            <w:rFonts w:ascii="Consolas" w:eastAsia="Times New Roman" w:hAnsi="Consolas"/>
            <w:color w:val="D4D4D4"/>
            <w:sz w:val="21"/>
            <w:szCs w:val="21"/>
            <w:lang w:val="en-US" w:eastAsia="pt-BR"/>
            <w:rPrChange w:id="2220" w:author="Ryan Lemos" w:date="2019-10-05T21:00:00Z">
              <w:rPr>
                <w:rFonts w:ascii="Consolas" w:eastAsia="Times New Roman" w:hAnsi="Consolas"/>
                <w:color w:val="D4D4D4"/>
                <w:sz w:val="21"/>
                <w:szCs w:val="21"/>
                <w:lang w:eastAsia="pt-BR"/>
              </w:rPr>
            </w:rPrChange>
          </w:rPr>
          <w:t>()</w:t>
        </w:r>
      </w:ins>
    </w:p>
    <w:p w14:paraId="5A017F42" w14:textId="77777777" w:rsidR="00C80A0C" w:rsidRPr="00C80A0C" w:rsidRDefault="00C80A0C" w:rsidP="00C80A0C">
      <w:pPr>
        <w:shd w:val="clear" w:color="auto" w:fill="1E1E1E"/>
        <w:spacing w:line="285" w:lineRule="atLeast"/>
        <w:ind w:firstLine="0"/>
        <w:jc w:val="left"/>
        <w:outlineLvl w:val="9"/>
        <w:rPr>
          <w:ins w:id="2221" w:author="Ryan Lemos" w:date="2019-10-05T21:00:00Z"/>
          <w:rFonts w:ascii="Consolas" w:eastAsia="Times New Roman" w:hAnsi="Consolas"/>
          <w:color w:val="D4D4D4"/>
          <w:sz w:val="21"/>
          <w:szCs w:val="21"/>
          <w:lang w:val="en-US" w:eastAsia="pt-BR"/>
          <w:rPrChange w:id="2222" w:author="Ryan Lemos" w:date="2019-10-05T21:00:00Z">
            <w:rPr>
              <w:ins w:id="2223" w:author="Ryan Lemos" w:date="2019-10-05T21:00:00Z"/>
              <w:rFonts w:ascii="Consolas" w:eastAsia="Times New Roman" w:hAnsi="Consolas"/>
              <w:color w:val="D4D4D4"/>
              <w:sz w:val="21"/>
              <w:szCs w:val="21"/>
              <w:lang w:eastAsia="pt-BR"/>
            </w:rPr>
          </w:rPrChange>
        </w:rPr>
      </w:pPr>
      <w:ins w:id="2224" w:author="Ryan Lemos" w:date="2019-10-05T21:00:00Z">
        <w:r w:rsidRPr="00C80A0C">
          <w:rPr>
            <w:rFonts w:ascii="Consolas" w:eastAsia="Times New Roman" w:hAnsi="Consolas"/>
            <w:color w:val="D4D4D4"/>
            <w:sz w:val="21"/>
            <w:szCs w:val="21"/>
            <w:lang w:val="en-US" w:eastAsia="pt-BR"/>
            <w:rPrChange w:id="2225" w:author="Ryan Lemos" w:date="2019-10-05T21:00:00Z">
              <w:rPr>
                <w:rFonts w:ascii="Consolas" w:eastAsia="Times New Roman" w:hAnsi="Consolas"/>
                <w:color w:val="D4D4D4"/>
                <w:sz w:val="21"/>
                <w:szCs w:val="21"/>
                <w:lang w:eastAsia="pt-BR"/>
              </w:rPr>
            </w:rPrChange>
          </w:rPr>
          <w:t>    {</w:t>
        </w:r>
      </w:ins>
    </w:p>
    <w:p w14:paraId="067BE564" w14:textId="77777777" w:rsidR="00C80A0C" w:rsidRPr="00C80A0C" w:rsidRDefault="00C80A0C" w:rsidP="00C80A0C">
      <w:pPr>
        <w:shd w:val="clear" w:color="auto" w:fill="1E1E1E"/>
        <w:spacing w:line="285" w:lineRule="atLeast"/>
        <w:ind w:firstLine="0"/>
        <w:jc w:val="left"/>
        <w:outlineLvl w:val="9"/>
        <w:rPr>
          <w:ins w:id="2226" w:author="Ryan Lemos" w:date="2019-10-05T21:00:00Z"/>
          <w:rFonts w:ascii="Consolas" w:eastAsia="Times New Roman" w:hAnsi="Consolas"/>
          <w:color w:val="D4D4D4"/>
          <w:sz w:val="21"/>
          <w:szCs w:val="21"/>
          <w:lang w:val="en-US" w:eastAsia="pt-BR"/>
          <w:rPrChange w:id="2227" w:author="Ryan Lemos" w:date="2019-10-05T21:00:00Z">
            <w:rPr>
              <w:ins w:id="2228" w:author="Ryan Lemos" w:date="2019-10-05T21:00:00Z"/>
              <w:rFonts w:ascii="Consolas" w:eastAsia="Times New Roman" w:hAnsi="Consolas"/>
              <w:color w:val="D4D4D4"/>
              <w:sz w:val="21"/>
              <w:szCs w:val="21"/>
              <w:lang w:eastAsia="pt-BR"/>
            </w:rPr>
          </w:rPrChange>
        </w:rPr>
      </w:pPr>
      <w:ins w:id="2229" w:author="Ryan Lemos" w:date="2019-10-05T21:00:00Z">
        <w:r w:rsidRPr="00C80A0C">
          <w:rPr>
            <w:rFonts w:ascii="Consolas" w:eastAsia="Times New Roman" w:hAnsi="Consolas"/>
            <w:color w:val="D4D4D4"/>
            <w:sz w:val="21"/>
            <w:szCs w:val="21"/>
            <w:lang w:val="en-US" w:eastAsia="pt-BR"/>
            <w:rPrChange w:id="223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2231"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2232"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DCDCAA"/>
            <w:sz w:val="21"/>
            <w:szCs w:val="21"/>
            <w:lang w:val="en-US" w:eastAsia="pt-BR"/>
            <w:rPrChange w:id="2233" w:author="Ryan Lemos" w:date="2019-10-05T21:00:00Z">
              <w:rPr>
                <w:rFonts w:ascii="Consolas" w:eastAsia="Times New Roman" w:hAnsi="Consolas"/>
                <w:color w:val="DCDCAA"/>
                <w:sz w:val="21"/>
                <w:szCs w:val="21"/>
                <w:lang w:eastAsia="pt-BR"/>
              </w:rPr>
            </w:rPrChange>
          </w:rPr>
          <w:t>create</w:t>
        </w:r>
        <w:r w:rsidRPr="00C80A0C">
          <w:rPr>
            <w:rFonts w:ascii="Consolas" w:eastAsia="Times New Roman" w:hAnsi="Consolas"/>
            <w:color w:val="D4D4D4"/>
            <w:sz w:val="21"/>
            <w:szCs w:val="21"/>
            <w:lang w:val="en-US" w:eastAsia="pt-BR"/>
            <w:rPrChange w:id="2234"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235" w:author="Ryan Lemos" w:date="2019-10-05T21:00:00Z">
              <w:rPr>
                <w:rFonts w:ascii="Consolas" w:eastAsia="Times New Roman" w:hAnsi="Consolas"/>
                <w:color w:val="CE9178"/>
                <w:sz w:val="21"/>
                <w:szCs w:val="21"/>
                <w:lang w:eastAsia="pt-BR"/>
              </w:rPr>
            </w:rPrChange>
          </w:rPr>
          <w:t>'users'</w:t>
        </w:r>
        <w:r w:rsidRPr="00C80A0C">
          <w:rPr>
            <w:rFonts w:ascii="Consolas" w:eastAsia="Times New Roman" w:hAnsi="Consolas"/>
            <w:color w:val="D4D4D4"/>
            <w:sz w:val="21"/>
            <w:szCs w:val="21"/>
            <w:lang w:val="en-US" w:eastAsia="pt-BR"/>
            <w:rPrChange w:id="223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237"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223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239" w:author="Ryan Lemos" w:date="2019-10-05T21:00:00Z">
              <w:rPr>
                <w:rFonts w:ascii="Consolas" w:eastAsia="Times New Roman" w:hAnsi="Consolas"/>
                <w:color w:val="569CD6"/>
                <w:sz w:val="21"/>
                <w:szCs w:val="21"/>
                <w:lang w:eastAsia="pt-BR"/>
              </w:rPr>
            </w:rPrChange>
          </w:rPr>
          <w:t>Blueprint</w:t>
        </w:r>
        <w:r w:rsidRPr="00C80A0C">
          <w:rPr>
            <w:rFonts w:ascii="Consolas" w:eastAsia="Times New Roman" w:hAnsi="Consolas"/>
            <w:color w:val="D4D4D4"/>
            <w:sz w:val="21"/>
            <w:szCs w:val="21"/>
            <w:lang w:val="en-US" w:eastAsia="pt-BR"/>
            <w:rPrChange w:id="224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241"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242" w:author="Ryan Lemos" w:date="2019-10-05T21:00:00Z">
              <w:rPr>
                <w:rFonts w:ascii="Consolas" w:eastAsia="Times New Roman" w:hAnsi="Consolas"/>
                <w:color w:val="D4D4D4"/>
                <w:sz w:val="21"/>
                <w:szCs w:val="21"/>
                <w:lang w:eastAsia="pt-BR"/>
              </w:rPr>
            </w:rPrChange>
          </w:rPr>
          <w:t>) {</w:t>
        </w:r>
      </w:ins>
    </w:p>
    <w:p w14:paraId="5A1BDBB5" w14:textId="77777777" w:rsidR="00C80A0C" w:rsidRPr="00C80A0C" w:rsidRDefault="00C80A0C" w:rsidP="00C80A0C">
      <w:pPr>
        <w:shd w:val="clear" w:color="auto" w:fill="1E1E1E"/>
        <w:spacing w:line="285" w:lineRule="atLeast"/>
        <w:ind w:firstLine="0"/>
        <w:jc w:val="left"/>
        <w:outlineLvl w:val="9"/>
        <w:rPr>
          <w:ins w:id="2243" w:author="Ryan Lemos" w:date="2019-10-05T21:00:00Z"/>
          <w:rFonts w:ascii="Consolas" w:eastAsia="Times New Roman" w:hAnsi="Consolas"/>
          <w:color w:val="D4D4D4"/>
          <w:sz w:val="21"/>
          <w:szCs w:val="21"/>
          <w:lang w:val="en-US" w:eastAsia="pt-BR"/>
          <w:rPrChange w:id="2244" w:author="Ryan Lemos" w:date="2019-10-05T21:00:00Z">
            <w:rPr>
              <w:ins w:id="2245" w:author="Ryan Lemos" w:date="2019-10-05T21:00:00Z"/>
              <w:rFonts w:ascii="Consolas" w:eastAsia="Times New Roman" w:hAnsi="Consolas"/>
              <w:color w:val="D4D4D4"/>
              <w:sz w:val="21"/>
              <w:szCs w:val="21"/>
              <w:lang w:eastAsia="pt-BR"/>
            </w:rPr>
          </w:rPrChange>
        </w:rPr>
      </w:pPr>
      <w:ins w:id="2246" w:author="Ryan Lemos" w:date="2019-10-05T21:00:00Z">
        <w:r w:rsidRPr="00C80A0C">
          <w:rPr>
            <w:rFonts w:ascii="Consolas" w:eastAsia="Times New Roman" w:hAnsi="Consolas"/>
            <w:color w:val="D4D4D4"/>
            <w:sz w:val="21"/>
            <w:szCs w:val="21"/>
            <w:lang w:val="en-US" w:eastAsia="pt-BR"/>
            <w:rPrChange w:id="224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248"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249"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250" w:author="Ryan Lemos" w:date="2019-10-05T21:00:00Z">
              <w:rPr>
                <w:rFonts w:ascii="Consolas" w:eastAsia="Times New Roman" w:hAnsi="Consolas"/>
                <w:color w:val="DCDCAA"/>
                <w:sz w:val="21"/>
                <w:szCs w:val="21"/>
                <w:lang w:eastAsia="pt-BR"/>
              </w:rPr>
            </w:rPrChange>
          </w:rPr>
          <w:t>increments</w:t>
        </w:r>
        <w:r w:rsidRPr="00C80A0C">
          <w:rPr>
            <w:rFonts w:ascii="Consolas" w:eastAsia="Times New Roman" w:hAnsi="Consolas"/>
            <w:color w:val="D4D4D4"/>
            <w:sz w:val="21"/>
            <w:szCs w:val="21"/>
            <w:lang w:val="en-US" w:eastAsia="pt-BR"/>
            <w:rPrChange w:id="2251"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252" w:author="Ryan Lemos" w:date="2019-10-05T21:00:00Z">
              <w:rPr>
                <w:rFonts w:ascii="Consolas" w:eastAsia="Times New Roman" w:hAnsi="Consolas"/>
                <w:color w:val="CE9178"/>
                <w:sz w:val="21"/>
                <w:szCs w:val="21"/>
                <w:lang w:eastAsia="pt-BR"/>
              </w:rPr>
            </w:rPrChange>
          </w:rPr>
          <w:t>'id'</w:t>
        </w:r>
        <w:r w:rsidRPr="00C80A0C">
          <w:rPr>
            <w:rFonts w:ascii="Consolas" w:eastAsia="Times New Roman" w:hAnsi="Consolas"/>
            <w:color w:val="D4D4D4"/>
            <w:sz w:val="21"/>
            <w:szCs w:val="21"/>
            <w:lang w:val="en-US" w:eastAsia="pt-BR"/>
            <w:rPrChange w:id="2253" w:author="Ryan Lemos" w:date="2019-10-05T21:00:00Z">
              <w:rPr>
                <w:rFonts w:ascii="Consolas" w:eastAsia="Times New Roman" w:hAnsi="Consolas"/>
                <w:color w:val="D4D4D4"/>
                <w:sz w:val="21"/>
                <w:szCs w:val="21"/>
                <w:lang w:eastAsia="pt-BR"/>
              </w:rPr>
            </w:rPrChange>
          </w:rPr>
          <w:t>);</w:t>
        </w:r>
      </w:ins>
    </w:p>
    <w:p w14:paraId="79C8994C" w14:textId="77777777" w:rsidR="00C80A0C" w:rsidRPr="00C80A0C" w:rsidRDefault="00C80A0C" w:rsidP="00C80A0C">
      <w:pPr>
        <w:shd w:val="clear" w:color="auto" w:fill="1E1E1E"/>
        <w:spacing w:line="285" w:lineRule="atLeast"/>
        <w:ind w:firstLine="0"/>
        <w:jc w:val="left"/>
        <w:outlineLvl w:val="9"/>
        <w:rPr>
          <w:ins w:id="2254" w:author="Ryan Lemos" w:date="2019-10-05T21:00:00Z"/>
          <w:rFonts w:ascii="Consolas" w:eastAsia="Times New Roman" w:hAnsi="Consolas"/>
          <w:color w:val="D4D4D4"/>
          <w:sz w:val="21"/>
          <w:szCs w:val="21"/>
          <w:lang w:val="en-US" w:eastAsia="pt-BR"/>
          <w:rPrChange w:id="2255" w:author="Ryan Lemos" w:date="2019-10-05T21:00:00Z">
            <w:rPr>
              <w:ins w:id="2256" w:author="Ryan Lemos" w:date="2019-10-05T21:00:00Z"/>
              <w:rFonts w:ascii="Consolas" w:eastAsia="Times New Roman" w:hAnsi="Consolas"/>
              <w:color w:val="D4D4D4"/>
              <w:sz w:val="21"/>
              <w:szCs w:val="21"/>
              <w:lang w:eastAsia="pt-BR"/>
            </w:rPr>
          </w:rPrChange>
        </w:rPr>
      </w:pPr>
      <w:ins w:id="2257" w:author="Ryan Lemos" w:date="2019-10-05T21:00:00Z">
        <w:r w:rsidRPr="00C80A0C">
          <w:rPr>
            <w:rFonts w:ascii="Consolas" w:eastAsia="Times New Roman" w:hAnsi="Consolas"/>
            <w:color w:val="D4D4D4"/>
            <w:sz w:val="21"/>
            <w:szCs w:val="21"/>
            <w:lang w:val="en-US" w:eastAsia="pt-BR"/>
            <w:rPrChange w:id="2258" w:author="Ryan Lemos" w:date="2019-10-05T21:00:00Z">
              <w:rPr>
                <w:rFonts w:ascii="Consolas" w:eastAsia="Times New Roman" w:hAnsi="Consolas"/>
                <w:color w:val="D4D4D4"/>
                <w:sz w:val="21"/>
                <w:szCs w:val="21"/>
                <w:lang w:eastAsia="pt-BR"/>
              </w:rPr>
            </w:rPrChange>
          </w:rPr>
          <w:lastRenderedPageBreak/>
          <w:t>            </w:t>
        </w:r>
        <w:r w:rsidRPr="00C80A0C">
          <w:rPr>
            <w:rFonts w:ascii="Consolas" w:eastAsia="Times New Roman" w:hAnsi="Consolas"/>
            <w:color w:val="9CDCFE"/>
            <w:sz w:val="21"/>
            <w:szCs w:val="21"/>
            <w:lang w:val="en-US" w:eastAsia="pt-BR"/>
            <w:rPrChange w:id="2259"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260"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261"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2262"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263" w:author="Ryan Lemos" w:date="2019-10-05T21:00:00Z">
              <w:rPr>
                <w:rFonts w:ascii="Consolas" w:eastAsia="Times New Roman" w:hAnsi="Consolas"/>
                <w:color w:val="CE9178"/>
                <w:sz w:val="21"/>
                <w:szCs w:val="21"/>
                <w:lang w:eastAsia="pt-BR"/>
              </w:rPr>
            </w:rPrChange>
          </w:rPr>
          <w:t>'name'</w:t>
        </w:r>
        <w:r w:rsidRPr="00C80A0C">
          <w:rPr>
            <w:rFonts w:ascii="Consolas" w:eastAsia="Times New Roman" w:hAnsi="Consolas"/>
            <w:color w:val="D4D4D4"/>
            <w:sz w:val="21"/>
            <w:szCs w:val="21"/>
            <w:lang w:val="en-US" w:eastAsia="pt-BR"/>
            <w:rPrChange w:id="226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2265" w:author="Ryan Lemos" w:date="2019-10-05T21:00:00Z">
              <w:rPr>
                <w:rFonts w:ascii="Consolas" w:eastAsia="Times New Roman" w:hAnsi="Consolas"/>
                <w:color w:val="B5CEA8"/>
                <w:sz w:val="21"/>
                <w:szCs w:val="21"/>
                <w:lang w:eastAsia="pt-BR"/>
              </w:rPr>
            </w:rPrChange>
          </w:rPr>
          <w:t>100</w:t>
        </w:r>
        <w:r w:rsidRPr="00C80A0C">
          <w:rPr>
            <w:rFonts w:ascii="Consolas" w:eastAsia="Times New Roman" w:hAnsi="Consolas"/>
            <w:color w:val="D4D4D4"/>
            <w:sz w:val="21"/>
            <w:szCs w:val="21"/>
            <w:lang w:val="en-US" w:eastAsia="pt-BR"/>
            <w:rPrChange w:id="2266" w:author="Ryan Lemos" w:date="2019-10-05T21:00:00Z">
              <w:rPr>
                <w:rFonts w:ascii="Consolas" w:eastAsia="Times New Roman" w:hAnsi="Consolas"/>
                <w:color w:val="D4D4D4"/>
                <w:sz w:val="21"/>
                <w:szCs w:val="21"/>
                <w:lang w:eastAsia="pt-BR"/>
              </w:rPr>
            </w:rPrChange>
          </w:rPr>
          <w:t>);</w:t>
        </w:r>
      </w:ins>
    </w:p>
    <w:p w14:paraId="1FAE040E" w14:textId="77777777" w:rsidR="00C80A0C" w:rsidRPr="00C80A0C" w:rsidRDefault="00C80A0C" w:rsidP="00C80A0C">
      <w:pPr>
        <w:shd w:val="clear" w:color="auto" w:fill="1E1E1E"/>
        <w:spacing w:line="285" w:lineRule="atLeast"/>
        <w:ind w:firstLine="0"/>
        <w:jc w:val="left"/>
        <w:outlineLvl w:val="9"/>
        <w:rPr>
          <w:ins w:id="2267" w:author="Ryan Lemos" w:date="2019-10-05T21:00:00Z"/>
          <w:rFonts w:ascii="Consolas" w:eastAsia="Times New Roman" w:hAnsi="Consolas"/>
          <w:color w:val="D4D4D4"/>
          <w:sz w:val="21"/>
          <w:szCs w:val="21"/>
          <w:lang w:val="en-US" w:eastAsia="pt-BR"/>
          <w:rPrChange w:id="2268" w:author="Ryan Lemos" w:date="2019-10-05T21:00:00Z">
            <w:rPr>
              <w:ins w:id="2269" w:author="Ryan Lemos" w:date="2019-10-05T21:00:00Z"/>
              <w:rFonts w:ascii="Consolas" w:eastAsia="Times New Roman" w:hAnsi="Consolas"/>
              <w:color w:val="D4D4D4"/>
              <w:sz w:val="21"/>
              <w:szCs w:val="21"/>
              <w:lang w:eastAsia="pt-BR"/>
            </w:rPr>
          </w:rPrChange>
        </w:rPr>
      </w:pPr>
      <w:ins w:id="2270" w:author="Ryan Lemos" w:date="2019-10-05T21:00:00Z">
        <w:r w:rsidRPr="00C80A0C">
          <w:rPr>
            <w:rFonts w:ascii="Consolas" w:eastAsia="Times New Roman" w:hAnsi="Consolas"/>
            <w:color w:val="D4D4D4"/>
            <w:sz w:val="21"/>
            <w:szCs w:val="21"/>
            <w:lang w:val="en-US" w:eastAsia="pt-BR"/>
            <w:rPrChange w:id="227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272"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273"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274"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2275"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276" w:author="Ryan Lemos" w:date="2019-10-05T21:00:00Z">
              <w:rPr>
                <w:rFonts w:ascii="Consolas" w:eastAsia="Times New Roman" w:hAnsi="Consolas"/>
                <w:color w:val="CE9178"/>
                <w:sz w:val="21"/>
                <w:szCs w:val="21"/>
                <w:lang w:eastAsia="pt-BR"/>
              </w:rPr>
            </w:rPrChange>
          </w:rPr>
          <w:t>'username'</w:t>
        </w:r>
        <w:r w:rsidRPr="00C80A0C">
          <w:rPr>
            <w:rFonts w:ascii="Consolas" w:eastAsia="Times New Roman" w:hAnsi="Consolas"/>
            <w:color w:val="D4D4D4"/>
            <w:sz w:val="21"/>
            <w:szCs w:val="21"/>
            <w:lang w:val="en-US" w:eastAsia="pt-BR"/>
            <w:rPrChange w:id="227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2278" w:author="Ryan Lemos" w:date="2019-10-05T21:00:00Z">
              <w:rPr>
                <w:rFonts w:ascii="Consolas" w:eastAsia="Times New Roman" w:hAnsi="Consolas"/>
                <w:color w:val="B5CEA8"/>
                <w:sz w:val="21"/>
                <w:szCs w:val="21"/>
                <w:lang w:eastAsia="pt-BR"/>
              </w:rPr>
            </w:rPrChange>
          </w:rPr>
          <w:t>25</w:t>
        </w:r>
        <w:r w:rsidRPr="00C80A0C">
          <w:rPr>
            <w:rFonts w:ascii="Consolas" w:eastAsia="Times New Roman" w:hAnsi="Consolas"/>
            <w:color w:val="D4D4D4"/>
            <w:sz w:val="21"/>
            <w:szCs w:val="21"/>
            <w:lang w:val="en-US" w:eastAsia="pt-BR"/>
            <w:rPrChange w:id="2279"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280"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2281" w:author="Ryan Lemos" w:date="2019-10-05T21:00:00Z">
              <w:rPr>
                <w:rFonts w:ascii="Consolas" w:eastAsia="Times New Roman" w:hAnsi="Consolas"/>
                <w:color w:val="D4D4D4"/>
                <w:sz w:val="21"/>
                <w:szCs w:val="21"/>
                <w:lang w:eastAsia="pt-BR"/>
              </w:rPr>
            </w:rPrChange>
          </w:rPr>
          <w:t>();</w:t>
        </w:r>
      </w:ins>
    </w:p>
    <w:p w14:paraId="71DE41E8" w14:textId="77777777" w:rsidR="00C80A0C" w:rsidRPr="00C80A0C" w:rsidRDefault="00C80A0C" w:rsidP="00C80A0C">
      <w:pPr>
        <w:shd w:val="clear" w:color="auto" w:fill="1E1E1E"/>
        <w:spacing w:line="285" w:lineRule="atLeast"/>
        <w:ind w:firstLine="0"/>
        <w:jc w:val="left"/>
        <w:outlineLvl w:val="9"/>
        <w:rPr>
          <w:ins w:id="2282" w:author="Ryan Lemos" w:date="2019-10-05T21:00:00Z"/>
          <w:rFonts w:ascii="Consolas" w:eastAsia="Times New Roman" w:hAnsi="Consolas"/>
          <w:color w:val="D4D4D4"/>
          <w:sz w:val="21"/>
          <w:szCs w:val="21"/>
          <w:lang w:val="en-US" w:eastAsia="pt-BR"/>
          <w:rPrChange w:id="2283" w:author="Ryan Lemos" w:date="2019-10-05T21:00:00Z">
            <w:rPr>
              <w:ins w:id="2284" w:author="Ryan Lemos" w:date="2019-10-05T21:00:00Z"/>
              <w:rFonts w:ascii="Consolas" w:eastAsia="Times New Roman" w:hAnsi="Consolas"/>
              <w:color w:val="D4D4D4"/>
              <w:sz w:val="21"/>
              <w:szCs w:val="21"/>
              <w:lang w:eastAsia="pt-BR"/>
            </w:rPr>
          </w:rPrChange>
        </w:rPr>
      </w:pPr>
      <w:ins w:id="2285" w:author="Ryan Lemos" w:date="2019-10-05T21:00:00Z">
        <w:r w:rsidRPr="00C80A0C">
          <w:rPr>
            <w:rFonts w:ascii="Consolas" w:eastAsia="Times New Roman" w:hAnsi="Consolas"/>
            <w:color w:val="D4D4D4"/>
            <w:sz w:val="21"/>
            <w:szCs w:val="21"/>
            <w:lang w:val="en-US" w:eastAsia="pt-BR"/>
            <w:rPrChange w:id="228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287"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288"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289"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2290"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291" w:author="Ryan Lemos" w:date="2019-10-05T21:00:00Z">
              <w:rPr>
                <w:rFonts w:ascii="Consolas" w:eastAsia="Times New Roman" w:hAnsi="Consolas"/>
                <w:color w:val="CE9178"/>
                <w:sz w:val="21"/>
                <w:szCs w:val="21"/>
                <w:lang w:eastAsia="pt-BR"/>
              </w:rPr>
            </w:rPrChange>
          </w:rPr>
          <w:t>'email'</w:t>
        </w:r>
        <w:r w:rsidRPr="00C80A0C">
          <w:rPr>
            <w:rFonts w:ascii="Consolas" w:eastAsia="Times New Roman" w:hAnsi="Consolas"/>
            <w:color w:val="D4D4D4"/>
            <w:sz w:val="21"/>
            <w:szCs w:val="21"/>
            <w:lang w:val="en-US" w:eastAsia="pt-BR"/>
            <w:rPrChange w:id="2292"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293"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2294"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295"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2296" w:author="Ryan Lemos" w:date="2019-10-05T21:00:00Z">
              <w:rPr>
                <w:rFonts w:ascii="Consolas" w:eastAsia="Times New Roman" w:hAnsi="Consolas"/>
                <w:color w:val="D4D4D4"/>
                <w:sz w:val="21"/>
                <w:szCs w:val="21"/>
                <w:lang w:eastAsia="pt-BR"/>
              </w:rPr>
            </w:rPrChange>
          </w:rPr>
          <w:t>();</w:t>
        </w:r>
      </w:ins>
    </w:p>
    <w:p w14:paraId="769363A7" w14:textId="77777777" w:rsidR="00C80A0C" w:rsidRPr="00C80A0C" w:rsidRDefault="00C80A0C" w:rsidP="00C80A0C">
      <w:pPr>
        <w:shd w:val="clear" w:color="auto" w:fill="1E1E1E"/>
        <w:spacing w:line="285" w:lineRule="atLeast"/>
        <w:ind w:firstLine="0"/>
        <w:jc w:val="left"/>
        <w:outlineLvl w:val="9"/>
        <w:rPr>
          <w:ins w:id="2297" w:author="Ryan Lemos" w:date="2019-10-05T21:00:00Z"/>
          <w:rFonts w:ascii="Consolas" w:eastAsia="Times New Roman" w:hAnsi="Consolas"/>
          <w:color w:val="D4D4D4"/>
          <w:sz w:val="21"/>
          <w:szCs w:val="21"/>
          <w:lang w:val="en-US" w:eastAsia="pt-BR"/>
          <w:rPrChange w:id="2298" w:author="Ryan Lemos" w:date="2019-10-05T21:00:00Z">
            <w:rPr>
              <w:ins w:id="2299" w:author="Ryan Lemos" w:date="2019-10-05T21:00:00Z"/>
              <w:rFonts w:ascii="Consolas" w:eastAsia="Times New Roman" w:hAnsi="Consolas"/>
              <w:color w:val="D4D4D4"/>
              <w:sz w:val="21"/>
              <w:szCs w:val="21"/>
              <w:lang w:eastAsia="pt-BR"/>
            </w:rPr>
          </w:rPrChange>
        </w:rPr>
      </w:pPr>
      <w:ins w:id="2300" w:author="Ryan Lemos" w:date="2019-10-05T21:00:00Z">
        <w:r w:rsidRPr="00C80A0C">
          <w:rPr>
            <w:rFonts w:ascii="Consolas" w:eastAsia="Times New Roman" w:hAnsi="Consolas"/>
            <w:color w:val="D4D4D4"/>
            <w:sz w:val="21"/>
            <w:szCs w:val="21"/>
            <w:lang w:val="en-US" w:eastAsia="pt-BR"/>
            <w:rPrChange w:id="230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302"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303"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304"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2305"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306" w:author="Ryan Lemos" w:date="2019-10-05T21:00:00Z">
              <w:rPr>
                <w:rFonts w:ascii="Consolas" w:eastAsia="Times New Roman" w:hAnsi="Consolas"/>
                <w:color w:val="CE9178"/>
                <w:sz w:val="21"/>
                <w:szCs w:val="21"/>
                <w:lang w:eastAsia="pt-BR"/>
              </w:rPr>
            </w:rPrChange>
          </w:rPr>
          <w:t>'password'</w:t>
        </w:r>
        <w:r w:rsidRPr="00C80A0C">
          <w:rPr>
            <w:rFonts w:ascii="Consolas" w:eastAsia="Times New Roman" w:hAnsi="Consolas"/>
            <w:color w:val="D4D4D4"/>
            <w:sz w:val="21"/>
            <w:szCs w:val="21"/>
            <w:lang w:val="en-US" w:eastAsia="pt-BR"/>
            <w:rPrChange w:id="2307" w:author="Ryan Lemos" w:date="2019-10-05T21:00:00Z">
              <w:rPr>
                <w:rFonts w:ascii="Consolas" w:eastAsia="Times New Roman" w:hAnsi="Consolas"/>
                <w:color w:val="D4D4D4"/>
                <w:sz w:val="21"/>
                <w:szCs w:val="21"/>
                <w:lang w:eastAsia="pt-BR"/>
              </w:rPr>
            </w:rPrChange>
          </w:rPr>
          <w:t>);</w:t>
        </w:r>
      </w:ins>
    </w:p>
    <w:p w14:paraId="0F62FFF9" w14:textId="77777777" w:rsidR="00C80A0C" w:rsidRPr="00C80A0C" w:rsidRDefault="00C80A0C" w:rsidP="00C80A0C">
      <w:pPr>
        <w:shd w:val="clear" w:color="auto" w:fill="1E1E1E"/>
        <w:spacing w:line="285" w:lineRule="atLeast"/>
        <w:ind w:firstLine="0"/>
        <w:jc w:val="left"/>
        <w:outlineLvl w:val="9"/>
        <w:rPr>
          <w:ins w:id="2308" w:author="Ryan Lemos" w:date="2019-10-05T21:00:00Z"/>
          <w:rFonts w:ascii="Consolas" w:eastAsia="Times New Roman" w:hAnsi="Consolas"/>
          <w:color w:val="D4D4D4"/>
          <w:sz w:val="21"/>
          <w:szCs w:val="21"/>
          <w:lang w:val="en-US" w:eastAsia="pt-BR"/>
          <w:rPrChange w:id="2309" w:author="Ryan Lemos" w:date="2019-10-05T21:00:00Z">
            <w:rPr>
              <w:ins w:id="2310" w:author="Ryan Lemos" w:date="2019-10-05T21:00:00Z"/>
              <w:rFonts w:ascii="Consolas" w:eastAsia="Times New Roman" w:hAnsi="Consolas"/>
              <w:color w:val="D4D4D4"/>
              <w:sz w:val="21"/>
              <w:szCs w:val="21"/>
              <w:lang w:eastAsia="pt-BR"/>
            </w:rPr>
          </w:rPrChange>
        </w:rPr>
      </w:pPr>
      <w:ins w:id="2311" w:author="Ryan Lemos" w:date="2019-10-05T21:00:00Z">
        <w:r w:rsidRPr="00C80A0C">
          <w:rPr>
            <w:rFonts w:ascii="Consolas" w:eastAsia="Times New Roman" w:hAnsi="Consolas"/>
            <w:color w:val="D4D4D4"/>
            <w:sz w:val="21"/>
            <w:szCs w:val="21"/>
            <w:lang w:val="en-US" w:eastAsia="pt-BR"/>
            <w:rPrChange w:id="231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313"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314"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315" w:author="Ryan Lemos" w:date="2019-10-05T21:00:00Z">
              <w:rPr>
                <w:rFonts w:ascii="Consolas" w:eastAsia="Times New Roman" w:hAnsi="Consolas"/>
                <w:color w:val="DCDCAA"/>
                <w:sz w:val="21"/>
                <w:szCs w:val="21"/>
                <w:lang w:eastAsia="pt-BR"/>
              </w:rPr>
            </w:rPrChange>
          </w:rPr>
          <w:t>date</w:t>
        </w:r>
        <w:r w:rsidRPr="00C80A0C">
          <w:rPr>
            <w:rFonts w:ascii="Consolas" w:eastAsia="Times New Roman" w:hAnsi="Consolas"/>
            <w:color w:val="D4D4D4"/>
            <w:sz w:val="21"/>
            <w:szCs w:val="21"/>
            <w:lang w:val="en-US" w:eastAsia="pt-BR"/>
            <w:rPrChange w:id="2316"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317" w:author="Ryan Lemos" w:date="2019-10-05T21:00:00Z">
              <w:rPr>
                <w:rFonts w:ascii="Consolas" w:eastAsia="Times New Roman" w:hAnsi="Consolas"/>
                <w:color w:val="CE9178"/>
                <w:sz w:val="21"/>
                <w:szCs w:val="21"/>
                <w:lang w:eastAsia="pt-BR"/>
              </w:rPr>
            </w:rPrChange>
          </w:rPr>
          <w:t>'</w:t>
        </w:r>
        <w:proofErr w:type="spellStart"/>
        <w:r w:rsidRPr="00C80A0C">
          <w:rPr>
            <w:rFonts w:ascii="Consolas" w:eastAsia="Times New Roman" w:hAnsi="Consolas"/>
            <w:color w:val="CE9178"/>
            <w:sz w:val="21"/>
            <w:szCs w:val="21"/>
            <w:lang w:val="en-US" w:eastAsia="pt-BR"/>
            <w:rPrChange w:id="2318" w:author="Ryan Lemos" w:date="2019-10-05T21:00:00Z">
              <w:rPr>
                <w:rFonts w:ascii="Consolas" w:eastAsia="Times New Roman" w:hAnsi="Consolas"/>
                <w:color w:val="CE9178"/>
                <w:sz w:val="21"/>
                <w:szCs w:val="21"/>
                <w:lang w:eastAsia="pt-BR"/>
              </w:rPr>
            </w:rPrChange>
          </w:rPr>
          <w:t>bithdate</w:t>
        </w:r>
        <w:proofErr w:type="spellEnd"/>
        <w:r w:rsidRPr="00C80A0C">
          <w:rPr>
            <w:rFonts w:ascii="Consolas" w:eastAsia="Times New Roman" w:hAnsi="Consolas"/>
            <w:color w:val="CE9178"/>
            <w:sz w:val="21"/>
            <w:szCs w:val="21"/>
            <w:lang w:val="en-US" w:eastAsia="pt-BR"/>
            <w:rPrChange w:id="2319" w:author="Ryan Lemos" w:date="2019-10-05T21:00:00Z">
              <w:rPr>
                <w:rFonts w:ascii="Consolas" w:eastAsia="Times New Roman" w:hAnsi="Consolas"/>
                <w:color w:val="CE9178"/>
                <w:sz w:val="21"/>
                <w:szCs w:val="21"/>
                <w:lang w:eastAsia="pt-BR"/>
              </w:rPr>
            </w:rPrChange>
          </w:rPr>
          <w:t>'</w:t>
        </w:r>
        <w:r w:rsidRPr="00C80A0C">
          <w:rPr>
            <w:rFonts w:ascii="Consolas" w:eastAsia="Times New Roman" w:hAnsi="Consolas"/>
            <w:color w:val="D4D4D4"/>
            <w:sz w:val="21"/>
            <w:szCs w:val="21"/>
            <w:lang w:val="en-US" w:eastAsia="pt-BR"/>
            <w:rPrChange w:id="2320"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321"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2322" w:author="Ryan Lemos" w:date="2019-10-05T21:00:00Z">
              <w:rPr>
                <w:rFonts w:ascii="Consolas" w:eastAsia="Times New Roman" w:hAnsi="Consolas"/>
                <w:color w:val="D4D4D4"/>
                <w:sz w:val="21"/>
                <w:szCs w:val="21"/>
                <w:lang w:eastAsia="pt-BR"/>
              </w:rPr>
            </w:rPrChange>
          </w:rPr>
          <w:t>();</w:t>
        </w:r>
      </w:ins>
    </w:p>
    <w:p w14:paraId="6402A223" w14:textId="77777777" w:rsidR="00C80A0C" w:rsidRPr="00C80A0C" w:rsidRDefault="00C80A0C" w:rsidP="00C80A0C">
      <w:pPr>
        <w:shd w:val="clear" w:color="auto" w:fill="1E1E1E"/>
        <w:spacing w:line="285" w:lineRule="atLeast"/>
        <w:ind w:firstLine="0"/>
        <w:jc w:val="left"/>
        <w:outlineLvl w:val="9"/>
        <w:rPr>
          <w:ins w:id="2323" w:author="Ryan Lemos" w:date="2019-10-05T21:00:00Z"/>
          <w:rFonts w:ascii="Consolas" w:eastAsia="Times New Roman" w:hAnsi="Consolas"/>
          <w:color w:val="D4D4D4"/>
          <w:sz w:val="21"/>
          <w:szCs w:val="21"/>
          <w:lang w:val="en-US" w:eastAsia="pt-BR"/>
          <w:rPrChange w:id="2324" w:author="Ryan Lemos" w:date="2019-10-05T21:00:00Z">
            <w:rPr>
              <w:ins w:id="2325" w:author="Ryan Lemos" w:date="2019-10-05T21:00:00Z"/>
              <w:rFonts w:ascii="Consolas" w:eastAsia="Times New Roman" w:hAnsi="Consolas"/>
              <w:color w:val="D4D4D4"/>
              <w:sz w:val="21"/>
              <w:szCs w:val="21"/>
              <w:lang w:eastAsia="pt-BR"/>
            </w:rPr>
          </w:rPrChange>
        </w:rPr>
      </w:pPr>
      <w:ins w:id="2326" w:author="Ryan Lemos" w:date="2019-10-05T21:00:00Z">
        <w:r w:rsidRPr="00C80A0C">
          <w:rPr>
            <w:rFonts w:ascii="Consolas" w:eastAsia="Times New Roman" w:hAnsi="Consolas"/>
            <w:color w:val="D4D4D4"/>
            <w:sz w:val="21"/>
            <w:szCs w:val="21"/>
            <w:lang w:val="en-US" w:eastAsia="pt-BR"/>
            <w:rPrChange w:id="232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328"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329" w:author="Ryan Lemos" w:date="2019-10-05T21:00:00Z">
              <w:rPr>
                <w:rFonts w:ascii="Consolas" w:eastAsia="Times New Roman" w:hAnsi="Consolas"/>
                <w:color w:val="D4D4D4"/>
                <w:sz w:val="21"/>
                <w:szCs w:val="21"/>
                <w:lang w:eastAsia="pt-BR"/>
              </w:rPr>
            </w:rPrChange>
          </w:rPr>
          <w:t>-&gt;</w:t>
        </w:r>
        <w:proofErr w:type="spellStart"/>
        <w:r w:rsidRPr="00C80A0C">
          <w:rPr>
            <w:rFonts w:ascii="Consolas" w:eastAsia="Times New Roman" w:hAnsi="Consolas"/>
            <w:color w:val="DCDCAA"/>
            <w:sz w:val="21"/>
            <w:szCs w:val="21"/>
            <w:lang w:val="en-US" w:eastAsia="pt-BR"/>
            <w:rPrChange w:id="2330" w:author="Ryan Lemos" w:date="2019-10-05T21:00:00Z">
              <w:rPr>
                <w:rFonts w:ascii="Consolas" w:eastAsia="Times New Roman" w:hAnsi="Consolas"/>
                <w:color w:val="DCDCAA"/>
                <w:sz w:val="21"/>
                <w:szCs w:val="21"/>
                <w:lang w:eastAsia="pt-BR"/>
              </w:rPr>
            </w:rPrChange>
          </w:rPr>
          <w:t>rememberToken</w:t>
        </w:r>
        <w:proofErr w:type="spellEnd"/>
        <w:r w:rsidRPr="00C80A0C">
          <w:rPr>
            <w:rFonts w:ascii="Consolas" w:eastAsia="Times New Roman" w:hAnsi="Consolas"/>
            <w:color w:val="D4D4D4"/>
            <w:sz w:val="21"/>
            <w:szCs w:val="21"/>
            <w:lang w:val="en-US" w:eastAsia="pt-BR"/>
            <w:rPrChange w:id="2331" w:author="Ryan Lemos" w:date="2019-10-05T21:00:00Z">
              <w:rPr>
                <w:rFonts w:ascii="Consolas" w:eastAsia="Times New Roman" w:hAnsi="Consolas"/>
                <w:color w:val="D4D4D4"/>
                <w:sz w:val="21"/>
                <w:szCs w:val="21"/>
                <w:lang w:eastAsia="pt-BR"/>
              </w:rPr>
            </w:rPrChange>
          </w:rPr>
          <w:t>();</w:t>
        </w:r>
      </w:ins>
    </w:p>
    <w:p w14:paraId="5412F8C6" w14:textId="77777777" w:rsidR="00C80A0C" w:rsidRPr="00C80A0C" w:rsidRDefault="00C80A0C" w:rsidP="00C80A0C">
      <w:pPr>
        <w:shd w:val="clear" w:color="auto" w:fill="1E1E1E"/>
        <w:spacing w:line="285" w:lineRule="atLeast"/>
        <w:ind w:firstLine="0"/>
        <w:jc w:val="left"/>
        <w:outlineLvl w:val="9"/>
        <w:rPr>
          <w:ins w:id="2332" w:author="Ryan Lemos" w:date="2019-10-05T21:00:00Z"/>
          <w:rFonts w:ascii="Consolas" w:eastAsia="Times New Roman" w:hAnsi="Consolas"/>
          <w:color w:val="D4D4D4"/>
          <w:sz w:val="21"/>
          <w:szCs w:val="21"/>
          <w:lang w:val="en-US" w:eastAsia="pt-BR"/>
          <w:rPrChange w:id="2333" w:author="Ryan Lemos" w:date="2019-10-05T21:00:00Z">
            <w:rPr>
              <w:ins w:id="2334" w:author="Ryan Lemos" w:date="2019-10-05T21:00:00Z"/>
              <w:rFonts w:ascii="Consolas" w:eastAsia="Times New Roman" w:hAnsi="Consolas"/>
              <w:color w:val="D4D4D4"/>
              <w:sz w:val="21"/>
              <w:szCs w:val="21"/>
              <w:lang w:eastAsia="pt-BR"/>
            </w:rPr>
          </w:rPrChange>
        </w:rPr>
      </w:pPr>
      <w:ins w:id="2335" w:author="Ryan Lemos" w:date="2019-10-05T21:00:00Z">
        <w:r w:rsidRPr="00C80A0C">
          <w:rPr>
            <w:rFonts w:ascii="Consolas" w:eastAsia="Times New Roman" w:hAnsi="Consolas"/>
            <w:color w:val="D4D4D4"/>
            <w:sz w:val="21"/>
            <w:szCs w:val="21"/>
            <w:lang w:val="en-US" w:eastAsia="pt-BR"/>
            <w:rPrChange w:id="233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337"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338"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339" w:author="Ryan Lemos" w:date="2019-10-05T21:00:00Z">
              <w:rPr>
                <w:rFonts w:ascii="Consolas" w:eastAsia="Times New Roman" w:hAnsi="Consolas"/>
                <w:color w:val="DCDCAA"/>
                <w:sz w:val="21"/>
                <w:szCs w:val="21"/>
                <w:lang w:eastAsia="pt-BR"/>
              </w:rPr>
            </w:rPrChange>
          </w:rPr>
          <w:t>timestamps</w:t>
        </w:r>
        <w:r w:rsidRPr="00C80A0C">
          <w:rPr>
            <w:rFonts w:ascii="Consolas" w:eastAsia="Times New Roman" w:hAnsi="Consolas"/>
            <w:color w:val="D4D4D4"/>
            <w:sz w:val="21"/>
            <w:szCs w:val="21"/>
            <w:lang w:val="en-US" w:eastAsia="pt-BR"/>
            <w:rPrChange w:id="2340" w:author="Ryan Lemos" w:date="2019-10-05T21:00:00Z">
              <w:rPr>
                <w:rFonts w:ascii="Consolas" w:eastAsia="Times New Roman" w:hAnsi="Consolas"/>
                <w:color w:val="D4D4D4"/>
                <w:sz w:val="21"/>
                <w:szCs w:val="21"/>
                <w:lang w:eastAsia="pt-BR"/>
              </w:rPr>
            </w:rPrChange>
          </w:rPr>
          <w:t>();</w:t>
        </w:r>
      </w:ins>
    </w:p>
    <w:p w14:paraId="76DE9885" w14:textId="77777777" w:rsidR="00C80A0C" w:rsidRPr="00C80A0C" w:rsidRDefault="00C80A0C" w:rsidP="00C80A0C">
      <w:pPr>
        <w:shd w:val="clear" w:color="auto" w:fill="1E1E1E"/>
        <w:spacing w:line="285" w:lineRule="atLeast"/>
        <w:ind w:firstLine="0"/>
        <w:jc w:val="left"/>
        <w:outlineLvl w:val="9"/>
        <w:rPr>
          <w:ins w:id="2341" w:author="Ryan Lemos" w:date="2019-10-05T21:00:00Z"/>
          <w:rFonts w:ascii="Consolas" w:eastAsia="Times New Roman" w:hAnsi="Consolas"/>
          <w:color w:val="D4D4D4"/>
          <w:sz w:val="21"/>
          <w:szCs w:val="21"/>
          <w:lang w:val="en-US" w:eastAsia="pt-BR"/>
          <w:rPrChange w:id="2342" w:author="Ryan Lemos" w:date="2019-10-05T21:00:00Z">
            <w:rPr>
              <w:ins w:id="2343" w:author="Ryan Lemos" w:date="2019-10-05T21:00:00Z"/>
              <w:rFonts w:ascii="Consolas" w:eastAsia="Times New Roman" w:hAnsi="Consolas"/>
              <w:color w:val="D4D4D4"/>
              <w:sz w:val="21"/>
              <w:szCs w:val="21"/>
              <w:lang w:eastAsia="pt-BR"/>
            </w:rPr>
          </w:rPrChange>
        </w:rPr>
      </w:pPr>
      <w:ins w:id="2344" w:author="Ryan Lemos" w:date="2019-10-05T21:00:00Z">
        <w:r w:rsidRPr="00C80A0C">
          <w:rPr>
            <w:rFonts w:ascii="Consolas" w:eastAsia="Times New Roman" w:hAnsi="Consolas"/>
            <w:color w:val="D4D4D4"/>
            <w:sz w:val="21"/>
            <w:szCs w:val="21"/>
            <w:lang w:val="en-US" w:eastAsia="pt-BR"/>
            <w:rPrChange w:id="234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346"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347" w:author="Ryan Lemos" w:date="2019-10-05T21:00:00Z">
              <w:rPr>
                <w:rFonts w:ascii="Consolas" w:eastAsia="Times New Roman" w:hAnsi="Consolas"/>
                <w:color w:val="D4D4D4"/>
                <w:sz w:val="21"/>
                <w:szCs w:val="21"/>
                <w:lang w:eastAsia="pt-BR"/>
              </w:rPr>
            </w:rPrChange>
          </w:rPr>
          <w:t>-&gt;</w:t>
        </w:r>
        <w:proofErr w:type="spellStart"/>
        <w:r w:rsidRPr="00C80A0C">
          <w:rPr>
            <w:rFonts w:ascii="Consolas" w:eastAsia="Times New Roman" w:hAnsi="Consolas"/>
            <w:color w:val="DCDCAA"/>
            <w:sz w:val="21"/>
            <w:szCs w:val="21"/>
            <w:lang w:val="en-US" w:eastAsia="pt-BR"/>
            <w:rPrChange w:id="2348" w:author="Ryan Lemos" w:date="2019-10-05T21:00:00Z">
              <w:rPr>
                <w:rFonts w:ascii="Consolas" w:eastAsia="Times New Roman" w:hAnsi="Consolas"/>
                <w:color w:val="DCDCAA"/>
                <w:sz w:val="21"/>
                <w:szCs w:val="21"/>
                <w:lang w:eastAsia="pt-BR"/>
              </w:rPr>
            </w:rPrChange>
          </w:rPr>
          <w:t>softDeletes</w:t>
        </w:r>
        <w:proofErr w:type="spellEnd"/>
        <w:r w:rsidRPr="00C80A0C">
          <w:rPr>
            <w:rFonts w:ascii="Consolas" w:eastAsia="Times New Roman" w:hAnsi="Consolas"/>
            <w:color w:val="D4D4D4"/>
            <w:sz w:val="21"/>
            <w:szCs w:val="21"/>
            <w:lang w:val="en-US" w:eastAsia="pt-BR"/>
            <w:rPrChange w:id="2349" w:author="Ryan Lemos" w:date="2019-10-05T21:00:00Z">
              <w:rPr>
                <w:rFonts w:ascii="Consolas" w:eastAsia="Times New Roman" w:hAnsi="Consolas"/>
                <w:color w:val="D4D4D4"/>
                <w:sz w:val="21"/>
                <w:szCs w:val="21"/>
                <w:lang w:eastAsia="pt-BR"/>
              </w:rPr>
            </w:rPrChange>
          </w:rPr>
          <w:t>();</w:t>
        </w:r>
      </w:ins>
    </w:p>
    <w:p w14:paraId="548E294A" w14:textId="77777777" w:rsidR="00C80A0C" w:rsidRPr="00C80A0C" w:rsidRDefault="00C80A0C" w:rsidP="00C80A0C">
      <w:pPr>
        <w:shd w:val="clear" w:color="auto" w:fill="1E1E1E"/>
        <w:spacing w:line="285" w:lineRule="atLeast"/>
        <w:ind w:firstLine="0"/>
        <w:jc w:val="left"/>
        <w:outlineLvl w:val="9"/>
        <w:rPr>
          <w:ins w:id="2350" w:author="Ryan Lemos" w:date="2019-10-05T21:00:00Z"/>
          <w:rFonts w:ascii="Consolas" w:eastAsia="Times New Roman" w:hAnsi="Consolas"/>
          <w:color w:val="D4D4D4"/>
          <w:sz w:val="21"/>
          <w:szCs w:val="21"/>
          <w:lang w:val="en-US" w:eastAsia="pt-BR"/>
          <w:rPrChange w:id="2351" w:author="Ryan Lemos" w:date="2019-10-05T21:00:00Z">
            <w:rPr>
              <w:ins w:id="2352" w:author="Ryan Lemos" w:date="2019-10-05T21:00:00Z"/>
              <w:rFonts w:ascii="Consolas" w:eastAsia="Times New Roman" w:hAnsi="Consolas"/>
              <w:color w:val="D4D4D4"/>
              <w:sz w:val="21"/>
              <w:szCs w:val="21"/>
              <w:lang w:eastAsia="pt-BR"/>
            </w:rPr>
          </w:rPrChange>
        </w:rPr>
      </w:pPr>
      <w:ins w:id="2353" w:author="Ryan Lemos" w:date="2019-10-05T21:00:00Z">
        <w:r w:rsidRPr="00C80A0C">
          <w:rPr>
            <w:rFonts w:ascii="Consolas" w:eastAsia="Times New Roman" w:hAnsi="Consolas"/>
            <w:color w:val="D4D4D4"/>
            <w:sz w:val="21"/>
            <w:szCs w:val="21"/>
            <w:lang w:val="en-US" w:eastAsia="pt-BR"/>
            <w:rPrChange w:id="2354" w:author="Ryan Lemos" w:date="2019-10-05T21:00:00Z">
              <w:rPr>
                <w:rFonts w:ascii="Consolas" w:eastAsia="Times New Roman" w:hAnsi="Consolas"/>
                <w:color w:val="D4D4D4"/>
                <w:sz w:val="21"/>
                <w:szCs w:val="21"/>
                <w:lang w:eastAsia="pt-BR"/>
              </w:rPr>
            </w:rPrChange>
          </w:rPr>
          <w:t>        });</w:t>
        </w:r>
      </w:ins>
    </w:p>
    <w:p w14:paraId="6CD2E933" w14:textId="77777777" w:rsidR="00C80A0C" w:rsidRPr="00C80A0C" w:rsidRDefault="00C80A0C" w:rsidP="00C80A0C">
      <w:pPr>
        <w:shd w:val="clear" w:color="auto" w:fill="1E1E1E"/>
        <w:spacing w:line="285" w:lineRule="atLeast"/>
        <w:ind w:firstLine="0"/>
        <w:jc w:val="left"/>
        <w:outlineLvl w:val="9"/>
        <w:rPr>
          <w:ins w:id="2355" w:author="Ryan Lemos" w:date="2019-10-05T21:00:00Z"/>
          <w:rFonts w:ascii="Consolas" w:eastAsia="Times New Roman" w:hAnsi="Consolas"/>
          <w:color w:val="D4D4D4"/>
          <w:sz w:val="21"/>
          <w:szCs w:val="21"/>
          <w:lang w:val="en-US" w:eastAsia="pt-BR"/>
          <w:rPrChange w:id="2356" w:author="Ryan Lemos" w:date="2019-10-05T21:00:00Z">
            <w:rPr>
              <w:ins w:id="2357" w:author="Ryan Lemos" w:date="2019-10-05T21:00:00Z"/>
              <w:rFonts w:ascii="Consolas" w:eastAsia="Times New Roman" w:hAnsi="Consolas"/>
              <w:color w:val="D4D4D4"/>
              <w:sz w:val="21"/>
              <w:szCs w:val="21"/>
              <w:lang w:eastAsia="pt-BR"/>
            </w:rPr>
          </w:rPrChange>
        </w:rPr>
      </w:pPr>
      <w:ins w:id="2358" w:author="Ryan Lemos" w:date="2019-10-05T21:00:00Z">
        <w:r w:rsidRPr="00C80A0C">
          <w:rPr>
            <w:rFonts w:ascii="Consolas" w:eastAsia="Times New Roman" w:hAnsi="Consolas"/>
            <w:color w:val="D4D4D4"/>
            <w:sz w:val="21"/>
            <w:szCs w:val="21"/>
            <w:lang w:val="en-US" w:eastAsia="pt-BR"/>
            <w:rPrChange w:id="2359" w:author="Ryan Lemos" w:date="2019-10-05T21:00:00Z">
              <w:rPr>
                <w:rFonts w:ascii="Consolas" w:eastAsia="Times New Roman" w:hAnsi="Consolas"/>
                <w:color w:val="D4D4D4"/>
                <w:sz w:val="21"/>
                <w:szCs w:val="21"/>
                <w:lang w:eastAsia="pt-BR"/>
              </w:rPr>
            </w:rPrChange>
          </w:rPr>
          <w:t>    }</w:t>
        </w:r>
      </w:ins>
    </w:p>
    <w:p w14:paraId="72494A40" w14:textId="77777777" w:rsidR="00C80A0C" w:rsidRPr="00C80A0C" w:rsidRDefault="00C80A0C" w:rsidP="00C80A0C">
      <w:pPr>
        <w:shd w:val="clear" w:color="auto" w:fill="1E1E1E"/>
        <w:spacing w:line="285" w:lineRule="atLeast"/>
        <w:ind w:firstLine="0"/>
        <w:jc w:val="left"/>
        <w:outlineLvl w:val="9"/>
        <w:rPr>
          <w:ins w:id="2360" w:author="Ryan Lemos" w:date="2019-10-05T21:00:00Z"/>
          <w:rFonts w:ascii="Consolas" w:eastAsia="Times New Roman" w:hAnsi="Consolas"/>
          <w:color w:val="D4D4D4"/>
          <w:sz w:val="21"/>
          <w:szCs w:val="21"/>
          <w:lang w:val="en-US" w:eastAsia="pt-BR"/>
          <w:rPrChange w:id="2361" w:author="Ryan Lemos" w:date="2019-10-05T21:00:00Z">
            <w:rPr>
              <w:ins w:id="2362" w:author="Ryan Lemos" w:date="2019-10-05T21:00:00Z"/>
              <w:rFonts w:ascii="Consolas" w:eastAsia="Times New Roman" w:hAnsi="Consolas"/>
              <w:color w:val="D4D4D4"/>
              <w:sz w:val="21"/>
              <w:szCs w:val="21"/>
              <w:lang w:eastAsia="pt-BR"/>
            </w:rPr>
          </w:rPrChange>
        </w:rPr>
      </w:pPr>
    </w:p>
    <w:p w14:paraId="00B27BDB" w14:textId="77777777" w:rsidR="00C80A0C" w:rsidRPr="00C80A0C" w:rsidRDefault="00C80A0C" w:rsidP="00C80A0C">
      <w:pPr>
        <w:shd w:val="clear" w:color="auto" w:fill="1E1E1E"/>
        <w:spacing w:line="285" w:lineRule="atLeast"/>
        <w:ind w:firstLine="0"/>
        <w:jc w:val="left"/>
        <w:outlineLvl w:val="9"/>
        <w:rPr>
          <w:ins w:id="2363" w:author="Ryan Lemos" w:date="2019-10-05T21:00:00Z"/>
          <w:rFonts w:ascii="Consolas" w:eastAsia="Times New Roman" w:hAnsi="Consolas"/>
          <w:color w:val="D4D4D4"/>
          <w:sz w:val="21"/>
          <w:szCs w:val="21"/>
          <w:lang w:val="en-US" w:eastAsia="pt-BR"/>
          <w:rPrChange w:id="2364" w:author="Ryan Lemos" w:date="2019-10-05T21:00:00Z">
            <w:rPr>
              <w:ins w:id="2365" w:author="Ryan Lemos" w:date="2019-10-05T21:00:00Z"/>
              <w:rFonts w:ascii="Consolas" w:eastAsia="Times New Roman" w:hAnsi="Consolas"/>
              <w:color w:val="D4D4D4"/>
              <w:sz w:val="21"/>
              <w:szCs w:val="21"/>
              <w:lang w:eastAsia="pt-BR"/>
            </w:rPr>
          </w:rPrChange>
        </w:rPr>
      </w:pPr>
      <w:ins w:id="2366" w:author="Ryan Lemos" w:date="2019-10-05T21:00:00Z">
        <w:r w:rsidRPr="00C80A0C">
          <w:rPr>
            <w:rFonts w:ascii="Consolas" w:eastAsia="Times New Roman" w:hAnsi="Consolas"/>
            <w:color w:val="D4D4D4"/>
            <w:sz w:val="21"/>
            <w:szCs w:val="21"/>
            <w:lang w:val="en-US" w:eastAsia="pt-BR"/>
            <w:rPrChange w:id="236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2368" w:author="Ryan Lemos" w:date="2019-10-05T21:00:00Z">
              <w:rPr>
                <w:rFonts w:ascii="Consolas" w:eastAsia="Times New Roman" w:hAnsi="Consolas"/>
                <w:color w:val="6A9955"/>
                <w:sz w:val="21"/>
                <w:szCs w:val="21"/>
                <w:lang w:eastAsia="pt-BR"/>
              </w:rPr>
            </w:rPrChange>
          </w:rPr>
          <w:t>/**</w:t>
        </w:r>
      </w:ins>
    </w:p>
    <w:p w14:paraId="5A4624BF" w14:textId="77777777" w:rsidR="00C80A0C" w:rsidRPr="00C80A0C" w:rsidRDefault="00C80A0C" w:rsidP="00C80A0C">
      <w:pPr>
        <w:shd w:val="clear" w:color="auto" w:fill="1E1E1E"/>
        <w:spacing w:line="285" w:lineRule="atLeast"/>
        <w:ind w:firstLine="0"/>
        <w:jc w:val="left"/>
        <w:outlineLvl w:val="9"/>
        <w:rPr>
          <w:ins w:id="2369" w:author="Ryan Lemos" w:date="2019-10-05T21:00:00Z"/>
          <w:rFonts w:ascii="Consolas" w:eastAsia="Times New Roman" w:hAnsi="Consolas"/>
          <w:color w:val="D4D4D4"/>
          <w:sz w:val="21"/>
          <w:szCs w:val="21"/>
          <w:lang w:val="en-US" w:eastAsia="pt-BR"/>
          <w:rPrChange w:id="2370" w:author="Ryan Lemos" w:date="2019-10-05T21:00:00Z">
            <w:rPr>
              <w:ins w:id="2371" w:author="Ryan Lemos" w:date="2019-10-05T21:00:00Z"/>
              <w:rFonts w:ascii="Consolas" w:eastAsia="Times New Roman" w:hAnsi="Consolas"/>
              <w:color w:val="D4D4D4"/>
              <w:sz w:val="21"/>
              <w:szCs w:val="21"/>
              <w:lang w:eastAsia="pt-BR"/>
            </w:rPr>
          </w:rPrChange>
        </w:rPr>
      </w:pPr>
      <w:ins w:id="2372" w:author="Ryan Lemos" w:date="2019-10-05T21:00:00Z">
        <w:r w:rsidRPr="00C80A0C">
          <w:rPr>
            <w:rFonts w:ascii="Consolas" w:eastAsia="Times New Roman" w:hAnsi="Consolas"/>
            <w:color w:val="6A9955"/>
            <w:sz w:val="21"/>
            <w:szCs w:val="21"/>
            <w:lang w:val="en-US" w:eastAsia="pt-BR"/>
            <w:rPrChange w:id="2373" w:author="Ryan Lemos" w:date="2019-10-05T21:00:00Z">
              <w:rPr>
                <w:rFonts w:ascii="Consolas" w:eastAsia="Times New Roman" w:hAnsi="Consolas"/>
                <w:color w:val="6A9955"/>
                <w:sz w:val="21"/>
                <w:szCs w:val="21"/>
                <w:lang w:eastAsia="pt-BR"/>
              </w:rPr>
            </w:rPrChange>
          </w:rPr>
          <w:t>     * Reverse the migrations.</w:t>
        </w:r>
      </w:ins>
    </w:p>
    <w:p w14:paraId="4FFCA953" w14:textId="77777777" w:rsidR="00C80A0C" w:rsidRPr="00C80A0C" w:rsidRDefault="00C80A0C" w:rsidP="00C80A0C">
      <w:pPr>
        <w:shd w:val="clear" w:color="auto" w:fill="1E1E1E"/>
        <w:spacing w:line="285" w:lineRule="atLeast"/>
        <w:ind w:firstLine="0"/>
        <w:jc w:val="left"/>
        <w:outlineLvl w:val="9"/>
        <w:rPr>
          <w:ins w:id="2374" w:author="Ryan Lemos" w:date="2019-10-05T21:00:00Z"/>
          <w:rFonts w:ascii="Consolas" w:eastAsia="Times New Roman" w:hAnsi="Consolas"/>
          <w:color w:val="D4D4D4"/>
          <w:sz w:val="21"/>
          <w:szCs w:val="21"/>
          <w:lang w:val="en-US" w:eastAsia="pt-BR"/>
          <w:rPrChange w:id="2375" w:author="Ryan Lemos" w:date="2019-10-05T21:00:00Z">
            <w:rPr>
              <w:ins w:id="2376" w:author="Ryan Lemos" w:date="2019-10-05T21:00:00Z"/>
              <w:rFonts w:ascii="Consolas" w:eastAsia="Times New Roman" w:hAnsi="Consolas"/>
              <w:color w:val="D4D4D4"/>
              <w:sz w:val="21"/>
              <w:szCs w:val="21"/>
              <w:lang w:eastAsia="pt-BR"/>
            </w:rPr>
          </w:rPrChange>
        </w:rPr>
      </w:pPr>
      <w:ins w:id="2377" w:author="Ryan Lemos" w:date="2019-10-05T21:00:00Z">
        <w:r w:rsidRPr="00C80A0C">
          <w:rPr>
            <w:rFonts w:ascii="Consolas" w:eastAsia="Times New Roman" w:hAnsi="Consolas"/>
            <w:color w:val="6A9955"/>
            <w:sz w:val="21"/>
            <w:szCs w:val="21"/>
            <w:lang w:val="en-US" w:eastAsia="pt-BR"/>
            <w:rPrChange w:id="2378" w:author="Ryan Lemos" w:date="2019-10-05T21:00:00Z">
              <w:rPr>
                <w:rFonts w:ascii="Consolas" w:eastAsia="Times New Roman" w:hAnsi="Consolas"/>
                <w:color w:val="6A9955"/>
                <w:sz w:val="21"/>
                <w:szCs w:val="21"/>
                <w:lang w:eastAsia="pt-BR"/>
              </w:rPr>
            </w:rPrChange>
          </w:rPr>
          <w:t>     *</w:t>
        </w:r>
      </w:ins>
    </w:p>
    <w:p w14:paraId="2AF8B6B6" w14:textId="77777777" w:rsidR="00C80A0C" w:rsidRPr="00C80A0C" w:rsidRDefault="00C80A0C" w:rsidP="00C80A0C">
      <w:pPr>
        <w:shd w:val="clear" w:color="auto" w:fill="1E1E1E"/>
        <w:spacing w:line="285" w:lineRule="atLeast"/>
        <w:ind w:firstLine="0"/>
        <w:jc w:val="left"/>
        <w:outlineLvl w:val="9"/>
        <w:rPr>
          <w:ins w:id="2379" w:author="Ryan Lemos" w:date="2019-10-05T21:00:00Z"/>
          <w:rFonts w:ascii="Consolas" w:eastAsia="Times New Roman" w:hAnsi="Consolas"/>
          <w:color w:val="D4D4D4"/>
          <w:sz w:val="21"/>
          <w:szCs w:val="21"/>
          <w:lang w:val="en-US" w:eastAsia="pt-BR"/>
          <w:rPrChange w:id="2380" w:author="Ryan Lemos" w:date="2019-10-05T21:00:00Z">
            <w:rPr>
              <w:ins w:id="2381" w:author="Ryan Lemos" w:date="2019-10-05T21:00:00Z"/>
              <w:rFonts w:ascii="Consolas" w:eastAsia="Times New Roman" w:hAnsi="Consolas"/>
              <w:color w:val="D4D4D4"/>
              <w:sz w:val="21"/>
              <w:szCs w:val="21"/>
              <w:lang w:eastAsia="pt-BR"/>
            </w:rPr>
          </w:rPrChange>
        </w:rPr>
      </w:pPr>
      <w:ins w:id="2382" w:author="Ryan Lemos" w:date="2019-10-05T21:00:00Z">
        <w:r w:rsidRPr="00C80A0C">
          <w:rPr>
            <w:rFonts w:ascii="Consolas" w:eastAsia="Times New Roman" w:hAnsi="Consolas"/>
            <w:color w:val="6A9955"/>
            <w:sz w:val="21"/>
            <w:szCs w:val="21"/>
            <w:lang w:val="en-US" w:eastAsia="pt-BR"/>
            <w:rPrChange w:id="2383"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2384"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2385"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2386" w:author="Ryan Lemos" w:date="2019-10-05T21:00:00Z">
              <w:rPr>
                <w:rFonts w:ascii="Consolas" w:eastAsia="Times New Roman" w:hAnsi="Consolas"/>
                <w:color w:val="569CD6"/>
                <w:sz w:val="21"/>
                <w:szCs w:val="21"/>
                <w:lang w:eastAsia="pt-BR"/>
              </w:rPr>
            </w:rPrChange>
          </w:rPr>
          <w:t>void</w:t>
        </w:r>
      </w:ins>
    </w:p>
    <w:p w14:paraId="22862AA0" w14:textId="77777777" w:rsidR="00C80A0C" w:rsidRPr="00C80A0C" w:rsidRDefault="00C80A0C" w:rsidP="00C80A0C">
      <w:pPr>
        <w:shd w:val="clear" w:color="auto" w:fill="1E1E1E"/>
        <w:spacing w:line="285" w:lineRule="atLeast"/>
        <w:ind w:firstLine="0"/>
        <w:jc w:val="left"/>
        <w:outlineLvl w:val="9"/>
        <w:rPr>
          <w:ins w:id="2387" w:author="Ryan Lemos" w:date="2019-10-05T21:00:00Z"/>
          <w:rFonts w:ascii="Consolas" w:eastAsia="Times New Roman" w:hAnsi="Consolas"/>
          <w:color w:val="D4D4D4"/>
          <w:sz w:val="21"/>
          <w:szCs w:val="21"/>
          <w:lang w:val="en-US" w:eastAsia="pt-BR"/>
          <w:rPrChange w:id="2388" w:author="Ryan Lemos" w:date="2019-10-05T21:00:00Z">
            <w:rPr>
              <w:ins w:id="2389" w:author="Ryan Lemos" w:date="2019-10-05T21:00:00Z"/>
              <w:rFonts w:ascii="Consolas" w:eastAsia="Times New Roman" w:hAnsi="Consolas"/>
              <w:color w:val="D4D4D4"/>
              <w:sz w:val="21"/>
              <w:szCs w:val="21"/>
              <w:lang w:eastAsia="pt-BR"/>
            </w:rPr>
          </w:rPrChange>
        </w:rPr>
      </w:pPr>
      <w:ins w:id="2390" w:author="Ryan Lemos" w:date="2019-10-05T21:00:00Z">
        <w:r w:rsidRPr="00C80A0C">
          <w:rPr>
            <w:rFonts w:ascii="Consolas" w:eastAsia="Times New Roman" w:hAnsi="Consolas"/>
            <w:color w:val="6A9955"/>
            <w:sz w:val="21"/>
            <w:szCs w:val="21"/>
            <w:lang w:val="en-US" w:eastAsia="pt-BR"/>
            <w:rPrChange w:id="2391" w:author="Ryan Lemos" w:date="2019-10-05T21:00:00Z">
              <w:rPr>
                <w:rFonts w:ascii="Consolas" w:eastAsia="Times New Roman" w:hAnsi="Consolas"/>
                <w:color w:val="6A9955"/>
                <w:sz w:val="21"/>
                <w:szCs w:val="21"/>
                <w:lang w:eastAsia="pt-BR"/>
              </w:rPr>
            </w:rPrChange>
          </w:rPr>
          <w:t>     */</w:t>
        </w:r>
      </w:ins>
    </w:p>
    <w:p w14:paraId="101E130C" w14:textId="77777777" w:rsidR="00C80A0C" w:rsidRPr="00C80A0C" w:rsidRDefault="00C80A0C" w:rsidP="00C80A0C">
      <w:pPr>
        <w:shd w:val="clear" w:color="auto" w:fill="1E1E1E"/>
        <w:spacing w:line="285" w:lineRule="atLeast"/>
        <w:ind w:firstLine="0"/>
        <w:jc w:val="left"/>
        <w:outlineLvl w:val="9"/>
        <w:rPr>
          <w:ins w:id="2392" w:author="Ryan Lemos" w:date="2019-10-05T21:00:00Z"/>
          <w:rFonts w:ascii="Consolas" w:eastAsia="Times New Roman" w:hAnsi="Consolas"/>
          <w:color w:val="D4D4D4"/>
          <w:sz w:val="21"/>
          <w:szCs w:val="21"/>
          <w:lang w:val="en-US" w:eastAsia="pt-BR"/>
          <w:rPrChange w:id="2393" w:author="Ryan Lemos" w:date="2019-10-05T21:00:00Z">
            <w:rPr>
              <w:ins w:id="2394" w:author="Ryan Lemos" w:date="2019-10-05T21:00:00Z"/>
              <w:rFonts w:ascii="Consolas" w:eastAsia="Times New Roman" w:hAnsi="Consolas"/>
              <w:color w:val="D4D4D4"/>
              <w:sz w:val="21"/>
              <w:szCs w:val="21"/>
              <w:lang w:eastAsia="pt-BR"/>
            </w:rPr>
          </w:rPrChange>
        </w:rPr>
      </w:pPr>
      <w:ins w:id="2395" w:author="Ryan Lemos" w:date="2019-10-05T21:00:00Z">
        <w:r w:rsidRPr="00C80A0C">
          <w:rPr>
            <w:rFonts w:ascii="Consolas" w:eastAsia="Times New Roman" w:hAnsi="Consolas"/>
            <w:color w:val="D4D4D4"/>
            <w:sz w:val="21"/>
            <w:szCs w:val="21"/>
            <w:lang w:val="en-US" w:eastAsia="pt-BR"/>
            <w:rPrChange w:id="239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397"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239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399"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240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CDCAA"/>
            <w:sz w:val="21"/>
            <w:szCs w:val="21"/>
            <w:lang w:val="en-US" w:eastAsia="pt-BR"/>
            <w:rPrChange w:id="2401" w:author="Ryan Lemos" w:date="2019-10-05T21:00:00Z">
              <w:rPr>
                <w:rFonts w:ascii="Consolas" w:eastAsia="Times New Roman" w:hAnsi="Consolas"/>
                <w:color w:val="DCDCAA"/>
                <w:sz w:val="21"/>
                <w:szCs w:val="21"/>
                <w:lang w:eastAsia="pt-BR"/>
              </w:rPr>
            </w:rPrChange>
          </w:rPr>
          <w:t>down</w:t>
        </w:r>
        <w:r w:rsidRPr="00C80A0C">
          <w:rPr>
            <w:rFonts w:ascii="Consolas" w:eastAsia="Times New Roman" w:hAnsi="Consolas"/>
            <w:color w:val="D4D4D4"/>
            <w:sz w:val="21"/>
            <w:szCs w:val="21"/>
            <w:lang w:val="en-US" w:eastAsia="pt-BR"/>
            <w:rPrChange w:id="2402" w:author="Ryan Lemos" w:date="2019-10-05T21:00:00Z">
              <w:rPr>
                <w:rFonts w:ascii="Consolas" w:eastAsia="Times New Roman" w:hAnsi="Consolas"/>
                <w:color w:val="D4D4D4"/>
                <w:sz w:val="21"/>
                <w:szCs w:val="21"/>
                <w:lang w:eastAsia="pt-BR"/>
              </w:rPr>
            </w:rPrChange>
          </w:rPr>
          <w:t>()</w:t>
        </w:r>
      </w:ins>
    </w:p>
    <w:p w14:paraId="6CCD5B72" w14:textId="77777777" w:rsidR="00C80A0C" w:rsidRPr="00C80A0C" w:rsidRDefault="00C80A0C" w:rsidP="00C80A0C">
      <w:pPr>
        <w:shd w:val="clear" w:color="auto" w:fill="1E1E1E"/>
        <w:spacing w:line="285" w:lineRule="atLeast"/>
        <w:ind w:firstLine="0"/>
        <w:jc w:val="left"/>
        <w:outlineLvl w:val="9"/>
        <w:rPr>
          <w:ins w:id="2403" w:author="Ryan Lemos" w:date="2019-10-05T21:00:00Z"/>
          <w:rFonts w:ascii="Consolas" w:eastAsia="Times New Roman" w:hAnsi="Consolas"/>
          <w:color w:val="D4D4D4"/>
          <w:sz w:val="21"/>
          <w:szCs w:val="21"/>
          <w:lang w:val="en-US" w:eastAsia="pt-BR"/>
          <w:rPrChange w:id="2404" w:author="Ryan Lemos" w:date="2019-10-05T21:00:00Z">
            <w:rPr>
              <w:ins w:id="2405" w:author="Ryan Lemos" w:date="2019-10-05T21:00:00Z"/>
              <w:rFonts w:ascii="Consolas" w:eastAsia="Times New Roman" w:hAnsi="Consolas"/>
              <w:color w:val="D4D4D4"/>
              <w:sz w:val="21"/>
              <w:szCs w:val="21"/>
              <w:lang w:eastAsia="pt-BR"/>
            </w:rPr>
          </w:rPrChange>
        </w:rPr>
      </w:pPr>
      <w:ins w:id="2406" w:author="Ryan Lemos" w:date="2019-10-05T21:00:00Z">
        <w:r w:rsidRPr="00C80A0C">
          <w:rPr>
            <w:rFonts w:ascii="Consolas" w:eastAsia="Times New Roman" w:hAnsi="Consolas"/>
            <w:color w:val="D4D4D4"/>
            <w:sz w:val="21"/>
            <w:szCs w:val="21"/>
            <w:lang w:val="en-US" w:eastAsia="pt-BR"/>
            <w:rPrChange w:id="2407" w:author="Ryan Lemos" w:date="2019-10-05T21:00:00Z">
              <w:rPr>
                <w:rFonts w:ascii="Consolas" w:eastAsia="Times New Roman" w:hAnsi="Consolas"/>
                <w:color w:val="D4D4D4"/>
                <w:sz w:val="21"/>
                <w:szCs w:val="21"/>
                <w:lang w:eastAsia="pt-BR"/>
              </w:rPr>
            </w:rPrChange>
          </w:rPr>
          <w:t>    {</w:t>
        </w:r>
      </w:ins>
    </w:p>
    <w:p w14:paraId="1D3A0513" w14:textId="77777777" w:rsidR="00C80A0C" w:rsidRPr="00AE0D01" w:rsidRDefault="00C80A0C" w:rsidP="00C80A0C">
      <w:pPr>
        <w:shd w:val="clear" w:color="auto" w:fill="1E1E1E"/>
        <w:spacing w:line="285" w:lineRule="atLeast"/>
        <w:ind w:firstLine="0"/>
        <w:jc w:val="left"/>
        <w:outlineLvl w:val="9"/>
        <w:rPr>
          <w:ins w:id="2408" w:author="Ryan Lemos" w:date="2019-10-05T21:00:00Z"/>
          <w:rFonts w:ascii="Consolas" w:eastAsia="Times New Roman" w:hAnsi="Consolas"/>
          <w:color w:val="D4D4D4"/>
          <w:sz w:val="21"/>
          <w:szCs w:val="21"/>
          <w:lang w:eastAsia="pt-BR"/>
          <w:rPrChange w:id="2409" w:author="Ryan Lemos" w:date="2019-10-16T20:02:00Z">
            <w:rPr>
              <w:ins w:id="2410" w:author="Ryan Lemos" w:date="2019-10-05T21:00:00Z"/>
              <w:rFonts w:ascii="Consolas" w:eastAsia="Times New Roman" w:hAnsi="Consolas"/>
              <w:color w:val="D4D4D4"/>
              <w:sz w:val="21"/>
              <w:szCs w:val="21"/>
              <w:lang w:eastAsia="pt-BR"/>
            </w:rPr>
          </w:rPrChange>
        </w:rPr>
      </w:pPr>
      <w:ins w:id="2411" w:author="Ryan Lemos" w:date="2019-10-05T21:00:00Z">
        <w:r w:rsidRPr="00C80A0C">
          <w:rPr>
            <w:rFonts w:ascii="Consolas" w:eastAsia="Times New Roman" w:hAnsi="Consolas"/>
            <w:color w:val="D4D4D4"/>
            <w:sz w:val="21"/>
            <w:szCs w:val="21"/>
            <w:lang w:val="en-US" w:eastAsia="pt-BR"/>
            <w:rPrChange w:id="2412" w:author="Ryan Lemos" w:date="2019-10-05T21:00:00Z">
              <w:rPr>
                <w:rFonts w:ascii="Consolas" w:eastAsia="Times New Roman" w:hAnsi="Consolas"/>
                <w:color w:val="D4D4D4"/>
                <w:sz w:val="21"/>
                <w:szCs w:val="21"/>
                <w:lang w:eastAsia="pt-BR"/>
              </w:rPr>
            </w:rPrChange>
          </w:rPr>
          <w:t>        </w:t>
        </w:r>
        <w:proofErr w:type="spellStart"/>
        <w:r w:rsidRPr="00AE0D01">
          <w:rPr>
            <w:rFonts w:ascii="Consolas" w:eastAsia="Times New Roman" w:hAnsi="Consolas"/>
            <w:color w:val="4EC9B0"/>
            <w:sz w:val="21"/>
            <w:szCs w:val="21"/>
            <w:lang w:eastAsia="pt-BR"/>
            <w:rPrChange w:id="2413" w:author="Ryan Lemos" w:date="2019-10-16T20:02:00Z">
              <w:rPr>
                <w:rFonts w:ascii="Consolas" w:eastAsia="Times New Roman" w:hAnsi="Consolas"/>
                <w:color w:val="4EC9B0"/>
                <w:sz w:val="21"/>
                <w:szCs w:val="21"/>
                <w:lang w:eastAsia="pt-BR"/>
              </w:rPr>
            </w:rPrChange>
          </w:rPr>
          <w:t>Schema</w:t>
        </w:r>
        <w:proofErr w:type="spellEnd"/>
        <w:r w:rsidRPr="00AE0D01">
          <w:rPr>
            <w:rFonts w:ascii="Consolas" w:eastAsia="Times New Roman" w:hAnsi="Consolas"/>
            <w:color w:val="D4D4D4"/>
            <w:sz w:val="21"/>
            <w:szCs w:val="21"/>
            <w:lang w:eastAsia="pt-BR"/>
            <w:rPrChange w:id="2414" w:author="Ryan Lemos" w:date="2019-10-16T20:02:00Z">
              <w:rPr>
                <w:rFonts w:ascii="Consolas" w:eastAsia="Times New Roman" w:hAnsi="Consolas"/>
                <w:color w:val="D4D4D4"/>
                <w:sz w:val="21"/>
                <w:szCs w:val="21"/>
                <w:lang w:eastAsia="pt-BR"/>
              </w:rPr>
            </w:rPrChange>
          </w:rPr>
          <w:t>::</w:t>
        </w:r>
        <w:proofErr w:type="spellStart"/>
        <w:r w:rsidRPr="00AE0D01">
          <w:rPr>
            <w:rFonts w:ascii="Consolas" w:eastAsia="Times New Roman" w:hAnsi="Consolas"/>
            <w:color w:val="DCDCAA"/>
            <w:sz w:val="21"/>
            <w:szCs w:val="21"/>
            <w:lang w:eastAsia="pt-BR"/>
            <w:rPrChange w:id="2415" w:author="Ryan Lemos" w:date="2019-10-16T20:02:00Z">
              <w:rPr>
                <w:rFonts w:ascii="Consolas" w:eastAsia="Times New Roman" w:hAnsi="Consolas"/>
                <w:color w:val="DCDCAA"/>
                <w:sz w:val="21"/>
                <w:szCs w:val="21"/>
                <w:lang w:eastAsia="pt-BR"/>
              </w:rPr>
            </w:rPrChange>
          </w:rPr>
          <w:t>dropIfExists</w:t>
        </w:r>
        <w:proofErr w:type="spellEnd"/>
        <w:r w:rsidRPr="00AE0D01">
          <w:rPr>
            <w:rFonts w:ascii="Consolas" w:eastAsia="Times New Roman" w:hAnsi="Consolas"/>
            <w:color w:val="D4D4D4"/>
            <w:sz w:val="21"/>
            <w:szCs w:val="21"/>
            <w:lang w:eastAsia="pt-BR"/>
            <w:rPrChange w:id="2416" w:author="Ryan Lemos" w:date="2019-10-16T20:02:00Z">
              <w:rPr>
                <w:rFonts w:ascii="Consolas" w:eastAsia="Times New Roman" w:hAnsi="Consolas"/>
                <w:color w:val="D4D4D4"/>
                <w:sz w:val="21"/>
                <w:szCs w:val="21"/>
                <w:lang w:eastAsia="pt-BR"/>
              </w:rPr>
            </w:rPrChange>
          </w:rPr>
          <w:t>(</w:t>
        </w:r>
        <w:r w:rsidRPr="00AE0D01">
          <w:rPr>
            <w:rFonts w:ascii="Consolas" w:eastAsia="Times New Roman" w:hAnsi="Consolas"/>
            <w:color w:val="CE9178"/>
            <w:sz w:val="21"/>
            <w:szCs w:val="21"/>
            <w:lang w:eastAsia="pt-BR"/>
            <w:rPrChange w:id="2417" w:author="Ryan Lemos" w:date="2019-10-16T20:02:00Z">
              <w:rPr>
                <w:rFonts w:ascii="Consolas" w:eastAsia="Times New Roman" w:hAnsi="Consolas"/>
                <w:color w:val="CE9178"/>
                <w:sz w:val="21"/>
                <w:szCs w:val="21"/>
                <w:lang w:eastAsia="pt-BR"/>
              </w:rPr>
            </w:rPrChange>
          </w:rPr>
          <w:t>'</w:t>
        </w:r>
        <w:proofErr w:type="spellStart"/>
        <w:r w:rsidRPr="00AE0D01">
          <w:rPr>
            <w:rFonts w:ascii="Consolas" w:eastAsia="Times New Roman" w:hAnsi="Consolas"/>
            <w:color w:val="CE9178"/>
            <w:sz w:val="21"/>
            <w:szCs w:val="21"/>
            <w:lang w:eastAsia="pt-BR"/>
            <w:rPrChange w:id="2418" w:author="Ryan Lemos" w:date="2019-10-16T20:02:00Z">
              <w:rPr>
                <w:rFonts w:ascii="Consolas" w:eastAsia="Times New Roman" w:hAnsi="Consolas"/>
                <w:color w:val="CE9178"/>
                <w:sz w:val="21"/>
                <w:szCs w:val="21"/>
                <w:lang w:eastAsia="pt-BR"/>
              </w:rPr>
            </w:rPrChange>
          </w:rPr>
          <w:t>users</w:t>
        </w:r>
        <w:proofErr w:type="spellEnd"/>
        <w:r w:rsidRPr="00AE0D01">
          <w:rPr>
            <w:rFonts w:ascii="Consolas" w:eastAsia="Times New Roman" w:hAnsi="Consolas"/>
            <w:color w:val="CE9178"/>
            <w:sz w:val="21"/>
            <w:szCs w:val="21"/>
            <w:lang w:eastAsia="pt-BR"/>
            <w:rPrChange w:id="2419" w:author="Ryan Lemos" w:date="2019-10-16T20:02:00Z">
              <w:rPr>
                <w:rFonts w:ascii="Consolas" w:eastAsia="Times New Roman" w:hAnsi="Consolas"/>
                <w:color w:val="CE9178"/>
                <w:sz w:val="21"/>
                <w:szCs w:val="21"/>
                <w:lang w:eastAsia="pt-BR"/>
              </w:rPr>
            </w:rPrChange>
          </w:rPr>
          <w:t>'</w:t>
        </w:r>
        <w:r w:rsidRPr="00AE0D01">
          <w:rPr>
            <w:rFonts w:ascii="Consolas" w:eastAsia="Times New Roman" w:hAnsi="Consolas"/>
            <w:color w:val="D4D4D4"/>
            <w:sz w:val="21"/>
            <w:szCs w:val="21"/>
            <w:lang w:eastAsia="pt-BR"/>
            <w:rPrChange w:id="2420" w:author="Ryan Lemos" w:date="2019-10-16T20:02:00Z">
              <w:rPr>
                <w:rFonts w:ascii="Consolas" w:eastAsia="Times New Roman" w:hAnsi="Consolas"/>
                <w:color w:val="D4D4D4"/>
                <w:sz w:val="21"/>
                <w:szCs w:val="21"/>
                <w:lang w:eastAsia="pt-BR"/>
              </w:rPr>
            </w:rPrChange>
          </w:rPr>
          <w:t>);</w:t>
        </w:r>
      </w:ins>
    </w:p>
    <w:p w14:paraId="55E169AA" w14:textId="77777777" w:rsidR="00C80A0C" w:rsidRPr="0002745D" w:rsidRDefault="00C80A0C" w:rsidP="00C80A0C">
      <w:pPr>
        <w:shd w:val="clear" w:color="auto" w:fill="1E1E1E"/>
        <w:spacing w:line="285" w:lineRule="atLeast"/>
        <w:ind w:firstLine="0"/>
        <w:jc w:val="left"/>
        <w:outlineLvl w:val="9"/>
        <w:rPr>
          <w:ins w:id="2421" w:author="Ryan Lemos" w:date="2019-10-05T21:00:00Z"/>
          <w:rFonts w:ascii="Consolas" w:eastAsia="Times New Roman" w:hAnsi="Consolas"/>
          <w:color w:val="D4D4D4"/>
          <w:sz w:val="21"/>
          <w:szCs w:val="21"/>
          <w:lang w:eastAsia="pt-BR"/>
        </w:rPr>
      </w:pPr>
      <w:ins w:id="2422" w:author="Ryan Lemos" w:date="2019-10-05T21:00:00Z">
        <w:r w:rsidRPr="00AE0D01">
          <w:rPr>
            <w:rFonts w:ascii="Consolas" w:eastAsia="Times New Roman" w:hAnsi="Consolas"/>
            <w:color w:val="D4D4D4"/>
            <w:sz w:val="21"/>
            <w:szCs w:val="21"/>
            <w:lang w:eastAsia="pt-BR"/>
            <w:rPrChange w:id="2423" w:author="Ryan Lemos" w:date="2019-10-16T20:02:00Z">
              <w:rPr>
                <w:rFonts w:ascii="Consolas" w:eastAsia="Times New Roman" w:hAnsi="Consolas"/>
                <w:color w:val="D4D4D4"/>
                <w:sz w:val="21"/>
                <w:szCs w:val="21"/>
                <w:lang w:eastAsia="pt-BR"/>
              </w:rPr>
            </w:rPrChange>
          </w:rPr>
          <w:t>    </w:t>
        </w:r>
        <w:r w:rsidRPr="0002745D">
          <w:rPr>
            <w:rFonts w:ascii="Consolas" w:eastAsia="Times New Roman" w:hAnsi="Consolas"/>
            <w:color w:val="D4D4D4"/>
            <w:sz w:val="21"/>
            <w:szCs w:val="21"/>
            <w:lang w:eastAsia="pt-BR"/>
          </w:rPr>
          <w:t>}</w:t>
        </w:r>
      </w:ins>
    </w:p>
    <w:p w14:paraId="439F8EB3" w14:textId="77777777" w:rsidR="00C80A0C" w:rsidRPr="00C80A0C" w:rsidRDefault="00C80A0C" w:rsidP="00C80A0C">
      <w:pPr>
        <w:shd w:val="clear" w:color="auto" w:fill="1E1E1E"/>
        <w:spacing w:line="285" w:lineRule="atLeast"/>
        <w:ind w:firstLine="0"/>
        <w:jc w:val="left"/>
        <w:outlineLvl w:val="9"/>
        <w:rPr>
          <w:ins w:id="2424" w:author="Ryan Lemos" w:date="2019-10-05T21:00:00Z"/>
          <w:rFonts w:ascii="Consolas" w:eastAsia="Times New Roman" w:hAnsi="Consolas"/>
          <w:color w:val="D4D4D4"/>
          <w:sz w:val="21"/>
          <w:szCs w:val="21"/>
          <w:lang w:eastAsia="pt-BR"/>
        </w:rPr>
      </w:pPr>
      <w:ins w:id="2425" w:author="Ryan Lemos" w:date="2019-10-05T21:00:00Z">
        <w:r w:rsidRPr="00C80A0C">
          <w:rPr>
            <w:rFonts w:ascii="Consolas" w:eastAsia="Times New Roman" w:hAnsi="Consolas"/>
            <w:color w:val="D4D4D4"/>
            <w:sz w:val="21"/>
            <w:szCs w:val="21"/>
            <w:lang w:eastAsia="pt-BR"/>
          </w:rPr>
          <w:t>}</w:t>
        </w:r>
      </w:ins>
    </w:p>
    <w:p w14:paraId="5D945649" w14:textId="13D6EA90" w:rsidR="00D536A8" w:rsidRDefault="009E79A9" w:rsidP="00D536A8">
      <w:pPr>
        <w:pStyle w:val="Fontes"/>
        <w:rPr>
          <w:ins w:id="2426" w:author="Ryan Lemos" w:date="2019-10-13T12:44:00Z"/>
        </w:rPr>
      </w:pPr>
      <w:ins w:id="2427" w:author="Ryan Lemos" w:date="2019-10-13T13:01:00Z">
        <w:r>
          <w:t>Fonte: PRÓPRIA, 2019. Utilizando o VSCODE v.1.39.1</w:t>
        </w:r>
      </w:ins>
    </w:p>
    <w:p w14:paraId="13772EAB" w14:textId="77777777" w:rsidR="00C80A0C" w:rsidRDefault="00C80A0C">
      <w:pPr>
        <w:ind w:firstLine="0"/>
        <w:rPr>
          <w:ins w:id="2428" w:author="Ryan Lemos" w:date="2019-10-05T20:37:00Z"/>
        </w:rPr>
        <w:pPrChange w:id="2429" w:author="Ryan Lemos" w:date="2019-10-05T21:01:00Z">
          <w:pPr/>
        </w:pPrChange>
      </w:pPr>
    </w:p>
    <w:p w14:paraId="26A4E1C0" w14:textId="5FB79A92" w:rsidR="00AB636C" w:rsidRDefault="00C80A0C">
      <w:pPr>
        <w:rPr>
          <w:ins w:id="2430" w:author="Ryan Lemos" w:date="2019-10-13T12:03:00Z"/>
        </w:rPr>
      </w:pPr>
      <w:ins w:id="2431" w:author="Ryan Lemos" w:date="2019-10-05T20:55:00Z">
        <w:r>
          <w:t xml:space="preserve">O </w:t>
        </w:r>
      </w:ins>
      <w:proofErr w:type="spellStart"/>
      <w:ins w:id="2432" w:author="Ryan Lemos" w:date="2019-10-05T20:56:00Z">
        <w:r w:rsidRPr="00C80A0C">
          <w:rPr>
            <w:i/>
            <w:iCs/>
            <w:rPrChange w:id="2433" w:author="Ryan Lemos" w:date="2019-10-05T20:58:00Z">
              <w:rPr/>
            </w:rPrChange>
          </w:rPr>
          <w:t>A</w:t>
        </w:r>
      </w:ins>
      <w:ins w:id="2434" w:author="Ryan Lemos" w:date="2019-10-05T20:55:00Z">
        <w:r w:rsidRPr="00C80A0C">
          <w:rPr>
            <w:i/>
            <w:iCs/>
            <w:rPrChange w:id="2435" w:author="Ryan Lemos" w:date="2019-10-05T20:58:00Z">
              <w:rPr/>
            </w:rPrChange>
          </w:rPr>
          <w:t>rtisan</w:t>
        </w:r>
      </w:ins>
      <w:proofErr w:type="spellEnd"/>
      <w:ins w:id="2436" w:author="Ryan Lemos" w:date="2019-10-05T20:58:00Z">
        <w:r>
          <w:t xml:space="preserve"> por sua vez se trata de</w:t>
        </w:r>
      </w:ins>
      <w:ins w:id="2437" w:author="Ryan Lemos" w:date="2019-10-05T20:37:00Z">
        <w:r w:rsidR="00BC3A9C">
          <w:t xml:space="preserve"> ferramenta de linha de comandos</w:t>
        </w:r>
      </w:ins>
      <w:ins w:id="2438" w:author="Ryan Lemos" w:date="2019-10-05T21:05:00Z">
        <w:r w:rsidR="00F715E4">
          <w:t xml:space="preserve"> do </w:t>
        </w:r>
        <w:proofErr w:type="spellStart"/>
        <w:r w:rsidR="00F715E4">
          <w:t>Laravel</w:t>
        </w:r>
      </w:ins>
      <w:proofErr w:type="spellEnd"/>
      <w:ins w:id="2439" w:author="Ryan Lemos" w:date="2019-10-05T20:37:00Z">
        <w:r w:rsidR="00C23F2F">
          <w:t>.</w:t>
        </w:r>
      </w:ins>
      <w:ins w:id="2440" w:author="Ryan Lemos" w:date="2019-10-05T20:46:00Z">
        <w:r w:rsidR="00C23F2F">
          <w:t xml:space="preserve"> Foi concebido para auxiliar na produtividade e desempenho na concepção de sistemas.</w:t>
        </w:r>
      </w:ins>
      <w:ins w:id="2441" w:author="Ryan Lemos" w:date="2019-10-05T20:37:00Z">
        <w:r w:rsidR="00C23F2F">
          <w:t xml:space="preserve"> Através dessa </w:t>
        </w:r>
      </w:ins>
      <w:ins w:id="2442" w:author="Ryan Lemos" w:date="2019-10-05T21:06:00Z">
        <w:r w:rsidR="00F715E4">
          <w:t xml:space="preserve">do </w:t>
        </w:r>
        <w:proofErr w:type="spellStart"/>
        <w:r w:rsidR="00F715E4" w:rsidRPr="00294AD5">
          <w:rPr>
            <w:i/>
            <w:iCs/>
            <w:rPrChange w:id="2443" w:author="Ryan Lemos" w:date="2019-10-05T21:06:00Z">
              <w:rPr/>
            </w:rPrChange>
          </w:rPr>
          <w:t>A</w:t>
        </w:r>
        <w:r w:rsidR="00F715E4" w:rsidRPr="00F715E4">
          <w:rPr>
            <w:i/>
            <w:iCs/>
            <w:rPrChange w:id="2444" w:author="Ryan Lemos" w:date="2019-10-05T21:06:00Z">
              <w:rPr/>
            </w:rPrChange>
          </w:rPr>
          <w:t>rtisan</w:t>
        </w:r>
      </w:ins>
      <w:proofErr w:type="spellEnd"/>
      <w:ins w:id="2445" w:author="Ryan Lemos" w:date="2019-10-05T20:38:00Z">
        <w:r w:rsidR="00C23F2F">
          <w:t xml:space="preserve"> o desenvolvedor pode por exemplo gerar seus </w:t>
        </w:r>
        <w:proofErr w:type="spellStart"/>
        <w:r w:rsidR="00C23F2F" w:rsidRPr="00C23F2F">
          <w:rPr>
            <w:i/>
            <w:iCs/>
            <w:rPrChange w:id="2446" w:author="Ryan Lemos" w:date="2019-10-05T20:38:00Z">
              <w:rPr/>
            </w:rPrChange>
          </w:rPr>
          <w:t>Controllers</w:t>
        </w:r>
        <w:proofErr w:type="spellEnd"/>
        <w:r w:rsidR="00C23F2F">
          <w:t xml:space="preserve">, </w:t>
        </w:r>
        <w:proofErr w:type="spellStart"/>
        <w:r w:rsidR="00C23F2F" w:rsidRPr="00C23F2F">
          <w:rPr>
            <w:i/>
            <w:iCs/>
            <w:rPrChange w:id="2447" w:author="Ryan Lemos" w:date="2019-10-05T20:38:00Z">
              <w:rPr/>
            </w:rPrChange>
          </w:rPr>
          <w:t>Models</w:t>
        </w:r>
        <w:proofErr w:type="spellEnd"/>
        <w:r w:rsidR="00C23F2F">
          <w:t>, migrações de banco de dados</w:t>
        </w:r>
      </w:ins>
      <w:ins w:id="2448" w:author="Ryan Lemos" w:date="2019-10-05T20:41:00Z">
        <w:r w:rsidR="00C23F2F">
          <w:t>, e realizar diversas outras ações</w:t>
        </w:r>
      </w:ins>
      <w:ins w:id="2449" w:author="Ryan Lemos" w:date="2019-10-05T20:40:00Z">
        <w:r w:rsidR="00C23F2F">
          <w:t xml:space="preserve"> por meio de comandos no terminal</w:t>
        </w:r>
      </w:ins>
      <w:ins w:id="2450" w:author="Ryan Lemos" w:date="2019-10-05T20:47:00Z">
        <w:r w:rsidR="00C23F2F">
          <w:t xml:space="preserve"> (TURINI, </w:t>
        </w:r>
      </w:ins>
      <w:ins w:id="2451" w:author="Ryan Lemos" w:date="2019-10-05T20:48:00Z">
        <w:r w:rsidR="00C23F2F">
          <w:t>2015)</w:t>
        </w:r>
      </w:ins>
      <w:ins w:id="2452" w:author="Ryan Lemos" w:date="2019-10-05T20:41:00Z">
        <w:r w:rsidR="00C23F2F">
          <w:t>.</w:t>
        </w:r>
      </w:ins>
      <w:ins w:id="2453" w:author="Ryan Lemos" w:date="2019-10-05T20:42:00Z">
        <w:r w:rsidR="00C23F2F">
          <w:t xml:space="preserve"> </w:t>
        </w:r>
      </w:ins>
      <w:del w:id="2454" w:author="Ryan Lemos" w:date="2019-10-05T20:37:00Z">
        <w:r w:rsidR="00401941" w:rsidDel="00BC3A9C">
          <w:delText>Tendo em vista a quantidade de recursos disponíveis pelo Laravel, uma comunidade que auxilia em momentos de dúvida, além do conhecimento prévio, decidiu-se pela</w:delText>
        </w:r>
        <w:r w:rsidR="00B300A5" w:rsidDel="00BC3A9C">
          <w:delText xml:space="preserve"> sua</w:delText>
        </w:r>
        <w:r w:rsidR="00401941" w:rsidDel="00BC3A9C">
          <w:delText xml:space="preserve"> utilização neste trabalho de conclus</w:delText>
        </w:r>
        <w:r w:rsidR="00260075" w:rsidDel="00BC3A9C">
          <w:delText>ão de curso.</w:delText>
        </w:r>
      </w:del>
    </w:p>
    <w:p w14:paraId="21B1C11C" w14:textId="05F59255" w:rsidR="00EE035A" w:rsidRPr="00A519CE" w:rsidRDefault="00EE035A">
      <w:pPr>
        <w:rPr>
          <w:ins w:id="2455" w:author="Ryan Lemos" w:date="2019-10-07T08:52:00Z"/>
        </w:rPr>
      </w:pPr>
      <w:ins w:id="2456" w:author="Ryan Lemos" w:date="2019-10-13T12:03:00Z">
        <w:r>
          <w:t xml:space="preserve">Os </w:t>
        </w:r>
        <w:proofErr w:type="spellStart"/>
        <w:r w:rsidRPr="00EE035A">
          <w:rPr>
            <w:i/>
            <w:iCs/>
            <w:rPrChange w:id="2457" w:author="Ryan Lemos" w:date="2019-10-13T12:04:00Z">
              <w:rPr/>
            </w:rPrChange>
          </w:rPr>
          <w:t>Models</w:t>
        </w:r>
        <w:proofErr w:type="spellEnd"/>
        <w:r>
          <w:t xml:space="preserve"> por sua vez </w:t>
        </w:r>
      </w:ins>
      <w:ins w:id="2458" w:author="Ryan Lemos" w:date="2019-10-13T12:04:00Z">
        <w:r>
          <w:t xml:space="preserve">pertencem ao </w:t>
        </w:r>
        <w:proofErr w:type="spellStart"/>
        <w:r>
          <w:t>Eloquent</w:t>
        </w:r>
      </w:ins>
      <w:proofErr w:type="spellEnd"/>
      <w:ins w:id="2459" w:author="Ryan Lemos" w:date="2019-10-13T12:06:00Z">
        <w:r w:rsidR="00A519CE">
          <w:t xml:space="preserve"> que se trata de um </w:t>
        </w:r>
        <w:proofErr w:type="spellStart"/>
        <w:r w:rsidR="00A519CE" w:rsidRPr="00A519CE">
          <w:rPr>
            <w:i/>
            <w:iCs/>
            <w:rPrChange w:id="2460" w:author="Ryan Lemos" w:date="2019-10-13T12:09:00Z">
              <w:rPr/>
            </w:rPrChange>
          </w:rPr>
          <w:t>Obje</w:t>
        </w:r>
      </w:ins>
      <w:ins w:id="2461" w:author="Ryan Lemos" w:date="2019-10-13T12:07:00Z">
        <w:r w:rsidR="00A519CE" w:rsidRPr="00A519CE">
          <w:rPr>
            <w:i/>
            <w:iCs/>
            <w:rPrChange w:id="2462" w:author="Ryan Lemos" w:date="2019-10-13T12:09:00Z">
              <w:rPr/>
            </w:rPrChange>
          </w:rPr>
          <w:t>c</w:t>
        </w:r>
      </w:ins>
      <w:ins w:id="2463" w:author="Ryan Lemos" w:date="2019-10-13T12:06:00Z">
        <w:r w:rsidR="00A519CE" w:rsidRPr="00A519CE">
          <w:rPr>
            <w:i/>
            <w:iCs/>
            <w:rPrChange w:id="2464" w:author="Ryan Lemos" w:date="2019-10-13T12:09:00Z">
              <w:rPr/>
            </w:rPrChange>
          </w:rPr>
          <w:t>t</w:t>
        </w:r>
      </w:ins>
      <w:proofErr w:type="spellEnd"/>
      <w:ins w:id="2465" w:author="Ryan Lemos" w:date="2019-10-13T12:08:00Z">
        <w:r w:rsidR="00A519CE" w:rsidRPr="00A519CE">
          <w:rPr>
            <w:i/>
            <w:iCs/>
            <w:rPrChange w:id="2466" w:author="Ryan Lemos" w:date="2019-10-13T12:09:00Z">
              <w:rPr/>
            </w:rPrChange>
          </w:rPr>
          <w:t xml:space="preserve"> </w:t>
        </w:r>
        <w:proofErr w:type="spellStart"/>
        <w:r w:rsidR="00A519CE" w:rsidRPr="00A519CE">
          <w:rPr>
            <w:i/>
            <w:iCs/>
            <w:rPrChange w:id="2467" w:author="Ryan Lemos" w:date="2019-10-13T12:09:00Z">
              <w:rPr/>
            </w:rPrChange>
          </w:rPr>
          <w:t>Relational</w:t>
        </w:r>
        <w:proofErr w:type="spellEnd"/>
        <w:r w:rsidR="00A519CE" w:rsidRPr="00A519CE">
          <w:rPr>
            <w:i/>
            <w:iCs/>
            <w:rPrChange w:id="2468" w:author="Ryan Lemos" w:date="2019-10-13T12:09:00Z">
              <w:rPr/>
            </w:rPrChange>
          </w:rPr>
          <w:t xml:space="preserve"> Mapping</w:t>
        </w:r>
      </w:ins>
      <w:ins w:id="2469" w:author="Ryan Lemos" w:date="2019-10-13T12:09:00Z">
        <w:r w:rsidR="00A519CE">
          <w:rPr>
            <w:i/>
            <w:iCs/>
          </w:rPr>
          <w:t xml:space="preserve"> </w:t>
        </w:r>
        <w:r w:rsidR="00A519CE">
          <w:t>(ORM)</w:t>
        </w:r>
      </w:ins>
      <w:ins w:id="2470" w:author="Ryan Lemos" w:date="2019-10-13T12:10:00Z">
        <w:r w:rsidR="00A519CE">
          <w:t>.</w:t>
        </w:r>
      </w:ins>
      <w:ins w:id="2471" w:author="Ryan Lemos" w:date="2019-10-13T12:11:00Z">
        <w:r w:rsidR="00A519CE">
          <w:t xml:space="preserve"> Que seria como um mapeamento</w:t>
        </w:r>
      </w:ins>
      <w:ins w:id="2472" w:author="Ryan Lemos" w:date="2019-10-13T12:10:00Z">
        <w:r w:rsidR="00A519CE">
          <w:t xml:space="preserve"> </w:t>
        </w:r>
      </w:ins>
      <w:ins w:id="2473" w:author="Ryan Lemos" w:date="2019-10-13T12:11:00Z">
        <w:r w:rsidR="00A519CE">
          <w:t>de uma tabela da base da dados por meio de uma classe</w:t>
        </w:r>
      </w:ins>
      <w:ins w:id="2474" w:author="Ryan Lemos" w:date="2019-10-13T12:12:00Z">
        <w:r w:rsidR="00A519CE">
          <w:t>.</w:t>
        </w:r>
      </w:ins>
      <w:ins w:id="2475" w:author="Ryan Lemos" w:date="2019-10-13T12:11:00Z">
        <w:r w:rsidR="00A519CE">
          <w:t xml:space="preserve"> </w:t>
        </w:r>
      </w:ins>
      <w:ins w:id="2476" w:author="Ryan Lemos" w:date="2019-10-13T12:12:00Z">
        <w:r w:rsidR="00A519CE">
          <w:t>A</w:t>
        </w:r>
      </w:ins>
      <w:ins w:id="2477" w:author="Ryan Lemos" w:date="2019-10-13T12:11:00Z">
        <w:r w:rsidR="00A519CE">
          <w:t xml:space="preserve">ssim todo </w:t>
        </w:r>
      </w:ins>
      <w:ins w:id="2478" w:author="Ryan Lemos" w:date="2019-10-13T12:12:00Z">
        <w:r w:rsidR="00A519CE">
          <w:t xml:space="preserve">e qualquer registro da base é considerado um objeto PHP da classe de </w:t>
        </w:r>
        <w:proofErr w:type="spellStart"/>
        <w:r w:rsidR="00A519CE" w:rsidRPr="00A519CE">
          <w:rPr>
            <w:i/>
            <w:iCs/>
            <w:rPrChange w:id="2479" w:author="Ryan Lemos" w:date="2019-10-13T12:12:00Z">
              <w:rPr/>
            </w:rPrChange>
          </w:rPr>
          <w:t>Model</w:t>
        </w:r>
        <w:proofErr w:type="spellEnd"/>
        <w:r w:rsidR="00A519CE">
          <w:rPr>
            <w:i/>
            <w:iCs/>
          </w:rPr>
          <w:t xml:space="preserve"> </w:t>
        </w:r>
        <w:r w:rsidR="00A519CE">
          <w:t xml:space="preserve">do </w:t>
        </w:r>
        <w:proofErr w:type="spellStart"/>
        <w:r w:rsidR="00A519CE">
          <w:t>Eloquent</w:t>
        </w:r>
        <w:proofErr w:type="spellEnd"/>
        <w:r w:rsidR="00A519CE">
          <w:t xml:space="preserve"> e pode </w:t>
        </w:r>
      </w:ins>
      <w:ins w:id="2480" w:author="Ryan Lemos" w:date="2019-10-13T12:13:00Z">
        <w:r w:rsidR="00A519CE">
          <w:t xml:space="preserve">manipular todas as colunas da tabela por meio dos atributos dos objetos. Também é possível </w:t>
        </w:r>
      </w:ins>
      <w:ins w:id="2481" w:author="Ryan Lemos" w:date="2019-10-13T12:14:00Z">
        <w:r w:rsidR="00A519CE">
          <w:t>através de um objeto, fazer buscas, inserções, atualizações e exclusões na base. Isso contribui para uma melhor manipulação dos reg</w:t>
        </w:r>
      </w:ins>
      <w:ins w:id="2482" w:author="Ryan Lemos" w:date="2019-10-13T12:15:00Z">
        <w:r w:rsidR="00A519CE">
          <w:t xml:space="preserve">istros por meio do desenvolvimento, </w:t>
        </w:r>
      </w:ins>
      <w:ins w:id="2483" w:author="Ryan Lemos" w:date="2019-10-13T12:16:00Z">
        <w:r w:rsidR="00BD266E">
          <w:t>não ficando preso ao</w:t>
        </w:r>
      </w:ins>
      <w:ins w:id="2484" w:author="Ryan Lemos" w:date="2019-10-13T12:15:00Z">
        <w:r w:rsidR="00A519CE">
          <w:t xml:space="preserve"> tipo de SGBD escolhido</w:t>
        </w:r>
      </w:ins>
      <w:ins w:id="2485" w:author="Ryan Lemos" w:date="2019-10-13T12:16:00Z">
        <w:r w:rsidR="00BD266E">
          <w:t xml:space="preserve">. Ou seja, caso mude o SGBD, </w:t>
        </w:r>
      </w:ins>
      <w:ins w:id="2486" w:author="Ryan Lemos" w:date="2019-10-13T12:17:00Z">
        <w:r w:rsidR="00BD266E">
          <w:t>o sistema não para de funcionar (TURINI, 2015).</w:t>
        </w:r>
      </w:ins>
      <w:ins w:id="2487" w:author="Ryan Lemos" w:date="2019-10-13T12:13:00Z">
        <w:r w:rsidR="00A519CE">
          <w:t xml:space="preserve"> </w:t>
        </w:r>
      </w:ins>
    </w:p>
    <w:p w14:paraId="177B481F" w14:textId="0B68DD24" w:rsidR="00BD1CB5" w:rsidRDefault="00DC21E5">
      <w:ins w:id="2488" w:author="Ryan Lemos" w:date="2019-10-07T09:01:00Z">
        <w:r>
          <w:t xml:space="preserve">Quanto aos testes que é um dos pilares do XP, seção </w:t>
        </w:r>
      </w:ins>
      <w:ins w:id="2489" w:author="Ryan Lemos" w:date="2019-10-13T15:29:00Z">
        <w:r w:rsidR="00A768C5">
          <w:fldChar w:fldCharType="begin"/>
        </w:r>
        <w:r w:rsidR="00A768C5">
          <w:instrText xml:space="preserve"> REF _Ref527668666 \r \h </w:instrText>
        </w:r>
      </w:ins>
      <w:r w:rsidR="00A768C5">
        <w:fldChar w:fldCharType="separate"/>
      </w:r>
      <w:ins w:id="2490" w:author="Ryan Lemos" w:date="2019-10-14T19:23:00Z">
        <w:r w:rsidR="0002745D">
          <w:t>2.2.3.3</w:t>
        </w:r>
      </w:ins>
      <w:ins w:id="2491" w:author="Ryan Lemos" w:date="2019-10-13T15:29:00Z">
        <w:r w:rsidR="00A768C5">
          <w:fldChar w:fldCharType="end"/>
        </w:r>
      </w:ins>
      <w:ins w:id="2492" w:author="Ryan Lemos" w:date="2019-10-07T09:01:00Z">
        <w:r>
          <w:t xml:space="preserve">. </w:t>
        </w:r>
      </w:ins>
      <w:ins w:id="2493" w:author="Ryan Lemos" w:date="2019-10-07T08:52:00Z">
        <w:r w:rsidR="00FA7477">
          <w:t xml:space="preserve">O </w:t>
        </w:r>
        <w:proofErr w:type="spellStart"/>
        <w:r w:rsidR="00FA7477">
          <w:t>Laravel</w:t>
        </w:r>
      </w:ins>
      <w:proofErr w:type="spellEnd"/>
      <w:ins w:id="2494" w:author="Ryan Lemos" w:date="2019-10-07T09:01:00Z">
        <w:r>
          <w:t xml:space="preserve"> possui um módulo que apoia os testes na aplica</w:t>
        </w:r>
      </w:ins>
      <w:ins w:id="2495" w:author="Ryan Lemos" w:date="2019-10-07T09:02:00Z">
        <w:r>
          <w:t>ção,</w:t>
        </w:r>
      </w:ins>
      <w:ins w:id="2496" w:author="Ryan Lemos" w:date="2019-10-07T08:52:00Z">
        <w:r w:rsidR="00FA7477">
          <w:t xml:space="preserve"> </w:t>
        </w:r>
      </w:ins>
      <w:ins w:id="2497" w:author="Ryan Lemos" w:date="2019-10-07T09:02:00Z">
        <w:r>
          <w:t>utilizando-se</w:t>
        </w:r>
      </w:ins>
      <w:ins w:id="2498" w:author="Ryan Lemos" w:date="2019-10-07T08:52:00Z">
        <w:r w:rsidR="00FA7477">
          <w:t xml:space="preserve"> da biblioteca de testes do </w:t>
        </w:r>
      </w:ins>
      <w:ins w:id="2499" w:author="Ryan Lemos" w:date="2019-10-07T08:53:00Z">
        <w:r w:rsidR="00FA7477">
          <w:t xml:space="preserve">PHP chamada </w:t>
        </w:r>
        <w:proofErr w:type="spellStart"/>
        <w:r w:rsidR="00FA7477">
          <w:t>PHPU</w:t>
        </w:r>
      </w:ins>
      <w:ins w:id="2500" w:author="Ryan Lemos" w:date="2019-10-07T08:54:00Z">
        <w:r w:rsidR="00FA7477">
          <w:t>nit</w:t>
        </w:r>
        <w:proofErr w:type="spellEnd"/>
        <w:r w:rsidR="00FA7477">
          <w:t xml:space="preserve">. O </w:t>
        </w:r>
        <w:proofErr w:type="spellStart"/>
        <w:r w:rsidR="00FA7477">
          <w:t>PHPUnit</w:t>
        </w:r>
        <w:proofErr w:type="spellEnd"/>
        <w:r w:rsidR="00FA7477">
          <w:t xml:space="preserve"> se trata de um</w:t>
        </w:r>
      </w:ins>
      <w:ins w:id="2501" w:author="Ryan Lemos" w:date="2019-10-07T08:55:00Z">
        <w:r w:rsidR="00FA7477">
          <w:t xml:space="preserve"> framework </w:t>
        </w:r>
      </w:ins>
      <w:ins w:id="2502" w:author="Ryan Lemos" w:date="2019-10-07T09:00:00Z">
        <w:r w:rsidR="00653FB5">
          <w:t>para auxiliar na programação orientada testes (</w:t>
        </w:r>
        <w:r w:rsidR="00653FB5" w:rsidRPr="00653FB5">
          <w:t>BERGMANN</w:t>
        </w:r>
        <w:r w:rsidR="00653FB5">
          <w:t>, 2019).</w:t>
        </w:r>
      </w:ins>
      <w:ins w:id="2503" w:author="Ryan Lemos" w:date="2019-10-07T09:12:00Z">
        <w:r w:rsidR="00CC17F1">
          <w:t xml:space="preserve"> A pasta que contém os arquivos de teste no </w:t>
        </w:r>
        <w:proofErr w:type="spellStart"/>
        <w:r w:rsidR="00CC17F1">
          <w:t>Laravel</w:t>
        </w:r>
        <w:proofErr w:type="spellEnd"/>
        <w:r w:rsidR="00CC17F1">
          <w:t xml:space="preserve"> é a pasta </w:t>
        </w:r>
        <w:proofErr w:type="spellStart"/>
        <w:r w:rsidR="00CC17F1" w:rsidRPr="00CC17F1">
          <w:rPr>
            <w:i/>
            <w:iCs/>
            <w:rPrChange w:id="2504" w:author="Ryan Lemos" w:date="2019-10-07T09:12:00Z">
              <w:rPr/>
            </w:rPrChange>
          </w:rPr>
          <w:t>tests</w:t>
        </w:r>
        <w:proofErr w:type="spellEnd"/>
        <w:r w:rsidR="00CC17F1">
          <w:t>.</w:t>
        </w:r>
      </w:ins>
      <w:ins w:id="2505" w:author="Ryan Lemos" w:date="2019-10-07T09:11:00Z">
        <w:r w:rsidR="00CC17F1">
          <w:t xml:space="preserve"> </w:t>
        </w:r>
      </w:ins>
      <w:ins w:id="2506" w:author="Ryan Lemos" w:date="2019-10-07T09:12:00Z">
        <w:r w:rsidR="00CC17F1">
          <w:t xml:space="preserve">O </w:t>
        </w:r>
        <w:proofErr w:type="spellStart"/>
        <w:r w:rsidR="00CC17F1">
          <w:lastRenderedPageBreak/>
          <w:t>PHPUnit</w:t>
        </w:r>
        <w:proofErr w:type="spellEnd"/>
        <w:r w:rsidR="00CC17F1">
          <w:t xml:space="preserve"> funciona através do te</w:t>
        </w:r>
      </w:ins>
      <w:ins w:id="2507" w:author="Ryan Lemos" w:date="2019-10-07T09:13:00Z">
        <w:r w:rsidR="00CC17F1">
          <w:t xml:space="preserve">rminal de linhas de comando, com isso para executar os arquivos de teste, é necessário rodar </w:t>
        </w:r>
      </w:ins>
      <w:ins w:id="2508" w:author="Ryan Lemos" w:date="2019-10-07T09:14:00Z">
        <w:r w:rsidR="00CC17F1">
          <w:t xml:space="preserve">o </w:t>
        </w:r>
        <w:proofErr w:type="spellStart"/>
        <w:r w:rsidR="00CC17F1">
          <w:t>PHPUnit</w:t>
        </w:r>
        <w:proofErr w:type="spellEnd"/>
        <w:r w:rsidR="00CC17F1">
          <w:t xml:space="preserve"> e indicar qual Classe de testes será executada </w:t>
        </w:r>
      </w:ins>
      <w:ins w:id="2509" w:author="Ryan Lemos" w:date="2019-10-07T09:15:00Z">
        <w:r w:rsidR="00CC17F1">
          <w:rPr>
            <w:noProof/>
          </w:rPr>
          <w:t>(STAUFFER, 2017)</w:t>
        </w:r>
      </w:ins>
      <w:ins w:id="2510" w:author="Ryan Lemos" w:date="2019-10-07T09:14:00Z">
        <w:r w:rsidR="00CC17F1">
          <w:t>.</w:t>
        </w:r>
      </w:ins>
      <w:ins w:id="2511" w:author="Ryan Lemos" w:date="2019-10-13T12:19:00Z">
        <w:r w:rsidR="00BD1CB5">
          <w:t xml:space="preserve"> </w:t>
        </w:r>
      </w:ins>
    </w:p>
    <w:p w14:paraId="10060208" w14:textId="77777777" w:rsidR="002C2BEC" w:rsidRDefault="002C2BEC" w:rsidP="009B4F8A"/>
    <w:p w14:paraId="1E755686" w14:textId="5419AC7E" w:rsidR="00F97B7F" w:rsidRDefault="002C2BEC" w:rsidP="002C2BEC">
      <w:pPr>
        <w:pStyle w:val="Ttulo4"/>
        <w:rPr>
          <w:ins w:id="2512" w:author="Ryan Lemos" w:date="2019-10-05T20:39:00Z"/>
        </w:rPr>
      </w:pPr>
      <w:bookmarkStart w:id="2513" w:name="_Ref21873010"/>
      <w:bookmarkStart w:id="2514" w:name="_Ref21873642"/>
      <w:bookmarkStart w:id="2515" w:name="_Toc22075292"/>
      <w:r w:rsidRPr="00596E44">
        <w:rPr>
          <w:i/>
          <w:lang w:val="en-US"/>
        </w:rPr>
        <w:t>Representational State Transfer</w:t>
      </w:r>
      <w:r w:rsidRPr="00B70A30">
        <w:rPr>
          <w:iCs w:val="0"/>
          <w:lang w:val="en-US"/>
        </w:rPr>
        <w:t xml:space="preserve"> </w:t>
      </w:r>
      <w:r>
        <w:rPr>
          <w:iCs w:val="0"/>
          <w:lang w:val="en-US"/>
        </w:rPr>
        <w:t>(</w:t>
      </w:r>
      <w:r>
        <w:t>REST)</w:t>
      </w:r>
      <w:bookmarkEnd w:id="2513"/>
      <w:bookmarkEnd w:id="2514"/>
      <w:bookmarkEnd w:id="2515"/>
    </w:p>
    <w:p w14:paraId="77FB48FE" w14:textId="77777777" w:rsidR="00C23F2F" w:rsidRPr="00C23F2F" w:rsidRDefault="00C23F2F">
      <w:pPr>
        <w:rPr>
          <w:rPrChange w:id="2516" w:author="Ryan Lemos" w:date="2019-10-05T20:39:00Z">
            <w:rPr/>
          </w:rPrChange>
        </w:rPr>
        <w:pPrChange w:id="2517" w:author="Ryan Lemos" w:date="2019-10-05T20:39:00Z">
          <w:pPr>
            <w:pStyle w:val="Ttulo4"/>
          </w:pPr>
        </w:pPrChange>
      </w:pPr>
    </w:p>
    <w:p w14:paraId="553973CC" w14:textId="77777777" w:rsidR="002C2BEC" w:rsidRDefault="002C2BEC" w:rsidP="002C2BEC">
      <w:r>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de se ter outros verbos </w:t>
      </w:r>
      <w:proofErr w:type="spellStart"/>
      <w:r w:rsidRPr="00596E44">
        <w:rPr>
          <w:i/>
        </w:rPr>
        <w:t>Hyper</w:t>
      </w:r>
      <w:proofErr w:type="spellEnd"/>
      <w:r w:rsidRPr="00596E44">
        <w:rPr>
          <w:i/>
        </w:rPr>
        <w:t xml:space="preserve"> </w:t>
      </w:r>
      <w:proofErr w:type="spellStart"/>
      <w:r w:rsidRPr="00596E44">
        <w:rPr>
          <w:i/>
        </w:rPr>
        <w:t>Text</w:t>
      </w:r>
      <w:proofErr w:type="spellEnd"/>
      <w:r w:rsidRPr="00596E44">
        <w:rPr>
          <w:i/>
        </w:rPr>
        <w:t xml:space="preserve"> </w:t>
      </w:r>
      <w:proofErr w:type="spellStart"/>
      <w:r w:rsidRPr="00596E44">
        <w:rPr>
          <w:i/>
        </w:rPr>
        <w:t>Transfer</w:t>
      </w:r>
      <w:proofErr w:type="spellEnd"/>
      <w:r w:rsidRPr="00596E44">
        <w:rPr>
          <w:i/>
        </w:rPr>
        <w:t xml:space="preserve"> </w:t>
      </w:r>
      <w:proofErr w:type="spellStart"/>
      <w:r w:rsidRPr="00596E44">
        <w:rPr>
          <w:i/>
        </w:rPr>
        <w:t>Protocol</w:t>
      </w:r>
      <w:proofErr w:type="spellEnd"/>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2518" w:name="_Ref21872962"/>
      <w:bookmarkStart w:id="2519" w:name="_Ref21873047"/>
      <w:bookmarkStart w:id="2520" w:name="_Toc22075293"/>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2518"/>
      <w:bookmarkEnd w:id="2519"/>
      <w:bookmarkEnd w:id="2520"/>
    </w:p>
    <w:p w14:paraId="08B7394B" w14:textId="77777777" w:rsidR="00F97B7F" w:rsidRPr="00596E44" w:rsidRDefault="00F97B7F" w:rsidP="00F97B7F">
      <w:pPr>
        <w:rPr>
          <w:iCs/>
          <w:lang w:val="en-US"/>
        </w:rPr>
      </w:pPr>
    </w:p>
    <w:p w14:paraId="23E18217" w14:textId="66BA341D" w:rsidR="005F5B8A" w:rsidRDefault="002C2BEC" w:rsidP="00F97B7F">
      <w:r>
        <w:t>O</w:t>
      </w:r>
      <w:r w:rsidR="005F5B8A">
        <w:t xml:space="preserve"> termo </w:t>
      </w:r>
      <w:proofErr w:type="spellStart"/>
      <w:r w:rsidR="005F5B8A" w:rsidRPr="00596E44">
        <w:rPr>
          <w:i/>
        </w:rPr>
        <w:t>Application</w:t>
      </w:r>
      <w:proofErr w:type="spellEnd"/>
      <w:r w:rsidR="005F5B8A" w:rsidRPr="00596E44">
        <w:rPr>
          <w:i/>
        </w:rPr>
        <w:t xml:space="preserve"> </w:t>
      </w:r>
      <w:proofErr w:type="spellStart"/>
      <w:r w:rsidR="005F5B8A" w:rsidRPr="00596E44">
        <w:rPr>
          <w:i/>
        </w:rPr>
        <w:t>Programming</w:t>
      </w:r>
      <w:proofErr w:type="spellEnd"/>
      <w:r w:rsidR="005F5B8A" w:rsidRPr="00596E44">
        <w:rPr>
          <w:i/>
        </w:rPr>
        <w:t xml:space="preserve">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B06645">
        <w:rPr>
          <w:rPrChange w:id="2521" w:author="Ryan Lemos" w:date="2019-10-14T18:48:00Z">
            <w:rPr>
              <w:highlight w:val="yellow"/>
            </w:rPr>
          </w:rPrChange>
        </w:rPr>
        <w:t xml:space="preserve">seção </w:t>
      </w:r>
      <w:ins w:id="2522" w:author="Ryan Lemos" w:date="2019-10-13T15:29:00Z">
        <w:r w:rsidR="00A768C5" w:rsidRPr="00B06645">
          <w:rPr>
            <w:rPrChange w:id="2523" w:author="Ryan Lemos" w:date="2019-10-14T18:48:00Z">
              <w:rPr>
                <w:highlight w:val="yellow"/>
              </w:rPr>
            </w:rPrChange>
          </w:rPr>
          <w:fldChar w:fldCharType="begin"/>
        </w:r>
        <w:r w:rsidR="00A768C5" w:rsidRPr="00B06645">
          <w:rPr>
            <w:rPrChange w:id="2524" w:author="Ryan Lemos" w:date="2019-10-14T18:48:00Z">
              <w:rPr>
                <w:highlight w:val="yellow"/>
              </w:rPr>
            </w:rPrChange>
          </w:rPr>
          <w:instrText xml:space="preserve"> REF _Ref21873010 \r \h </w:instrText>
        </w:r>
      </w:ins>
      <w:r w:rsidR="00B06645">
        <w:instrText xml:space="preserve"> \* MERGEFORMAT </w:instrText>
      </w:r>
      <w:r w:rsidR="00A768C5" w:rsidRPr="00B06645">
        <w:rPr>
          <w:rPrChange w:id="2525" w:author="Ryan Lemos" w:date="2019-10-14T18:48:00Z">
            <w:rPr/>
          </w:rPrChange>
        </w:rPr>
      </w:r>
      <w:r w:rsidR="00A768C5" w:rsidRPr="00B06645">
        <w:rPr>
          <w:rPrChange w:id="2526" w:author="Ryan Lemos" w:date="2019-10-14T18:48:00Z">
            <w:rPr>
              <w:highlight w:val="yellow"/>
            </w:rPr>
          </w:rPrChange>
        </w:rPr>
        <w:fldChar w:fldCharType="separate"/>
      </w:r>
      <w:ins w:id="2527" w:author="Ryan Lemos" w:date="2019-10-14T19:23:00Z">
        <w:r w:rsidR="0002745D">
          <w:t>2.2.4.10</w:t>
        </w:r>
      </w:ins>
      <w:ins w:id="2528" w:author="Ryan Lemos" w:date="2019-10-13T15:29:00Z">
        <w:r w:rsidR="00A768C5" w:rsidRPr="00B06645">
          <w:rPr>
            <w:rPrChange w:id="2529" w:author="Ryan Lemos" w:date="2019-10-14T18:48:00Z">
              <w:rPr>
                <w:highlight w:val="yellow"/>
              </w:rPr>
            </w:rPrChange>
          </w:rPr>
          <w:fldChar w:fldCharType="end"/>
        </w:r>
      </w:ins>
      <w:del w:id="2530" w:author="Ryan Lemos" w:date="2019-10-13T15:29:00Z">
        <w:r w:rsidRPr="00B70A30" w:rsidDel="00A768C5">
          <w:rPr>
            <w:highlight w:val="yellow"/>
          </w:rPr>
          <w:delText>X</w:delText>
        </w:r>
      </w:del>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6300138F" w14:textId="0F4243AB" w:rsidR="00BD1CB5" w:rsidRPr="00BD1CB5" w:rsidRDefault="00483DF4" w:rsidP="00F97B7F">
      <w:pPr>
        <w:rPr>
          <w:ins w:id="2531" w:author="Ryan Lemos" w:date="2019-10-13T12:20:00Z"/>
        </w:rPr>
      </w:pPr>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proofErr w:type="spellStart"/>
      <w:r w:rsidRPr="00596E44">
        <w:rPr>
          <w:i/>
        </w:rPr>
        <w:t>end</w:t>
      </w:r>
      <w:proofErr w:type="spellEnd"/>
      <w:r>
        <w:t xml:space="preserve"> (Angular), e outro no </w:t>
      </w:r>
      <w:proofErr w:type="spellStart"/>
      <w:r w:rsidRPr="00596E44">
        <w:rPr>
          <w:i/>
        </w:rPr>
        <w:t>back</w:t>
      </w:r>
      <w:r w:rsidR="00E93953">
        <w:rPr>
          <w:i/>
        </w:rPr>
        <w:t>-</w:t>
      </w:r>
      <w:r w:rsidRPr="00596E44">
        <w:rPr>
          <w:i/>
        </w:rPr>
        <w:t>end</w:t>
      </w:r>
      <w:proofErr w:type="spellEnd"/>
      <w:r>
        <w:t xml:space="preserve"> (</w:t>
      </w:r>
      <w:proofErr w:type="spellStart"/>
      <w:r>
        <w:t>Laravel</w:t>
      </w:r>
      <w:proofErr w:type="spellEnd"/>
      <w:r>
        <w:t xml:space="preserve">).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w:t>
      </w:r>
      <w:proofErr w:type="spellStart"/>
      <w:r>
        <w:t>Laravel</w:t>
      </w:r>
      <w:proofErr w:type="spellEnd"/>
      <w:r>
        <w:t xml:space="preserve"> como API ou intermédio. </w:t>
      </w:r>
      <w:ins w:id="2532" w:author="Ryan Lemos" w:date="2019-10-13T12:20:00Z">
        <w:r w:rsidR="00BD1CB5">
          <w:t xml:space="preserve">O </w:t>
        </w:r>
        <w:proofErr w:type="spellStart"/>
        <w:r w:rsidR="00BD1CB5">
          <w:t>Laravel</w:t>
        </w:r>
      </w:ins>
      <w:proofErr w:type="spellEnd"/>
      <w:ins w:id="2533" w:author="Ryan Lemos" w:date="2019-10-13T12:21:00Z">
        <w:r w:rsidR="00BD1CB5">
          <w:t>, a partir da versão 5.5,</w:t>
        </w:r>
      </w:ins>
      <w:ins w:id="2534" w:author="Ryan Lemos" w:date="2019-10-13T12:20:00Z">
        <w:r w:rsidR="00BD1CB5">
          <w:t xml:space="preserve"> conta com um recurso nativo para trabalhar com </w:t>
        </w:r>
        <w:proofErr w:type="spellStart"/>
        <w:r w:rsidR="00BD1CB5">
          <w:t>API’s</w:t>
        </w:r>
        <w:proofErr w:type="spellEnd"/>
        <w:r w:rsidR="00BD1CB5">
          <w:t xml:space="preserve"> que se trata do A</w:t>
        </w:r>
      </w:ins>
      <w:ins w:id="2535" w:author="Ryan Lemos" w:date="2019-10-13T12:21:00Z">
        <w:r w:rsidR="00BD1CB5">
          <w:t>PI</w:t>
        </w:r>
        <w:r w:rsidR="00BD1CB5" w:rsidRPr="00BD1CB5">
          <w:rPr>
            <w:i/>
            <w:iCs/>
            <w:rPrChange w:id="2536" w:author="Ryan Lemos" w:date="2019-10-13T12:21:00Z">
              <w:rPr/>
            </w:rPrChange>
          </w:rPr>
          <w:t xml:space="preserve"> </w:t>
        </w:r>
        <w:proofErr w:type="spellStart"/>
        <w:r w:rsidR="00BD1CB5" w:rsidRPr="00BD1CB5">
          <w:rPr>
            <w:i/>
            <w:iCs/>
            <w:rPrChange w:id="2537" w:author="Ryan Lemos" w:date="2019-10-13T12:21:00Z">
              <w:rPr/>
            </w:rPrChange>
          </w:rPr>
          <w:t>Resources</w:t>
        </w:r>
        <w:proofErr w:type="spellEnd"/>
        <w:r w:rsidR="00BD1CB5">
          <w:t xml:space="preserve">. Com esse recurso o retorno dos dados por meio das </w:t>
        </w:r>
        <w:proofErr w:type="spellStart"/>
        <w:r w:rsidR="00BD1CB5">
          <w:t>API’s</w:t>
        </w:r>
        <w:proofErr w:type="spellEnd"/>
        <w:r w:rsidR="00BD1CB5">
          <w:t xml:space="preserve"> fica mais amigável</w:t>
        </w:r>
      </w:ins>
      <w:ins w:id="2538" w:author="Ryan Lemos" w:date="2019-10-13T12:22:00Z">
        <w:r w:rsidR="00BD1CB5">
          <w:t>.</w:t>
        </w:r>
      </w:ins>
      <w:ins w:id="2539" w:author="Ryan Lemos" w:date="2019-10-13T12:21:00Z">
        <w:r w:rsidR="00BD1CB5">
          <w:t xml:space="preserve"> </w:t>
        </w:r>
      </w:ins>
      <w:ins w:id="2540" w:author="Ryan Lemos" w:date="2019-10-13T12:22:00Z">
        <w:r w:rsidR="00BD1CB5">
          <w:t xml:space="preserve">Isso significa que, por meio de uma classe de API </w:t>
        </w:r>
        <w:proofErr w:type="spellStart"/>
        <w:r w:rsidR="00BD1CB5" w:rsidRPr="00BD1CB5">
          <w:rPr>
            <w:i/>
            <w:iCs/>
            <w:rPrChange w:id="2541" w:author="Ryan Lemos" w:date="2019-10-13T12:22:00Z">
              <w:rPr/>
            </w:rPrChange>
          </w:rPr>
          <w:t>Resource</w:t>
        </w:r>
        <w:proofErr w:type="spellEnd"/>
        <w:r w:rsidR="00BD1CB5">
          <w:t xml:space="preserve"> podem ser definidos quais campos da ta</w:t>
        </w:r>
      </w:ins>
      <w:ins w:id="2542" w:author="Ryan Lemos" w:date="2019-10-13T12:23:00Z">
        <w:r w:rsidR="00BD1CB5">
          <w:t xml:space="preserve">bela podem ser retornados, podendo ser submetidos até a alguma lógica antes de serem de fato retornados. Assim é só passar os registros a serem retornados para a Classe correspondente do API </w:t>
        </w:r>
        <w:proofErr w:type="spellStart"/>
        <w:r w:rsidR="00BD1CB5">
          <w:t>Resource</w:t>
        </w:r>
      </w:ins>
      <w:proofErr w:type="spellEnd"/>
      <w:ins w:id="2543" w:author="Ryan Lemos" w:date="2019-10-13T12:26:00Z">
        <w:r w:rsidR="00E70F3A">
          <w:t xml:space="preserve"> (OTWELL, 2019)</w:t>
        </w:r>
      </w:ins>
      <w:ins w:id="2544" w:author="Ryan Lemos" w:date="2019-10-13T12:23:00Z">
        <w:r w:rsidR="00BD1CB5">
          <w:t>.</w:t>
        </w:r>
      </w:ins>
    </w:p>
    <w:p w14:paraId="1D486587" w14:textId="1BAD3931" w:rsidR="00483DF4" w:rsidRDefault="00483DF4" w:rsidP="00F97B7F">
      <w:r>
        <w:lastRenderedPageBreak/>
        <w:t xml:space="preserve">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 Então a aplicação Angular demonstra os dados ao usuário, uma representação visual deste processo é descrita na</w:t>
      </w:r>
      <w:del w:id="2545" w:author="Ryan Lemos" w:date="2019-10-09T09:35:00Z">
        <w:r w:rsidDel="00DE2B76">
          <w:delText xml:space="preserve"> </w:delText>
        </w:r>
      </w:del>
      <w:ins w:id="2546" w:author="Ryan Lemos" w:date="2019-10-09T09:35:00Z">
        <w:r w:rsidR="00DE2B76">
          <w:t xml:space="preserve"> </w:t>
        </w:r>
        <w:r w:rsidR="00DE2B76">
          <w:fldChar w:fldCharType="begin"/>
        </w:r>
        <w:r w:rsidR="00DE2B76">
          <w:instrText xml:space="preserve"> REF _Ref21201698 \h </w:instrText>
        </w:r>
      </w:ins>
      <w:r w:rsidR="00DE2B76">
        <w:fldChar w:fldCharType="separate"/>
      </w:r>
      <w:ins w:id="2547" w:author="Ryan Lemos" w:date="2019-10-14T19:23:00Z">
        <w:r w:rsidR="0002745D">
          <w:t xml:space="preserve">Figura </w:t>
        </w:r>
        <w:r w:rsidR="0002745D">
          <w:rPr>
            <w:noProof/>
          </w:rPr>
          <w:t>20</w:t>
        </w:r>
      </w:ins>
      <w:ins w:id="2548" w:author="Ryan Lemos" w:date="2019-10-09T09:35:00Z">
        <w:r w:rsidR="00DE2B76">
          <w:fldChar w:fldCharType="end"/>
        </w:r>
      </w:ins>
      <w:del w:id="2549" w:author="Ryan Lemos" w:date="2019-10-09T09:35:00Z">
        <w:r w:rsidR="00E93953" w:rsidDel="00DE2B76">
          <w:delText>Figura 24</w:delText>
        </w:r>
      </w:del>
      <w:r w:rsidR="00E93953">
        <w:t>.</w:t>
      </w:r>
      <w:r>
        <w:t xml:space="preserve"> </w:t>
      </w:r>
    </w:p>
    <w:p w14:paraId="7D6BB638" w14:textId="77777777" w:rsidR="00483DF4" w:rsidRDefault="00483DF4" w:rsidP="00F97B7F">
      <w:r>
        <w:t xml:space="preserve"> </w:t>
      </w:r>
    </w:p>
    <w:p w14:paraId="283A7BCE" w14:textId="40EB8CD7" w:rsidR="00483DF4" w:rsidRDefault="00483DF4" w:rsidP="00596E44">
      <w:pPr>
        <w:pStyle w:val="Legenda"/>
        <w:keepNext/>
      </w:pPr>
      <w:bookmarkStart w:id="2550" w:name="_Ref21201698"/>
      <w:bookmarkStart w:id="2551" w:name="_Toc21973953"/>
      <w:bookmarkStart w:id="2552" w:name="_Toc22075172"/>
      <w:r>
        <w:t xml:space="preserve">Figura </w:t>
      </w:r>
      <w:r w:rsidR="00AE0D01">
        <w:fldChar w:fldCharType="begin"/>
      </w:r>
      <w:r w:rsidR="00AE0D01">
        <w:instrText xml:space="preserve"> SEQ Figura \* ARABIC </w:instrText>
      </w:r>
      <w:r w:rsidR="00AE0D01">
        <w:fldChar w:fldCharType="separate"/>
      </w:r>
      <w:ins w:id="2553" w:author="Ryan Lemos" w:date="2019-10-14T19:23:00Z">
        <w:r w:rsidR="0002745D">
          <w:rPr>
            <w:noProof/>
          </w:rPr>
          <w:t>20</w:t>
        </w:r>
      </w:ins>
      <w:del w:id="2554" w:author="Ryan Lemos" w:date="2019-10-07T11:05:00Z">
        <w:r w:rsidR="00D343FF" w:rsidDel="00EA672B">
          <w:rPr>
            <w:noProof/>
          </w:rPr>
          <w:delText>24</w:delText>
        </w:r>
      </w:del>
      <w:r w:rsidR="00AE0D01">
        <w:rPr>
          <w:noProof/>
        </w:rPr>
        <w:fldChar w:fldCharType="end"/>
      </w:r>
      <w:bookmarkEnd w:id="2550"/>
      <w:r>
        <w:t xml:space="preserve"> - Funcionamento de uma API</w:t>
      </w:r>
      <w:bookmarkEnd w:id="2551"/>
      <w:bookmarkEnd w:id="2552"/>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1983F318" w:rsidR="00D61CB9" w:rsidRDefault="00D61CB9" w:rsidP="00D61CB9">
      <w:pPr>
        <w:pStyle w:val="Ttulo3"/>
      </w:pPr>
      <w:commentRangeStart w:id="2555"/>
      <w:del w:id="2556" w:author="Ryan Lemos" w:date="2019-10-07T11:19:00Z">
        <w:r w:rsidRPr="00BB49CF" w:rsidDel="00694F9B">
          <w:delText xml:space="preserve">Sistema de Gerenciamento de Banco de </w:delText>
        </w:r>
        <w:commentRangeStart w:id="2557"/>
        <w:r w:rsidRPr="00BB49CF" w:rsidDel="00694F9B">
          <w:delText>Dados</w:delText>
        </w:r>
        <w:commentRangeEnd w:id="2557"/>
        <w:r w:rsidR="00B30166" w:rsidDel="00694F9B">
          <w:rPr>
            <w:rStyle w:val="Refdecomentrio"/>
            <w:rFonts w:eastAsia="Calibri"/>
            <w:b w:val="0"/>
          </w:rPr>
          <w:commentReference w:id="2557"/>
        </w:r>
        <w:r w:rsidR="00773355" w:rsidDel="00694F9B">
          <w:delText xml:space="preserve"> (MySQL)</w:delText>
        </w:r>
      </w:del>
      <w:bookmarkStart w:id="2558" w:name="_Ref21942504"/>
      <w:bookmarkStart w:id="2559" w:name="_Toc22075294"/>
      <w:ins w:id="2560" w:author="Ryan Lemos" w:date="2019-10-07T11:19:00Z">
        <w:r w:rsidR="00694F9B">
          <w:t>Banco de Dados (BD)</w:t>
        </w:r>
      </w:ins>
      <w:commentRangeEnd w:id="2555"/>
      <w:ins w:id="2561" w:author="Ryan Lemos" w:date="2019-10-07T11:24:00Z">
        <w:r w:rsidR="00216AA0">
          <w:rPr>
            <w:rStyle w:val="Refdecomentrio"/>
            <w:rFonts w:eastAsia="Calibri"/>
            <w:b w:val="0"/>
          </w:rPr>
          <w:commentReference w:id="2555"/>
        </w:r>
      </w:ins>
      <w:bookmarkEnd w:id="2558"/>
      <w:bookmarkEnd w:id="2559"/>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Pr>
        <w:rPr>
          <w:ins w:id="2562" w:author="Ryan Lemos" w:date="2019-10-07T09:16:00Z"/>
        </w:rPr>
      </w:pPr>
    </w:p>
    <w:p w14:paraId="4F6E8175" w14:textId="1BA73527" w:rsidR="00CC17F1" w:rsidRDefault="008D597F" w:rsidP="00641546">
      <w:pPr>
        <w:rPr>
          <w:ins w:id="2563" w:author="Ryan Lemos" w:date="2019-10-07T10:47:00Z"/>
        </w:rPr>
      </w:pPr>
      <w:ins w:id="2564" w:author="Ryan Lemos" w:date="2019-10-07T10:43:00Z">
        <w:r>
          <w:t>Existem diversos tipos de banco de dados. Dentre eles se destaca o banco de dados relacional. Ao qual</w:t>
        </w:r>
      </w:ins>
      <w:ins w:id="2565" w:author="Ryan Lemos" w:date="2019-10-07T19:54:00Z">
        <w:r w:rsidR="00172A13">
          <w:t xml:space="preserve"> os objetos do mundo real são abstraídos em forma de tabelas de registros e</w:t>
        </w:r>
      </w:ins>
      <w:ins w:id="2566" w:author="Ryan Lemos" w:date="2019-10-07T10:43:00Z">
        <w:r>
          <w:t xml:space="preserve"> </w:t>
        </w:r>
      </w:ins>
      <w:ins w:id="2567" w:author="Ryan Lemos" w:date="2019-10-07T19:54:00Z">
        <w:r w:rsidR="00172A13">
          <w:t>essas</w:t>
        </w:r>
      </w:ins>
      <w:ins w:id="2568" w:author="Ryan Lemos" w:date="2019-10-07T10:43:00Z">
        <w:r>
          <w:t xml:space="preserve"> tabelas se relacionam entre si. Recebem e fornecem chaves</w:t>
        </w:r>
      </w:ins>
      <w:ins w:id="2569" w:author="Ryan Lemos" w:date="2019-10-07T10:44:00Z">
        <w:r>
          <w:t xml:space="preserve"> únicas de identificação</w:t>
        </w:r>
      </w:ins>
      <w:ins w:id="2570" w:author="Ryan Lemos" w:date="2019-10-07T10:43:00Z">
        <w:r>
          <w:t xml:space="preserve"> para outras tabelas compondo </w:t>
        </w:r>
      </w:ins>
      <w:ins w:id="2571" w:author="Ryan Lemos" w:date="2019-10-07T10:44:00Z">
        <w:r>
          <w:t>assim ligações de relacionamento.</w:t>
        </w:r>
      </w:ins>
      <w:ins w:id="2572" w:author="Ryan Lemos" w:date="2019-10-07T10:51:00Z">
        <w:r w:rsidR="00933FC4">
          <w:t xml:space="preserve"> A </w:t>
        </w:r>
      </w:ins>
      <w:ins w:id="2573" w:author="Ryan Lemos" w:date="2019-10-07T10:52:00Z">
        <w:r w:rsidR="00933FC4">
          <w:fldChar w:fldCharType="begin"/>
        </w:r>
        <w:r w:rsidR="00933FC4">
          <w:instrText xml:space="preserve"> REF _Ref21337965 \h </w:instrText>
        </w:r>
      </w:ins>
      <w:r w:rsidR="00933FC4">
        <w:fldChar w:fldCharType="separate"/>
      </w:r>
      <w:ins w:id="2574" w:author="Ryan Lemos" w:date="2019-10-14T19:23:00Z">
        <w:r w:rsidR="0002745D">
          <w:t xml:space="preserve">Figura </w:t>
        </w:r>
        <w:r w:rsidR="0002745D">
          <w:rPr>
            <w:noProof/>
          </w:rPr>
          <w:t>21</w:t>
        </w:r>
      </w:ins>
      <w:ins w:id="2575" w:author="Ryan Lemos" w:date="2019-10-07T10:52:00Z">
        <w:r w:rsidR="00933FC4">
          <w:fldChar w:fldCharType="end"/>
        </w:r>
        <w:r w:rsidR="00933FC4">
          <w:t xml:space="preserve"> é um exemplo de um relacionamento entre tabelas. A tabela de questões se relaciona com a </w:t>
        </w:r>
      </w:ins>
      <w:ins w:id="2576" w:author="Ryan Lemos" w:date="2019-10-07T10:53:00Z">
        <w:r w:rsidR="00933FC4">
          <w:t>de alternativas</w:t>
        </w:r>
      </w:ins>
      <w:ins w:id="2577" w:author="Ryan Lemos" w:date="2019-10-07T10:54:00Z">
        <w:r w:rsidR="00933FC4">
          <w:t xml:space="preserve"> e vice-</w:t>
        </w:r>
      </w:ins>
      <w:ins w:id="2578" w:author="Ryan Lemos" w:date="2019-10-07T10:55:00Z">
        <w:r w:rsidR="00933FC4">
          <w:t>versa</w:t>
        </w:r>
      </w:ins>
      <w:ins w:id="2579" w:author="Ryan Lemos" w:date="2019-10-07T10:53:00Z">
        <w:r w:rsidR="00933FC4">
          <w:t>. A</w:t>
        </w:r>
      </w:ins>
      <w:ins w:id="2580" w:author="Ryan Lemos" w:date="2019-10-07T10:54:00Z">
        <w:r w:rsidR="00933FC4">
          <w:t xml:space="preserve"> </w:t>
        </w:r>
      </w:ins>
      <w:ins w:id="2581" w:author="Ryan Lemos" w:date="2019-10-07T10:53:00Z">
        <w:r w:rsidR="00933FC4">
          <w:t>de alternativas recebe a chave de identificação única</w:t>
        </w:r>
      </w:ins>
      <w:ins w:id="2582" w:author="Ryan Lemos" w:date="2019-10-07T10:54:00Z">
        <w:r w:rsidR="00933FC4">
          <w:t xml:space="preserve"> (</w:t>
        </w:r>
        <w:proofErr w:type="spellStart"/>
        <w:r w:rsidR="00933FC4">
          <w:t>questions_id</w:t>
        </w:r>
        <w:proofErr w:type="spellEnd"/>
        <w:r w:rsidR="00933FC4">
          <w:t>)</w:t>
        </w:r>
      </w:ins>
      <w:ins w:id="2583" w:author="Ryan Lemos" w:date="2019-10-07T10:53:00Z">
        <w:r w:rsidR="00933FC4">
          <w:t xml:space="preserve"> da tabela de questões, indicando que uma alternativa pertence a uma dada questão</w:t>
        </w:r>
      </w:ins>
      <w:ins w:id="2584" w:author="Ryan Lemos" w:date="2019-10-07T11:22:00Z">
        <w:r w:rsidR="0025653B">
          <w:t xml:space="preserve"> </w:t>
        </w:r>
        <w:r w:rsidR="0025653B">
          <w:rPr>
            <w:noProof/>
          </w:rPr>
          <w:t>(SILBERCHATZ; KORTH; SUDARSHAN, 1999)</w:t>
        </w:r>
      </w:ins>
      <w:ins w:id="2585" w:author="Ryan Lemos" w:date="2019-10-07T10:53:00Z">
        <w:r w:rsidR="00933FC4">
          <w:t>.</w:t>
        </w:r>
      </w:ins>
      <w:ins w:id="2586" w:author="Ryan Lemos" w:date="2019-10-07T10:51:00Z">
        <w:r w:rsidR="00933FC4">
          <w:t xml:space="preserve"> </w:t>
        </w:r>
      </w:ins>
    </w:p>
    <w:p w14:paraId="5EC9A3DF" w14:textId="2FF814D1" w:rsidR="00933FC4" w:rsidRDefault="006176E4" w:rsidP="00641546">
      <w:pPr>
        <w:rPr>
          <w:ins w:id="2587" w:author="Ryan Lemos" w:date="2019-10-14T10:36:00Z"/>
        </w:rPr>
      </w:pPr>
      <w:ins w:id="2588" w:author="Ryan Lemos" w:date="2019-10-14T10:36:00Z">
        <w:r>
          <w:t xml:space="preserve">Ao se relacionarem, </w:t>
        </w:r>
      </w:ins>
      <w:ins w:id="2589" w:author="Ryan Lemos" w:date="2019-10-14T10:37:00Z">
        <w:r>
          <w:t>surge um novo problema, digamos que eu cadastre uma questão no sistema, com uma série de assuntos. Porém um usuário vai e apaga um desses assuntos que estava vinculado a min</w:t>
        </w:r>
      </w:ins>
      <w:ins w:id="2590" w:author="Ryan Lemos" w:date="2019-10-14T10:38:00Z">
        <w:r>
          <w:t xml:space="preserve">ha questão. Ao acessar a questão um erro de integridade de </w:t>
        </w:r>
        <w:r>
          <w:lastRenderedPageBreak/>
          <w:t xml:space="preserve">dados ocorreria indicando que não é possível encontrar um dos </w:t>
        </w:r>
      </w:ins>
      <w:ins w:id="2591" w:author="Ryan Lemos" w:date="2019-10-14T10:39:00Z">
        <w:r>
          <w:t xml:space="preserve">relacionamentos por conta da exclusão de um registro. Por isso o conceito de integridade dos dados é importantíssimo no ambiente de banco de dados relacionais. Que deve garantir que </w:t>
        </w:r>
      </w:ins>
      <w:ins w:id="2592" w:author="Ryan Lemos" w:date="2019-10-14T10:41:00Z">
        <w:r>
          <w:t>quando</w:t>
        </w:r>
      </w:ins>
      <w:ins w:id="2593" w:author="Ryan Lemos" w:date="2019-10-14T10:39:00Z">
        <w:r>
          <w:t xml:space="preserve"> um registro é excluído e se relaciona com </w:t>
        </w:r>
      </w:ins>
      <w:ins w:id="2594" w:author="Ryan Lemos" w:date="2019-10-14T10:41:00Z">
        <w:r>
          <w:t>outros</w:t>
        </w:r>
      </w:ins>
      <w:ins w:id="2595" w:author="Ryan Lemos" w:date="2019-10-14T10:40:00Z">
        <w:r>
          <w:t xml:space="preserve"> de outras tabelas</w:t>
        </w:r>
      </w:ins>
      <w:ins w:id="2596" w:author="Ryan Lemos" w:date="2019-10-14T10:41:00Z">
        <w:r>
          <w:t>, que</w:t>
        </w:r>
      </w:ins>
      <w:ins w:id="2597" w:author="Ryan Lemos" w:date="2019-10-14T10:40:00Z">
        <w:r>
          <w:t xml:space="preserve"> esses registros</w:t>
        </w:r>
      </w:ins>
      <w:ins w:id="2598" w:author="Ryan Lemos" w:date="2019-10-14T10:41:00Z">
        <w:r>
          <w:t xml:space="preserve"> que se relacionam</w:t>
        </w:r>
      </w:ins>
      <w:ins w:id="2599" w:author="Ryan Lemos" w:date="2019-10-14T10:40:00Z">
        <w:r>
          <w:t xml:space="preserve"> sejam excluídos</w:t>
        </w:r>
      </w:ins>
      <w:ins w:id="2600" w:author="Ryan Lemos" w:date="2019-10-14T10:41:00Z">
        <w:r>
          <w:t xml:space="preserve"> tam</w:t>
        </w:r>
      </w:ins>
      <w:ins w:id="2601" w:author="Ryan Lemos" w:date="2019-10-14T10:42:00Z">
        <w:r>
          <w:t>b</w:t>
        </w:r>
      </w:ins>
      <w:ins w:id="2602" w:author="Ryan Lemos" w:date="2019-10-14T10:41:00Z">
        <w:r>
          <w:t>ém</w:t>
        </w:r>
      </w:ins>
      <w:ins w:id="2603" w:author="Ryan Lemos" w:date="2019-10-14T10:42:00Z">
        <w:r>
          <w:t>.</w:t>
        </w:r>
      </w:ins>
      <w:ins w:id="2604" w:author="Ryan Lemos" w:date="2019-10-14T10:40:00Z">
        <w:r>
          <w:t xml:space="preserve"> </w:t>
        </w:r>
      </w:ins>
      <w:ins w:id="2605" w:author="Ryan Lemos" w:date="2019-10-14T10:42:00Z">
        <w:r>
          <w:t>O</w:t>
        </w:r>
      </w:ins>
      <w:ins w:id="2606" w:author="Ryan Lemos" w:date="2019-10-14T10:40:00Z">
        <w:r>
          <w:t>u</w:t>
        </w:r>
      </w:ins>
      <w:ins w:id="2607" w:author="Ryan Lemos" w:date="2019-10-14T10:42:00Z">
        <w:r>
          <w:t xml:space="preserve"> ainda impedir que esse registro, que se relaciona com os demais, seja excluído</w:t>
        </w:r>
      </w:ins>
      <w:ins w:id="2608" w:author="Ryan Lemos" w:date="2019-10-14T10:43:00Z">
        <w:r>
          <w:t xml:space="preserve"> </w:t>
        </w:r>
        <w:r>
          <w:rPr>
            <w:noProof/>
          </w:rPr>
          <w:t>(SILBERCHATZ; KORTH; SUDARSHAN, 1999)</w:t>
        </w:r>
      </w:ins>
      <w:ins w:id="2609" w:author="Ryan Lemos" w:date="2019-10-14T10:42:00Z">
        <w:r>
          <w:t>.</w:t>
        </w:r>
      </w:ins>
    </w:p>
    <w:p w14:paraId="34A83D00" w14:textId="77777777" w:rsidR="006176E4" w:rsidRDefault="006176E4" w:rsidP="00641546">
      <w:pPr>
        <w:rPr>
          <w:ins w:id="2610" w:author="Ryan Lemos" w:date="2019-10-07T10:50:00Z"/>
        </w:rPr>
      </w:pPr>
    </w:p>
    <w:p w14:paraId="6DEDE357" w14:textId="026EFC46" w:rsidR="00933FC4" w:rsidRDefault="00933FC4">
      <w:pPr>
        <w:pStyle w:val="Legenda"/>
        <w:keepNext/>
        <w:rPr>
          <w:ins w:id="2611" w:author="Ryan Lemos" w:date="2019-10-07T10:51:00Z"/>
        </w:rPr>
        <w:pPrChange w:id="2612" w:author="Ryan Lemos" w:date="2019-10-07T10:51:00Z">
          <w:pPr>
            <w:pStyle w:val="Legenda"/>
          </w:pPr>
        </w:pPrChange>
      </w:pPr>
      <w:bookmarkStart w:id="2613" w:name="_Ref21337965"/>
      <w:bookmarkStart w:id="2614" w:name="_Toc21973954"/>
      <w:bookmarkStart w:id="2615" w:name="_Toc22075173"/>
      <w:ins w:id="2616" w:author="Ryan Lemos" w:date="2019-10-07T10:51:00Z">
        <w:r>
          <w:t xml:space="preserve">Figura </w:t>
        </w:r>
        <w:r>
          <w:fldChar w:fldCharType="begin"/>
        </w:r>
        <w:r>
          <w:instrText xml:space="preserve"> SEQ Figura \* ARABIC </w:instrText>
        </w:r>
      </w:ins>
      <w:r>
        <w:fldChar w:fldCharType="separate"/>
      </w:r>
      <w:ins w:id="2617" w:author="Ryan Lemos" w:date="2019-10-14T19:23:00Z">
        <w:r w:rsidR="0002745D">
          <w:rPr>
            <w:noProof/>
          </w:rPr>
          <w:t>21</w:t>
        </w:r>
      </w:ins>
      <w:ins w:id="2618" w:author="Ryan Lemos" w:date="2019-10-07T10:51:00Z">
        <w:r>
          <w:fldChar w:fldCharType="end"/>
        </w:r>
        <w:bookmarkEnd w:id="2613"/>
        <w:r>
          <w:t xml:space="preserve"> - Exemplo de um relacionamento entre tabelas</w:t>
        </w:r>
        <w:bookmarkEnd w:id="2614"/>
        <w:bookmarkEnd w:id="2615"/>
      </w:ins>
    </w:p>
    <w:p w14:paraId="065CCE1A" w14:textId="688CA617" w:rsidR="00933FC4" w:rsidRDefault="00933FC4" w:rsidP="00933FC4">
      <w:pPr>
        <w:ind w:firstLine="0"/>
        <w:jc w:val="center"/>
        <w:rPr>
          <w:ins w:id="2619" w:author="Ryan Lemos" w:date="2019-10-07T20:09:00Z"/>
        </w:rPr>
      </w:pPr>
      <w:ins w:id="2620" w:author="Ryan Lemos" w:date="2019-10-07T10:50:00Z">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23483" cy="2933508"/>
                      </a:xfrm>
                      <a:prstGeom prst="rect">
                        <a:avLst/>
                      </a:prstGeom>
                    </pic:spPr>
                  </pic:pic>
                </a:graphicData>
              </a:graphic>
            </wp:inline>
          </w:drawing>
        </w:r>
      </w:ins>
    </w:p>
    <w:p w14:paraId="461377BD" w14:textId="77777777" w:rsidR="0010565A" w:rsidRDefault="0010565A" w:rsidP="0010565A">
      <w:pPr>
        <w:pStyle w:val="Fontes"/>
        <w:rPr>
          <w:ins w:id="2621" w:author="Ryan Lemos" w:date="2019-10-13T15:20:00Z"/>
        </w:rPr>
      </w:pPr>
      <w:ins w:id="2622" w:author="Ryan Lemos" w:date="2019-10-13T15:20:00Z">
        <w:r>
          <w:t xml:space="preserve">Fonte: PRÓPRIA, 2019. Utilizando o </w:t>
        </w:r>
        <w:proofErr w:type="spellStart"/>
        <w:r>
          <w:t>MySQLWorkbench</w:t>
        </w:r>
        <w:proofErr w:type="spellEnd"/>
        <w:r>
          <w:t xml:space="preserve"> v.8.0.13.</w:t>
        </w:r>
      </w:ins>
    </w:p>
    <w:p w14:paraId="2934C595" w14:textId="77777777" w:rsidR="006F2975" w:rsidRDefault="006F2975" w:rsidP="00933FC4">
      <w:pPr>
        <w:ind w:firstLine="0"/>
        <w:jc w:val="center"/>
        <w:rPr>
          <w:ins w:id="2623" w:author="Ryan Lemos" w:date="2019-10-07T10:55:00Z"/>
        </w:rPr>
      </w:pPr>
    </w:p>
    <w:p w14:paraId="483FF4D8" w14:textId="605CEDE9" w:rsidR="00933FC4" w:rsidRDefault="00933FC4" w:rsidP="00933FC4">
      <w:pPr>
        <w:rPr>
          <w:ins w:id="2624" w:author="Ryan Lemos" w:date="2019-10-07T10:55:00Z"/>
        </w:rPr>
      </w:pPr>
      <w:ins w:id="2625" w:author="Ryan Lemos" w:date="2019-10-07T10:55:00Z">
        <w:r>
          <w:t>Com isso surgem-se os graus</w:t>
        </w:r>
      </w:ins>
      <w:ins w:id="2626" w:author="Ryan Lemos" w:date="2019-10-07T20:09:00Z">
        <w:r w:rsidR="006F2975">
          <w:t xml:space="preserve"> (ou cardinalidade)</w:t>
        </w:r>
      </w:ins>
      <w:ins w:id="2627" w:author="Ryan Lemos" w:date="2019-10-07T10:55:00Z">
        <w:r>
          <w:t xml:space="preserve"> d</w:t>
        </w:r>
      </w:ins>
      <w:ins w:id="2628" w:author="Ryan Lemos" w:date="2019-10-07T20:10:00Z">
        <w:r w:rsidR="006F2975">
          <w:t>esses</w:t>
        </w:r>
      </w:ins>
      <w:ins w:id="2629" w:author="Ryan Lemos" w:date="2019-10-07T10:55:00Z">
        <w:r>
          <w:t xml:space="preserve"> relacionamentos. </w:t>
        </w:r>
      </w:ins>
      <w:ins w:id="2630" w:author="Ryan Lemos" w:date="2019-10-07T10:56:00Z">
        <w:r>
          <w:t>Um registro pode se relacionar com um</w:t>
        </w:r>
      </w:ins>
      <w:ins w:id="2631" w:author="Ryan Lemos" w:date="2019-10-07T11:06:00Z">
        <w:r w:rsidR="00EA672B">
          <w:t xml:space="preserve"> outro</w:t>
        </w:r>
      </w:ins>
      <w:ins w:id="2632" w:author="Ryan Lemos" w:date="2019-10-07T10:56:00Z">
        <w:r>
          <w:t xml:space="preserve"> registro (1 para 1), pode se relacionar com vários registros (1 para n) ou vários registros podem se relacionar com vários registros (n para n)</w:t>
        </w:r>
      </w:ins>
      <w:ins w:id="2633" w:author="Ryan Lemos" w:date="2019-10-07T10:57:00Z">
        <w:r>
          <w:t xml:space="preserve">. </w:t>
        </w:r>
      </w:ins>
      <w:ins w:id="2634" w:author="Ryan Lemos" w:date="2019-10-07T11:01:00Z">
        <w:r w:rsidR="00EA672B">
          <w:t>Por exemplo, uma</w:t>
        </w:r>
      </w:ins>
      <w:ins w:id="2635" w:author="Ryan Lemos" w:date="2019-10-07T11:02:00Z">
        <w:r w:rsidR="00EA672B">
          <w:t xml:space="preserve"> </w:t>
        </w:r>
      </w:ins>
      <w:ins w:id="2636" w:author="Ryan Lemos" w:date="2019-10-07T11:01:00Z">
        <w:r w:rsidR="00EA672B">
          <w:t xml:space="preserve">alternativa da </w:t>
        </w:r>
        <w:r w:rsidR="00EA672B">
          <w:fldChar w:fldCharType="begin"/>
        </w:r>
        <w:r w:rsidR="00EA672B">
          <w:instrText xml:space="preserve"> REF _Ref21337965 \h </w:instrText>
        </w:r>
      </w:ins>
      <w:r w:rsidR="00EA672B">
        <w:fldChar w:fldCharType="separate"/>
      </w:r>
      <w:ins w:id="2637" w:author="Ryan Lemos" w:date="2019-10-14T19:23:00Z">
        <w:r w:rsidR="0002745D">
          <w:t xml:space="preserve">Figura </w:t>
        </w:r>
        <w:r w:rsidR="0002745D">
          <w:rPr>
            <w:noProof/>
          </w:rPr>
          <w:t>21</w:t>
        </w:r>
      </w:ins>
      <w:ins w:id="2638" w:author="Ryan Lemos" w:date="2019-10-07T11:01:00Z">
        <w:r w:rsidR="00EA672B">
          <w:fldChar w:fldCharType="end"/>
        </w:r>
        <w:r w:rsidR="00EA672B">
          <w:t xml:space="preserve"> se relaciona </w:t>
        </w:r>
      </w:ins>
      <w:ins w:id="2639" w:author="Ryan Lemos" w:date="2019-10-07T11:02:00Z">
        <w:r w:rsidR="00EA672B">
          <w:t xml:space="preserve">com </w:t>
        </w:r>
      </w:ins>
      <w:ins w:id="2640" w:author="Ryan Lemos" w:date="2019-10-07T11:06:00Z">
        <w:r w:rsidR="00EA672B">
          <w:t>apenas</w:t>
        </w:r>
      </w:ins>
      <w:ins w:id="2641" w:author="Ryan Lemos" w:date="2019-10-07T11:02:00Z">
        <w:r w:rsidR="00EA672B">
          <w:t xml:space="preserve"> uma questão (ou seja, pertence a um registro). </w:t>
        </w:r>
      </w:ins>
      <w:ins w:id="2642" w:author="Ryan Lemos" w:date="2019-10-07T11:03:00Z">
        <w:r w:rsidR="00EA672B">
          <w:t>Então para um registro da tabela de alternativas temos um correspondente na tabela de questões (1 para 1). Por outro lado,</w:t>
        </w:r>
      </w:ins>
      <w:ins w:id="2643" w:author="Ryan Lemos" w:date="2019-10-07T11:04:00Z">
        <w:r w:rsidR="00EA672B">
          <w:t xml:space="preserve"> para uma questão</w:t>
        </w:r>
      </w:ins>
      <w:ins w:id="2644" w:author="Ryan Lemos" w:date="2019-10-07T11:02:00Z">
        <w:r w:rsidR="00EA672B">
          <w:t xml:space="preserve"> pode </w:t>
        </w:r>
      </w:ins>
      <w:ins w:id="2645" w:author="Ryan Lemos" w:date="2019-10-07T11:03:00Z">
        <w:r w:rsidR="00EA672B">
          <w:t>não</w:t>
        </w:r>
      </w:ins>
      <w:ins w:id="2646" w:author="Ryan Lemos" w:date="2019-10-07T11:04:00Z">
        <w:r w:rsidR="00EA672B">
          <w:t xml:space="preserve"> ter alternativas, como também ter uma ou mais alternativas (</w:t>
        </w:r>
      </w:ins>
      <w:ins w:id="2647" w:author="Ryan Lemos" w:date="2019-10-07T11:05:00Z">
        <w:r w:rsidR="00EA672B">
          <w:t>1 para n)</w:t>
        </w:r>
      </w:ins>
      <w:ins w:id="2648" w:author="Ryan Lemos" w:date="2019-10-07T11:04:00Z">
        <w:r w:rsidR="00EA672B">
          <w:t>.</w:t>
        </w:r>
      </w:ins>
      <w:ins w:id="2649" w:author="Ryan Lemos" w:date="2019-10-07T11:05:00Z">
        <w:r w:rsidR="00EA672B">
          <w:t xml:space="preserve"> Porém surge o exemplo da </w:t>
        </w:r>
      </w:ins>
      <w:ins w:id="2650" w:author="Ryan Lemos" w:date="2019-10-07T11:06:00Z">
        <w:r w:rsidR="00EA672B">
          <w:fldChar w:fldCharType="begin"/>
        </w:r>
        <w:r w:rsidR="00EA672B">
          <w:instrText xml:space="preserve"> REF _Ref21338818 \h </w:instrText>
        </w:r>
      </w:ins>
      <w:r w:rsidR="00EA672B">
        <w:fldChar w:fldCharType="separate"/>
      </w:r>
      <w:ins w:id="2651" w:author="Ryan Lemos" w:date="2019-10-14T19:23:00Z">
        <w:r w:rsidR="0002745D">
          <w:t xml:space="preserve">Figura </w:t>
        </w:r>
        <w:r w:rsidR="0002745D">
          <w:rPr>
            <w:noProof/>
          </w:rPr>
          <w:t>22</w:t>
        </w:r>
      </w:ins>
      <w:ins w:id="2652" w:author="Ryan Lemos" w:date="2019-10-07T11:06:00Z">
        <w:r w:rsidR="00EA672B">
          <w:fldChar w:fldCharType="end"/>
        </w:r>
        <w:r w:rsidR="00EA672B">
          <w:t xml:space="preserve">, </w:t>
        </w:r>
      </w:ins>
      <w:ins w:id="2653" w:author="Ryan Lemos" w:date="2019-10-07T11:07:00Z">
        <w:r w:rsidR="00EA672B">
          <w:t xml:space="preserve">que </w:t>
        </w:r>
        <w:r w:rsidR="000738BC">
          <w:t>se tem</w:t>
        </w:r>
        <w:r w:rsidR="00EA672B">
          <w:t xml:space="preserve"> uma tabela de perfis</w:t>
        </w:r>
        <w:r w:rsidR="000738BC">
          <w:t>, uma outra tabela de permissões. Um perfil pode ter v</w:t>
        </w:r>
      </w:ins>
      <w:ins w:id="2654" w:author="Ryan Lemos" w:date="2019-10-07T11:09:00Z">
        <w:r w:rsidR="000738BC">
          <w:t>á</w:t>
        </w:r>
      </w:ins>
      <w:ins w:id="2655" w:author="Ryan Lemos" w:date="2019-10-07T11:07:00Z">
        <w:r w:rsidR="000738BC">
          <w:t>ri</w:t>
        </w:r>
      </w:ins>
      <w:ins w:id="2656" w:author="Ryan Lemos" w:date="2019-10-07T11:08:00Z">
        <w:r w:rsidR="000738BC">
          <w:t xml:space="preserve">as permissões, por outro lado uma permissão </w:t>
        </w:r>
      </w:ins>
      <w:ins w:id="2657" w:author="Ryan Lemos" w:date="2019-10-07T11:09:00Z">
        <w:r w:rsidR="000738BC">
          <w:t>é capaz de pertencer a vários perfis. Assim</w:t>
        </w:r>
      </w:ins>
      <w:ins w:id="2658" w:author="Ryan Lemos" w:date="2019-10-07T11:10:00Z">
        <w:r w:rsidR="000738BC">
          <w:t xml:space="preserve"> nesses tipos de relacionamento, em que tanto de uma tabela quanto da outra, o nível de relacionamento for 1 para muitos,</w:t>
        </w:r>
      </w:ins>
      <w:ins w:id="2659" w:author="Ryan Lemos" w:date="2019-10-07T11:09:00Z">
        <w:r w:rsidR="000738BC">
          <w:t xml:space="preserve"> surge a figura de uma nova tabela que é chamada de pivô</w:t>
        </w:r>
      </w:ins>
      <w:ins w:id="2660" w:author="Ryan Lemos" w:date="2019-10-07T11:10:00Z">
        <w:r w:rsidR="000738BC">
          <w:t>. Essa tabela serve para agr</w:t>
        </w:r>
      </w:ins>
      <w:ins w:id="2661" w:author="Ryan Lemos" w:date="2019-10-07T11:11:00Z">
        <w:r w:rsidR="000738BC">
          <w:t xml:space="preserve">upar as chaves das duas tabelas participantes da relação. Desse jeito é possível identificar </w:t>
        </w:r>
        <w:r w:rsidR="000738BC">
          <w:lastRenderedPageBreak/>
          <w:t xml:space="preserve">por exemplo quais são as permissões </w:t>
        </w:r>
      </w:ins>
      <w:ins w:id="2662" w:author="Ryan Lemos" w:date="2019-10-07T11:12:00Z">
        <w:r w:rsidR="000738BC">
          <w:t xml:space="preserve">de um determinado perfil. </w:t>
        </w:r>
      </w:ins>
      <w:ins w:id="2663" w:author="Ryan Lemos" w:date="2019-10-07T11:13:00Z">
        <w:r w:rsidR="00B205FF">
          <w:t>E</w:t>
        </w:r>
      </w:ins>
      <w:ins w:id="2664" w:author="Ryan Lemos" w:date="2019-10-07T11:12:00Z">
        <w:r w:rsidR="000738BC">
          <w:t xml:space="preserve"> saber quais perfis tem acesso a uma determinada permissão</w:t>
        </w:r>
      </w:ins>
      <w:ins w:id="2665" w:author="Ryan Lemos" w:date="2019-10-07T11:22:00Z">
        <w:r w:rsidR="0025653B">
          <w:t xml:space="preserve"> </w:t>
        </w:r>
        <w:r w:rsidR="0025653B">
          <w:rPr>
            <w:noProof/>
          </w:rPr>
          <w:t>(SILBERCHATZ; KORTH; SUDARSHAN, 1999)</w:t>
        </w:r>
      </w:ins>
      <w:ins w:id="2666" w:author="Ryan Lemos" w:date="2019-10-07T11:12:00Z">
        <w:r w:rsidR="000738BC">
          <w:t>.</w:t>
        </w:r>
      </w:ins>
      <w:ins w:id="2667" w:author="Ryan Lemos" w:date="2019-10-07T11:09:00Z">
        <w:r w:rsidR="000738BC">
          <w:t xml:space="preserve"> </w:t>
        </w:r>
      </w:ins>
    </w:p>
    <w:p w14:paraId="1E3CA50B" w14:textId="77777777" w:rsidR="00933FC4" w:rsidRDefault="00933FC4">
      <w:pPr>
        <w:rPr>
          <w:ins w:id="2668" w:author="Ryan Lemos" w:date="2019-10-07T10:47:00Z"/>
        </w:rPr>
      </w:pPr>
    </w:p>
    <w:p w14:paraId="017D85C4" w14:textId="12F62345" w:rsidR="00EA672B" w:rsidRDefault="00EA672B">
      <w:pPr>
        <w:pStyle w:val="Legenda"/>
        <w:keepNext/>
        <w:rPr>
          <w:ins w:id="2669" w:author="Ryan Lemos" w:date="2019-10-07T11:05:00Z"/>
        </w:rPr>
        <w:pPrChange w:id="2670" w:author="Ryan Lemos" w:date="2019-10-07T11:05:00Z">
          <w:pPr>
            <w:pStyle w:val="Legenda"/>
          </w:pPr>
        </w:pPrChange>
      </w:pPr>
      <w:bookmarkStart w:id="2671" w:name="_Ref21338818"/>
      <w:bookmarkStart w:id="2672" w:name="_Toc21973955"/>
      <w:bookmarkStart w:id="2673" w:name="_Toc22075174"/>
      <w:ins w:id="2674" w:author="Ryan Lemos" w:date="2019-10-07T11:05:00Z">
        <w:r>
          <w:t xml:space="preserve">Figura </w:t>
        </w:r>
        <w:r>
          <w:fldChar w:fldCharType="begin"/>
        </w:r>
        <w:r>
          <w:instrText xml:space="preserve"> SEQ Figura \* ARABIC </w:instrText>
        </w:r>
      </w:ins>
      <w:r>
        <w:fldChar w:fldCharType="separate"/>
      </w:r>
      <w:ins w:id="2675" w:author="Ryan Lemos" w:date="2019-10-14T19:23:00Z">
        <w:r w:rsidR="0002745D">
          <w:rPr>
            <w:noProof/>
          </w:rPr>
          <w:t>22</w:t>
        </w:r>
      </w:ins>
      <w:ins w:id="2676" w:author="Ryan Lemos" w:date="2019-10-07T11:05:00Z">
        <w:r>
          <w:fldChar w:fldCharType="end"/>
        </w:r>
        <w:bookmarkEnd w:id="2671"/>
        <w:r>
          <w:t xml:space="preserve"> - Relacionamento muitos para muitos</w:t>
        </w:r>
        <w:bookmarkEnd w:id="2672"/>
        <w:bookmarkEnd w:id="2673"/>
      </w:ins>
    </w:p>
    <w:p w14:paraId="436B0173" w14:textId="331A3B2D" w:rsidR="00933FC4" w:rsidRDefault="00933FC4">
      <w:pPr>
        <w:ind w:firstLine="0"/>
        <w:jc w:val="center"/>
        <w:rPr>
          <w:ins w:id="2677" w:author="Ryan Lemos" w:date="2019-10-13T15:20:00Z"/>
        </w:rPr>
      </w:pPr>
      <w:ins w:id="2678" w:author="Ryan Lemos" w:date="2019-10-07T10:47:00Z">
        <w:r>
          <w:rPr>
            <w:noProof/>
          </w:rPr>
          <w:drawing>
            <wp:inline distT="0" distB="0" distL="0" distR="0" wp14:anchorId="366C19B7" wp14:editId="7174BF4D">
              <wp:extent cx="3893127" cy="1065017"/>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7560" cy="1110000"/>
                      </a:xfrm>
                      <a:prstGeom prst="rect">
                        <a:avLst/>
                      </a:prstGeom>
                    </pic:spPr>
                  </pic:pic>
                </a:graphicData>
              </a:graphic>
            </wp:inline>
          </w:drawing>
        </w:r>
      </w:ins>
    </w:p>
    <w:p w14:paraId="105CF282" w14:textId="0A31D6B4" w:rsidR="0010565A" w:rsidRDefault="0010565A">
      <w:pPr>
        <w:pStyle w:val="Fontes"/>
        <w:rPr>
          <w:ins w:id="2679" w:author="Ryan Lemos" w:date="2019-10-07T11:19:00Z"/>
        </w:rPr>
        <w:pPrChange w:id="2680" w:author="Ryan Lemos" w:date="2019-10-13T15:24:00Z">
          <w:pPr>
            <w:jc w:val="center"/>
          </w:pPr>
        </w:pPrChange>
      </w:pPr>
      <w:ins w:id="2681" w:author="Ryan Lemos" w:date="2019-10-13T15:20:00Z">
        <w:r>
          <w:t xml:space="preserve">Fonte: PRÓPRIA, 2019. Utilizando o </w:t>
        </w:r>
        <w:proofErr w:type="spellStart"/>
        <w:r>
          <w:t>MySQLWorkbench</w:t>
        </w:r>
        <w:proofErr w:type="spellEnd"/>
        <w:r>
          <w:t xml:space="preserve"> v.8.0.13.</w:t>
        </w:r>
      </w:ins>
    </w:p>
    <w:p w14:paraId="1B32CBB6" w14:textId="77777777" w:rsidR="00694F9B" w:rsidRDefault="00694F9B">
      <w:pPr>
        <w:ind w:firstLine="0"/>
        <w:jc w:val="center"/>
        <w:rPr>
          <w:ins w:id="2682" w:author="Ryan Lemos" w:date="2019-10-07T09:16:00Z"/>
        </w:rPr>
        <w:pPrChange w:id="2683" w:author="Ryan Lemos" w:date="2019-10-13T15:24:00Z">
          <w:pPr/>
        </w:pPrChange>
      </w:pPr>
    </w:p>
    <w:p w14:paraId="30F7B58A" w14:textId="77777777" w:rsidR="00694F9B" w:rsidRDefault="00694F9B" w:rsidP="00694F9B">
      <w:pPr>
        <w:pStyle w:val="Ttulo3"/>
        <w:rPr>
          <w:ins w:id="2684" w:author="Ryan Lemos" w:date="2019-10-07T11:18:00Z"/>
        </w:rPr>
      </w:pPr>
      <w:bookmarkStart w:id="2685" w:name="_Toc22075295"/>
      <w:ins w:id="2686" w:author="Ryan Lemos" w:date="2019-10-07T11:18:00Z">
        <w:r w:rsidRPr="00BB49CF">
          <w:t>Sistema de Gerenciamento de Banco de Dados</w:t>
        </w:r>
        <w:r>
          <w:t xml:space="preserve"> (MySQL)</w:t>
        </w:r>
        <w:bookmarkEnd w:id="2685"/>
      </w:ins>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46308C75"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ins w:id="2687" w:author="Ryan Lemos" w:date="2019-10-14T19:23:00Z">
        <w:r w:rsidR="0002745D">
          <w:t xml:space="preserve">Figura </w:t>
        </w:r>
        <w:r w:rsidR="0002745D">
          <w:rPr>
            <w:noProof/>
          </w:rPr>
          <w:t>23</w:t>
        </w:r>
      </w:ins>
      <w:del w:id="2688" w:author="Ryan Lemos" w:date="2019-10-07T11:05:00Z">
        <w:r w:rsidR="00054B21" w:rsidDel="00EA672B">
          <w:delText xml:space="preserve">Figura </w:delText>
        </w:r>
        <w:r w:rsidR="00054B21" w:rsidDel="00EA672B">
          <w:rPr>
            <w:noProof/>
          </w:rPr>
          <w:delText>25</w:delText>
        </w:r>
      </w:del>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5824193C" w:rsidR="00F93875" w:rsidRDefault="00F93875" w:rsidP="00952162">
      <w:pPr>
        <w:pStyle w:val="Legenda"/>
        <w:keepNext/>
      </w:pPr>
      <w:bookmarkStart w:id="2689" w:name="_Ref526697739"/>
      <w:bookmarkStart w:id="2690" w:name="_Toc21973956"/>
      <w:bookmarkStart w:id="2691" w:name="_Toc22075175"/>
      <w:r>
        <w:lastRenderedPageBreak/>
        <w:t xml:space="preserve">Figura </w:t>
      </w:r>
      <w:r w:rsidR="00AE0D01">
        <w:fldChar w:fldCharType="begin"/>
      </w:r>
      <w:r w:rsidR="00AE0D01">
        <w:instrText xml:space="preserve"> SEQ Figura \* ARABIC </w:instrText>
      </w:r>
      <w:r w:rsidR="00AE0D01">
        <w:fldChar w:fldCharType="separate"/>
      </w:r>
      <w:ins w:id="2692" w:author="Ryan Lemos" w:date="2019-10-14T19:23:00Z">
        <w:r w:rsidR="0002745D">
          <w:rPr>
            <w:noProof/>
          </w:rPr>
          <w:t>23</w:t>
        </w:r>
      </w:ins>
      <w:del w:id="2693" w:author="Ryan Lemos" w:date="2019-10-07T11:05:00Z">
        <w:r w:rsidR="00D343FF" w:rsidDel="00EA672B">
          <w:rPr>
            <w:noProof/>
          </w:rPr>
          <w:delText>25</w:delText>
        </w:r>
      </w:del>
      <w:r w:rsidR="00AE0D01">
        <w:rPr>
          <w:noProof/>
        </w:rPr>
        <w:fldChar w:fldCharType="end"/>
      </w:r>
      <w:bookmarkEnd w:id="2689"/>
      <w:r>
        <w:t xml:space="preserve"> - Características do MySQL</w:t>
      </w:r>
      <w:bookmarkEnd w:id="2690"/>
      <w:bookmarkEnd w:id="2691"/>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5"/>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115FDEF0"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ins w:id="2694" w:author="Ryan Lemos" w:date="2019-10-14T19:23:00Z">
        <w:r w:rsidR="0002745D">
          <w:t xml:space="preserve">Figura </w:t>
        </w:r>
        <w:r w:rsidR="0002745D">
          <w:rPr>
            <w:noProof/>
          </w:rPr>
          <w:t>23</w:t>
        </w:r>
      </w:ins>
      <w:del w:id="2695" w:author="Ryan Lemos" w:date="2019-10-07T11:05:00Z">
        <w:r w:rsidR="00054B21" w:rsidDel="00EA672B">
          <w:delText xml:space="preserve">Figura </w:delText>
        </w:r>
        <w:r w:rsidR="00054B21" w:rsidDel="00EA672B">
          <w:rPr>
            <w:noProof/>
          </w:rPr>
          <w:delText>25</w:delText>
        </w:r>
      </w:del>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2696" w:name="_Ref22068237"/>
      <w:bookmarkStart w:id="2697" w:name="_Toc22075296"/>
      <w:r>
        <w:lastRenderedPageBreak/>
        <w:t xml:space="preserve">desenvolvimento do </w:t>
      </w:r>
      <w:r w:rsidR="00B265CE">
        <w:t>ambiente</w:t>
      </w:r>
      <w:r>
        <w:t xml:space="preserve"> proposto</w:t>
      </w:r>
      <w:bookmarkEnd w:id="2696"/>
      <w:bookmarkEnd w:id="2697"/>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42245C77" w:rsidR="00F21104" w:rsidRDefault="00DD2FB4">
      <w:r>
        <w:t>Como o XP é um modelo de desenvolvimento incremental e dividido em entregas (</w:t>
      </w:r>
      <w:r w:rsidRPr="000B6DA0">
        <w:rPr>
          <w:i/>
        </w:rPr>
        <w:t>releases</w:t>
      </w:r>
      <w:r>
        <w:t>), como discutido na seção</w:t>
      </w:r>
      <w:del w:id="2698" w:author="Ryan Lemos" w:date="2019-10-13T15:42:00Z">
        <w:r w:rsidDel="00A768C5">
          <w:delText xml:space="preserve"> </w:delText>
        </w:r>
      </w:del>
      <w:ins w:id="2699" w:author="Ryan Lemos" w:date="2019-10-13T15:42:00Z">
        <w:r w:rsidR="00A768C5">
          <w:t xml:space="preserve"> </w:t>
        </w:r>
      </w:ins>
      <w:ins w:id="2700" w:author="Ryan Lemos" w:date="2019-10-13T15:43:00Z">
        <w:r w:rsidR="00A768C5">
          <w:fldChar w:fldCharType="begin"/>
        </w:r>
        <w:r w:rsidR="00A768C5">
          <w:instrText xml:space="preserve"> REF _Ref527668666 \r \h </w:instrText>
        </w:r>
      </w:ins>
      <w:r w:rsidR="00A768C5">
        <w:fldChar w:fldCharType="separate"/>
      </w:r>
      <w:ins w:id="2701" w:author="Ryan Lemos" w:date="2019-10-14T19:23:00Z">
        <w:r w:rsidR="0002745D">
          <w:t>2.2.3.3</w:t>
        </w:r>
      </w:ins>
      <w:ins w:id="2702" w:author="Ryan Lemos" w:date="2019-10-13T15:43:00Z">
        <w:r w:rsidR="00A768C5">
          <w:fldChar w:fldCharType="end"/>
        </w:r>
      </w:ins>
      <w:del w:id="2703" w:author="Ryan Lemos" w:date="2019-10-13T15:42:00Z">
        <w:r w:rsidRPr="000B6DA0" w:rsidDel="00A768C5">
          <w:rPr>
            <w:highlight w:val="yellow"/>
          </w:rPr>
          <w:delText>numeroseção</w:delText>
        </w:r>
      </w:del>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pPr>
        <w:pStyle w:val="Ttulo2"/>
      </w:pPr>
      <w:bookmarkStart w:id="2704" w:name="_Toc22075297"/>
      <w:r>
        <w:t>Ferramentas de desenvolvimento utilizadas</w:t>
      </w:r>
      <w:bookmarkEnd w:id="2704"/>
    </w:p>
    <w:p w14:paraId="2E52A14F" w14:textId="77777777" w:rsidR="00F21104" w:rsidRPr="00436F61" w:rsidRDefault="00F21104" w:rsidP="00596E44"/>
    <w:p w14:paraId="3303176F" w14:textId="6CC71D4C" w:rsidR="00F21104" w:rsidRDefault="00F21104">
      <w:r>
        <w:t xml:space="preserve">Para o desenvolvimento da aplicação descrita foram utilizadas tecnologias que compreendem o </w:t>
      </w:r>
      <w:r w:rsidRPr="00596E44">
        <w:rPr>
          <w:i/>
        </w:rPr>
        <w:t>front</w:t>
      </w:r>
      <w:r w:rsidR="00C3177A">
        <w:rPr>
          <w:i/>
        </w:rPr>
        <w:t>-</w:t>
      </w:r>
      <w:proofErr w:type="spellStart"/>
      <w:r w:rsidRPr="00596E44">
        <w:rPr>
          <w:i/>
        </w:rPr>
        <w:t>end</w:t>
      </w:r>
      <w:proofErr w:type="spellEnd"/>
      <w:r>
        <w:t xml:space="preserve"> e o </w:t>
      </w:r>
      <w:proofErr w:type="spellStart"/>
      <w:r w:rsidRPr="00596E44">
        <w:rPr>
          <w:i/>
        </w:rPr>
        <w:t>back</w:t>
      </w:r>
      <w:r w:rsidR="00C3177A">
        <w:rPr>
          <w:i/>
        </w:rPr>
        <w:t>-</w:t>
      </w:r>
      <w:r w:rsidRPr="00596E44">
        <w:rPr>
          <w:i/>
        </w:rPr>
        <w:t>end</w:t>
      </w:r>
      <w:proofErr w:type="spellEnd"/>
      <w:r>
        <w:t xml:space="preserve"> conforme descrito na </w:t>
      </w:r>
      <w:r w:rsidRPr="00B06645">
        <w:rPr>
          <w:rPrChange w:id="2705" w:author="Ryan Lemos" w:date="2019-10-14T18:48:00Z">
            <w:rPr>
              <w:highlight w:val="yellow"/>
            </w:rPr>
          </w:rPrChange>
        </w:rPr>
        <w:t>seção</w:t>
      </w:r>
      <w:ins w:id="2706" w:author="Ryan Lemos" w:date="2019-10-13T15:30:00Z">
        <w:r w:rsidR="00A768C5" w:rsidRPr="00B06645">
          <w:rPr>
            <w:rPrChange w:id="2707" w:author="Ryan Lemos" w:date="2019-10-14T18:48:00Z">
              <w:rPr>
                <w:highlight w:val="yellow"/>
              </w:rPr>
            </w:rPrChange>
          </w:rPr>
          <w:t xml:space="preserve"> </w:t>
        </w:r>
        <w:r w:rsidR="00A768C5" w:rsidRPr="00B06645">
          <w:rPr>
            <w:rPrChange w:id="2708" w:author="Ryan Lemos" w:date="2019-10-14T18:48:00Z">
              <w:rPr>
                <w:highlight w:val="yellow"/>
              </w:rPr>
            </w:rPrChange>
          </w:rPr>
          <w:fldChar w:fldCharType="begin"/>
        </w:r>
        <w:r w:rsidR="00A768C5" w:rsidRPr="00B06645">
          <w:rPr>
            <w:rPrChange w:id="2709" w:author="Ryan Lemos" w:date="2019-10-14T18:48:00Z">
              <w:rPr>
                <w:highlight w:val="yellow"/>
              </w:rPr>
            </w:rPrChange>
          </w:rPr>
          <w:instrText xml:space="preserve"> REF _Ref21873025 \r \h </w:instrText>
        </w:r>
      </w:ins>
      <w:r w:rsidR="00B06645">
        <w:instrText xml:space="preserve"> \* MERGEFORMAT </w:instrText>
      </w:r>
      <w:r w:rsidR="00A768C5" w:rsidRPr="00B06645">
        <w:rPr>
          <w:rPrChange w:id="2710" w:author="Ryan Lemos" w:date="2019-10-14T18:48:00Z">
            <w:rPr/>
          </w:rPrChange>
        </w:rPr>
      </w:r>
      <w:r w:rsidR="00A768C5" w:rsidRPr="00B06645">
        <w:rPr>
          <w:rPrChange w:id="2711" w:author="Ryan Lemos" w:date="2019-10-14T18:48:00Z">
            <w:rPr>
              <w:highlight w:val="yellow"/>
            </w:rPr>
          </w:rPrChange>
        </w:rPr>
        <w:fldChar w:fldCharType="separate"/>
      </w:r>
      <w:ins w:id="2712" w:author="Ryan Lemos" w:date="2019-10-14T19:23:00Z">
        <w:r w:rsidR="0002745D">
          <w:t>2.2.4</w:t>
        </w:r>
      </w:ins>
      <w:ins w:id="2713" w:author="Ryan Lemos" w:date="2019-10-13T15:30:00Z">
        <w:r w:rsidR="00A768C5" w:rsidRPr="00B06645">
          <w:rPr>
            <w:rPrChange w:id="2714" w:author="Ryan Lemos" w:date="2019-10-14T18:48:00Z">
              <w:rPr>
                <w:highlight w:val="yellow"/>
              </w:rPr>
            </w:rPrChange>
          </w:rPr>
          <w:fldChar w:fldCharType="end"/>
        </w:r>
      </w:ins>
      <w:del w:id="2715" w:author="Ryan Lemos" w:date="2019-10-13T15:30:00Z">
        <w:r w:rsidRPr="00596E44" w:rsidDel="00A768C5">
          <w:rPr>
            <w:highlight w:val="yellow"/>
          </w:rPr>
          <w:delText xml:space="preserve"> x</w:delText>
        </w:r>
      </w:del>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proofErr w:type="spellStart"/>
      <w:r w:rsidRPr="00596E44">
        <w:rPr>
          <w:i/>
        </w:rPr>
        <w:t>end</w:t>
      </w:r>
      <w:proofErr w:type="spellEnd"/>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w:t>
      </w:r>
      <w:proofErr w:type="spellStart"/>
      <w:r>
        <w:t>TypeScript</w:t>
      </w:r>
      <w:proofErr w:type="spellEnd"/>
      <w:r w:rsidR="00C3177A">
        <w:t>,</w:t>
      </w:r>
      <w:r>
        <w:t xml:space="preserve"> </w:t>
      </w:r>
      <w:r w:rsidR="00C3177A">
        <w:t>n</w:t>
      </w:r>
      <w:r>
        <w:t>a versão 3.1.6</w:t>
      </w:r>
      <w:r w:rsidR="00C3177A">
        <w:t>, u</w:t>
      </w:r>
      <w:r w:rsidR="00DF48AC">
        <w:t>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19D56337" w:rsidR="00DF48AC" w:rsidRDefault="00DF48AC">
      <w:r>
        <w:t xml:space="preserve">Para o </w:t>
      </w:r>
      <w:proofErr w:type="spellStart"/>
      <w:r w:rsidRPr="005B582B">
        <w:rPr>
          <w:i/>
          <w:iCs/>
        </w:rPr>
        <w:t>back</w:t>
      </w:r>
      <w:r w:rsidR="00C3177A">
        <w:rPr>
          <w:i/>
          <w:iCs/>
        </w:rPr>
        <w:t>-</w:t>
      </w:r>
      <w:r w:rsidRPr="005B582B">
        <w:rPr>
          <w:i/>
          <w:iCs/>
        </w:rPr>
        <w:t>end</w:t>
      </w:r>
      <w:proofErr w:type="spellEnd"/>
      <w:r>
        <w:t xml:space="preserve"> foi utilizado o</w:t>
      </w:r>
      <w:r w:rsidR="00646DE8">
        <w:t xml:space="preserve"> </w:t>
      </w:r>
      <w:r w:rsidR="00646DE8" w:rsidRPr="005B582B">
        <w:rPr>
          <w:i/>
          <w:iCs/>
        </w:rPr>
        <w:t>framework</w:t>
      </w:r>
      <w:r>
        <w:t xml:space="preserve"> </w:t>
      </w:r>
      <w:proofErr w:type="spellStart"/>
      <w:r>
        <w:t>Laravel</w:t>
      </w:r>
      <w:proofErr w:type="spellEnd"/>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B06645">
        <w:rPr>
          <w:rPrChange w:id="2716" w:author="Ryan Lemos" w:date="2019-10-14T18:48:00Z">
            <w:rPr>
              <w:highlight w:val="yellow"/>
            </w:rPr>
          </w:rPrChange>
        </w:rPr>
        <w:t>seção</w:t>
      </w:r>
      <w:del w:id="2717" w:author="Ryan Lemos" w:date="2019-10-13T15:30:00Z">
        <w:r w:rsidR="00646DE8" w:rsidRPr="00B06645" w:rsidDel="00A768C5">
          <w:rPr>
            <w:rPrChange w:id="2718" w:author="Ryan Lemos" w:date="2019-10-14T18:48:00Z">
              <w:rPr>
                <w:highlight w:val="yellow"/>
              </w:rPr>
            </w:rPrChange>
          </w:rPr>
          <w:delText xml:space="preserve"> </w:delText>
        </w:r>
      </w:del>
      <w:ins w:id="2719" w:author="Ryan Lemos" w:date="2019-10-13T15:30:00Z">
        <w:r w:rsidR="00A768C5" w:rsidRPr="00B06645">
          <w:rPr>
            <w:rPrChange w:id="2720" w:author="Ryan Lemos" w:date="2019-10-14T18:48:00Z">
              <w:rPr>
                <w:highlight w:val="yellow"/>
              </w:rPr>
            </w:rPrChange>
          </w:rPr>
          <w:t xml:space="preserve"> </w:t>
        </w:r>
        <w:r w:rsidR="00A768C5" w:rsidRPr="00B06645">
          <w:rPr>
            <w:rPrChange w:id="2721" w:author="Ryan Lemos" w:date="2019-10-14T18:48:00Z">
              <w:rPr>
                <w:highlight w:val="yellow"/>
              </w:rPr>
            </w:rPrChange>
          </w:rPr>
          <w:fldChar w:fldCharType="begin"/>
        </w:r>
        <w:r w:rsidR="00A768C5" w:rsidRPr="00B06645">
          <w:rPr>
            <w:rPrChange w:id="2722" w:author="Ryan Lemos" w:date="2019-10-14T18:48:00Z">
              <w:rPr>
                <w:highlight w:val="yellow"/>
              </w:rPr>
            </w:rPrChange>
          </w:rPr>
          <w:instrText xml:space="preserve"> REF _Ref21873047 \r \h </w:instrText>
        </w:r>
      </w:ins>
      <w:r w:rsidR="00B06645">
        <w:instrText xml:space="preserve"> \* MERGEFORMAT </w:instrText>
      </w:r>
      <w:r w:rsidR="00A768C5" w:rsidRPr="00B06645">
        <w:rPr>
          <w:rPrChange w:id="2723" w:author="Ryan Lemos" w:date="2019-10-14T18:48:00Z">
            <w:rPr/>
          </w:rPrChange>
        </w:rPr>
      </w:r>
      <w:r w:rsidR="00A768C5" w:rsidRPr="00B06645">
        <w:rPr>
          <w:rPrChange w:id="2724" w:author="Ryan Lemos" w:date="2019-10-14T18:48:00Z">
            <w:rPr>
              <w:highlight w:val="yellow"/>
            </w:rPr>
          </w:rPrChange>
        </w:rPr>
        <w:fldChar w:fldCharType="separate"/>
      </w:r>
      <w:ins w:id="2725" w:author="Ryan Lemos" w:date="2019-10-14T19:23:00Z">
        <w:r w:rsidR="0002745D">
          <w:t>2.2.4.11</w:t>
        </w:r>
      </w:ins>
      <w:ins w:id="2726" w:author="Ryan Lemos" w:date="2019-10-13T15:30:00Z">
        <w:r w:rsidR="00A768C5" w:rsidRPr="00B06645">
          <w:rPr>
            <w:rPrChange w:id="2727" w:author="Ryan Lemos" w:date="2019-10-14T18:48:00Z">
              <w:rPr>
                <w:highlight w:val="yellow"/>
              </w:rPr>
            </w:rPrChange>
          </w:rPr>
          <w:fldChar w:fldCharType="end"/>
        </w:r>
      </w:ins>
      <w:del w:id="2728" w:author="Ryan Lemos" w:date="2019-10-13T15:30:00Z">
        <w:r w:rsidR="00646DE8" w:rsidRPr="00596E44" w:rsidDel="00A768C5">
          <w:rPr>
            <w:highlight w:val="yellow"/>
          </w:rPr>
          <w:delText>x</w:delText>
        </w:r>
      </w:del>
      <w:r w:rsidR="00C3177A">
        <w:t>, o</w:t>
      </w:r>
      <w:r w:rsidR="00646DE8">
        <w:t xml:space="preserve"> </w:t>
      </w:r>
      <w:proofErr w:type="spellStart"/>
      <w:r w:rsidR="00646DE8">
        <w:t>Laravel</w:t>
      </w:r>
      <w:proofErr w:type="spellEnd"/>
      <w:r w:rsidR="00646DE8">
        <w:t xml:space="preserve"> foi utilizado como API</w:t>
      </w:r>
      <w:r w:rsidR="00C3177A">
        <w:t>,</w:t>
      </w:r>
      <w:r w:rsidR="00646DE8">
        <w:t xml:space="preserve"> sendo o intermédio entre o </w:t>
      </w:r>
      <w:r w:rsidR="00646DE8" w:rsidRPr="00596E44">
        <w:rPr>
          <w:i/>
        </w:rPr>
        <w:t>front</w:t>
      </w:r>
      <w:r w:rsidR="00C3177A">
        <w:rPr>
          <w:i/>
        </w:rPr>
        <w:t>-</w:t>
      </w:r>
      <w:proofErr w:type="spellStart"/>
      <w:r w:rsidR="00646DE8" w:rsidRPr="00596E44">
        <w:rPr>
          <w:i/>
        </w:rPr>
        <w: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1BE264E6" w:rsidR="00554CCC" w:rsidRDefault="00554CCC">
      <w:r>
        <w:t xml:space="preserve">Para a modelagem de processos, </w:t>
      </w:r>
      <w:r w:rsidR="00C3177A">
        <w:t>utilizou-se</w:t>
      </w:r>
      <w:r>
        <w:t xml:space="preserve">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3CFC43DC"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proofErr w:type="spellStart"/>
      <w:r w:rsidRPr="00596E44">
        <w:rPr>
          <w:i/>
        </w:rPr>
        <w:t>end</w:t>
      </w:r>
      <w:proofErr w:type="spellEnd"/>
      <w:r>
        <w:t xml:space="preserve"> e outra para o </w:t>
      </w:r>
      <w:proofErr w:type="spellStart"/>
      <w:r w:rsidRPr="00596E44">
        <w:rPr>
          <w:i/>
        </w:rPr>
        <w:t>back</w:t>
      </w:r>
      <w:proofErr w:type="spellEnd"/>
      <w:r w:rsidR="00C3177A">
        <w:rPr>
          <w:i/>
        </w:rPr>
        <w:t>-</w:t>
      </w:r>
      <w:r w:rsidRPr="00596E44">
        <w:rPr>
          <w:i/>
        </w:rPr>
        <w:t>end</w:t>
      </w:r>
      <w:r>
        <w:t xml:space="preserve">. </w:t>
      </w:r>
      <w:del w:id="2729" w:author="Ryan Lemos" w:date="2019-10-07T21:00:00Z">
        <w:r w:rsidDel="004D18C2">
          <w:delText xml:space="preserve">Para a primeira </w:delText>
        </w:r>
      </w:del>
      <w:ins w:id="2730" w:author="Ryan Lemos" w:date="2019-10-07T21:00:00Z">
        <w:r w:rsidR="004D18C2">
          <w:t>F</w:t>
        </w:r>
      </w:ins>
      <w:del w:id="2731" w:author="Ryan Lemos" w:date="2019-10-07T21:00:00Z">
        <w:r w:rsidDel="004D18C2">
          <w:delText>f</w:delText>
        </w:r>
      </w:del>
      <w:r>
        <w:t>oi</w:t>
      </w:r>
      <w:ins w:id="2732" w:author="Ryan Lemos" w:date="2019-10-07T21:00:00Z">
        <w:r w:rsidR="004D18C2">
          <w:t>-se</w:t>
        </w:r>
      </w:ins>
      <w:r w:rsidR="00C3177A">
        <w:t xml:space="preserve"> </w:t>
      </w:r>
      <w:del w:id="2733" w:author="Ryan Lemos" w:date="2019-10-07T21:00:00Z">
        <w:r w:rsidR="00C3177A" w:rsidDel="004D18C2">
          <w:delText>usado</w:delText>
        </w:r>
        <w:r w:rsidDel="004D18C2">
          <w:delText xml:space="preserve"> </w:delText>
        </w:r>
      </w:del>
      <w:ins w:id="2734" w:author="Ryan Lemos" w:date="2019-10-07T21:00:00Z">
        <w:r w:rsidR="004D18C2">
          <w:t xml:space="preserve">utilizado </w:t>
        </w:r>
      </w:ins>
      <w:r>
        <w:t>o</w:t>
      </w:r>
      <w:del w:id="2735" w:author="Ryan Lemos" w:date="2019-10-07T21:00:00Z">
        <w:r w:rsidDel="004D18C2">
          <w:delText xml:space="preserve"> </w:delText>
        </w:r>
        <w:commentRangeStart w:id="2736"/>
        <w:r w:rsidDel="004D18C2">
          <w:delText>Visual Studio Code</w:delText>
        </w:r>
      </w:del>
      <w:r>
        <w:t xml:space="preserve"> </w:t>
      </w:r>
      <w:commentRangeEnd w:id="2736"/>
      <w:r w:rsidR="00C3177A">
        <w:rPr>
          <w:rStyle w:val="Refdecomentrio"/>
        </w:rPr>
        <w:commentReference w:id="2736"/>
      </w:r>
      <w:commentRangeStart w:id="2737"/>
      <w:del w:id="2738" w:author="Ryan Lemos" w:date="2019-10-07T21:01:00Z">
        <w:r w:rsidDel="004D18C2">
          <w:delText>(</w:delText>
        </w:r>
      </w:del>
      <w:r>
        <w:t>VSCODE</w:t>
      </w:r>
      <w:commentRangeEnd w:id="2737"/>
      <w:r w:rsidR="005D3460">
        <w:rPr>
          <w:rStyle w:val="Refdecomentrio"/>
        </w:rPr>
        <w:commentReference w:id="2737"/>
      </w:r>
      <w:del w:id="2739" w:author="Ryan Lemos" w:date="2019-10-07T21:01:00Z">
        <w:r w:rsidDel="004D18C2">
          <w:delText>)</w:delText>
        </w:r>
      </w:del>
      <w:r>
        <w:t xml:space="preserve"> da Microsoft</w:t>
      </w:r>
      <w:ins w:id="2740" w:author="Ryan Lemos" w:date="2019-10-13T12:40:00Z">
        <w:r w:rsidR="00031AD6">
          <w:t xml:space="preserve"> </w:t>
        </w:r>
      </w:ins>
      <w:ins w:id="2741" w:author="Ryan Lemos" w:date="2019-10-13T12:41:00Z">
        <w:r w:rsidR="00031AD6">
          <w:t>na versão 1.39.1</w:t>
        </w:r>
      </w:ins>
      <w:r>
        <w:t xml:space="preserve">, pois apoia o desenvolvimento em </w:t>
      </w:r>
      <w:proofErr w:type="spellStart"/>
      <w:r>
        <w:t>TypeScript</w:t>
      </w:r>
      <w:proofErr w:type="spellEnd"/>
      <w:r>
        <w:t xml:space="preserve"> auxiliando em complementação de nomes de funções e pacotes. </w:t>
      </w:r>
      <w:ins w:id="2742" w:author="Ryan Lemos" w:date="2019-10-07T21:01:00Z">
        <w:r w:rsidR="004D18C2">
          <w:t>Também com extensões, como visto na seção</w:t>
        </w:r>
      </w:ins>
      <w:ins w:id="2743" w:author="Ryan Lemos" w:date="2019-10-13T15:30:00Z">
        <w:r w:rsidR="00A768C5">
          <w:t xml:space="preserve"> </w:t>
        </w:r>
        <w:r w:rsidR="00A768C5">
          <w:fldChar w:fldCharType="begin"/>
        </w:r>
        <w:r w:rsidR="00A768C5">
          <w:instrText xml:space="preserve"> REF _Ref21873062 \r \h </w:instrText>
        </w:r>
      </w:ins>
      <w:r w:rsidR="00A768C5">
        <w:fldChar w:fldCharType="separate"/>
      </w:r>
      <w:ins w:id="2744" w:author="Ryan Lemos" w:date="2019-10-14T19:23:00Z">
        <w:r w:rsidR="0002745D">
          <w:t>2.2.4.1</w:t>
        </w:r>
      </w:ins>
      <w:ins w:id="2745" w:author="Ryan Lemos" w:date="2019-10-13T15:30:00Z">
        <w:r w:rsidR="00A768C5">
          <w:fldChar w:fldCharType="end"/>
        </w:r>
      </w:ins>
      <w:ins w:id="2746" w:author="Ryan Lemos" w:date="2019-10-07T21:01:00Z">
        <w:r w:rsidR="004D18C2">
          <w:t>, foi possível que o VSCODE reconhecesse as funções PHP, além de form</w:t>
        </w:r>
      </w:ins>
      <w:ins w:id="2747" w:author="Ryan Lemos" w:date="2019-10-07T21:02:00Z">
        <w:r w:rsidR="004D18C2">
          <w:t>atar os códigos conforme os padrões do PHP.</w:t>
        </w:r>
      </w:ins>
      <w:ins w:id="2748" w:author="Ryan Lemos" w:date="2019-10-07T21:01:00Z">
        <w:r w:rsidR="004D18C2">
          <w:t xml:space="preserve"> </w:t>
        </w:r>
      </w:ins>
      <w:del w:id="2749" w:author="Ryan Lemos" w:date="2019-10-07T21:02:00Z">
        <w:r w:rsidDel="004D18C2">
          <w:delText xml:space="preserve">É uma solução gratuita e completa, pois conta com uma comunidade que desenvolve uma série de </w:delText>
        </w:r>
        <w:r w:rsidRPr="005B582B" w:rsidDel="004D18C2">
          <w:rPr>
            <w:i/>
            <w:iCs/>
          </w:rPr>
          <w:delText>plug</w:delText>
        </w:r>
        <w:r w:rsidR="00C3177A" w:rsidRPr="005B582B" w:rsidDel="004D18C2">
          <w:rPr>
            <w:i/>
            <w:iCs/>
          </w:rPr>
          <w:delText>-</w:delText>
        </w:r>
        <w:r w:rsidRPr="005B582B" w:rsidDel="004D18C2">
          <w:rPr>
            <w:i/>
            <w:iCs/>
          </w:rPr>
          <w:delText>ins</w:delText>
        </w:r>
        <w:r w:rsidDel="004D18C2">
          <w:delText xml:space="preserve"> que auxiliam vários processos de desenvolvimento. </w:delText>
        </w:r>
      </w:del>
      <w:del w:id="2750" w:author="Ryan Lemos" w:date="2019-10-07T21:00:00Z">
        <w:r w:rsidDel="004D18C2">
          <w:delText xml:space="preserve">Já para o </w:delText>
        </w:r>
        <w:r w:rsidRPr="00596E44" w:rsidDel="004D18C2">
          <w:rPr>
            <w:i/>
          </w:rPr>
          <w:delText>back</w:delText>
        </w:r>
        <w:r w:rsidR="00C3177A" w:rsidDel="004D18C2">
          <w:rPr>
            <w:i/>
          </w:rPr>
          <w:delText>-</w:delText>
        </w:r>
        <w:r w:rsidRPr="00596E44" w:rsidDel="004D18C2">
          <w:rPr>
            <w:i/>
          </w:rPr>
          <w:delText>end</w:delText>
        </w:r>
        <w:r w:rsidDel="004D18C2">
          <w:delText xml:space="preserve"> utilizou-se uma ferramenta paga chamada PHP Storm</w:delText>
        </w:r>
        <w:r w:rsidR="00C3177A" w:rsidDel="004D18C2">
          <w:delText>, p</w:delText>
        </w:r>
        <w:r w:rsidDel="004D18C2">
          <w:delText xml:space="preserve">orém há distribuição gratuita para estudantes até que concluam seus estudos. Ela oferece uma série de recursos que auxiliam o desenvolvimento, aumentando a produtividade e velocidade de desenvolvimento. </w:delText>
        </w:r>
      </w:del>
    </w:p>
    <w:p w14:paraId="5EDE27A9" w14:textId="77777777" w:rsidR="009A2E13" w:rsidRDefault="009A2E13"/>
    <w:p w14:paraId="40F197ED" w14:textId="77777777" w:rsidR="009A2E13" w:rsidRDefault="009A2E13">
      <w:pPr>
        <w:pStyle w:val="Ttulo2"/>
      </w:pPr>
      <w:bookmarkStart w:id="2751" w:name="_Toc22075298"/>
      <w:r>
        <w:t>Estruturação do sistema</w:t>
      </w:r>
      <w:bookmarkEnd w:id="2751"/>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pPr>
        <w:pStyle w:val="Ttulo2"/>
      </w:pPr>
      <w:bookmarkStart w:id="2752" w:name="_Ref21873233"/>
      <w:bookmarkStart w:id="2753" w:name="_Toc22075299"/>
      <w:r>
        <w:t>Diagrama de banco de dados</w:t>
      </w:r>
      <w:bookmarkEnd w:id="2752"/>
      <w:bookmarkEnd w:id="2753"/>
    </w:p>
    <w:p w14:paraId="22B4D6FC" w14:textId="77777777" w:rsidR="009A2E13" w:rsidRDefault="009A2E13" w:rsidP="009A2E13"/>
    <w:p w14:paraId="7CBA9CDA" w14:textId="6818E19D" w:rsidR="00511CE0" w:rsidRDefault="009A2E13" w:rsidP="00511CE0">
      <w:pPr>
        <w:rPr>
          <w:ins w:id="2754" w:author="Ryan Lemos" w:date="2019-10-09T09:51:00Z"/>
        </w:rPr>
      </w:pPr>
      <w:r w:rsidRPr="005B582B">
        <w:t>Através de entrevistas e estudo dos requisitos gerou-se um modelo de banco de dados do ambiente. Este modelo, por se tratar de um banco de dados relacional, vem explicitar as entidades e os seus relacionamentos.</w:t>
      </w:r>
      <w:ins w:id="2755" w:author="Ryan Lemos" w:date="2019-10-09T09:38:00Z">
        <w:r w:rsidR="00A57CA9">
          <w:t xml:space="preserve"> </w:t>
        </w:r>
      </w:ins>
      <w:del w:id="2756" w:author="Ryan Lemos" w:date="2019-10-09T09:38:00Z">
        <w:r w:rsidRPr="005B582B" w:rsidDel="00A57CA9">
          <w:delText xml:space="preserve"> Assim os próximos parágrafos explicam o significado de cada tabela e o seu motivo de relacionar com outras tabelas.</w:delText>
        </w:r>
      </w:del>
      <w:ins w:id="2757" w:author="Ryan Lemos" w:date="2019-10-09T09:45:00Z">
        <w:r w:rsidR="00511CE0">
          <w:t xml:space="preserve">A </w:t>
        </w:r>
        <w:r w:rsidR="00511CE0">
          <w:fldChar w:fldCharType="begin"/>
        </w:r>
        <w:r w:rsidR="00511CE0">
          <w:instrText xml:space="preserve"> REF _Ref21506616 \h </w:instrText>
        </w:r>
      </w:ins>
      <w:r w:rsidR="00511CE0">
        <w:fldChar w:fldCharType="separate"/>
      </w:r>
      <w:ins w:id="2758" w:author="Ryan Lemos" w:date="2019-10-14T19:23:00Z">
        <w:r w:rsidR="0002745D">
          <w:t xml:space="preserve">Figura </w:t>
        </w:r>
        <w:r w:rsidR="0002745D">
          <w:rPr>
            <w:noProof/>
          </w:rPr>
          <w:t>24</w:t>
        </w:r>
      </w:ins>
      <w:ins w:id="2759" w:author="Ryan Lemos" w:date="2019-10-09T09:45:00Z">
        <w:r w:rsidR="00511CE0">
          <w:fldChar w:fldCharType="end"/>
        </w:r>
        <w:r w:rsidR="00511CE0">
          <w:t xml:space="preserve"> se trata da modelagem de banco de dados final da aplicação. </w:t>
        </w:r>
      </w:ins>
      <w:ins w:id="2760" w:author="Ryan Lemos" w:date="2019-10-09T09:46:00Z">
        <w:r w:rsidR="00511CE0">
          <w:t>Ela</w:t>
        </w:r>
      </w:ins>
      <w:ins w:id="2761" w:author="Ryan Lemos" w:date="2019-10-09T09:45:00Z">
        <w:r w:rsidR="00511CE0">
          <w:t xml:space="preserve"> contempla a gestão de eventos, turmas, usuários, menus, permissões, perfis, dúvidas, materiais, atividades, questões, alternativas e assuntos de questões.</w:t>
        </w:r>
      </w:ins>
      <w:ins w:id="2762" w:author="Ryan Lemos" w:date="2019-10-09T09:47:00Z">
        <w:r w:rsidR="00511CE0">
          <w:t xml:space="preserve"> Vale destacar que a modelagem serviu somente como apoio a documentação</w:t>
        </w:r>
      </w:ins>
      <w:ins w:id="2763" w:author="Ryan Lemos" w:date="2019-10-09T09:48:00Z">
        <w:r w:rsidR="00511CE0">
          <w:t xml:space="preserve"> e visualização das interações</w:t>
        </w:r>
      </w:ins>
      <w:ins w:id="2764" w:author="Ryan Lemos" w:date="2019-10-09T09:47:00Z">
        <w:r w:rsidR="00511CE0">
          <w:t xml:space="preserve"> do sistema</w:t>
        </w:r>
      </w:ins>
      <w:ins w:id="2765" w:author="Ryan Lemos" w:date="2019-10-09T09:48:00Z">
        <w:r w:rsidR="00511CE0">
          <w:t>. Como discutido na seção</w:t>
        </w:r>
      </w:ins>
      <w:ins w:id="2766" w:author="Ryan Lemos" w:date="2019-10-13T15:30:00Z">
        <w:r w:rsidR="00A768C5">
          <w:t xml:space="preserve"> </w:t>
        </w:r>
      </w:ins>
      <w:ins w:id="2767" w:author="Ryan Lemos" w:date="2019-10-13T15:31:00Z">
        <w:r w:rsidR="00A768C5">
          <w:fldChar w:fldCharType="begin"/>
        </w:r>
        <w:r w:rsidR="00A768C5">
          <w:instrText xml:space="preserve"> REF _Ref526533823 \r \h </w:instrText>
        </w:r>
      </w:ins>
      <w:r w:rsidR="00A768C5">
        <w:fldChar w:fldCharType="separate"/>
      </w:r>
      <w:ins w:id="2768" w:author="Ryan Lemos" w:date="2019-10-14T19:23:00Z">
        <w:r w:rsidR="0002745D">
          <w:t>2.2.4.9</w:t>
        </w:r>
      </w:ins>
      <w:ins w:id="2769" w:author="Ryan Lemos" w:date="2019-10-13T15:31:00Z">
        <w:r w:rsidR="00A768C5">
          <w:fldChar w:fldCharType="end"/>
        </w:r>
      </w:ins>
      <w:ins w:id="2770" w:author="Ryan Lemos" w:date="2019-10-09T09:48:00Z">
        <w:r w:rsidR="00511CE0">
          <w:t xml:space="preserve">, o </w:t>
        </w:r>
        <w:proofErr w:type="spellStart"/>
        <w:r w:rsidR="00511CE0">
          <w:t>Laravel</w:t>
        </w:r>
        <w:proofErr w:type="spellEnd"/>
        <w:r w:rsidR="00511CE0">
          <w:t>, framework utilizado para o desenvolvimento da aplicação, conta com uma funcionalidade chamada de migrações</w:t>
        </w:r>
      </w:ins>
      <w:ins w:id="2771" w:author="Ryan Lemos" w:date="2019-10-09T09:49:00Z">
        <w:r w:rsidR="00511CE0">
          <w:t>. Assim todas as mudanças na modelagem da base, eram feitas primeiro nos arquivos das migrações, para posteriormente serem alteradas no mo</w:t>
        </w:r>
      </w:ins>
      <w:ins w:id="2772" w:author="Ryan Lemos" w:date="2019-10-09T09:50:00Z">
        <w:r w:rsidR="00511CE0">
          <w:t xml:space="preserve">delo. Optou-se por essa alternativa, por acreditar que agilizaria o processo de desenvolvimento, tendo em vista que caso algum campo fosse alterado, a migração sofreria uma mudança </w:t>
        </w:r>
      </w:ins>
      <w:ins w:id="2773" w:author="Ryan Lemos" w:date="2019-10-09T09:51:00Z">
        <w:r w:rsidR="00511CE0">
          <w:t xml:space="preserve">e não teria que ficar alterando a modelagem a todo momento. </w:t>
        </w:r>
      </w:ins>
      <w:del w:id="2774" w:author="Ryan Lemos" w:date="2019-10-09T09:43:00Z">
        <w:r w:rsidRPr="005B582B" w:rsidDel="00511CE0">
          <w:delText xml:space="preserve"> </w:delText>
        </w:r>
      </w:del>
    </w:p>
    <w:p w14:paraId="57C04D14" w14:textId="77777777" w:rsidR="00511CE0" w:rsidRDefault="00511CE0" w:rsidP="00511CE0">
      <w:pPr>
        <w:rPr>
          <w:ins w:id="2775" w:author="Ryan Lemos" w:date="2019-10-09T09:51:00Z"/>
        </w:rPr>
      </w:pPr>
    </w:p>
    <w:p w14:paraId="21672C59" w14:textId="1BB22F16" w:rsidR="005B293B" w:rsidRDefault="00511CE0" w:rsidP="005B293B">
      <w:pPr>
        <w:rPr>
          <w:ins w:id="2776" w:author="Ryan Lemos" w:date="2019-10-09T10:07:00Z"/>
        </w:rPr>
      </w:pPr>
      <w:ins w:id="2777" w:author="Ryan Lemos" w:date="2019-10-09T09:51:00Z">
        <w:r>
          <w:t>Uma outra caraterística visível, é que</w:t>
        </w:r>
      </w:ins>
      <w:ins w:id="2778" w:author="Ryan Lemos" w:date="2019-10-09T09:52:00Z">
        <w:r>
          <w:t xml:space="preserve"> os nomes</w:t>
        </w:r>
      </w:ins>
      <w:ins w:id="2779" w:author="Ryan Lemos" w:date="2019-10-09T09:51:00Z">
        <w:r>
          <w:t xml:space="preserve"> </w:t>
        </w:r>
      </w:ins>
      <w:ins w:id="2780" w:author="Ryan Lemos" w:date="2019-10-09T09:52:00Z">
        <w:r>
          <w:t>d</w:t>
        </w:r>
      </w:ins>
      <w:ins w:id="2781" w:author="Ryan Lemos" w:date="2019-10-09T09:51:00Z">
        <w:r>
          <w:t>as tabelas estão tod</w:t>
        </w:r>
      </w:ins>
      <w:ins w:id="2782" w:author="Ryan Lemos" w:date="2019-10-09T09:52:00Z">
        <w:r>
          <w:t xml:space="preserve">os em inglês. Isso se deu pelo fato de que se seguiu o padrão do </w:t>
        </w:r>
        <w:proofErr w:type="spellStart"/>
        <w:r>
          <w:t>Laravel</w:t>
        </w:r>
        <w:proofErr w:type="spellEnd"/>
        <w:r>
          <w:t xml:space="preserve"> para nomeação de tabelas. Pois por exemplo, </w:t>
        </w:r>
      </w:ins>
      <w:ins w:id="2783" w:author="Ryan Lemos" w:date="2019-10-09T09:53:00Z">
        <w:r>
          <w:t>quando</w:t>
        </w:r>
        <w:r w:rsidR="00B23593">
          <w:t xml:space="preserve"> se cria um </w:t>
        </w:r>
      </w:ins>
      <w:proofErr w:type="spellStart"/>
      <w:ins w:id="2784" w:author="Ryan Lemos" w:date="2019-10-09T09:54:00Z">
        <w:r w:rsidR="00B23593">
          <w:t>M</w:t>
        </w:r>
      </w:ins>
      <w:ins w:id="2785" w:author="Ryan Lemos" w:date="2019-10-09T09:53:00Z">
        <w:r w:rsidR="00B23593">
          <w:t>odel</w:t>
        </w:r>
      </w:ins>
      <w:proofErr w:type="spellEnd"/>
      <w:ins w:id="2786" w:author="Ryan Lemos" w:date="2019-10-09T09:54:00Z">
        <w:r w:rsidR="00B23593">
          <w:t xml:space="preserve"> no </w:t>
        </w:r>
        <w:proofErr w:type="spellStart"/>
        <w:r w:rsidR="00B23593">
          <w:t>Laravel</w:t>
        </w:r>
      </w:ins>
      <w:proofErr w:type="spellEnd"/>
      <w:ins w:id="2787" w:author="Ryan Lemos" w:date="2019-10-09T09:53:00Z">
        <w:r w:rsidR="00B23593">
          <w:t xml:space="preserve"> </w:t>
        </w:r>
      </w:ins>
      <w:ins w:id="2788" w:author="Ryan Lemos" w:date="2019-10-09T09:54:00Z">
        <w:r w:rsidR="00B23593">
          <w:t xml:space="preserve">com o nome </w:t>
        </w:r>
        <w:proofErr w:type="spellStart"/>
        <w:r w:rsidR="00B23593" w:rsidRPr="00B23593">
          <w:rPr>
            <w:i/>
            <w:iCs/>
            <w:rPrChange w:id="2789" w:author="Ryan Lemos" w:date="2019-10-09T09:54:00Z">
              <w:rPr/>
            </w:rPrChange>
          </w:rPr>
          <w:t>User</w:t>
        </w:r>
        <w:proofErr w:type="spellEnd"/>
        <w:r w:rsidR="00B23593">
          <w:t xml:space="preserve">, o </w:t>
        </w:r>
        <w:proofErr w:type="spellStart"/>
        <w:r w:rsidR="00B23593">
          <w:t>Laravel</w:t>
        </w:r>
        <w:proofErr w:type="spellEnd"/>
        <w:r w:rsidR="00B23593">
          <w:t xml:space="preserve"> deduz que o nome da tabela seja </w:t>
        </w:r>
      </w:ins>
      <w:proofErr w:type="spellStart"/>
      <w:ins w:id="2790" w:author="Ryan Lemos" w:date="2019-10-09T09:55:00Z">
        <w:r w:rsidR="00B23593" w:rsidRPr="00B23593">
          <w:rPr>
            <w:i/>
            <w:iCs/>
            <w:rPrChange w:id="2791" w:author="Ryan Lemos" w:date="2019-10-09T09:55:00Z">
              <w:rPr/>
            </w:rPrChange>
          </w:rPr>
          <w:t>Users</w:t>
        </w:r>
        <w:proofErr w:type="spellEnd"/>
        <w:r w:rsidR="00B23593">
          <w:t xml:space="preserve"> sempre no plural.</w:t>
        </w:r>
      </w:ins>
      <w:ins w:id="2792" w:author="Ryan Lemos" w:date="2019-10-09T09:56:00Z">
        <w:r w:rsidR="00B23593">
          <w:t xml:space="preserve"> O framework entende as tabelas no plural no idioma inglês, tome-se o exempl</w:t>
        </w:r>
      </w:ins>
      <w:ins w:id="2793" w:author="Ryan Lemos" w:date="2019-10-09T09:57:00Z">
        <w:r w:rsidR="00B23593">
          <w:t>o da tabela de atividades da modelagem (</w:t>
        </w:r>
        <w:proofErr w:type="spellStart"/>
        <w:r w:rsidR="00B23593" w:rsidRPr="00B23593">
          <w:rPr>
            <w:i/>
            <w:iCs/>
            <w:rPrChange w:id="2794" w:author="Ryan Lemos" w:date="2019-10-09T09:57:00Z">
              <w:rPr/>
            </w:rPrChange>
          </w:rPr>
          <w:t>activities</w:t>
        </w:r>
        <w:proofErr w:type="spellEnd"/>
        <w:r w:rsidR="00B23593">
          <w:t xml:space="preserve">, </w:t>
        </w:r>
        <w:r w:rsidR="00B23593">
          <w:fldChar w:fldCharType="begin"/>
        </w:r>
        <w:r w:rsidR="00B23593">
          <w:instrText xml:space="preserve"> REF _Ref21506616 \h </w:instrText>
        </w:r>
      </w:ins>
      <w:r w:rsidR="00B23593">
        <w:fldChar w:fldCharType="separate"/>
      </w:r>
      <w:ins w:id="2795" w:author="Ryan Lemos" w:date="2019-10-14T19:23:00Z">
        <w:r w:rsidR="0002745D">
          <w:t xml:space="preserve">Figura </w:t>
        </w:r>
        <w:r w:rsidR="0002745D">
          <w:rPr>
            <w:noProof/>
          </w:rPr>
          <w:t>24</w:t>
        </w:r>
      </w:ins>
      <w:ins w:id="2796" w:author="Ryan Lemos" w:date="2019-10-09T09:57:00Z">
        <w:r w:rsidR="00B23593">
          <w:fldChar w:fldCharType="end"/>
        </w:r>
        <w:r w:rsidR="00B23593">
          <w:t>)</w:t>
        </w:r>
      </w:ins>
      <w:ins w:id="2797" w:author="Ryan Lemos" w:date="2019-10-09T09:58:00Z">
        <w:r w:rsidR="00B23593">
          <w:t xml:space="preserve">. O nome do </w:t>
        </w:r>
        <w:proofErr w:type="spellStart"/>
        <w:r w:rsidR="00B23593">
          <w:t>Model</w:t>
        </w:r>
        <w:proofErr w:type="spellEnd"/>
        <w:r w:rsidR="00B23593">
          <w:t xml:space="preserve"> é </w:t>
        </w:r>
        <w:proofErr w:type="spellStart"/>
        <w:r w:rsidR="00B23593" w:rsidRPr="00B23593">
          <w:rPr>
            <w:i/>
            <w:iCs/>
            <w:rPrChange w:id="2798" w:author="Ryan Lemos" w:date="2019-10-09T09:58:00Z">
              <w:rPr/>
            </w:rPrChange>
          </w:rPr>
          <w:t>Activity</w:t>
        </w:r>
        <w:proofErr w:type="spellEnd"/>
        <w:r w:rsidR="00B23593">
          <w:t xml:space="preserve">, porém sozinho o </w:t>
        </w:r>
        <w:proofErr w:type="spellStart"/>
        <w:r w:rsidR="00B23593">
          <w:t>Laravel</w:t>
        </w:r>
        <w:proofErr w:type="spellEnd"/>
        <w:r w:rsidR="00B23593">
          <w:t xml:space="preserve"> deduz o nome para o p</w:t>
        </w:r>
      </w:ins>
      <w:ins w:id="2799" w:author="Ryan Lemos" w:date="2019-10-09T09:59:00Z">
        <w:r w:rsidR="00B23593">
          <w:t>lural na língua inglesa. Toma-se o exemplo da tabela de questões, se fosse utilizado no idioma português u</w:t>
        </w:r>
      </w:ins>
      <w:ins w:id="2800" w:author="Ryan Lemos" w:date="2019-10-09T10:00:00Z">
        <w:r w:rsidR="00B23593">
          <w:t xml:space="preserve">m possível nome do </w:t>
        </w:r>
        <w:proofErr w:type="spellStart"/>
        <w:r w:rsidR="00B23593">
          <w:t>Model</w:t>
        </w:r>
        <w:proofErr w:type="spellEnd"/>
        <w:r w:rsidR="00B23593">
          <w:t xml:space="preserve"> seria </w:t>
        </w:r>
        <w:proofErr w:type="spellStart"/>
        <w:r w:rsidR="00B23593">
          <w:t>Questao</w:t>
        </w:r>
        <w:proofErr w:type="spellEnd"/>
        <w:r w:rsidR="00B23593">
          <w:t xml:space="preserve">, sem acentos. Porém ao converter o </w:t>
        </w:r>
        <w:proofErr w:type="spellStart"/>
        <w:r w:rsidR="00B23593">
          <w:t>Laravel</w:t>
        </w:r>
        <w:proofErr w:type="spellEnd"/>
        <w:r w:rsidR="00B23593">
          <w:t xml:space="preserve"> deduziria que o nome da tabela seria ‘</w:t>
        </w:r>
        <w:proofErr w:type="spellStart"/>
        <w:r w:rsidR="00B23593">
          <w:t>questaos</w:t>
        </w:r>
        <w:proofErr w:type="spellEnd"/>
        <w:r w:rsidR="00B23593">
          <w:t>’.</w:t>
        </w:r>
      </w:ins>
      <w:ins w:id="2801" w:author="Ryan Lemos" w:date="2019-10-09T09:58:00Z">
        <w:r w:rsidR="00B23593">
          <w:t xml:space="preserve"> </w:t>
        </w:r>
      </w:ins>
      <w:ins w:id="2802" w:author="Ryan Lemos" w:date="2019-10-09T09:55:00Z">
        <w:r w:rsidR="00B23593">
          <w:t xml:space="preserve"> Isso pode ser alterado por meio de</w:t>
        </w:r>
      </w:ins>
      <w:ins w:id="2803" w:author="Ryan Lemos" w:date="2019-10-09T09:56:00Z">
        <w:r w:rsidR="00B23593">
          <w:t xml:space="preserve"> uma variável </w:t>
        </w:r>
      </w:ins>
      <w:ins w:id="2804" w:author="Ryan Lemos" w:date="2019-10-09T09:55:00Z">
        <w:r w:rsidR="00B23593">
          <w:t xml:space="preserve">do </w:t>
        </w:r>
      </w:ins>
      <w:proofErr w:type="spellStart"/>
      <w:ins w:id="2805" w:author="Ryan Lemos" w:date="2019-10-09T09:56:00Z">
        <w:r w:rsidR="00B23593">
          <w:t>M</w:t>
        </w:r>
      </w:ins>
      <w:ins w:id="2806" w:author="Ryan Lemos" w:date="2019-10-09T09:55:00Z">
        <w:r w:rsidR="00B23593">
          <w:t>odel</w:t>
        </w:r>
      </w:ins>
      <w:proofErr w:type="spellEnd"/>
      <w:ins w:id="2807" w:author="Ryan Lemos" w:date="2019-10-09T09:56:00Z">
        <w:r w:rsidR="00B23593">
          <w:t xml:space="preserve"> chamada de </w:t>
        </w:r>
        <w:proofErr w:type="spellStart"/>
        <w:r w:rsidR="00B23593" w:rsidRPr="00B23593">
          <w:rPr>
            <w:i/>
            <w:iCs/>
            <w:rPrChange w:id="2808" w:author="Ryan Lemos" w:date="2019-10-09T09:56:00Z">
              <w:rPr/>
            </w:rPrChange>
          </w:rPr>
          <w:t>table</w:t>
        </w:r>
        <w:proofErr w:type="spellEnd"/>
        <w:r w:rsidR="00B23593">
          <w:t>.</w:t>
        </w:r>
      </w:ins>
      <w:ins w:id="2809" w:author="Ryan Lemos" w:date="2019-10-09T10:01:00Z">
        <w:r w:rsidR="00B23593">
          <w:t xml:space="preserve"> Porém, novamente a fim de garantir uma maior velocidade no desenvolvimento, optou-se por manter o padrão adotado pelo </w:t>
        </w:r>
        <w:proofErr w:type="spellStart"/>
        <w:r w:rsidR="00B23593">
          <w:t>Laravel</w:t>
        </w:r>
        <w:proofErr w:type="spellEnd"/>
        <w:r w:rsidR="00B23593">
          <w:t>.</w:t>
        </w:r>
      </w:ins>
      <w:ins w:id="2810" w:author="Ryan Lemos" w:date="2019-10-09T10:07:00Z">
        <w:r w:rsidR="005B293B">
          <w:t xml:space="preserve"> </w:t>
        </w:r>
      </w:ins>
    </w:p>
    <w:p w14:paraId="07FCB4FF" w14:textId="2D5C6C04" w:rsidR="00B32D53" w:rsidRDefault="005B293B">
      <w:pPr>
        <w:sectPr w:rsidR="00B32D53" w:rsidSect="00C1350C">
          <w:headerReference w:type="default" r:id="rId46"/>
          <w:pgSz w:w="11906" w:h="16838"/>
          <w:pgMar w:top="1701" w:right="1134" w:bottom="1134" w:left="1701" w:header="1134" w:footer="567" w:gutter="0"/>
          <w:cols w:space="708"/>
          <w:docGrid w:linePitch="360"/>
        </w:sectPr>
      </w:pPr>
      <w:ins w:id="2811" w:author="Ryan Lemos" w:date="2019-10-09T10:07:00Z">
        <w:r>
          <w:t xml:space="preserve">Para </w:t>
        </w:r>
        <w:r w:rsidR="00F74B19">
          <w:t>se ade</w:t>
        </w:r>
      </w:ins>
      <w:ins w:id="2812" w:author="Ryan Lemos" w:date="2019-10-09T10:08:00Z">
        <w:r w:rsidR="00F74B19">
          <w:t>quar ao modelo de permissões, descrito pela seção</w:t>
        </w:r>
      </w:ins>
      <w:ins w:id="2813" w:author="Ryan Lemos" w:date="2019-10-13T15:31:00Z">
        <w:r w:rsidR="00A768C5">
          <w:t xml:space="preserve"> </w:t>
        </w:r>
      </w:ins>
      <w:ins w:id="2814" w:author="Ryan Lemos" w:date="2019-10-13T15:32:00Z">
        <w:r w:rsidR="00A768C5">
          <w:fldChar w:fldCharType="begin"/>
        </w:r>
        <w:r w:rsidR="00A768C5">
          <w:instrText xml:space="preserve"> REF _Ref21873142 \r \h </w:instrText>
        </w:r>
      </w:ins>
      <w:r w:rsidR="00A768C5">
        <w:fldChar w:fldCharType="separate"/>
      </w:r>
      <w:ins w:id="2815" w:author="Ryan Lemos" w:date="2019-10-14T19:23:00Z">
        <w:r w:rsidR="0002745D">
          <w:t>2.2.1</w:t>
        </w:r>
      </w:ins>
      <w:ins w:id="2816" w:author="Ryan Lemos" w:date="2019-10-13T15:32:00Z">
        <w:r w:rsidR="00A768C5">
          <w:fldChar w:fldCharType="end"/>
        </w:r>
      </w:ins>
      <w:ins w:id="2817" w:author="Ryan Lemos" w:date="2019-10-09T10:08:00Z">
        <w:r w:rsidR="00F74B19">
          <w:t xml:space="preserve">, que é baseado em papéis ou perfis e a esses perfis permissões, gerou-se a tabela de </w:t>
        </w:r>
      </w:ins>
      <w:ins w:id="2818" w:author="Ryan Lemos" w:date="2019-10-09T10:09:00Z">
        <w:r w:rsidR="00F74B19">
          <w:t>perfis (</w:t>
        </w:r>
        <w:r w:rsidR="00F74B19" w:rsidRPr="00F74B19">
          <w:rPr>
            <w:i/>
            <w:iCs/>
            <w:rPrChange w:id="2819" w:author="Ryan Lemos" w:date="2019-10-09T10:09:00Z">
              <w:rPr/>
            </w:rPrChange>
          </w:rPr>
          <w:t>roles</w:t>
        </w:r>
        <w:r w:rsidR="00F74B19">
          <w:t>) e de permissões (</w:t>
        </w:r>
        <w:proofErr w:type="spellStart"/>
        <w:r w:rsidR="00F74B19" w:rsidRPr="00F74B19">
          <w:rPr>
            <w:i/>
            <w:iCs/>
            <w:rPrChange w:id="2820" w:author="Ryan Lemos" w:date="2019-10-09T10:09:00Z">
              <w:rPr/>
            </w:rPrChange>
          </w:rPr>
          <w:t>permissions</w:t>
        </w:r>
        <w:proofErr w:type="spellEnd"/>
        <w:r w:rsidR="00F74B19">
          <w:t>)</w:t>
        </w:r>
      </w:ins>
      <w:ins w:id="2821" w:author="Ryan Lemos" w:date="2019-10-09T10:10:00Z">
        <w:r w:rsidR="00F74B19">
          <w:t xml:space="preserve">. Na tabela de perfis optou-se pela implementação de um campo de verificação (chamado de </w:t>
        </w:r>
        <w:proofErr w:type="spellStart"/>
        <w:r w:rsidR="00F74B19">
          <w:t>is_admin</w:t>
        </w:r>
        <w:proofErr w:type="spellEnd"/>
        <w:r w:rsidR="00F74B19">
          <w:t>). Esse campo serve para indicar se o perfil tem acesso total a</w:t>
        </w:r>
      </w:ins>
      <w:ins w:id="2822" w:author="Ryan Lemos" w:date="2019-10-09T10:11:00Z">
        <w:r w:rsidR="00F74B19">
          <w:t xml:space="preserve"> todas as funcionalidades da aplicação. Sendo assim as permissões totais (ou de administrador)</w:t>
        </w:r>
      </w:ins>
      <w:ins w:id="2823" w:author="Ryan Lemos" w:date="2019-10-09T10:12:00Z">
        <w:r w:rsidR="00CF264A">
          <w:t xml:space="preserve"> não ficam associadas unicamente a um perfil, podendo ser definido a quais perfis podem ter esse tipo de </w:t>
        </w:r>
      </w:ins>
      <w:ins w:id="2824" w:author="Ryan Lemos" w:date="2019-10-09T10:13:00Z">
        <w:r w:rsidR="00CF264A">
          <w:t>acesso.</w:t>
        </w:r>
      </w:ins>
    </w:p>
    <w:p w14:paraId="77489A0D" w14:textId="4BACAF89" w:rsidR="008C4A0B" w:rsidRDefault="008C4A0B" w:rsidP="00B70A30">
      <w:pPr>
        <w:pStyle w:val="Legenda"/>
        <w:keepNext/>
      </w:pPr>
      <w:bookmarkStart w:id="2825" w:name="_Ref21506616"/>
      <w:bookmarkStart w:id="2826" w:name="_Toc21973957"/>
      <w:bookmarkStart w:id="2827" w:name="_Toc22075176"/>
      <w:r>
        <w:lastRenderedPageBreak/>
        <w:t xml:space="preserve">Figura </w:t>
      </w:r>
      <w:r w:rsidR="00AE0D01">
        <w:fldChar w:fldCharType="begin"/>
      </w:r>
      <w:r w:rsidR="00AE0D01">
        <w:instrText xml:space="preserve"> SEQ Figura \* ARABIC </w:instrText>
      </w:r>
      <w:r w:rsidR="00AE0D01">
        <w:fldChar w:fldCharType="separate"/>
      </w:r>
      <w:ins w:id="2828" w:author="Ryan Lemos" w:date="2019-10-14T19:23:00Z">
        <w:r w:rsidR="0002745D">
          <w:rPr>
            <w:noProof/>
          </w:rPr>
          <w:t>24</w:t>
        </w:r>
      </w:ins>
      <w:del w:id="2829" w:author="Ryan Lemos" w:date="2019-10-07T11:05:00Z">
        <w:r w:rsidR="00D343FF" w:rsidDel="00EA672B">
          <w:rPr>
            <w:noProof/>
          </w:rPr>
          <w:delText>26</w:delText>
        </w:r>
      </w:del>
      <w:r w:rsidR="00AE0D01">
        <w:rPr>
          <w:noProof/>
        </w:rPr>
        <w:fldChar w:fldCharType="end"/>
      </w:r>
      <w:bookmarkEnd w:id="2825"/>
      <w:r>
        <w:t xml:space="preserve"> - Diagrama da base de dados do ambiente</w:t>
      </w:r>
      <w:bookmarkEnd w:id="2826"/>
      <w:bookmarkEnd w:id="2827"/>
    </w:p>
    <w:p w14:paraId="03A3123D" w14:textId="770D80CB" w:rsidR="00017D8C" w:rsidRDefault="00017D8C" w:rsidP="005B582B">
      <w:pPr>
        <w:ind w:firstLine="0"/>
        <w:jc w:val="center"/>
      </w:pPr>
      <w:commentRangeStart w:id="2830"/>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7">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2830"/>
      <w:r w:rsidR="005C4E6B">
        <w:rPr>
          <w:rStyle w:val="Refdecomentrio"/>
        </w:rPr>
        <w:commentReference w:id="2830"/>
      </w:r>
    </w:p>
    <w:p w14:paraId="0667C014" w14:textId="35705397" w:rsidR="008C4A0B" w:rsidRDefault="008C4A0B" w:rsidP="00B70A30">
      <w:pPr>
        <w:pStyle w:val="Fontes"/>
      </w:pPr>
      <w:r>
        <w:t>Fonte: PRÓPRIA,</w:t>
      </w:r>
      <w:ins w:id="2831" w:author="Ryan Lemos" w:date="2019-10-13T15:17:00Z">
        <w:r w:rsidR="0010565A">
          <w:t xml:space="preserve"> 2019.</w:t>
        </w:r>
      </w:ins>
      <w:r>
        <w:t xml:space="preserve"> </w:t>
      </w:r>
      <w:ins w:id="2832" w:author="Ryan Lemos" w:date="2019-10-13T15:17:00Z">
        <w:r w:rsidR="0010565A">
          <w:t>U</w:t>
        </w:r>
      </w:ins>
      <w:del w:id="2833" w:author="Ryan Lemos" w:date="2019-10-13T15:17:00Z">
        <w:r w:rsidDel="0010565A">
          <w:delText>u</w:delText>
        </w:r>
      </w:del>
      <w:r>
        <w:t xml:space="preserve">tilizando o </w:t>
      </w:r>
      <w:proofErr w:type="spellStart"/>
      <w:r>
        <w:t>MySQLWorkbench</w:t>
      </w:r>
      <w:proofErr w:type="spellEnd"/>
      <w:ins w:id="2834" w:author="Ryan Lemos" w:date="2019-10-13T15:19:00Z">
        <w:r w:rsidR="0010565A">
          <w:t xml:space="preserve"> v.8.0.1</w:t>
        </w:r>
      </w:ins>
      <w:ins w:id="2835" w:author="Ryan Lemos" w:date="2019-10-13T15:20:00Z">
        <w:r w:rsidR="0010565A">
          <w:t>3</w:t>
        </w:r>
      </w:ins>
      <w:r>
        <w:t>.</w:t>
      </w:r>
    </w:p>
    <w:p w14:paraId="288BF466" w14:textId="21FF5859" w:rsidR="00017D8C" w:rsidRDefault="00017D8C" w:rsidP="009A2E13">
      <w:pPr>
        <w:ind w:firstLine="0"/>
        <w:sectPr w:rsidR="00017D8C" w:rsidSect="005B582B">
          <w:headerReference w:type="default" r:id="rId48"/>
          <w:pgSz w:w="16838" w:h="11906" w:orient="landscape"/>
          <w:pgMar w:top="1701" w:right="1701" w:bottom="1134" w:left="1134" w:header="1134" w:footer="567" w:gutter="0"/>
          <w:cols w:space="708"/>
          <w:docGrid w:linePitch="360"/>
        </w:sectPr>
      </w:pPr>
    </w:p>
    <w:p w14:paraId="11A2C0A7" w14:textId="77777777" w:rsidR="009A2E13" w:rsidRDefault="009A2E13">
      <w:pPr>
        <w:pStyle w:val="Ttulo2"/>
      </w:pPr>
      <w:bookmarkStart w:id="2836" w:name="_Ref21873241"/>
      <w:bookmarkStart w:id="2837" w:name="_Toc22075300"/>
      <w:r>
        <w:lastRenderedPageBreak/>
        <w:t>Diagrama de processos</w:t>
      </w:r>
      <w:bookmarkEnd w:id="2836"/>
      <w:bookmarkEnd w:id="2837"/>
    </w:p>
    <w:p w14:paraId="2BC587C8" w14:textId="77777777" w:rsidR="009A2E13" w:rsidRDefault="009A2E13" w:rsidP="009A2E13"/>
    <w:p w14:paraId="07DCD0AA" w14:textId="12217D90" w:rsidR="00B44F1A" w:rsidRDefault="00B32D53">
      <w:pPr>
        <w:rPr>
          <w:ins w:id="2838" w:author="Ryan Lemos" w:date="2019-10-09T20:10:00Z"/>
        </w:rPr>
        <w:pPrChange w:id="2839" w:author="Ryan Lemos" w:date="2019-10-09T20:11:00Z">
          <w:pPr>
            <w:ind w:firstLine="0"/>
          </w:pPr>
        </w:pPrChange>
      </w:pPr>
      <w:ins w:id="2840" w:author="Ryan Lemos" w:date="2019-10-09T20:06:00Z">
        <w:r>
          <w:t xml:space="preserve">Foram feitas duas modelagens </w:t>
        </w:r>
        <w:r w:rsidR="00B44F1A">
          <w:t>quanto aos processos do am</w:t>
        </w:r>
      </w:ins>
      <w:ins w:id="2841" w:author="Ryan Lemos" w:date="2019-10-09T20:07:00Z">
        <w:r w:rsidR="00B44F1A">
          <w:t xml:space="preserve">biente. O primeiro relacionado ao primeiro </w:t>
        </w:r>
        <w:r w:rsidR="00B44F1A" w:rsidRPr="00B44F1A">
          <w:rPr>
            <w:i/>
            <w:iCs/>
            <w:rPrChange w:id="2842" w:author="Ryan Lemos" w:date="2019-10-09T20:07:00Z">
              <w:rPr/>
            </w:rPrChange>
          </w:rPr>
          <w:t>release</w:t>
        </w:r>
        <w:r w:rsidR="00B44F1A">
          <w:t>, seção</w:t>
        </w:r>
      </w:ins>
      <w:ins w:id="2843" w:author="Ryan Lemos" w:date="2019-10-13T15:32:00Z">
        <w:r w:rsidR="00A768C5">
          <w:t xml:space="preserve"> </w:t>
        </w:r>
        <w:r w:rsidR="00A768C5">
          <w:fldChar w:fldCharType="begin"/>
        </w:r>
        <w:r w:rsidR="00A768C5">
          <w:instrText xml:space="preserve"> REF _Ref21873173 \r \h </w:instrText>
        </w:r>
      </w:ins>
      <w:r w:rsidR="00A768C5">
        <w:fldChar w:fldCharType="separate"/>
      </w:r>
      <w:ins w:id="2844" w:author="Ryan Lemos" w:date="2019-10-14T19:23:00Z">
        <w:r w:rsidR="0002745D">
          <w:t>3.6</w:t>
        </w:r>
      </w:ins>
      <w:ins w:id="2845" w:author="Ryan Lemos" w:date="2019-10-13T15:32:00Z">
        <w:r w:rsidR="00A768C5">
          <w:fldChar w:fldCharType="end"/>
        </w:r>
      </w:ins>
      <w:ins w:id="2846" w:author="Ryan Lemos" w:date="2019-10-09T20:07:00Z">
        <w:r w:rsidR="00B44F1A">
          <w:t xml:space="preserve">, e o segundo relacionado ao segundo </w:t>
        </w:r>
        <w:r w:rsidR="00B44F1A" w:rsidRPr="00B44F1A">
          <w:rPr>
            <w:i/>
            <w:iCs/>
            <w:rPrChange w:id="2847" w:author="Ryan Lemos" w:date="2019-10-09T20:07:00Z">
              <w:rPr/>
            </w:rPrChange>
          </w:rPr>
          <w:t>release</w:t>
        </w:r>
        <w:r w:rsidR="00B44F1A">
          <w:t>, seção</w:t>
        </w:r>
      </w:ins>
      <w:ins w:id="2848" w:author="Ryan Lemos" w:date="2019-10-13T15:32:00Z">
        <w:r w:rsidR="00A768C5">
          <w:t xml:space="preserve"> </w:t>
        </w:r>
        <w:r w:rsidR="00A768C5">
          <w:fldChar w:fldCharType="begin"/>
        </w:r>
        <w:r w:rsidR="00A768C5">
          <w:instrText xml:space="preserve"> REF _Ref21873185 \r \h </w:instrText>
        </w:r>
      </w:ins>
      <w:r w:rsidR="00A768C5">
        <w:fldChar w:fldCharType="separate"/>
      </w:r>
      <w:ins w:id="2849" w:author="Ryan Lemos" w:date="2019-10-14T19:23:00Z">
        <w:r w:rsidR="0002745D">
          <w:t>3.7</w:t>
        </w:r>
      </w:ins>
      <w:ins w:id="2850" w:author="Ryan Lemos" w:date="2019-10-13T15:32:00Z">
        <w:r w:rsidR="00A768C5">
          <w:fldChar w:fldCharType="end"/>
        </w:r>
      </w:ins>
      <w:ins w:id="2851" w:author="Ryan Lemos" w:date="2019-10-09T20:07:00Z">
        <w:r w:rsidR="00B44F1A">
          <w:t xml:space="preserve">. Decidiu-se pela não modelagem do terceiro </w:t>
        </w:r>
        <w:r w:rsidR="00B44F1A" w:rsidRPr="00B44F1A">
          <w:rPr>
            <w:i/>
            <w:iCs/>
            <w:rPrChange w:id="2852" w:author="Ryan Lemos" w:date="2019-10-09T20:09:00Z">
              <w:rPr/>
            </w:rPrChange>
          </w:rPr>
          <w:t>release</w:t>
        </w:r>
      </w:ins>
      <w:ins w:id="2853" w:author="Ryan Lemos" w:date="2019-10-09T20:09:00Z">
        <w:r w:rsidR="00B44F1A">
          <w:t xml:space="preserve"> pois as funcionalidades dele não seriam complexas de se produzir ao ponto de necessitar de uma modelagem. </w:t>
        </w:r>
      </w:ins>
      <w:ins w:id="2854" w:author="Ryan Lemos" w:date="2019-10-09T20:11:00Z">
        <w:r w:rsidR="00B44F1A">
          <w:t xml:space="preserve">As modelagens foram </w:t>
        </w:r>
      </w:ins>
      <w:ins w:id="2855" w:author="Ryan Lemos" w:date="2019-10-09T20:12:00Z">
        <w:r w:rsidR="00B44F1A">
          <w:t>feitas utilizando a notação BPMN, conforme seção</w:t>
        </w:r>
      </w:ins>
      <w:ins w:id="2856" w:author="Ryan Lemos" w:date="2019-10-13T15:32:00Z">
        <w:r w:rsidR="00A768C5">
          <w:t xml:space="preserve"> </w:t>
        </w:r>
      </w:ins>
      <w:ins w:id="2857" w:author="Ryan Lemos" w:date="2019-10-13T15:33:00Z">
        <w:r w:rsidR="00A768C5">
          <w:fldChar w:fldCharType="begin"/>
        </w:r>
        <w:r w:rsidR="00A768C5">
          <w:instrText xml:space="preserve"> REF _Ref21873209 \r \h </w:instrText>
        </w:r>
      </w:ins>
      <w:r w:rsidR="00A768C5">
        <w:fldChar w:fldCharType="separate"/>
      </w:r>
      <w:ins w:id="2858" w:author="Ryan Lemos" w:date="2019-10-14T19:23:00Z">
        <w:r w:rsidR="0002745D">
          <w:t>2.2.3.1</w:t>
        </w:r>
      </w:ins>
      <w:ins w:id="2859" w:author="Ryan Lemos" w:date="2019-10-13T15:33:00Z">
        <w:r w:rsidR="00A768C5">
          <w:fldChar w:fldCharType="end"/>
        </w:r>
      </w:ins>
      <w:ins w:id="2860" w:author="Ryan Lemos" w:date="2019-10-09T20:12:00Z">
        <w:r w:rsidR="00B44F1A">
          <w:t>.</w:t>
        </w:r>
      </w:ins>
    </w:p>
    <w:p w14:paraId="7D55B990" w14:textId="5EF3FF89" w:rsidR="007216C5" w:rsidRPr="00B32D53" w:rsidRDefault="00B44F1A">
      <w:pPr>
        <w:pPrChange w:id="2861" w:author="Ryan Lemos" w:date="2019-10-09T20:10:00Z">
          <w:pPr>
            <w:ind w:firstLine="0"/>
          </w:pPr>
        </w:pPrChange>
      </w:pPr>
      <w:ins w:id="2862" w:author="Ryan Lemos" w:date="2019-10-09T20:10:00Z">
        <w:r>
          <w:t xml:space="preserve">A modelagem do primeiro </w:t>
        </w:r>
        <w:r w:rsidRPr="00B44F1A">
          <w:rPr>
            <w:i/>
            <w:iCs/>
            <w:rPrChange w:id="2863" w:author="Ryan Lemos" w:date="2019-10-09T20:10:00Z">
              <w:rPr/>
            </w:rPrChange>
          </w:rPr>
          <w:t>release</w:t>
        </w:r>
        <w:r>
          <w:t xml:space="preserve">, </w:t>
        </w:r>
        <w:r>
          <w:fldChar w:fldCharType="begin"/>
        </w:r>
        <w:r>
          <w:instrText xml:space="preserve"> REF _Ref21544260 \h </w:instrText>
        </w:r>
      </w:ins>
      <w:r>
        <w:fldChar w:fldCharType="separate"/>
      </w:r>
      <w:ins w:id="2864" w:author="Ryan Lemos" w:date="2019-10-14T19:23:00Z">
        <w:r w:rsidR="0002745D">
          <w:t xml:space="preserve">Figura </w:t>
        </w:r>
        <w:r w:rsidR="0002745D">
          <w:rPr>
            <w:noProof/>
          </w:rPr>
          <w:t>25</w:t>
        </w:r>
      </w:ins>
      <w:ins w:id="2865" w:author="Ryan Lemos" w:date="2019-10-09T20:10:00Z">
        <w:r>
          <w:fldChar w:fldCharType="end"/>
        </w:r>
        <w:r>
          <w:t xml:space="preserve">, </w:t>
        </w:r>
      </w:ins>
      <w:del w:id="2866" w:author="Ryan Lemos" w:date="2019-10-09T20:01:00Z">
        <w:r w:rsidR="009A2E13" w:rsidRPr="00B32D53" w:rsidDel="00B32D53">
          <w:rPr>
            <w:rPrChange w:id="2867" w:author="Ryan Lemos" w:date="2019-10-09T20:06:00Z">
              <w:rPr>
                <w:highlight w:val="cyan"/>
              </w:rPr>
            </w:rPrChange>
          </w:rPr>
          <w:delText xml:space="preserve">Para o primeiro release, focou-se em funcionalidades iniciais de cadastro juntamente com as dúvidas dos alunos e as turmas. </w:delText>
        </w:r>
      </w:del>
      <w:del w:id="2868" w:author="Ryan Lemos" w:date="2019-10-09T20:10:00Z">
        <w:r w:rsidR="009A2E13" w:rsidRPr="00B32D53" w:rsidDel="00B44F1A">
          <w:rPr>
            <w:rPrChange w:id="2869" w:author="Ryan Lemos" w:date="2019-10-09T20:06:00Z">
              <w:rPr>
                <w:highlight w:val="cyan"/>
              </w:rPr>
            </w:rPrChange>
          </w:rPr>
          <w:delText>O processo foi modelado a</w:delText>
        </w:r>
      </w:del>
      <w:ins w:id="2870" w:author="Ryan Lemos" w:date="2019-10-09T20:10:00Z">
        <w:r>
          <w:t>foi concebida para contemplar</w:t>
        </w:r>
      </w:ins>
      <w:r w:rsidR="009A2E13" w:rsidRPr="00B32D53">
        <w:rPr>
          <w:rPrChange w:id="2871" w:author="Ryan Lemos" w:date="2019-10-09T20:06:00Z">
            <w:rPr>
              <w:highlight w:val="cyan"/>
            </w:rPr>
          </w:rPrChange>
        </w:rPr>
        <w:t xml:space="preserve"> </w:t>
      </w:r>
      <w:proofErr w:type="spellStart"/>
      <w:r w:rsidR="009A2E13" w:rsidRPr="00B32D53">
        <w:rPr>
          <w:rPrChange w:id="2872" w:author="Ryan Lemos" w:date="2019-10-09T20:06:00Z">
            <w:rPr>
              <w:highlight w:val="cyan"/>
            </w:rPr>
          </w:rPrChange>
        </w:rPr>
        <w:t>contemplar</w:t>
      </w:r>
      <w:proofErr w:type="spellEnd"/>
      <w:r w:rsidR="009A2E13" w:rsidRPr="00B32D53">
        <w:rPr>
          <w:rPrChange w:id="2873" w:author="Ryan Lemos" w:date="2019-10-09T20:06:00Z">
            <w:rPr>
              <w:highlight w:val="cyan"/>
            </w:rPr>
          </w:rPrChange>
        </w:rPr>
        <w:t xml:space="preserve"> </w:t>
      </w:r>
      <w:del w:id="2874" w:author="Ryan Lemos" w:date="2019-10-09T20:11:00Z">
        <w:r w:rsidR="009A2E13" w:rsidRPr="00B32D53" w:rsidDel="00B44F1A">
          <w:rPr>
            <w:rPrChange w:id="2875" w:author="Ryan Lemos" w:date="2019-10-09T20:06:00Z">
              <w:rPr>
                <w:highlight w:val="cyan"/>
              </w:rPr>
            </w:rPrChange>
          </w:rPr>
          <w:delText xml:space="preserve">esse </w:delText>
        </w:r>
      </w:del>
      <w:ins w:id="2876" w:author="Ryan Lemos" w:date="2019-10-09T20:11:00Z">
        <w:r>
          <w:t>o</w:t>
        </w:r>
        <w:r w:rsidRPr="00B32D53">
          <w:rPr>
            <w:rPrChange w:id="2877" w:author="Ryan Lemos" w:date="2019-10-09T20:06:00Z">
              <w:rPr>
                <w:highlight w:val="cyan"/>
              </w:rPr>
            </w:rPrChange>
          </w:rPr>
          <w:t xml:space="preserve"> </w:t>
        </w:r>
      </w:ins>
      <w:r w:rsidR="009A2E13" w:rsidRPr="00B32D53">
        <w:rPr>
          <w:rPrChange w:id="2878" w:author="Ryan Lemos" w:date="2019-10-09T20:06:00Z">
            <w:rPr>
              <w:highlight w:val="cyan"/>
            </w:rPr>
          </w:rPrChange>
        </w:rPr>
        <w:t>processo de cadastros</w:t>
      </w:r>
      <w:ins w:id="2879" w:author="Ryan Lemos" w:date="2019-10-09T20:11:00Z">
        <w:r>
          <w:t xml:space="preserve"> gerais do sistema conforme planejado</w:t>
        </w:r>
      </w:ins>
      <w:r w:rsidR="009A2E13" w:rsidRPr="00B32D53">
        <w:rPr>
          <w:rPrChange w:id="2880" w:author="Ryan Lemos" w:date="2019-10-09T20:06:00Z">
            <w:rPr>
              <w:highlight w:val="cyan"/>
            </w:rPr>
          </w:rPrChange>
        </w:rPr>
        <w:t xml:space="preserve">. </w:t>
      </w:r>
      <w:ins w:id="2881" w:author="Ryan Lemos" w:date="2019-10-09T20:14:00Z">
        <w:r>
          <w:t xml:space="preserve">Esse processo pode ser descrito como </w:t>
        </w:r>
      </w:ins>
      <w:del w:id="2882" w:author="Ryan Lemos" w:date="2019-10-09T20:15:00Z">
        <w:r w:rsidR="009A2E13" w:rsidRPr="00B32D53" w:rsidDel="00B44F1A">
          <w:rPr>
            <w:rPrChange w:id="2883" w:author="Ryan Lemos" w:date="2019-10-09T20:06:00Z">
              <w:rPr>
                <w:highlight w:val="cyan"/>
              </w:rPr>
            </w:rPrChange>
          </w:rPr>
          <w:delText>Então há</w:delText>
        </w:r>
      </w:del>
      <w:ins w:id="2884" w:author="Ryan Lemos" w:date="2019-10-09T20:15:00Z">
        <w:r>
          <w:t>primeiramente</w:t>
        </w:r>
      </w:ins>
      <w:r w:rsidR="009A2E13" w:rsidRPr="00B32D53">
        <w:rPr>
          <w:rPrChange w:id="2885" w:author="Ryan Lemos" w:date="2019-10-09T20:06:00Z">
            <w:rPr>
              <w:highlight w:val="cyan"/>
            </w:rPr>
          </w:rPrChange>
        </w:rPr>
        <w:t xml:space="preserve"> a figura inicial do administrador que é responsável por cadastrar</w:t>
      </w:r>
      <w:ins w:id="2886" w:author="Ryan Lemos" w:date="2019-10-09T20:15:00Z">
        <w:r>
          <w:t xml:space="preserve"> um usuário com o perfil</w:t>
        </w:r>
      </w:ins>
      <w:r w:rsidR="009A2E13" w:rsidRPr="00B32D53">
        <w:rPr>
          <w:rPrChange w:id="2887" w:author="Ryan Lemos" w:date="2019-10-09T20:06:00Z">
            <w:rPr>
              <w:highlight w:val="cyan"/>
            </w:rPr>
          </w:rPrChange>
        </w:rPr>
        <w:t xml:space="preserve"> o gestor na base. Feito isso o administrador é responsável por cadastrar os </w:t>
      </w:r>
      <w:r w:rsidR="009A2E13" w:rsidRPr="00B44F1A">
        <w:rPr>
          <w:rPrChange w:id="2888" w:author="Ryan Lemos" w:date="2019-10-09T20:11:00Z">
            <w:rPr>
              <w:i/>
              <w:iCs/>
              <w:highlight w:val="cyan"/>
            </w:rPr>
          </w:rPrChange>
        </w:rPr>
        <w:t>menus</w:t>
      </w:r>
      <w:r w:rsidR="009A2E13" w:rsidRPr="00B32D53">
        <w:rPr>
          <w:rPrChange w:id="2889" w:author="Ryan Lemos" w:date="2019-10-09T20:06:00Z">
            <w:rPr>
              <w:highlight w:val="cyan"/>
            </w:rPr>
          </w:rPrChange>
        </w:rPr>
        <w:t xml:space="preserve"> da aplicação e autorizar o que cada perfil pode fazer dentro da aplicação. Ao término dessa etapa, o usuário com perfil de gestor entra no sistema e cadastra os professores </w:t>
      </w:r>
      <w:ins w:id="2890" w:author="Ryan Lemos" w:date="2019-10-09T20:15:00Z">
        <w:r>
          <w:t xml:space="preserve">e </w:t>
        </w:r>
      </w:ins>
      <w:del w:id="2891" w:author="Ryan Lemos" w:date="2019-10-09T20:15:00Z">
        <w:r w:rsidR="009A2E13" w:rsidRPr="00B32D53" w:rsidDel="00B44F1A">
          <w:rPr>
            <w:rPrChange w:id="2892" w:author="Ryan Lemos" w:date="2019-10-09T20:06:00Z">
              <w:rPr>
                <w:highlight w:val="cyan"/>
              </w:rPr>
            </w:rPrChange>
          </w:rPr>
          <w:delText xml:space="preserve">da escola, posteriormente cadastra todos os </w:delText>
        </w:r>
      </w:del>
      <w:r w:rsidR="009A2E13" w:rsidRPr="00B32D53">
        <w:rPr>
          <w:rPrChange w:id="2893" w:author="Ryan Lemos" w:date="2019-10-09T20:06:00Z">
            <w:rPr>
              <w:highlight w:val="cyan"/>
            </w:rPr>
          </w:rPrChange>
        </w:rPr>
        <w:t>alunos</w:t>
      </w:r>
      <w:del w:id="2894" w:author="Ryan Lemos" w:date="2019-10-09T20:15:00Z">
        <w:r w:rsidR="009A2E13" w:rsidRPr="00B32D53" w:rsidDel="00B44F1A">
          <w:rPr>
            <w:rPrChange w:id="2895" w:author="Ryan Lemos" w:date="2019-10-09T20:06:00Z">
              <w:rPr>
                <w:highlight w:val="cyan"/>
              </w:rPr>
            </w:rPrChange>
          </w:rPr>
          <w:delText xml:space="preserve"> também</w:delText>
        </w:r>
      </w:del>
      <w:r w:rsidR="009A2E13" w:rsidRPr="00B32D53">
        <w:rPr>
          <w:rPrChange w:id="2896" w:author="Ryan Lemos" w:date="2019-10-09T20:06:00Z">
            <w:rPr>
              <w:highlight w:val="cyan"/>
            </w:rPr>
          </w:rPrChange>
        </w:rPr>
        <w:t xml:space="preserve">.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w:t>
      </w:r>
      <w:del w:id="2897" w:author="Ryan Lemos" w:date="2019-10-09T20:13:00Z">
        <w:r w:rsidR="009A2E13" w:rsidRPr="00B32D53" w:rsidDel="00B44F1A">
          <w:rPr>
            <w:rPrChange w:id="2898" w:author="Ryan Lemos" w:date="2019-10-09T20:06:00Z">
              <w:rPr>
                <w:highlight w:val="cyan"/>
              </w:rPr>
            </w:rPrChange>
          </w:rPr>
          <w:delText>Feito isso o</w:delText>
        </w:r>
      </w:del>
      <w:ins w:id="2899" w:author="Ryan Lemos" w:date="2019-10-09T20:13:00Z">
        <w:r>
          <w:t>Após esta tarefa</w:t>
        </w:r>
      </w:ins>
      <w:r w:rsidR="009A2E13" w:rsidRPr="00B32D53">
        <w:rPr>
          <w:rPrChange w:id="2900" w:author="Ryan Lemos" w:date="2019-10-09T20:06:00Z">
            <w:rPr>
              <w:highlight w:val="cyan"/>
            </w:rPr>
          </w:rPrChange>
        </w:rPr>
        <w:t xml:space="preserve"> aluno</w:t>
      </w:r>
      <w:ins w:id="2901" w:author="Ryan Lemos" w:date="2019-10-09T20:13:00Z">
        <w:r>
          <w:t xml:space="preserve"> deve</w:t>
        </w:r>
      </w:ins>
      <w:r w:rsidR="009A2E13" w:rsidRPr="00B32D53">
        <w:rPr>
          <w:rPrChange w:id="2902" w:author="Ryan Lemos" w:date="2019-10-09T20:06:00Z">
            <w:rPr>
              <w:highlight w:val="cyan"/>
            </w:rPr>
          </w:rPrChange>
        </w:rPr>
        <w:t xml:space="preserve"> entra</w:t>
      </w:r>
      <w:ins w:id="2903" w:author="Ryan Lemos" w:date="2019-10-09T20:13:00Z">
        <w:r>
          <w:t>r</w:t>
        </w:r>
      </w:ins>
      <w:r w:rsidR="009A2E13" w:rsidRPr="00B32D53">
        <w:rPr>
          <w:rPrChange w:id="2904" w:author="Ryan Lemos" w:date="2019-10-09T20:06:00Z">
            <w:rPr>
              <w:highlight w:val="cyan"/>
            </w:rPr>
          </w:rPrChange>
        </w:rPr>
        <w:t xml:space="preserve"> e verifica</w:t>
      </w:r>
      <w:ins w:id="2905" w:author="Ryan Lemos" w:date="2019-10-09T20:13:00Z">
        <w:r>
          <w:t>r</w:t>
        </w:r>
      </w:ins>
      <w:r w:rsidR="009A2E13" w:rsidRPr="00B32D53">
        <w:rPr>
          <w:rPrChange w:id="2906" w:author="Ryan Lemos" w:date="2019-10-09T20:06:00Z">
            <w:rPr>
              <w:highlight w:val="cyan"/>
            </w:rPr>
          </w:rPrChange>
        </w:rPr>
        <w:t xml:space="preserve"> seu calendário que é apresentado logo na tela inicial do ambiente. O aluno ainda pode visualizar seus materiais ou as suas dúvidas. Caso o aluno tenha uma nova dúvida, deve enviá-la ao professor que a responderá. </w:t>
      </w:r>
      <w:del w:id="2907" w:author="Ryan Lemos" w:date="2019-10-09T20:13:00Z">
        <w:r w:rsidR="009A2E13" w:rsidRPr="00B32D53" w:rsidDel="00B44F1A">
          <w:rPr>
            <w:rPrChange w:id="2908" w:author="Ryan Lemos" w:date="2019-10-09T20:06:00Z">
              <w:rPr>
                <w:highlight w:val="cyan"/>
              </w:rPr>
            </w:rPrChange>
          </w:rPr>
          <w:delText>Todo esse processo pode ser visto na figura X.</w:delText>
        </w:r>
        <w:r w:rsidR="009A2E13" w:rsidRPr="00B32D53" w:rsidDel="00B44F1A">
          <w:rPr>
            <w:noProof/>
            <w:rPrChange w:id="2909" w:author="Ryan Lemos" w:date="2019-10-09T20:06:00Z">
              <w:rPr>
                <w:noProof/>
                <w:highlight w:val="cyan"/>
              </w:rPr>
            </w:rPrChange>
          </w:rPr>
          <w:delText xml:space="preserve"> </w:delText>
        </w:r>
      </w:del>
    </w:p>
    <w:p w14:paraId="5CBCC53E" w14:textId="77777777" w:rsidR="007216C5" w:rsidRDefault="007216C5" w:rsidP="00B930B2">
      <w:pPr>
        <w:sectPr w:rsidR="007216C5" w:rsidSect="00C1350C">
          <w:headerReference w:type="default" r:id="rId49"/>
          <w:pgSz w:w="11906" w:h="16838"/>
          <w:pgMar w:top="1701" w:right="1134" w:bottom="1134" w:left="1701" w:header="1134" w:footer="567" w:gutter="0"/>
          <w:cols w:space="708"/>
          <w:docGrid w:linePitch="360"/>
        </w:sectPr>
      </w:pPr>
    </w:p>
    <w:p w14:paraId="27107286" w14:textId="52EA494C" w:rsidR="008C4A0B" w:rsidRDefault="008C4A0B" w:rsidP="00B70A30">
      <w:pPr>
        <w:pStyle w:val="Legenda"/>
        <w:keepNext/>
      </w:pPr>
      <w:bookmarkStart w:id="2910" w:name="_Ref21544260"/>
      <w:bookmarkStart w:id="2911" w:name="_Toc21973958"/>
      <w:bookmarkStart w:id="2912" w:name="_Toc22075177"/>
      <w:r>
        <w:lastRenderedPageBreak/>
        <w:t xml:space="preserve">Figura </w:t>
      </w:r>
      <w:r w:rsidR="00AE0D01">
        <w:fldChar w:fldCharType="begin"/>
      </w:r>
      <w:r w:rsidR="00AE0D01">
        <w:instrText xml:space="preserve"> SEQ Figura \* ARABIC </w:instrText>
      </w:r>
      <w:r w:rsidR="00AE0D01">
        <w:fldChar w:fldCharType="separate"/>
      </w:r>
      <w:ins w:id="2913" w:author="Ryan Lemos" w:date="2019-10-14T19:23:00Z">
        <w:r w:rsidR="0002745D">
          <w:rPr>
            <w:noProof/>
          </w:rPr>
          <w:t>25</w:t>
        </w:r>
      </w:ins>
      <w:del w:id="2914" w:author="Ryan Lemos" w:date="2019-10-07T11:05:00Z">
        <w:r w:rsidR="00D343FF" w:rsidDel="00EA672B">
          <w:rPr>
            <w:noProof/>
          </w:rPr>
          <w:delText>27</w:delText>
        </w:r>
      </w:del>
      <w:r w:rsidR="00AE0D01">
        <w:rPr>
          <w:noProof/>
        </w:rPr>
        <w:fldChar w:fldCharType="end"/>
      </w:r>
      <w:bookmarkEnd w:id="2910"/>
      <w:r>
        <w:t xml:space="preserve"> - Diagrama de processos do primeiro release</w:t>
      </w:r>
      <w:bookmarkEnd w:id="2911"/>
      <w:bookmarkEnd w:id="2912"/>
    </w:p>
    <w:p w14:paraId="564CF12A" w14:textId="11B1FD07" w:rsidR="007216C5" w:rsidRDefault="009C658F" w:rsidP="00596E44">
      <w:pPr>
        <w:spacing w:line="240" w:lineRule="auto"/>
        <w:ind w:firstLine="0"/>
        <w:jc w:val="center"/>
        <w:outlineLvl w:val="9"/>
      </w:pPr>
      <w:del w:id="2915" w:author="Ryan Lemos" w:date="2019-10-09T20:25:00Z">
        <w:r w:rsidDel="00752B91">
          <w:rPr>
            <w:noProof/>
          </w:rPr>
          <w:drawing>
            <wp:inline distT="0" distB="0" distL="0" distR="0" wp14:anchorId="7C371CEE" wp14:editId="5A8418A6">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del>
      <w:ins w:id="2916" w:author="Ryan Lemos" w:date="2019-10-09T20:25:00Z">
        <w:r w:rsidR="00752B91">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51">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ins>
    </w:p>
    <w:p w14:paraId="71A57034" w14:textId="77777777" w:rsidR="0010565A" w:rsidRDefault="0010565A" w:rsidP="0010565A">
      <w:pPr>
        <w:pStyle w:val="Fontes"/>
        <w:rPr>
          <w:ins w:id="2917" w:author="Ryan Lemos" w:date="2019-10-13T15:22:00Z"/>
        </w:rPr>
      </w:pPr>
      <w:ins w:id="2918" w:author="Ryan Lemos" w:date="2019-10-13T15:22:00Z">
        <w:r>
          <w:t xml:space="preserve">Fonte: PRÓPRIA, utilizando o </w:t>
        </w:r>
        <w:proofErr w:type="spellStart"/>
        <w:r>
          <w:t>bizagi</w:t>
        </w:r>
        <w:proofErr w:type="spellEnd"/>
        <w:r>
          <w:t xml:space="preserve"> </w:t>
        </w:r>
        <w:proofErr w:type="spellStart"/>
        <w:r>
          <w:t>Modeler</w:t>
        </w:r>
        <w:proofErr w:type="spellEnd"/>
        <w:r>
          <w:t xml:space="preserve"> v.3.5.0.</w:t>
        </w:r>
      </w:ins>
    </w:p>
    <w:p w14:paraId="65323980" w14:textId="55DBF07B" w:rsidR="00B32D53" w:rsidRDefault="008C4A0B" w:rsidP="00B70A30">
      <w:pPr>
        <w:pStyle w:val="Fontes"/>
        <w:rPr>
          <w:ins w:id="2919" w:author="Ryan Lemos" w:date="2019-10-09T20:02:00Z"/>
        </w:rPr>
        <w:sectPr w:rsidR="00B32D53" w:rsidSect="007216C5">
          <w:pgSz w:w="16838" w:h="11906" w:orient="landscape"/>
          <w:pgMar w:top="1701" w:right="1701" w:bottom="1134" w:left="1134" w:header="1134" w:footer="567" w:gutter="0"/>
          <w:cols w:space="708"/>
          <w:docGrid w:linePitch="360"/>
        </w:sectPr>
      </w:pPr>
      <w:del w:id="2920" w:author="Ryan Lemos" w:date="2019-10-13T15:22:00Z">
        <w:r w:rsidDel="0010565A">
          <w:delText>Fonte: PRÓPRIA, utilizando o bizagi Modeler</w:delText>
        </w:r>
      </w:del>
      <w:del w:id="2921" w:author="Ryan Lemos" w:date="2019-10-09T20:03:00Z">
        <w:r w:rsidDel="00B32D53">
          <w:delText>.</w:delText>
        </w:r>
      </w:del>
    </w:p>
    <w:p w14:paraId="7438AF8B" w14:textId="3437BEAA" w:rsidR="00752B91" w:rsidRDefault="00752B91">
      <w:pPr>
        <w:rPr>
          <w:ins w:id="2922" w:author="Ryan Lemos" w:date="2019-10-09T20:03:00Z"/>
        </w:rPr>
        <w:pPrChange w:id="2923" w:author="Ryan Lemos" w:date="2019-10-13T15:23:00Z">
          <w:pPr>
            <w:pStyle w:val="Fontes"/>
          </w:pPr>
        </w:pPrChange>
      </w:pPr>
      <w:ins w:id="2924" w:author="Ryan Lemos" w:date="2019-10-09T20:16:00Z">
        <w:r>
          <w:lastRenderedPageBreak/>
          <w:t xml:space="preserve">O segundo release por sua vez </w:t>
        </w:r>
      </w:ins>
      <w:ins w:id="2925" w:author="Ryan Lemos" w:date="2019-10-09T20:17:00Z">
        <w:r>
          <w:t xml:space="preserve">trouxe consigo interações mais complexas </w:t>
        </w:r>
      </w:ins>
      <w:ins w:id="2926" w:author="Ryan Lemos" w:date="2019-10-09T20:27:00Z">
        <w:r w:rsidR="002A7215">
          <w:t>e a modelagem foi de grande aux</w:t>
        </w:r>
      </w:ins>
      <w:ins w:id="2927" w:author="Ryan Lemos" w:date="2019-10-09T20:28:00Z">
        <w:r w:rsidR="002A7215">
          <w:t>í</w:t>
        </w:r>
      </w:ins>
      <w:ins w:id="2928" w:author="Ryan Lemos" w:date="2019-10-09T20:27:00Z">
        <w:r w:rsidR="002A7215">
          <w:t>lio na compreensão principalmente de como as atividades seriam geradas e como o processo de confecção de uma atividade funcionaria.</w:t>
        </w:r>
      </w:ins>
      <w:ins w:id="2929" w:author="Ryan Lemos" w:date="2019-10-09T20:28:00Z">
        <w:r w:rsidR="002A7215">
          <w:t xml:space="preserve"> A modelagem da </w:t>
        </w:r>
        <w:r w:rsidR="002A7215">
          <w:fldChar w:fldCharType="begin"/>
        </w:r>
        <w:r w:rsidR="002A7215">
          <w:instrText xml:space="preserve"> REF _Ref21545340 \h </w:instrText>
        </w:r>
      </w:ins>
      <w:r w:rsidR="002A7215">
        <w:fldChar w:fldCharType="separate"/>
      </w:r>
      <w:ins w:id="2930" w:author="Ryan Lemos" w:date="2019-10-14T19:23:00Z">
        <w:r w:rsidR="0002745D">
          <w:t xml:space="preserve">Figura </w:t>
        </w:r>
        <w:r w:rsidR="0002745D">
          <w:rPr>
            <w:noProof/>
          </w:rPr>
          <w:t>26</w:t>
        </w:r>
      </w:ins>
      <w:ins w:id="2931" w:author="Ryan Lemos" w:date="2019-10-09T20:28:00Z">
        <w:r w:rsidR="002A7215">
          <w:fldChar w:fldCharType="end"/>
        </w:r>
      </w:ins>
      <w:ins w:id="2932" w:author="Ryan Lemos" w:date="2019-10-09T20:29:00Z">
        <w:r w:rsidR="002A7215">
          <w:t>.</w:t>
        </w:r>
        <w:r w:rsidR="008A0026">
          <w:t xml:space="preserve"> No processo é possível presenciar a criação das questões, caso contenham ou não alternativas, seus</w:t>
        </w:r>
      </w:ins>
      <w:ins w:id="2933" w:author="Ryan Lemos" w:date="2019-10-09T20:30:00Z">
        <w:r w:rsidR="008A0026">
          <w:t xml:space="preserve"> assuntos, dados complementas. Após a criação de um determinado número de questões o professor e</w:t>
        </w:r>
      </w:ins>
      <w:ins w:id="2934" w:author="Ryan Lemos" w:date="2019-10-09T20:31:00Z">
        <w:r w:rsidR="008A0026">
          <w:t>ntão parte para a criação de sua atividade. Aplicando filtro para selecionar as questões que desejar incluir na atividade.</w:t>
        </w:r>
      </w:ins>
      <w:ins w:id="2935" w:author="Ryan Lemos" w:date="2019-10-09T20:32:00Z">
        <w:r w:rsidR="008A0026">
          <w:t xml:space="preserve"> A associação das atividades as turmas, e a resolução por pa</w:t>
        </w:r>
      </w:ins>
      <w:ins w:id="2936" w:author="Ryan Lemos" w:date="2019-10-09T20:33:00Z">
        <w:r w:rsidR="008A0026">
          <w:t>rte dos alunos e correção por parte do professor, até o momento de recebimento da nota final. Vale destacar que nem todas as interações do segundo release foram modeladas nesse processo, a modelagem ocorreu nas interações chave e conside</w:t>
        </w:r>
      </w:ins>
      <w:ins w:id="2937" w:author="Ryan Lemos" w:date="2019-10-09T20:34:00Z">
        <w:r w:rsidR="008A0026">
          <w:t xml:space="preserve">radas mais complexas. </w:t>
        </w:r>
      </w:ins>
      <w:ins w:id="2938" w:author="Ryan Lemos" w:date="2019-10-09T20:35:00Z">
        <w:r w:rsidR="008A0026">
          <w:t>Novamente, seguiu-se o definido pela metodologia XP, para ter um ganho de tempo de desenvolvimento e qualidade do produto entregue.</w:t>
        </w:r>
      </w:ins>
      <w:ins w:id="2939" w:author="Ryan Lemos" w:date="2019-10-09T20:36:00Z">
        <w:r w:rsidR="008A0026">
          <w:t xml:space="preserve"> Além da documentação gerada pela seção </w:t>
        </w:r>
      </w:ins>
      <w:ins w:id="2940" w:author="Ryan Lemos" w:date="2019-10-13T15:33:00Z">
        <w:r w:rsidR="00A768C5">
          <w:fldChar w:fldCharType="begin"/>
        </w:r>
        <w:r w:rsidR="00A768C5">
          <w:instrText xml:space="preserve"> REF _Ref21873233 \r \h </w:instrText>
        </w:r>
      </w:ins>
      <w:r w:rsidR="00A768C5">
        <w:fldChar w:fldCharType="separate"/>
      </w:r>
      <w:ins w:id="2941" w:author="Ryan Lemos" w:date="2019-10-14T19:23:00Z">
        <w:r w:rsidR="0002745D">
          <w:t>3.3</w:t>
        </w:r>
      </w:ins>
      <w:ins w:id="2942" w:author="Ryan Lemos" w:date="2019-10-13T15:33:00Z">
        <w:r w:rsidR="00A768C5">
          <w:fldChar w:fldCharType="end"/>
        </w:r>
      </w:ins>
      <w:ins w:id="2943" w:author="Ryan Lemos" w:date="2019-10-09T20:36:00Z">
        <w:r w:rsidR="008A0026">
          <w:t xml:space="preserve"> e pela seção </w:t>
        </w:r>
      </w:ins>
      <w:ins w:id="2944" w:author="Ryan Lemos" w:date="2019-10-13T15:33:00Z">
        <w:r w:rsidR="00A768C5">
          <w:fldChar w:fldCharType="begin"/>
        </w:r>
        <w:r w:rsidR="00A768C5">
          <w:instrText xml:space="preserve"> REF _Ref21873241 \r \h </w:instrText>
        </w:r>
      </w:ins>
      <w:r w:rsidR="00A768C5">
        <w:fldChar w:fldCharType="separate"/>
      </w:r>
      <w:ins w:id="2945" w:author="Ryan Lemos" w:date="2019-10-14T19:23:00Z">
        <w:r w:rsidR="0002745D">
          <w:t>3.4</w:t>
        </w:r>
      </w:ins>
      <w:ins w:id="2946" w:author="Ryan Lemos" w:date="2019-10-13T15:33:00Z">
        <w:r w:rsidR="00A768C5">
          <w:fldChar w:fldCharType="end"/>
        </w:r>
      </w:ins>
      <w:ins w:id="2947" w:author="Ryan Lemos" w:date="2019-10-09T20:36:00Z">
        <w:r w:rsidR="008A0026">
          <w:t xml:space="preserve">, utilizou-se também </w:t>
        </w:r>
      </w:ins>
      <w:ins w:id="2948" w:author="Ryan Lemos" w:date="2019-10-09T20:37:00Z">
        <w:r w:rsidR="008A0026">
          <w:t xml:space="preserve">no desenvolvimento deste trabalho um outro tipo de </w:t>
        </w:r>
        <w:r w:rsidR="00E77EBF">
          <w:t>documentação para apoiar o processo de confecção do ambiente. Se trata das estórias de usuário</w:t>
        </w:r>
      </w:ins>
      <w:ins w:id="2949" w:author="Ryan Lemos" w:date="2019-10-09T20:38:00Z">
        <w:r w:rsidR="00E77EBF">
          <w:t xml:space="preserve"> (seção</w:t>
        </w:r>
      </w:ins>
      <w:ins w:id="2950" w:author="Ryan Lemos" w:date="2019-10-13T15:40:00Z">
        <w:r w:rsidR="00A768C5">
          <w:t xml:space="preserve"> </w:t>
        </w:r>
        <w:r w:rsidR="00A768C5">
          <w:fldChar w:fldCharType="begin"/>
        </w:r>
        <w:r w:rsidR="00A768C5">
          <w:instrText xml:space="preserve"> REF _Ref527668666 \r \h </w:instrText>
        </w:r>
      </w:ins>
      <w:r w:rsidR="00A768C5">
        <w:fldChar w:fldCharType="separate"/>
      </w:r>
      <w:ins w:id="2951" w:author="Ryan Lemos" w:date="2019-10-14T19:23:00Z">
        <w:r w:rsidR="0002745D">
          <w:t>2.2.3.3</w:t>
        </w:r>
      </w:ins>
      <w:ins w:id="2952" w:author="Ryan Lemos" w:date="2019-10-13T15:40:00Z">
        <w:r w:rsidR="00A768C5">
          <w:fldChar w:fldCharType="end"/>
        </w:r>
      </w:ins>
      <w:ins w:id="2953" w:author="Ryan Lemos" w:date="2019-10-09T20:38:00Z">
        <w:r w:rsidR="00E77EBF">
          <w:t>)</w:t>
        </w:r>
      </w:ins>
      <w:ins w:id="2954" w:author="Ryan Lemos" w:date="2019-10-09T20:37:00Z">
        <w:r w:rsidR="00E77EBF">
          <w:t>, a cada funcionalidade a ser desenvo</w:t>
        </w:r>
      </w:ins>
      <w:ins w:id="2955" w:author="Ryan Lemos" w:date="2019-10-09T20:38:00Z">
        <w:r w:rsidR="00E77EBF">
          <w:t xml:space="preserve">lvida uma nova estória foi gerada. As estórias surgem neste trabalho a partir da </w:t>
        </w:r>
      </w:ins>
      <w:ins w:id="2956" w:author="Ryan Lemos" w:date="2019-10-09T20:39:00Z">
        <w:r w:rsidR="00E77EBF">
          <w:t>seção</w:t>
        </w:r>
      </w:ins>
      <w:ins w:id="2957" w:author="Ryan Lemos" w:date="2019-10-13T15:33:00Z">
        <w:r w:rsidR="00A768C5">
          <w:t xml:space="preserve"> </w:t>
        </w:r>
        <w:r w:rsidR="00A768C5">
          <w:fldChar w:fldCharType="begin"/>
        </w:r>
        <w:r w:rsidR="00A768C5">
          <w:instrText xml:space="preserve"> REF _Ref21873255 \r \h </w:instrText>
        </w:r>
      </w:ins>
      <w:r w:rsidR="00A768C5">
        <w:fldChar w:fldCharType="separate"/>
      </w:r>
      <w:ins w:id="2958" w:author="Ryan Lemos" w:date="2019-10-14T19:23:00Z">
        <w:r w:rsidR="0002745D">
          <w:t>3.6</w:t>
        </w:r>
      </w:ins>
      <w:ins w:id="2959" w:author="Ryan Lemos" w:date="2019-10-13T15:33:00Z">
        <w:r w:rsidR="00A768C5">
          <w:fldChar w:fldCharType="end"/>
        </w:r>
      </w:ins>
      <w:ins w:id="2960" w:author="Ryan Lemos" w:date="2019-10-09T20:39:00Z">
        <w:r w:rsidR="00E77EBF">
          <w:t>.</w:t>
        </w:r>
      </w:ins>
    </w:p>
    <w:p w14:paraId="6BC5CFA9" w14:textId="77777777" w:rsidR="00B32D53" w:rsidRDefault="00B32D53" w:rsidP="00B70A30">
      <w:pPr>
        <w:pStyle w:val="Fontes"/>
        <w:rPr>
          <w:ins w:id="2961" w:author="Ryan Lemos" w:date="2019-10-09T20:03:00Z"/>
        </w:rPr>
      </w:pPr>
    </w:p>
    <w:p w14:paraId="3A45786F" w14:textId="45ABD2E1" w:rsidR="00B32D53" w:rsidRDefault="00B32D53" w:rsidP="00B70A30">
      <w:pPr>
        <w:pStyle w:val="Fontes"/>
        <w:rPr>
          <w:ins w:id="2962" w:author="Ryan Lemos" w:date="2019-10-09T20:02:00Z"/>
        </w:rPr>
        <w:sectPr w:rsidR="00B32D53" w:rsidSect="00B32D53">
          <w:pgSz w:w="11906" w:h="16838" w:orient="portrait"/>
          <w:pgMar w:top="1701" w:right="1134" w:bottom="1134" w:left="1701" w:header="1134" w:footer="567" w:gutter="0"/>
          <w:cols w:space="708"/>
          <w:docGrid w:linePitch="360"/>
          <w:sectPrChange w:id="2963" w:author="Ryan Lemos" w:date="2019-10-09T20:03:00Z">
            <w:sectPr w:rsidR="00B32D53" w:rsidSect="00B32D53">
              <w:pgSz w:w="16838" w:h="11906" w:orient="landscape"/>
              <w:pgMar w:top="1701" w:right="1701" w:bottom="1134" w:left="1134" w:header="1134" w:footer="567" w:gutter="0"/>
            </w:sectPr>
          </w:sectPrChange>
        </w:sectPr>
      </w:pPr>
    </w:p>
    <w:p w14:paraId="5C5AAA8D" w14:textId="4D6BC3DB" w:rsidR="008C4A0B" w:rsidRDefault="008C4A0B" w:rsidP="00B70A30">
      <w:pPr>
        <w:pStyle w:val="Fontes"/>
      </w:pPr>
    </w:p>
    <w:p w14:paraId="673394B2" w14:textId="2BBD3FB3" w:rsidR="008C4A0B" w:rsidRDefault="008C4A0B" w:rsidP="00B70A30">
      <w:pPr>
        <w:pStyle w:val="Legenda"/>
        <w:keepNext/>
      </w:pPr>
      <w:bookmarkStart w:id="2964" w:name="_Ref21545340"/>
      <w:bookmarkStart w:id="2965" w:name="_Toc21973959"/>
      <w:bookmarkStart w:id="2966" w:name="_Toc22075178"/>
      <w:r>
        <w:t xml:space="preserve">Figura </w:t>
      </w:r>
      <w:r w:rsidR="00AE0D01">
        <w:fldChar w:fldCharType="begin"/>
      </w:r>
      <w:r w:rsidR="00AE0D01">
        <w:instrText xml:space="preserve"> SEQ Figura \* ARABIC </w:instrText>
      </w:r>
      <w:r w:rsidR="00AE0D01">
        <w:fldChar w:fldCharType="separate"/>
      </w:r>
      <w:ins w:id="2967" w:author="Ryan Lemos" w:date="2019-10-14T19:23:00Z">
        <w:r w:rsidR="0002745D">
          <w:rPr>
            <w:noProof/>
          </w:rPr>
          <w:t>26</w:t>
        </w:r>
      </w:ins>
      <w:del w:id="2968" w:author="Ryan Lemos" w:date="2019-10-07T11:05:00Z">
        <w:r w:rsidR="00D343FF" w:rsidDel="00EA672B">
          <w:rPr>
            <w:noProof/>
          </w:rPr>
          <w:delText>28</w:delText>
        </w:r>
      </w:del>
      <w:r w:rsidR="00AE0D01">
        <w:rPr>
          <w:noProof/>
        </w:rPr>
        <w:fldChar w:fldCharType="end"/>
      </w:r>
      <w:bookmarkEnd w:id="2964"/>
      <w:r>
        <w:t xml:space="preserve"> - Diagrama de processos do segundo release</w:t>
      </w:r>
      <w:bookmarkEnd w:id="2965"/>
      <w:bookmarkEnd w:id="2966"/>
    </w:p>
    <w:p w14:paraId="4CEB2352" w14:textId="634CD598" w:rsidR="0060102B" w:rsidRDefault="0060102B" w:rsidP="00596E44">
      <w:pPr>
        <w:spacing w:line="240" w:lineRule="auto"/>
        <w:ind w:firstLine="0"/>
        <w:jc w:val="center"/>
        <w:outlineLvl w:val="9"/>
      </w:pPr>
      <w:del w:id="2969" w:author="Ryan Lemos" w:date="2019-10-09T20:26:00Z">
        <w:r w:rsidDel="00752B91">
          <w:rPr>
            <w:noProof/>
          </w:rPr>
          <w:drawing>
            <wp:inline distT="0" distB="0" distL="0" distR="0" wp14:anchorId="6AFEFCB2" wp14:editId="4E0449E6">
              <wp:extent cx="9522360" cy="4221480"/>
              <wp:effectExtent l="0" t="0" r="3175" b="7620"/>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52">
                        <a:extLst>
                          <a:ext uri="{28A0092B-C50C-407E-A947-70E740481C1C}">
                            <a14:useLocalDpi xmlns:a14="http://schemas.microsoft.com/office/drawing/2010/main" val="0"/>
                          </a:ext>
                        </a:extLst>
                      </a:blip>
                      <a:stretch>
                        <a:fillRect/>
                      </a:stretch>
                    </pic:blipFill>
                    <pic:spPr>
                      <a:xfrm>
                        <a:off x="0" y="0"/>
                        <a:ext cx="9529151" cy="4224491"/>
                      </a:xfrm>
                      <a:prstGeom prst="rect">
                        <a:avLst/>
                      </a:prstGeom>
                    </pic:spPr>
                  </pic:pic>
                </a:graphicData>
              </a:graphic>
            </wp:inline>
          </w:drawing>
        </w:r>
      </w:del>
      <w:ins w:id="2970" w:author="Ryan Lemos" w:date="2019-10-09T20:26:00Z">
        <w:r w:rsidR="00752B91">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53">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ins>
    </w:p>
    <w:p w14:paraId="5AE4CB07" w14:textId="7C0157A5" w:rsidR="008C4A0B" w:rsidRDefault="008C4A0B" w:rsidP="008C4A0B">
      <w:pPr>
        <w:pStyle w:val="Fontes"/>
      </w:pPr>
      <w:r>
        <w:t xml:space="preserve">Fonte: PRÓPRIA, utilizando o </w:t>
      </w:r>
      <w:proofErr w:type="spellStart"/>
      <w:r>
        <w:t>bizagi</w:t>
      </w:r>
      <w:proofErr w:type="spellEnd"/>
      <w:r>
        <w:t xml:space="preserve"> </w:t>
      </w:r>
      <w:proofErr w:type="spellStart"/>
      <w:r>
        <w:t>Modeler</w:t>
      </w:r>
      <w:proofErr w:type="spellEnd"/>
      <w:ins w:id="2971" w:author="Ryan Lemos" w:date="2019-10-13T15:22:00Z">
        <w:r w:rsidR="0010565A">
          <w:t xml:space="preserve"> v.3.5.0</w:t>
        </w:r>
      </w:ins>
      <w:r>
        <w:t>.</w:t>
      </w:r>
    </w:p>
    <w:p w14:paraId="2E9D12BE" w14:textId="77777777" w:rsidR="008C4A0B" w:rsidRDefault="008C4A0B" w:rsidP="00596E44">
      <w:pPr>
        <w:spacing w:line="240" w:lineRule="auto"/>
        <w:ind w:firstLine="0"/>
        <w:jc w:val="center"/>
        <w:outlineLvl w:val="9"/>
      </w:pPr>
    </w:p>
    <w:p w14:paraId="4AD10E6F" w14:textId="77777777" w:rsidR="008C4A0B" w:rsidDel="00752B91" w:rsidRDefault="008C4A0B" w:rsidP="00596E44">
      <w:pPr>
        <w:spacing w:line="240" w:lineRule="auto"/>
        <w:ind w:firstLine="0"/>
        <w:jc w:val="center"/>
        <w:outlineLvl w:val="9"/>
        <w:rPr>
          <w:del w:id="2972" w:author="Ryan Lemos" w:date="2019-10-09T20:26:00Z"/>
        </w:rPr>
      </w:pPr>
    </w:p>
    <w:p w14:paraId="50E7C625" w14:textId="73B6E737" w:rsidR="008C4A0B" w:rsidRDefault="008C4A0B">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Change w:id="2973" w:author="Ryan Lemos" w:date="2019-10-09T20:26:00Z">
          <w:pPr>
            <w:spacing w:line="240" w:lineRule="auto"/>
            <w:ind w:firstLine="0"/>
            <w:jc w:val="center"/>
            <w:outlineLvl w:val="9"/>
          </w:pPr>
        </w:pPrChange>
      </w:pPr>
    </w:p>
    <w:p w14:paraId="5A4B8016" w14:textId="3F1A0C1E" w:rsidR="00273340" w:rsidRDefault="00273340">
      <w:pPr>
        <w:pStyle w:val="Ttulo2"/>
      </w:pPr>
      <w:bookmarkStart w:id="2974" w:name="_Ref22063014"/>
      <w:bookmarkStart w:id="2975" w:name="_Toc22075301"/>
      <w:r>
        <w:lastRenderedPageBreak/>
        <w:t xml:space="preserve">Padrões visuais da </w:t>
      </w:r>
      <w:commentRangeStart w:id="2976"/>
      <w:r>
        <w:t>aplicação</w:t>
      </w:r>
      <w:commentRangeEnd w:id="2976"/>
      <w:r>
        <w:rPr>
          <w:rStyle w:val="Refdecomentrio"/>
          <w:rFonts w:eastAsia="Calibri"/>
          <w:caps w:val="0"/>
        </w:rPr>
        <w:commentReference w:id="2976"/>
      </w:r>
      <w:bookmarkEnd w:id="2974"/>
      <w:bookmarkEnd w:id="2975"/>
    </w:p>
    <w:p w14:paraId="654FBFAD" w14:textId="3F793573" w:rsidR="007F2136" w:rsidRDefault="007F2136" w:rsidP="007F2136"/>
    <w:p w14:paraId="2804624F" w14:textId="125D8965" w:rsidR="007F2136" w:rsidRPr="005074A5" w:rsidRDefault="007F2136" w:rsidP="005074A5">
      <w:r>
        <w:t>Buscando a melhoria na utilização, no terceiro release tentou-se padronizar visualmente a aplicação. Isso se deu buscando os conceitos de IHC, como visto na seção</w:t>
      </w:r>
      <w:del w:id="2977" w:author="Ryan Lemos" w:date="2019-10-13T15:34:00Z">
        <w:r w:rsidDel="00A768C5">
          <w:delText xml:space="preserve"> </w:delText>
        </w:r>
      </w:del>
      <w:ins w:id="2978" w:author="Ryan Lemos" w:date="2019-10-13T15:34:00Z">
        <w:r w:rsidR="00A768C5">
          <w:t xml:space="preserve"> </w:t>
        </w:r>
        <w:r w:rsidR="00A768C5">
          <w:fldChar w:fldCharType="begin"/>
        </w:r>
        <w:r w:rsidR="00A768C5">
          <w:instrText xml:space="preserve"> REF _Ref21873278 \r \h </w:instrText>
        </w:r>
      </w:ins>
      <w:r w:rsidR="00A768C5">
        <w:fldChar w:fldCharType="separate"/>
      </w:r>
      <w:ins w:id="2979" w:author="Ryan Lemos" w:date="2019-10-14T19:23:00Z">
        <w:r w:rsidR="0002745D">
          <w:t>2.2.2</w:t>
        </w:r>
      </w:ins>
      <w:ins w:id="2980" w:author="Ryan Lemos" w:date="2019-10-13T15:34:00Z">
        <w:r w:rsidR="00A768C5">
          <w:fldChar w:fldCharType="end"/>
        </w:r>
      </w:ins>
      <w:del w:id="2981" w:author="Ryan Lemos" w:date="2019-10-13T15:34:00Z">
        <w:r w:rsidDel="00A768C5">
          <w:delText>x</w:delText>
        </w:r>
      </w:del>
      <w:r>
        <w:t>. Padronizando o visual das interfaces acredita-se que o usuário se acostume com as interações com o sistema já que não se modificam a cada tela.</w:t>
      </w:r>
    </w:p>
    <w:p w14:paraId="3E3C861F" w14:textId="2E96F3BF"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2982"/>
      <w:r w:rsidR="007F2136">
        <w:t xml:space="preserve">Material </w:t>
      </w:r>
      <w:proofErr w:type="spellStart"/>
      <w:r w:rsidR="007F2136" w:rsidRPr="005074A5">
        <w:rPr>
          <w:i/>
          <w:iCs/>
        </w:rPr>
        <w:t>Icons</w:t>
      </w:r>
      <w:commentRangeEnd w:id="2982"/>
      <w:proofErr w:type="spellEnd"/>
      <w:r w:rsidR="007F2136">
        <w:rPr>
          <w:rStyle w:val="Refdecomentrio"/>
        </w:rPr>
        <w:commentReference w:id="2982"/>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ins w:id="2983" w:author="Ryan Lemos" w:date="2019-10-14T19:23:00Z">
        <w:r w:rsidR="0002745D">
          <w:t xml:space="preserve">Figura </w:t>
        </w:r>
        <w:r w:rsidR="0002745D">
          <w:rPr>
            <w:noProof/>
          </w:rPr>
          <w:t>27</w:t>
        </w:r>
      </w:ins>
      <w:del w:id="2984" w:author="Ryan Lemos" w:date="2019-10-07T11:05:00Z">
        <w:r w:rsidR="00054B21" w:rsidDel="00EA672B">
          <w:delText xml:space="preserve">Figura </w:delText>
        </w:r>
        <w:r w:rsidR="00054B21" w:rsidDel="00EA672B">
          <w:rPr>
            <w:noProof/>
          </w:rPr>
          <w:delText>29</w:delText>
        </w:r>
      </w:del>
      <w:r w:rsidR="007F2136">
        <w:fldChar w:fldCharType="end"/>
      </w:r>
      <w:r w:rsidR="00DA6C7C">
        <w:t>:</w:t>
      </w:r>
    </w:p>
    <w:p w14:paraId="32F2321F" w14:textId="77777777" w:rsidR="00DA6C7C" w:rsidRDefault="00DA6C7C" w:rsidP="00DA6C7C"/>
    <w:p w14:paraId="738CCC75" w14:textId="2B9937CB" w:rsidR="0069744B" w:rsidRDefault="0069744B" w:rsidP="005074A5">
      <w:pPr>
        <w:pStyle w:val="Legenda"/>
        <w:keepNext/>
      </w:pPr>
      <w:bookmarkStart w:id="2985" w:name="_Ref20733598"/>
      <w:bookmarkStart w:id="2986" w:name="_Toc21973960"/>
      <w:bookmarkStart w:id="2987" w:name="_Toc22075179"/>
      <w:r>
        <w:t xml:space="preserve">Figura </w:t>
      </w:r>
      <w:r w:rsidR="00AE0D01">
        <w:fldChar w:fldCharType="begin"/>
      </w:r>
      <w:r w:rsidR="00AE0D01">
        <w:instrText xml:space="preserve"> SEQ Figura \* ARABIC </w:instrText>
      </w:r>
      <w:r w:rsidR="00AE0D01">
        <w:fldChar w:fldCharType="separate"/>
      </w:r>
      <w:ins w:id="2988" w:author="Ryan Lemos" w:date="2019-10-14T19:23:00Z">
        <w:r w:rsidR="0002745D">
          <w:rPr>
            <w:noProof/>
          </w:rPr>
          <w:t>27</w:t>
        </w:r>
      </w:ins>
      <w:del w:id="2989" w:author="Ryan Lemos" w:date="2019-10-07T11:05:00Z">
        <w:r w:rsidR="00D343FF" w:rsidDel="00EA672B">
          <w:rPr>
            <w:noProof/>
          </w:rPr>
          <w:delText>29</w:delText>
        </w:r>
      </w:del>
      <w:r w:rsidR="00AE0D01">
        <w:rPr>
          <w:noProof/>
        </w:rPr>
        <w:fldChar w:fldCharType="end"/>
      </w:r>
      <w:bookmarkEnd w:id="2985"/>
      <w:r>
        <w:t xml:space="preserve"> - Auxílio na utilização dos botões</w:t>
      </w:r>
      <w:bookmarkEnd w:id="2986"/>
      <w:bookmarkEnd w:id="2987"/>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190B9250" w:rsidR="00DA6C7C" w:rsidRDefault="009E79A9">
      <w:pPr>
        <w:pStyle w:val="Fontes"/>
        <w:rPr>
          <w:ins w:id="2990" w:author="Ryan Lemos" w:date="2019-10-13T12:45:00Z"/>
        </w:rPr>
        <w:pPrChange w:id="2991" w:author="Ryan Lemos" w:date="2019-10-13T12:45:00Z">
          <w:pPr>
            <w:ind w:firstLine="0"/>
            <w:jc w:val="center"/>
          </w:pPr>
        </w:pPrChange>
      </w:pPr>
      <w:ins w:id="2992" w:author="Ryan Lemos" w:date="2019-10-13T12:59:00Z">
        <w:r>
          <w:t>Fonte: PRÓPRIA, 2019. Utilizando o ambiente ILC v.1.</w:t>
        </w:r>
      </w:ins>
    </w:p>
    <w:p w14:paraId="34416926" w14:textId="77777777" w:rsidR="00D536A8" w:rsidRDefault="00D536A8" w:rsidP="00DA6C7C">
      <w:pPr>
        <w:ind w:firstLine="0"/>
        <w:jc w:val="center"/>
      </w:pPr>
    </w:p>
    <w:p w14:paraId="498B6AB1" w14:textId="175DD16D"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ins w:id="2993" w:author="Ryan Lemos" w:date="2019-10-14T19:23:00Z">
        <w:r w:rsidR="0002745D">
          <w:t xml:space="preserve">Figura </w:t>
        </w:r>
        <w:r w:rsidR="0002745D">
          <w:rPr>
            <w:noProof/>
          </w:rPr>
          <w:t>27</w:t>
        </w:r>
      </w:ins>
      <w:del w:id="2994" w:author="Ryan Lemos" w:date="2019-10-07T11:05:00Z">
        <w:r w:rsidR="00054B21" w:rsidDel="00EA672B">
          <w:delText xml:space="preserve">Figura </w:delText>
        </w:r>
        <w:r w:rsidR="00054B21" w:rsidDel="00EA672B">
          <w:rPr>
            <w:noProof/>
          </w:rPr>
          <w:delText>29</w:delText>
        </w:r>
      </w:del>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ins w:id="2995" w:author="Ryan Lemos" w:date="2019-10-14T19:23:00Z">
        <w:r w:rsidR="0002745D">
          <w:t xml:space="preserve">Figura </w:t>
        </w:r>
        <w:r w:rsidR="0002745D">
          <w:rPr>
            <w:noProof/>
          </w:rPr>
          <w:t>28</w:t>
        </w:r>
      </w:ins>
      <w:del w:id="2996" w:author="Ryan Lemos" w:date="2019-10-07T11:05:00Z">
        <w:r w:rsidR="00054B21" w:rsidDel="00EA672B">
          <w:delText xml:space="preserve">Figura </w:delText>
        </w:r>
        <w:r w:rsidR="00054B21" w:rsidDel="00EA672B">
          <w:rPr>
            <w:noProof/>
          </w:rPr>
          <w:delText>30</w:delText>
        </w:r>
      </w:del>
      <w:r w:rsidR="007F2136">
        <w:fldChar w:fldCharType="end"/>
      </w:r>
      <w:r>
        <w:t>, o botão mais à esquerda está desabilitado:</w:t>
      </w:r>
    </w:p>
    <w:p w14:paraId="0488F4A7" w14:textId="77777777" w:rsidR="00DA6C7C" w:rsidRDefault="00DA6C7C" w:rsidP="00DA6C7C"/>
    <w:p w14:paraId="2F3AC27C" w14:textId="37E4EC62" w:rsidR="0069744B" w:rsidRDefault="0069744B" w:rsidP="005074A5">
      <w:pPr>
        <w:pStyle w:val="Legenda"/>
        <w:keepNext/>
      </w:pPr>
      <w:bookmarkStart w:id="2997" w:name="_Ref20733643"/>
      <w:bookmarkStart w:id="2998" w:name="_Toc21973961"/>
      <w:bookmarkStart w:id="2999" w:name="_Toc22075180"/>
      <w:r>
        <w:t xml:space="preserve">Figura </w:t>
      </w:r>
      <w:r w:rsidR="00AE0D01">
        <w:fldChar w:fldCharType="begin"/>
      </w:r>
      <w:r w:rsidR="00AE0D01">
        <w:instrText xml:space="preserve"> SEQ Figura \* ARABIC </w:instrText>
      </w:r>
      <w:r w:rsidR="00AE0D01">
        <w:fldChar w:fldCharType="separate"/>
      </w:r>
      <w:ins w:id="3000" w:author="Ryan Lemos" w:date="2019-10-14T19:23:00Z">
        <w:r w:rsidR="0002745D">
          <w:rPr>
            <w:noProof/>
          </w:rPr>
          <w:t>28</w:t>
        </w:r>
      </w:ins>
      <w:del w:id="3001" w:author="Ryan Lemos" w:date="2019-10-07T11:05:00Z">
        <w:r w:rsidR="00D343FF" w:rsidDel="00EA672B">
          <w:rPr>
            <w:noProof/>
          </w:rPr>
          <w:delText>30</w:delText>
        </w:r>
      </w:del>
      <w:r w:rsidR="00AE0D01">
        <w:rPr>
          <w:noProof/>
        </w:rPr>
        <w:fldChar w:fldCharType="end"/>
      </w:r>
      <w:bookmarkEnd w:id="2997"/>
      <w:r>
        <w:t xml:space="preserve"> - Exemplo de botão desabilitado</w:t>
      </w:r>
      <w:bookmarkEnd w:id="2998"/>
      <w:bookmarkEnd w:id="2999"/>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1A724FC" w:rsidR="00D536A8" w:rsidRDefault="009E79A9" w:rsidP="00D536A8">
      <w:pPr>
        <w:pStyle w:val="Fontes"/>
        <w:rPr>
          <w:ins w:id="3002" w:author="Ryan Lemos" w:date="2019-10-13T12:45:00Z"/>
        </w:rPr>
      </w:pPr>
      <w:ins w:id="3003" w:author="Ryan Lemos" w:date="2019-10-13T12:59:00Z">
        <w:r>
          <w:t>Fonte: PRÓPRIA, 2019. Utilizando o ambiente ILC v.1.</w:t>
        </w:r>
      </w:ins>
    </w:p>
    <w:p w14:paraId="470EDA22" w14:textId="77777777" w:rsidR="00DA6C7C" w:rsidRDefault="00DA6C7C" w:rsidP="00DA6C7C">
      <w:pPr>
        <w:ind w:firstLine="0"/>
        <w:jc w:val="center"/>
      </w:pPr>
    </w:p>
    <w:p w14:paraId="1FD32864" w14:textId="5613AD52"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ins w:id="3004" w:author="Ryan Lemos" w:date="2019-10-14T19:23:00Z">
        <w:r w:rsidR="0002745D">
          <w:t xml:space="preserve">Figura </w:t>
        </w:r>
        <w:r w:rsidR="0002745D">
          <w:rPr>
            <w:noProof/>
          </w:rPr>
          <w:t>29</w:t>
        </w:r>
      </w:ins>
      <w:del w:id="3005"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ins w:id="3006" w:author="Ryan Lemos" w:date="2019-10-14T19:23:00Z">
        <w:r w:rsidR="0002745D">
          <w:t xml:space="preserve">Figura </w:t>
        </w:r>
        <w:r w:rsidR="0002745D">
          <w:rPr>
            <w:noProof/>
          </w:rPr>
          <w:t>29</w:t>
        </w:r>
      </w:ins>
      <w:del w:id="3007"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4052D77C" w:rsidR="0069744B" w:rsidRDefault="0069744B" w:rsidP="005074A5">
      <w:pPr>
        <w:pStyle w:val="Legenda"/>
        <w:keepNext/>
      </w:pPr>
      <w:bookmarkStart w:id="3008" w:name="_Ref20733676"/>
      <w:bookmarkStart w:id="3009" w:name="_Toc21973962"/>
      <w:bookmarkStart w:id="3010" w:name="_Toc22075181"/>
      <w:r>
        <w:t xml:space="preserve">Figura </w:t>
      </w:r>
      <w:r w:rsidR="00AE0D01">
        <w:fldChar w:fldCharType="begin"/>
      </w:r>
      <w:r w:rsidR="00AE0D01">
        <w:instrText xml:space="preserve"> SEQ Figura \* ARABIC </w:instrText>
      </w:r>
      <w:r w:rsidR="00AE0D01">
        <w:fldChar w:fldCharType="separate"/>
      </w:r>
      <w:ins w:id="3011" w:author="Ryan Lemos" w:date="2019-10-14T19:23:00Z">
        <w:r w:rsidR="0002745D">
          <w:rPr>
            <w:noProof/>
          </w:rPr>
          <w:t>29</w:t>
        </w:r>
      </w:ins>
      <w:del w:id="3012" w:author="Ryan Lemos" w:date="2019-10-07T11:05:00Z">
        <w:r w:rsidR="00D343FF" w:rsidDel="00EA672B">
          <w:rPr>
            <w:noProof/>
          </w:rPr>
          <w:delText>31</w:delText>
        </w:r>
      </w:del>
      <w:r w:rsidR="00AE0D01">
        <w:rPr>
          <w:noProof/>
        </w:rPr>
        <w:fldChar w:fldCharType="end"/>
      </w:r>
      <w:bookmarkEnd w:id="3008"/>
      <w:r>
        <w:t xml:space="preserve"> - Exemplo de botão habilitado</w:t>
      </w:r>
      <w:bookmarkEnd w:id="3009"/>
      <w:bookmarkEnd w:id="3010"/>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58244" cy="2865270"/>
                    </a:xfrm>
                    <a:prstGeom prst="rect">
                      <a:avLst/>
                    </a:prstGeom>
                  </pic:spPr>
                </pic:pic>
              </a:graphicData>
            </a:graphic>
          </wp:inline>
        </w:drawing>
      </w:r>
    </w:p>
    <w:p w14:paraId="022280A2" w14:textId="31A7021B" w:rsidR="00D536A8" w:rsidRDefault="009E79A9" w:rsidP="00D536A8">
      <w:pPr>
        <w:pStyle w:val="Fontes"/>
        <w:rPr>
          <w:ins w:id="3013" w:author="Ryan Lemos" w:date="2019-10-13T12:45:00Z"/>
        </w:rPr>
      </w:pPr>
      <w:ins w:id="3014" w:author="Ryan Lemos" w:date="2019-10-13T12:59:00Z">
        <w:r>
          <w:t>Fonte: PRÓPRIA, 2019. Utilizando o ambiente ILC v.1.</w:t>
        </w:r>
      </w:ins>
    </w:p>
    <w:p w14:paraId="46878D6D" w14:textId="77777777" w:rsidR="00DA6C7C" w:rsidRDefault="00DA6C7C" w:rsidP="005074A5">
      <w:pPr>
        <w:ind w:firstLine="0"/>
      </w:pPr>
    </w:p>
    <w:p w14:paraId="5949661D" w14:textId="225AFA2C" w:rsidR="00DA6C7C" w:rsidRDefault="00DA6C7C" w:rsidP="005074A5">
      <w:pPr>
        <w:pStyle w:val="Ttulo3"/>
      </w:pPr>
      <w:bookmarkStart w:id="3015" w:name="_Toc22075302"/>
      <w:r>
        <w:t>Bot</w:t>
      </w:r>
      <w:r w:rsidR="006C7E48">
        <w:t>ões de ação</w:t>
      </w:r>
      <w:bookmarkEnd w:id="3015"/>
    </w:p>
    <w:p w14:paraId="6FDF465E" w14:textId="77777777" w:rsidR="00DA6C7C" w:rsidRPr="00AE4137" w:rsidRDefault="00DA6C7C" w:rsidP="00DA6C7C"/>
    <w:p w14:paraId="639B6A33" w14:textId="1FFE5E90" w:rsidR="00DA6C7C" w:rsidRDefault="006C7E48" w:rsidP="00DA6C7C">
      <w:pPr>
        <w:rPr>
          <w:ins w:id="3016" w:author="Ryan Lemos" w:date="2019-10-07T09:10:00Z"/>
        </w:rPr>
      </w:pPr>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ins w:id="3017" w:author="Ryan Lemos" w:date="2019-10-14T19:23:00Z">
        <w:r w:rsidR="0002745D">
          <w:t xml:space="preserve">Figura </w:t>
        </w:r>
        <w:r w:rsidR="0002745D">
          <w:rPr>
            <w:noProof/>
          </w:rPr>
          <w:t>30</w:t>
        </w:r>
      </w:ins>
      <w:del w:id="3018" w:author="Ryan Lemos" w:date="2019-10-07T11:05:00Z">
        <w:r w:rsidR="00054B21" w:rsidDel="00EA672B">
          <w:delText xml:space="preserve">Figura </w:delText>
        </w:r>
        <w:r w:rsidR="00054B21" w:rsidDel="00EA672B">
          <w:rPr>
            <w:noProof/>
          </w:rPr>
          <w:delText>32</w:delText>
        </w:r>
      </w:del>
      <w:r w:rsidR="007F2136">
        <w:fldChar w:fldCharType="end"/>
      </w:r>
      <w:r w:rsidR="00DA6C7C">
        <w:t>:</w:t>
      </w:r>
    </w:p>
    <w:p w14:paraId="3A25D072" w14:textId="77777777" w:rsidR="00DC21E5" w:rsidRDefault="00DC21E5" w:rsidP="00DA6C7C"/>
    <w:p w14:paraId="720E8B43" w14:textId="1B8408A1" w:rsidR="0069744B" w:rsidRDefault="0069744B" w:rsidP="005074A5">
      <w:pPr>
        <w:pStyle w:val="Legenda"/>
        <w:keepNext/>
      </w:pPr>
      <w:bookmarkStart w:id="3019" w:name="_Ref20733793"/>
      <w:bookmarkStart w:id="3020" w:name="_Toc21973963"/>
      <w:bookmarkStart w:id="3021" w:name="_Toc22075182"/>
      <w:r>
        <w:t xml:space="preserve">Figura </w:t>
      </w:r>
      <w:r w:rsidR="00AE0D01">
        <w:fldChar w:fldCharType="begin"/>
      </w:r>
      <w:r w:rsidR="00AE0D01">
        <w:instrText xml:space="preserve"> SEQ Figura \* ARABIC </w:instrText>
      </w:r>
      <w:r w:rsidR="00AE0D01">
        <w:fldChar w:fldCharType="separate"/>
      </w:r>
      <w:ins w:id="3022" w:author="Ryan Lemos" w:date="2019-10-14T19:23:00Z">
        <w:r w:rsidR="0002745D">
          <w:rPr>
            <w:noProof/>
          </w:rPr>
          <w:t>30</w:t>
        </w:r>
      </w:ins>
      <w:del w:id="3023" w:author="Ryan Lemos" w:date="2019-10-07T11:05:00Z">
        <w:r w:rsidR="00D343FF" w:rsidDel="00EA672B">
          <w:rPr>
            <w:noProof/>
          </w:rPr>
          <w:delText>32</w:delText>
        </w:r>
      </w:del>
      <w:r w:rsidR="00AE0D01">
        <w:rPr>
          <w:noProof/>
        </w:rPr>
        <w:fldChar w:fldCharType="end"/>
      </w:r>
      <w:bookmarkEnd w:id="3019"/>
      <w:r>
        <w:t xml:space="preserve"> - Botão salvar habilitado</w:t>
      </w:r>
      <w:bookmarkEnd w:id="3020"/>
      <w:bookmarkEnd w:id="3021"/>
    </w:p>
    <w:p w14:paraId="5C460FA6" w14:textId="00AD6580" w:rsidR="00DA6C7C" w:rsidRDefault="00DA6C7C" w:rsidP="00DA6C7C">
      <w:pPr>
        <w:ind w:firstLine="0"/>
        <w:jc w:val="center"/>
        <w:rPr>
          <w:ins w:id="3024" w:author="Ryan Lemos" w:date="2019-10-13T12:45:00Z"/>
        </w:rP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36092" cy="549769"/>
                    </a:xfrm>
                    <a:prstGeom prst="rect">
                      <a:avLst/>
                    </a:prstGeom>
                  </pic:spPr>
                </pic:pic>
              </a:graphicData>
            </a:graphic>
          </wp:inline>
        </w:drawing>
      </w:r>
    </w:p>
    <w:p w14:paraId="198EB639" w14:textId="257E173D" w:rsidR="00D536A8" w:rsidRDefault="009E79A9" w:rsidP="00D536A8">
      <w:pPr>
        <w:pStyle w:val="Fontes"/>
        <w:rPr>
          <w:ins w:id="3025" w:author="Ryan Lemos" w:date="2019-10-13T12:45:00Z"/>
        </w:rPr>
      </w:pPr>
      <w:ins w:id="3026" w:author="Ryan Lemos" w:date="2019-10-13T12:59:00Z">
        <w:r>
          <w:t>Fonte: PRÓPRIA, 2019. Utilizando o ambiente ILC v.1.</w:t>
        </w:r>
      </w:ins>
    </w:p>
    <w:p w14:paraId="171B9E25" w14:textId="77777777" w:rsidR="00D536A8" w:rsidRDefault="00D536A8" w:rsidP="00DA6C7C">
      <w:pPr>
        <w:ind w:firstLine="0"/>
        <w:jc w:val="center"/>
      </w:pPr>
    </w:p>
    <w:p w14:paraId="06D34D71" w14:textId="7F0798CD" w:rsidR="00DA6C7C" w:rsidRDefault="00DA6C7C" w:rsidP="00DA6C7C">
      <w:pPr>
        <w:rPr>
          <w:ins w:id="3027" w:author="Ryan Lemos" w:date="2019-10-07T09:10:00Z"/>
        </w:rPr>
      </w:pPr>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ins w:id="3028" w:author="Ryan Lemos" w:date="2019-10-14T19:23:00Z">
        <w:r w:rsidR="0002745D">
          <w:t xml:space="preserve">Figura </w:t>
        </w:r>
        <w:r w:rsidR="0002745D">
          <w:rPr>
            <w:noProof/>
          </w:rPr>
          <w:t>31</w:t>
        </w:r>
      </w:ins>
      <w:del w:id="3029" w:author="Ryan Lemos" w:date="2019-10-07T11:05:00Z">
        <w:r w:rsidR="00054B21" w:rsidDel="00EA672B">
          <w:delText xml:space="preserve">Figura </w:delText>
        </w:r>
        <w:r w:rsidR="00054B21" w:rsidDel="00EA672B">
          <w:rPr>
            <w:noProof/>
          </w:rPr>
          <w:delText>33</w:delText>
        </w:r>
      </w:del>
      <w:r w:rsidR="007F2136">
        <w:fldChar w:fldCharType="end"/>
      </w:r>
      <w:r>
        <w:t>:</w:t>
      </w:r>
    </w:p>
    <w:p w14:paraId="29434BB1" w14:textId="77777777" w:rsidR="00DC21E5" w:rsidRDefault="00DC21E5" w:rsidP="00DA6C7C"/>
    <w:p w14:paraId="717303F3" w14:textId="668E2751" w:rsidR="0069744B" w:rsidRDefault="0069744B" w:rsidP="005074A5">
      <w:pPr>
        <w:pStyle w:val="Legenda"/>
        <w:keepNext/>
      </w:pPr>
      <w:bookmarkStart w:id="3030" w:name="_Ref20733811"/>
      <w:bookmarkStart w:id="3031" w:name="_Toc21973964"/>
      <w:bookmarkStart w:id="3032" w:name="_Toc22075183"/>
      <w:r>
        <w:lastRenderedPageBreak/>
        <w:t xml:space="preserve">Figura </w:t>
      </w:r>
      <w:r w:rsidR="00AE0D01">
        <w:fldChar w:fldCharType="begin"/>
      </w:r>
      <w:r w:rsidR="00AE0D01">
        <w:instrText xml:space="preserve"> SEQ Figura \* ARABIC </w:instrText>
      </w:r>
      <w:r w:rsidR="00AE0D01">
        <w:fldChar w:fldCharType="separate"/>
      </w:r>
      <w:ins w:id="3033" w:author="Ryan Lemos" w:date="2019-10-14T19:23:00Z">
        <w:r w:rsidR="0002745D">
          <w:rPr>
            <w:noProof/>
          </w:rPr>
          <w:t>31</w:t>
        </w:r>
      </w:ins>
      <w:del w:id="3034" w:author="Ryan Lemos" w:date="2019-10-07T11:05:00Z">
        <w:r w:rsidR="00D343FF" w:rsidDel="00EA672B">
          <w:rPr>
            <w:noProof/>
          </w:rPr>
          <w:delText>33</w:delText>
        </w:r>
      </w:del>
      <w:r w:rsidR="00AE0D01">
        <w:rPr>
          <w:noProof/>
        </w:rPr>
        <w:fldChar w:fldCharType="end"/>
      </w:r>
      <w:bookmarkEnd w:id="3030"/>
      <w:r>
        <w:t xml:space="preserve"> - Botão salvar desabilitado</w:t>
      </w:r>
      <w:bookmarkEnd w:id="3031"/>
      <w:bookmarkEnd w:id="3032"/>
    </w:p>
    <w:p w14:paraId="734E9E5F" w14:textId="12F165AF" w:rsidR="00DA6C7C" w:rsidRDefault="00DA6C7C" w:rsidP="00DA6C7C">
      <w:pPr>
        <w:ind w:firstLine="0"/>
        <w:jc w:val="center"/>
        <w:rPr>
          <w:ins w:id="3035" w:author="Ryan Lemos" w:date="2019-10-13T12:45:00Z"/>
        </w:rP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08404" cy="465653"/>
                    </a:xfrm>
                    <a:prstGeom prst="rect">
                      <a:avLst/>
                    </a:prstGeom>
                  </pic:spPr>
                </pic:pic>
              </a:graphicData>
            </a:graphic>
          </wp:inline>
        </w:drawing>
      </w:r>
    </w:p>
    <w:p w14:paraId="31D28E6B" w14:textId="209C44AE" w:rsidR="00D536A8" w:rsidRDefault="009E79A9" w:rsidP="00D536A8">
      <w:pPr>
        <w:pStyle w:val="Fontes"/>
        <w:rPr>
          <w:ins w:id="3036" w:author="Ryan Lemos" w:date="2019-10-13T12:45:00Z"/>
        </w:rPr>
      </w:pPr>
      <w:ins w:id="3037" w:author="Ryan Lemos" w:date="2019-10-13T12:59:00Z">
        <w:r>
          <w:t>Fonte: PRÓPRIA, 2019. Utilizando o ambiente ILC v.1.</w:t>
        </w:r>
      </w:ins>
    </w:p>
    <w:p w14:paraId="51D6A05A" w14:textId="77777777" w:rsidR="00D536A8" w:rsidRDefault="00D536A8" w:rsidP="00DA6C7C">
      <w:pPr>
        <w:ind w:firstLine="0"/>
        <w:jc w:val="center"/>
      </w:pP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experiência com outros sistemas que utilizaram o mesmo padrão visual, possa contribuir com a utilização do ambiente. </w:t>
      </w:r>
    </w:p>
    <w:p w14:paraId="728C0CB6" w14:textId="77777777" w:rsidR="00DA6C7C" w:rsidRPr="00C9030E" w:rsidRDefault="00DA6C7C" w:rsidP="00DA6C7C"/>
    <w:p w14:paraId="01D0A4F2" w14:textId="3CF68861"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ins w:id="3038" w:author="Ryan Lemos" w:date="2019-10-14T19:23:00Z">
        <w:r w:rsidR="0002745D">
          <w:t xml:space="preserve">Figura </w:t>
        </w:r>
        <w:r w:rsidR="0002745D">
          <w:rPr>
            <w:noProof/>
          </w:rPr>
          <w:t>32</w:t>
        </w:r>
      </w:ins>
      <w:del w:id="3039" w:author="Ryan Lemos" w:date="2019-10-07T11:05:00Z">
        <w:r w:rsidR="00054B21" w:rsidDel="00EA672B">
          <w:delText xml:space="preserve">Figura </w:delText>
        </w:r>
        <w:r w:rsidR="00054B21" w:rsidDel="00EA672B">
          <w:rPr>
            <w:noProof/>
          </w:rPr>
          <w:delText>34</w:delText>
        </w:r>
      </w:del>
      <w:r w:rsidR="007F2136">
        <w:fldChar w:fldCharType="end"/>
      </w:r>
      <w:r w:rsidR="007F2136">
        <w:t xml:space="preserve">. </w:t>
      </w:r>
    </w:p>
    <w:p w14:paraId="10F4FE4E" w14:textId="77777777" w:rsidR="007F2136" w:rsidRDefault="007F2136" w:rsidP="00DA6C7C"/>
    <w:p w14:paraId="086747F1" w14:textId="18F93180" w:rsidR="0069744B" w:rsidRDefault="0069744B" w:rsidP="005074A5">
      <w:pPr>
        <w:pStyle w:val="Legenda"/>
        <w:keepNext/>
      </w:pPr>
      <w:bookmarkStart w:id="3040" w:name="_Ref20733963"/>
      <w:bookmarkStart w:id="3041" w:name="_Toc21973965"/>
      <w:bookmarkStart w:id="3042" w:name="_Toc22075184"/>
      <w:r>
        <w:t xml:space="preserve">Figura </w:t>
      </w:r>
      <w:r w:rsidR="00AE0D01">
        <w:fldChar w:fldCharType="begin"/>
      </w:r>
      <w:r w:rsidR="00AE0D01">
        <w:instrText xml:space="preserve"> SEQ Figura \* ARABIC </w:instrText>
      </w:r>
      <w:r w:rsidR="00AE0D01">
        <w:fldChar w:fldCharType="separate"/>
      </w:r>
      <w:ins w:id="3043" w:author="Ryan Lemos" w:date="2019-10-14T19:23:00Z">
        <w:r w:rsidR="0002745D">
          <w:rPr>
            <w:noProof/>
          </w:rPr>
          <w:t>32</w:t>
        </w:r>
      </w:ins>
      <w:del w:id="3044" w:author="Ryan Lemos" w:date="2019-10-07T11:05:00Z">
        <w:r w:rsidR="00D343FF" w:rsidDel="00EA672B">
          <w:rPr>
            <w:noProof/>
          </w:rPr>
          <w:delText>34</w:delText>
        </w:r>
      </w:del>
      <w:r w:rsidR="00AE0D01">
        <w:rPr>
          <w:noProof/>
        </w:rPr>
        <w:fldChar w:fldCharType="end"/>
      </w:r>
      <w:bookmarkEnd w:id="3040"/>
      <w:r>
        <w:t xml:space="preserve"> - Botão voltar</w:t>
      </w:r>
      <w:bookmarkEnd w:id="3041"/>
      <w:bookmarkEnd w:id="3042"/>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68601" cy="541096"/>
                    </a:xfrm>
                    <a:prstGeom prst="rect">
                      <a:avLst/>
                    </a:prstGeom>
                  </pic:spPr>
                </pic:pic>
              </a:graphicData>
            </a:graphic>
          </wp:inline>
        </w:drawing>
      </w:r>
    </w:p>
    <w:p w14:paraId="75AE763C" w14:textId="392129C4" w:rsidR="00D536A8" w:rsidRDefault="009E79A9" w:rsidP="00D536A8">
      <w:pPr>
        <w:pStyle w:val="Fontes"/>
        <w:rPr>
          <w:ins w:id="3045" w:author="Ryan Lemos" w:date="2019-10-13T12:45:00Z"/>
        </w:rPr>
      </w:pPr>
      <w:ins w:id="3046" w:author="Ryan Lemos" w:date="2019-10-13T12:59:00Z">
        <w:r>
          <w:t>Fonte: PRÓPRIA, 2019. Utilizando o ambiente ILC v.1.</w:t>
        </w:r>
      </w:ins>
    </w:p>
    <w:p w14:paraId="05A725F0" w14:textId="77777777" w:rsidR="006C7E48" w:rsidRDefault="006C7E48" w:rsidP="005074A5">
      <w:pPr>
        <w:ind w:firstLine="0"/>
        <w:jc w:val="center"/>
      </w:pPr>
    </w:p>
    <w:p w14:paraId="22405C43" w14:textId="0E6DE639"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ins w:id="3047" w:author="Ryan Lemos" w:date="2019-10-14T19:23:00Z">
        <w:r w:rsidR="0002745D">
          <w:t xml:space="preserve">Figura </w:t>
        </w:r>
        <w:r w:rsidR="0002745D">
          <w:rPr>
            <w:noProof/>
          </w:rPr>
          <w:t>33</w:t>
        </w:r>
      </w:ins>
      <w:del w:id="3048" w:author="Ryan Lemos" w:date="2019-10-07T11:05:00Z">
        <w:r w:rsidR="00054B21" w:rsidDel="00EA672B">
          <w:delText xml:space="preserve">Figura </w:delText>
        </w:r>
        <w:r w:rsidR="00054B21" w:rsidDel="00EA672B">
          <w:rPr>
            <w:noProof/>
          </w:rPr>
          <w:delText>35</w:delText>
        </w:r>
      </w:del>
      <w:r w:rsidR="007F2136">
        <w:fldChar w:fldCharType="end"/>
      </w:r>
      <w:r w:rsidR="007F2136">
        <w:t>.</w:t>
      </w:r>
    </w:p>
    <w:p w14:paraId="1A2043D1" w14:textId="77777777" w:rsidR="00DA6C7C" w:rsidRPr="00057164" w:rsidRDefault="00DA6C7C" w:rsidP="00DA6C7C">
      <w:r>
        <w:t xml:space="preserve"> </w:t>
      </w:r>
    </w:p>
    <w:p w14:paraId="21AB57AC" w14:textId="1B25B774" w:rsidR="0069744B" w:rsidRDefault="0069744B" w:rsidP="005074A5">
      <w:pPr>
        <w:pStyle w:val="Legenda"/>
        <w:keepNext/>
      </w:pPr>
      <w:bookmarkStart w:id="3049" w:name="_Ref20734009"/>
      <w:bookmarkStart w:id="3050" w:name="_Toc21973966"/>
      <w:bookmarkStart w:id="3051" w:name="_Toc22075185"/>
      <w:r>
        <w:t xml:space="preserve">Figura </w:t>
      </w:r>
      <w:r w:rsidR="00AE0D01">
        <w:fldChar w:fldCharType="begin"/>
      </w:r>
      <w:r w:rsidR="00AE0D01">
        <w:instrText xml:space="preserve"> SEQ Figura \* ARABIC </w:instrText>
      </w:r>
      <w:r w:rsidR="00AE0D01">
        <w:fldChar w:fldCharType="separate"/>
      </w:r>
      <w:ins w:id="3052" w:author="Ryan Lemos" w:date="2019-10-14T19:23:00Z">
        <w:r w:rsidR="0002745D">
          <w:rPr>
            <w:noProof/>
          </w:rPr>
          <w:t>33</w:t>
        </w:r>
      </w:ins>
      <w:del w:id="3053" w:author="Ryan Lemos" w:date="2019-10-07T11:05:00Z">
        <w:r w:rsidR="00D343FF" w:rsidDel="00EA672B">
          <w:rPr>
            <w:noProof/>
          </w:rPr>
          <w:delText>35</w:delText>
        </w:r>
      </w:del>
      <w:r w:rsidR="00AE0D01">
        <w:rPr>
          <w:noProof/>
        </w:rPr>
        <w:fldChar w:fldCharType="end"/>
      </w:r>
      <w:bookmarkEnd w:id="3049"/>
      <w:r>
        <w:t xml:space="preserve"> - Botão de edição</w:t>
      </w:r>
      <w:bookmarkEnd w:id="3050"/>
      <w:bookmarkEnd w:id="3051"/>
    </w:p>
    <w:p w14:paraId="62D67BB8" w14:textId="6E17BCC3" w:rsidR="00DA6C7C" w:rsidDel="00DC21E5" w:rsidRDefault="0069744B" w:rsidP="00DA6C7C">
      <w:pPr>
        <w:ind w:firstLine="0"/>
        <w:jc w:val="center"/>
        <w:rPr>
          <w:del w:id="3054" w:author="Ryan Lemos" w:date="2019-10-07T09:10:00Z"/>
        </w:rP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60">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352D0B0B" w14:textId="7EE2A47E" w:rsidR="00DA6C7C" w:rsidRDefault="00DA6C7C">
      <w:pPr>
        <w:ind w:firstLine="0"/>
        <w:jc w:val="center"/>
        <w:pPrChange w:id="3055" w:author="Ryan Lemos" w:date="2019-10-07T09:10:00Z">
          <w:pPr>
            <w:pStyle w:val="Ttulo3"/>
            <w:numPr>
              <w:ilvl w:val="0"/>
              <w:numId w:val="0"/>
            </w:numPr>
            <w:ind w:left="0" w:firstLine="0"/>
          </w:pPr>
        </w:pPrChange>
      </w:pPr>
    </w:p>
    <w:p w14:paraId="40FAD40F" w14:textId="39851251" w:rsidR="00D536A8" w:rsidRDefault="009E79A9" w:rsidP="00D536A8">
      <w:pPr>
        <w:pStyle w:val="Fontes"/>
        <w:rPr>
          <w:ins w:id="3056" w:author="Ryan Lemos" w:date="2019-10-13T12:45:00Z"/>
        </w:rPr>
      </w:pPr>
      <w:ins w:id="3057" w:author="Ryan Lemos" w:date="2019-10-13T12:59:00Z">
        <w:r>
          <w:t>Fonte: PRÓPRIA, 2019. Utilizando o ambiente ILC v.1.</w:t>
        </w:r>
      </w:ins>
    </w:p>
    <w:p w14:paraId="1C0D765F" w14:textId="77777777" w:rsidR="00DA6C7C" w:rsidRPr="008B2D67" w:rsidRDefault="00DA6C7C" w:rsidP="00DA6C7C"/>
    <w:p w14:paraId="4B82D807" w14:textId="0BDBA956"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ins w:id="3058" w:author="Ryan Lemos" w:date="2019-10-14T19:23:00Z">
        <w:r w:rsidR="0002745D">
          <w:t xml:space="preserve">Figura </w:t>
        </w:r>
        <w:r w:rsidR="0002745D">
          <w:rPr>
            <w:noProof/>
          </w:rPr>
          <w:t>34</w:t>
        </w:r>
      </w:ins>
      <w:del w:id="3059" w:author="Ryan Lemos" w:date="2019-10-07T11:05:00Z">
        <w:r w:rsidR="00054B21" w:rsidDel="00EA672B">
          <w:delText xml:space="preserve">Figura </w:delText>
        </w:r>
        <w:r w:rsidR="00054B21" w:rsidDel="00EA672B">
          <w:rPr>
            <w:noProof/>
          </w:rPr>
          <w:delText>36</w:delText>
        </w:r>
      </w:del>
      <w:r w:rsidR="007F2136">
        <w:fldChar w:fldCharType="end"/>
      </w:r>
      <w:r>
        <w:t>.</w:t>
      </w:r>
      <w:r w:rsidR="007F2136">
        <w:t xml:space="preserve"> Esse também é outro padrão utilizado em outros sistemas, utilizando a cor vermelha como sendo um alerta para a ação, e o ícone de lixeira para significar a exclusão do registro.</w:t>
      </w:r>
      <w:r>
        <w:t xml:space="preserve"> </w:t>
      </w:r>
    </w:p>
    <w:p w14:paraId="26F56E11" w14:textId="77777777" w:rsidR="007F2136" w:rsidRDefault="007F2136" w:rsidP="00DA6C7C"/>
    <w:p w14:paraId="6EA7F252" w14:textId="5028D1CF" w:rsidR="0069744B" w:rsidRDefault="0069744B" w:rsidP="005074A5">
      <w:pPr>
        <w:pStyle w:val="Legenda"/>
        <w:keepNext/>
      </w:pPr>
      <w:bookmarkStart w:id="3060" w:name="_Ref20734034"/>
      <w:bookmarkStart w:id="3061" w:name="_Toc21973967"/>
      <w:bookmarkStart w:id="3062" w:name="_Toc22075186"/>
      <w:r>
        <w:lastRenderedPageBreak/>
        <w:t xml:space="preserve">Figura </w:t>
      </w:r>
      <w:r w:rsidR="00AE0D01">
        <w:fldChar w:fldCharType="begin"/>
      </w:r>
      <w:r w:rsidR="00AE0D01">
        <w:instrText xml:space="preserve"> SEQ Figura \* ARABIC </w:instrText>
      </w:r>
      <w:r w:rsidR="00AE0D01">
        <w:fldChar w:fldCharType="separate"/>
      </w:r>
      <w:ins w:id="3063" w:author="Ryan Lemos" w:date="2019-10-14T19:23:00Z">
        <w:r w:rsidR="0002745D">
          <w:rPr>
            <w:noProof/>
          </w:rPr>
          <w:t>34</w:t>
        </w:r>
      </w:ins>
      <w:del w:id="3064" w:author="Ryan Lemos" w:date="2019-10-07T11:05:00Z">
        <w:r w:rsidR="00D343FF" w:rsidDel="00EA672B">
          <w:rPr>
            <w:noProof/>
          </w:rPr>
          <w:delText>36</w:delText>
        </w:r>
      </w:del>
      <w:r w:rsidR="00AE0D01">
        <w:rPr>
          <w:noProof/>
        </w:rPr>
        <w:fldChar w:fldCharType="end"/>
      </w:r>
      <w:bookmarkEnd w:id="3060"/>
      <w:r>
        <w:t xml:space="preserve"> - Botão de exclusão</w:t>
      </w:r>
      <w:bookmarkEnd w:id="3061"/>
      <w:bookmarkEnd w:id="3062"/>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480" cy="538670"/>
                    </a:xfrm>
                    <a:prstGeom prst="rect">
                      <a:avLst/>
                    </a:prstGeom>
                  </pic:spPr>
                </pic:pic>
              </a:graphicData>
            </a:graphic>
          </wp:inline>
        </w:drawing>
      </w:r>
    </w:p>
    <w:p w14:paraId="71A60B74" w14:textId="3C71C05B" w:rsidR="00D536A8" w:rsidRDefault="009E79A9" w:rsidP="00D536A8">
      <w:pPr>
        <w:pStyle w:val="Fontes"/>
        <w:rPr>
          <w:ins w:id="3065" w:author="Ryan Lemos" w:date="2019-10-13T12:45:00Z"/>
        </w:rPr>
      </w:pPr>
      <w:ins w:id="3066" w:author="Ryan Lemos" w:date="2019-10-13T12:59:00Z">
        <w:r>
          <w:t>Fonte: PRÓPRIA, 2019. Utilizando o ambiente ILC v.1.</w:t>
        </w:r>
      </w:ins>
    </w:p>
    <w:p w14:paraId="28103A74" w14:textId="77777777" w:rsidR="007F2136" w:rsidRDefault="007F2136" w:rsidP="00DA6C7C">
      <w:pPr>
        <w:ind w:firstLine="0"/>
        <w:jc w:val="center"/>
      </w:pPr>
    </w:p>
    <w:p w14:paraId="123F663F" w14:textId="64159316"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w:t>
      </w:r>
      <w:commentRangeStart w:id="3067"/>
      <w:r w:rsidR="006C7E48">
        <w:t>SWAL</w:t>
      </w:r>
      <w:commentRangeEnd w:id="3067"/>
      <w:r w:rsidR="006C7E48">
        <w:t xml:space="preserve"> que provê uma interface mais amigável para respostas dos sistemas. </w:t>
      </w:r>
      <w:commentRangeStart w:id="3068"/>
      <w:r w:rsidR="006C7E48">
        <w:t>Porém utilizou-se</w:t>
      </w:r>
      <w:del w:id="3069" w:author="Ryan Lemos" w:date="2019-10-13T12:02:00Z">
        <w:r w:rsidR="006C7E48" w:rsidDel="00EE035A">
          <w:delText xml:space="preserve"> um</w:delText>
        </w:r>
      </w:del>
      <w:ins w:id="3070" w:author="Ryan Lemos" w:date="2019-10-13T12:01:00Z">
        <w:r w:rsidR="00EE035A">
          <w:t xml:space="preserve"> </w:t>
        </w:r>
      </w:ins>
      <w:del w:id="3071" w:author="Ryan Lemos" w:date="2019-10-13T12:01:00Z">
        <w:r w:rsidR="006C7E48" w:rsidDel="00EE035A">
          <w:delText xml:space="preserve"> </w:delText>
        </w:r>
        <w:r w:rsidR="006C7E48" w:rsidDel="00EE035A">
          <w:rPr>
            <w:rStyle w:val="Refdecomentrio"/>
          </w:rPr>
          <w:commentReference w:id="3067"/>
        </w:r>
        <w:r w:rsidR="006C7E48" w:rsidRPr="005074A5" w:rsidDel="00EE035A">
          <w:rPr>
            <w:i/>
            <w:iCs/>
          </w:rPr>
          <w:delText>Wrapper</w:delText>
        </w:r>
        <w:r w:rsidR="006C7E48" w:rsidDel="00EE035A">
          <w:delText xml:space="preserve"> Angular para essa biblioteca, que seria um</w:delText>
        </w:r>
      </w:del>
      <w:r w:rsidR="006C7E48">
        <w:t>a implementação da biblioteca SWAL utilizando o padrão do Angular</w:t>
      </w:r>
      <w:ins w:id="3072" w:author="Ryan Lemos" w:date="2019-10-13T12:02:00Z">
        <w:r w:rsidR="00EE035A">
          <w:t xml:space="preserve"> conforme seção</w:t>
        </w:r>
      </w:ins>
      <w:ins w:id="3073" w:author="Ryan Lemos" w:date="2019-10-13T15:34:00Z">
        <w:r w:rsidR="00A768C5">
          <w:t xml:space="preserve"> </w:t>
        </w:r>
        <w:r w:rsidR="00A768C5">
          <w:fldChar w:fldCharType="begin"/>
        </w:r>
        <w:r w:rsidR="00A768C5">
          <w:instrText xml:space="preserve"> REF _Ref21873296 \r \h </w:instrText>
        </w:r>
      </w:ins>
      <w:r w:rsidR="00A768C5">
        <w:fldChar w:fldCharType="separate"/>
      </w:r>
      <w:ins w:id="3074" w:author="Ryan Lemos" w:date="2019-10-14T19:23:00Z">
        <w:r w:rsidR="0002745D">
          <w:t>2.2.4.7</w:t>
        </w:r>
      </w:ins>
      <w:ins w:id="3075" w:author="Ryan Lemos" w:date="2019-10-13T15:34:00Z">
        <w:r w:rsidR="00A768C5">
          <w:fldChar w:fldCharType="end"/>
        </w:r>
      </w:ins>
      <w:r w:rsidR="006C7E48">
        <w:t xml:space="preserve">. Com isso cria-se uma </w:t>
      </w:r>
      <w:proofErr w:type="spellStart"/>
      <w:r w:rsidR="006C7E48" w:rsidRPr="005074A5">
        <w:rPr>
          <w:i/>
          <w:iCs/>
        </w:rPr>
        <w:t>tag</w:t>
      </w:r>
      <w:proofErr w:type="spellEnd"/>
      <w:r w:rsidR="006C7E48">
        <w:t xml:space="preserve"> semelhante ao HTML para o elemento SWAL, então basta-se chamar aquele elemento quando necessário. </w:t>
      </w:r>
      <w:commentRangeEnd w:id="3068"/>
      <w:r w:rsidR="006C7E48">
        <w:rPr>
          <w:rStyle w:val="Refdecomentrio"/>
        </w:rPr>
        <w:commentReference w:id="3068"/>
      </w:r>
      <w:r w:rsidR="006C7E48">
        <w:t xml:space="preserve">A </w:t>
      </w:r>
      <w:r w:rsidR="006C7E48">
        <w:fldChar w:fldCharType="begin"/>
      </w:r>
      <w:r w:rsidR="006C7E48">
        <w:instrText xml:space="preserve"> REF _Ref20734450 \h </w:instrText>
      </w:r>
      <w:r w:rsidR="006C7E48">
        <w:fldChar w:fldCharType="separate"/>
      </w:r>
      <w:ins w:id="3076" w:author="Ryan Lemos" w:date="2019-10-14T19:23:00Z">
        <w:r w:rsidR="0002745D">
          <w:t xml:space="preserve">Figura </w:t>
        </w:r>
        <w:r w:rsidR="0002745D">
          <w:rPr>
            <w:noProof/>
          </w:rPr>
          <w:t>35</w:t>
        </w:r>
      </w:ins>
      <w:del w:id="3077" w:author="Ryan Lemos" w:date="2019-10-07T11:05:00Z">
        <w:r w:rsidR="00054B21" w:rsidDel="00EA672B">
          <w:delText xml:space="preserve">Figura </w:delText>
        </w:r>
        <w:r w:rsidR="00054B21" w:rsidDel="00EA672B">
          <w:rPr>
            <w:noProof/>
          </w:rPr>
          <w:delText>37</w:delText>
        </w:r>
      </w:del>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7D9A1BA7" w:rsidR="006C7E48" w:rsidRDefault="006C7E48" w:rsidP="005074A5">
      <w:pPr>
        <w:pStyle w:val="Legenda"/>
        <w:keepNext/>
      </w:pPr>
      <w:bookmarkStart w:id="3078" w:name="_Ref20734450"/>
      <w:bookmarkStart w:id="3079" w:name="_Toc21973968"/>
      <w:bookmarkStart w:id="3080" w:name="_Toc22075187"/>
      <w:r>
        <w:t xml:space="preserve">Figura </w:t>
      </w:r>
      <w:r w:rsidR="00AE0D01">
        <w:fldChar w:fldCharType="begin"/>
      </w:r>
      <w:r w:rsidR="00AE0D01">
        <w:instrText xml:space="preserve"> SEQ Figura \* ARABIC </w:instrText>
      </w:r>
      <w:r w:rsidR="00AE0D01">
        <w:fldChar w:fldCharType="separate"/>
      </w:r>
      <w:ins w:id="3081" w:author="Ryan Lemos" w:date="2019-10-14T19:23:00Z">
        <w:r w:rsidR="0002745D">
          <w:rPr>
            <w:noProof/>
          </w:rPr>
          <w:t>35</w:t>
        </w:r>
      </w:ins>
      <w:del w:id="3082" w:author="Ryan Lemos" w:date="2019-10-07T11:05:00Z">
        <w:r w:rsidR="00D343FF" w:rsidDel="00EA672B">
          <w:rPr>
            <w:noProof/>
          </w:rPr>
          <w:delText>37</w:delText>
        </w:r>
      </w:del>
      <w:r w:rsidR="00AE0D01">
        <w:rPr>
          <w:noProof/>
        </w:rPr>
        <w:fldChar w:fldCharType="end"/>
      </w:r>
      <w:bookmarkEnd w:id="3078"/>
      <w:r>
        <w:t xml:space="preserve"> - Mensagem de exclusão de um registro</w:t>
      </w:r>
      <w:bookmarkEnd w:id="3079"/>
      <w:bookmarkEnd w:id="3080"/>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3123" cy="2034656"/>
                    </a:xfrm>
                    <a:prstGeom prst="rect">
                      <a:avLst/>
                    </a:prstGeom>
                  </pic:spPr>
                </pic:pic>
              </a:graphicData>
            </a:graphic>
          </wp:inline>
        </w:drawing>
      </w:r>
    </w:p>
    <w:p w14:paraId="0A125056" w14:textId="7BBA0653" w:rsidR="00D536A8" w:rsidRDefault="009E79A9" w:rsidP="00D536A8">
      <w:pPr>
        <w:pStyle w:val="Fontes"/>
        <w:rPr>
          <w:ins w:id="3083" w:author="Ryan Lemos" w:date="2019-10-13T12:45:00Z"/>
        </w:rPr>
      </w:pPr>
      <w:ins w:id="3084" w:author="Ryan Lemos" w:date="2019-10-13T12:59:00Z">
        <w:r>
          <w:t>Fonte: PRÓPRIA, 2019. Utilizando o ambiente ILC v.1.</w:t>
        </w:r>
      </w:ins>
    </w:p>
    <w:p w14:paraId="677DE394" w14:textId="77777777" w:rsidR="00DA6C7C" w:rsidRDefault="00DA6C7C" w:rsidP="00DA6C7C"/>
    <w:p w14:paraId="63909ADA" w14:textId="284B0E7A"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ins w:id="3085" w:author="Ryan Lemos" w:date="2019-10-14T19:23:00Z">
        <w:r w:rsidR="0002745D">
          <w:t xml:space="preserve">Figura </w:t>
        </w:r>
        <w:r w:rsidR="0002745D">
          <w:rPr>
            <w:noProof/>
          </w:rPr>
          <w:t>36</w:t>
        </w:r>
      </w:ins>
      <w:del w:id="3086" w:author="Ryan Lemos" w:date="2019-10-07T11:05:00Z">
        <w:r w:rsidR="00054B21" w:rsidDel="00EA672B">
          <w:delText xml:space="preserve">Figura </w:delText>
        </w:r>
        <w:r w:rsidR="00054B21" w:rsidDel="00EA672B">
          <w:rPr>
            <w:noProof/>
          </w:rPr>
          <w:delText>38</w:delText>
        </w:r>
      </w:del>
      <w:r w:rsidR="006C7E48">
        <w:fldChar w:fldCharType="end"/>
      </w:r>
      <w:r>
        <w:t>.</w:t>
      </w:r>
    </w:p>
    <w:p w14:paraId="3D91813A" w14:textId="77777777" w:rsidR="00DA6C7C" w:rsidRDefault="00DA6C7C" w:rsidP="00DA6C7C"/>
    <w:p w14:paraId="10EEE52E" w14:textId="23C45E2D" w:rsidR="0069744B" w:rsidRDefault="0069744B" w:rsidP="005074A5">
      <w:pPr>
        <w:pStyle w:val="Legenda"/>
        <w:keepNext/>
      </w:pPr>
      <w:bookmarkStart w:id="3087" w:name="_Ref20734568"/>
      <w:bookmarkStart w:id="3088" w:name="_Toc21973969"/>
      <w:bookmarkStart w:id="3089" w:name="_Toc22075188"/>
      <w:r>
        <w:t xml:space="preserve">Figura </w:t>
      </w:r>
      <w:r w:rsidR="00AE0D01">
        <w:fldChar w:fldCharType="begin"/>
      </w:r>
      <w:r w:rsidR="00AE0D01">
        <w:instrText xml:space="preserve"> SEQ Figura \* ARABIC </w:instrText>
      </w:r>
      <w:r w:rsidR="00AE0D01">
        <w:fldChar w:fldCharType="separate"/>
      </w:r>
      <w:ins w:id="3090" w:author="Ryan Lemos" w:date="2019-10-14T19:23:00Z">
        <w:r w:rsidR="0002745D">
          <w:rPr>
            <w:noProof/>
          </w:rPr>
          <w:t>36</w:t>
        </w:r>
      </w:ins>
      <w:del w:id="3091" w:author="Ryan Lemos" w:date="2019-10-07T11:05:00Z">
        <w:r w:rsidR="00D343FF" w:rsidDel="00EA672B">
          <w:rPr>
            <w:noProof/>
          </w:rPr>
          <w:delText>38</w:delText>
        </w:r>
      </w:del>
      <w:r w:rsidR="00AE0D01">
        <w:rPr>
          <w:noProof/>
        </w:rPr>
        <w:fldChar w:fldCharType="end"/>
      </w:r>
      <w:bookmarkEnd w:id="3087"/>
      <w:r>
        <w:t xml:space="preserve"> - Botão de visualizar registro</w:t>
      </w:r>
      <w:bookmarkEnd w:id="3088"/>
      <w:bookmarkEnd w:id="3089"/>
    </w:p>
    <w:p w14:paraId="2D9C8479" w14:textId="5372C471" w:rsidR="006C7E48" w:rsidRDefault="00DA6C7C" w:rsidP="005074A5">
      <w:pPr>
        <w:ind w:firstLine="0"/>
        <w:jc w:val="center"/>
        <w:rPr>
          <w:ins w:id="3092" w:author="Ryan Lemos" w:date="2019-10-13T12:46:00Z"/>
        </w:rP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14375" cy="561975"/>
                    </a:xfrm>
                    <a:prstGeom prst="rect">
                      <a:avLst/>
                    </a:prstGeom>
                  </pic:spPr>
                </pic:pic>
              </a:graphicData>
            </a:graphic>
          </wp:inline>
        </w:drawing>
      </w:r>
    </w:p>
    <w:p w14:paraId="5B8C337E" w14:textId="7E376735" w:rsidR="00D536A8" w:rsidRDefault="009E79A9" w:rsidP="00D536A8">
      <w:pPr>
        <w:pStyle w:val="Fontes"/>
        <w:rPr>
          <w:ins w:id="3093" w:author="Ryan Lemos" w:date="2019-10-13T12:46:00Z"/>
        </w:rPr>
      </w:pPr>
      <w:ins w:id="3094" w:author="Ryan Lemos" w:date="2019-10-13T12:59:00Z">
        <w:r>
          <w:t>Fonte: PRÓPRIA, 2019. Utilizando o ambiente ILC v.1.</w:t>
        </w:r>
      </w:ins>
    </w:p>
    <w:p w14:paraId="74E6F685" w14:textId="77777777" w:rsidR="00D536A8" w:rsidRDefault="00D536A8" w:rsidP="005074A5">
      <w:pPr>
        <w:ind w:firstLine="0"/>
        <w:jc w:val="center"/>
      </w:pPr>
    </w:p>
    <w:p w14:paraId="6892E980" w14:textId="66AC0367" w:rsidR="006C7E48" w:rsidRDefault="006C7E48" w:rsidP="006C7E48">
      <w:r>
        <w:lastRenderedPageBreak/>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ins w:id="3095" w:author="Ryan Lemos" w:date="2019-10-14T19:23:00Z">
        <w:r w:rsidR="0002745D">
          <w:t xml:space="preserve">Figura </w:t>
        </w:r>
        <w:r w:rsidR="0002745D">
          <w:rPr>
            <w:noProof/>
          </w:rPr>
          <w:t>37</w:t>
        </w:r>
      </w:ins>
      <w:del w:id="3096" w:author="Ryan Lemos" w:date="2019-10-07T11:05:00Z">
        <w:r w:rsidR="00054B21" w:rsidDel="00EA672B">
          <w:delText xml:space="preserve">Figura </w:delText>
        </w:r>
        <w:r w:rsidR="00054B21" w:rsidDel="00EA672B">
          <w:rPr>
            <w:noProof/>
          </w:rPr>
          <w:delText>39</w:delText>
        </w:r>
      </w:del>
      <w:r>
        <w:fldChar w:fldCharType="end"/>
      </w:r>
      <w:r>
        <w:t>.</w:t>
      </w:r>
    </w:p>
    <w:p w14:paraId="6714C1A4" w14:textId="0C7A3BF6" w:rsidR="006C7E48" w:rsidRDefault="006C7E48" w:rsidP="006C7E48">
      <w:pPr>
        <w:pStyle w:val="Legenda"/>
        <w:keepNext/>
      </w:pPr>
      <w:bookmarkStart w:id="3097" w:name="_Ref20734696"/>
      <w:bookmarkStart w:id="3098" w:name="_Toc21973970"/>
      <w:bookmarkStart w:id="3099" w:name="_Toc22075189"/>
      <w:r>
        <w:t xml:space="preserve">Figura </w:t>
      </w:r>
      <w:r w:rsidR="00AE0D01">
        <w:fldChar w:fldCharType="begin"/>
      </w:r>
      <w:r w:rsidR="00AE0D01">
        <w:instrText xml:space="preserve"> SEQ Figura \* ARABIC </w:instrText>
      </w:r>
      <w:r w:rsidR="00AE0D01">
        <w:fldChar w:fldCharType="separate"/>
      </w:r>
      <w:ins w:id="3100" w:author="Ryan Lemos" w:date="2019-10-14T19:23:00Z">
        <w:r w:rsidR="0002745D">
          <w:rPr>
            <w:noProof/>
          </w:rPr>
          <w:t>37</w:t>
        </w:r>
      </w:ins>
      <w:del w:id="3101" w:author="Ryan Lemos" w:date="2019-10-07T11:05:00Z">
        <w:r w:rsidR="00D343FF" w:rsidDel="00EA672B">
          <w:rPr>
            <w:noProof/>
          </w:rPr>
          <w:delText>39</w:delText>
        </w:r>
      </w:del>
      <w:r w:rsidR="00AE0D01">
        <w:rPr>
          <w:noProof/>
        </w:rPr>
        <w:fldChar w:fldCharType="end"/>
      </w:r>
      <w:bookmarkEnd w:id="3097"/>
      <w:r>
        <w:t xml:space="preserve"> - Botão de novo registro</w:t>
      </w:r>
      <w:bookmarkEnd w:id="3098"/>
      <w:bookmarkEnd w:id="3099"/>
    </w:p>
    <w:p w14:paraId="77F93259" w14:textId="2A07685E" w:rsidR="00DA6C7C" w:rsidRDefault="006C7E48" w:rsidP="006C7E48">
      <w:pPr>
        <w:ind w:firstLine="0"/>
        <w:jc w:val="center"/>
        <w:rPr>
          <w:ins w:id="3102" w:author="Ryan Lemos" w:date="2019-10-13T12:46:00Z"/>
        </w:rP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23975" cy="676275"/>
                    </a:xfrm>
                    <a:prstGeom prst="rect">
                      <a:avLst/>
                    </a:prstGeom>
                  </pic:spPr>
                </pic:pic>
              </a:graphicData>
            </a:graphic>
          </wp:inline>
        </w:drawing>
      </w:r>
    </w:p>
    <w:p w14:paraId="7F0C04BF" w14:textId="5F569F16" w:rsidR="00D536A8" w:rsidRDefault="009E79A9" w:rsidP="00D536A8">
      <w:pPr>
        <w:pStyle w:val="Fontes"/>
        <w:rPr>
          <w:ins w:id="3103" w:author="Ryan Lemos" w:date="2019-10-13T12:46:00Z"/>
        </w:rPr>
      </w:pPr>
      <w:ins w:id="3104" w:author="Ryan Lemos" w:date="2019-10-13T12:59:00Z">
        <w:r>
          <w:t>Fonte: PRÓPRIA, 2019. Utilizando o ambiente ILC v.1.</w:t>
        </w:r>
      </w:ins>
    </w:p>
    <w:p w14:paraId="793B9D3C" w14:textId="77777777" w:rsidR="00D536A8" w:rsidRDefault="00D536A8" w:rsidP="006C7E48">
      <w:pPr>
        <w:ind w:firstLine="0"/>
        <w:jc w:val="center"/>
      </w:pPr>
    </w:p>
    <w:p w14:paraId="4C327EB2" w14:textId="77777777" w:rsidR="0073158C" w:rsidRDefault="0073158C" w:rsidP="0073158C">
      <w:r>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72DA0DA0" w:rsidR="0073158C" w:rsidRDefault="0073158C" w:rsidP="0073158C">
      <w:pPr>
        <w:pStyle w:val="Legenda"/>
        <w:keepNext/>
      </w:pPr>
      <w:bookmarkStart w:id="3105" w:name="_Toc21973971"/>
      <w:bookmarkStart w:id="3106" w:name="_Toc22075190"/>
      <w:r>
        <w:t xml:space="preserve">Figura </w:t>
      </w:r>
      <w:r w:rsidR="00AE0D01">
        <w:fldChar w:fldCharType="begin"/>
      </w:r>
      <w:r w:rsidR="00AE0D01">
        <w:instrText xml:space="preserve"> SEQ Figura \* ARABIC </w:instrText>
      </w:r>
      <w:r w:rsidR="00AE0D01">
        <w:fldChar w:fldCharType="separate"/>
      </w:r>
      <w:ins w:id="3107" w:author="Ryan Lemos" w:date="2019-10-14T19:23:00Z">
        <w:r w:rsidR="0002745D">
          <w:rPr>
            <w:noProof/>
          </w:rPr>
          <w:t>38</w:t>
        </w:r>
      </w:ins>
      <w:del w:id="3108" w:author="Ryan Lemos" w:date="2019-10-07T11:05:00Z">
        <w:r w:rsidR="00D343FF" w:rsidDel="00EA672B">
          <w:rPr>
            <w:noProof/>
          </w:rPr>
          <w:delText>40</w:delText>
        </w:r>
      </w:del>
      <w:r w:rsidR="00AE0D01">
        <w:rPr>
          <w:noProof/>
        </w:rPr>
        <w:fldChar w:fldCharType="end"/>
      </w:r>
      <w:r>
        <w:t xml:space="preserve"> - Botão de recarregar dados</w:t>
      </w:r>
      <w:bookmarkEnd w:id="3105"/>
      <w:bookmarkEnd w:id="3106"/>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62075" cy="609600"/>
                    </a:xfrm>
                    <a:prstGeom prst="rect">
                      <a:avLst/>
                    </a:prstGeom>
                  </pic:spPr>
                </pic:pic>
              </a:graphicData>
            </a:graphic>
          </wp:inline>
        </w:drawing>
      </w:r>
    </w:p>
    <w:p w14:paraId="0B1F20A1" w14:textId="03E96951" w:rsidR="00D536A8" w:rsidRDefault="009E79A9" w:rsidP="00D536A8">
      <w:pPr>
        <w:pStyle w:val="Fontes"/>
        <w:rPr>
          <w:ins w:id="3109" w:author="Ryan Lemos" w:date="2019-10-13T12:46:00Z"/>
        </w:rPr>
      </w:pPr>
      <w:ins w:id="3110" w:author="Ryan Lemos" w:date="2019-10-13T12:59:00Z">
        <w:r>
          <w:t>Fonte: PRÓPRIA, 2019. Utilizando o ambiente ILC v.1.</w:t>
        </w:r>
      </w:ins>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3111" w:name="_Toc22075303"/>
      <w:r>
        <w:t>Trocar senha (somente para gestores)</w:t>
      </w:r>
      <w:bookmarkEnd w:id="3111"/>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273FAC72" w:rsidR="0069744B" w:rsidRDefault="0069744B" w:rsidP="005074A5">
      <w:pPr>
        <w:pStyle w:val="Legenda"/>
        <w:keepNext/>
      </w:pPr>
      <w:bookmarkStart w:id="3112" w:name="_Toc21973972"/>
      <w:bookmarkStart w:id="3113" w:name="_Toc22075191"/>
      <w:r>
        <w:t xml:space="preserve">Figura </w:t>
      </w:r>
      <w:r w:rsidR="00AE0D01">
        <w:fldChar w:fldCharType="begin"/>
      </w:r>
      <w:r w:rsidR="00AE0D01">
        <w:instrText xml:space="preserve"> SEQ Figura \* ARABIC </w:instrText>
      </w:r>
      <w:r w:rsidR="00AE0D01">
        <w:fldChar w:fldCharType="separate"/>
      </w:r>
      <w:ins w:id="3114" w:author="Ryan Lemos" w:date="2019-10-14T19:23:00Z">
        <w:r w:rsidR="0002745D">
          <w:rPr>
            <w:noProof/>
          </w:rPr>
          <w:t>39</w:t>
        </w:r>
      </w:ins>
      <w:del w:id="3115" w:author="Ryan Lemos" w:date="2019-10-07T11:05:00Z">
        <w:r w:rsidR="00D343FF" w:rsidDel="00EA672B">
          <w:rPr>
            <w:noProof/>
          </w:rPr>
          <w:delText>41</w:delText>
        </w:r>
      </w:del>
      <w:r w:rsidR="00AE0D01">
        <w:rPr>
          <w:noProof/>
        </w:rPr>
        <w:fldChar w:fldCharType="end"/>
      </w:r>
      <w:r>
        <w:t xml:space="preserve"> - Botão para trocar de senha</w:t>
      </w:r>
      <w:bookmarkEnd w:id="3112"/>
      <w:bookmarkEnd w:id="3113"/>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9600" cy="609600"/>
                    </a:xfrm>
                    <a:prstGeom prst="rect">
                      <a:avLst/>
                    </a:prstGeom>
                  </pic:spPr>
                </pic:pic>
              </a:graphicData>
            </a:graphic>
          </wp:inline>
        </w:drawing>
      </w:r>
    </w:p>
    <w:p w14:paraId="44338319" w14:textId="3B8F7BDB" w:rsidR="00D536A8" w:rsidRDefault="009E79A9" w:rsidP="00D536A8">
      <w:pPr>
        <w:pStyle w:val="Fontes"/>
        <w:rPr>
          <w:ins w:id="3116" w:author="Ryan Lemos" w:date="2019-10-13T12:46:00Z"/>
        </w:rPr>
      </w:pPr>
      <w:ins w:id="3117" w:author="Ryan Lemos" w:date="2019-10-13T12:59:00Z">
        <w:r>
          <w:t>Fonte: PRÓPRIA, 2019. Utilizando o ambiente ILC v.1.</w:t>
        </w:r>
      </w:ins>
    </w:p>
    <w:p w14:paraId="7E2C7F44" w14:textId="77777777" w:rsidR="00DA6C7C" w:rsidRDefault="00DA6C7C" w:rsidP="00DA6C7C"/>
    <w:p w14:paraId="7F0D00E2" w14:textId="46A7B98E" w:rsidR="006C7E48" w:rsidRDefault="006C7E48">
      <w:pPr>
        <w:pStyle w:val="Ttulo3"/>
      </w:pPr>
      <w:bookmarkStart w:id="3118" w:name="_Toc22075304"/>
      <w:r>
        <w:t>Botões para a gestão de atividades de uma turma</w:t>
      </w:r>
      <w:bookmarkEnd w:id="3118"/>
    </w:p>
    <w:p w14:paraId="101E1511" w14:textId="77777777" w:rsidR="00DA6C7C" w:rsidRPr="003E2735" w:rsidRDefault="00DA6C7C" w:rsidP="00DA6C7C"/>
    <w:p w14:paraId="6D1AF15C" w14:textId="4CF1336A" w:rsidR="00DA6C7C" w:rsidRDefault="00DA6C7C" w:rsidP="00DA6C7C">
      <w:r>
        <w:lastRenderedPageBreak/>
        <w:t>Uma vez que uma atividade foi vinculada a um grupo de alunos ela não pode ser alterada. Caso o professor necessite reutilizar a atividade ele pode fazer uma cópia</w:t>
      </w:r>
      <w:r w:rsidR="0073158C">
        <w:t>, conforme seção</w:t>
      </w:r>
      <w:del w:id="3119" w:author="Ryan Lemos" w:date="2019-10-13T15:34:00Z">
        <w:r w:rsidR="0073158C" w:rsidDel="00A768C5">
          <w:delText xml:space="preserve"> </w:delText>
        </w:r>
      </w:del>
      <w:ins w:id="3120" w:author="Ryan Lemos" w:date="2019-10-13T15:34:00Z">
        <w:r w:rsidR="00A768C5">
          <w:t xml:space="preserve"> </w:t>
        </w:r>
      </w:ins>
      <w:ins w:id="3121" w:author="Ryan Lemos" w:date="2019-10-13T15:35:00Z">
        <w:r w:rsidR="00A768C5">
          <w:fldChar w:fldCharType="begin"/>
        </w:r>
        <w:r w:rsidR="00A768C5">
          <w:instrText xml:space="preserve"> REF _Ref21873331 \r \h </w:instrText>
        </w:r>
      </w:ins>
      <w:r w:rsidR="00A768C5">
        <w:fldChar w:fldCharType="separate"/>
      </w:r>
      <w:ins w:id="3122" w:author="Ryan Lemos" w:date="2019-10-14T19:23:00Z">
        <w:r w:rsidR="0002745D">
          <w:t>1.1.1.1</w:t>
        </w:r>
      </w:ins>
      <w:ins w:id="3123" w:author="Ryan Lemos" w:date="2019-10-13T15:35:00Z">
        <w:r w:rsidR="00A768C5">
          <w:fldChar w:fldCharType="end"/>
        </w:r>
      </w:ins>
      <w:del w:id="3124" w:author="Ryan Lemos" w:date="2019-10-13T15:34:00Z">
        <w:r w:rsidR="0073158C" w:rsidDel="00A768C5">
          <w:delText>x</w:delText>
        </w:r>
      </w:del>
      <w:r w:rsidR="0073158C">
        <w:t>,</w:t>
      </w:r>
      <w:r>
        <w:t xml:space="preserve"> através do botão da</w:t>
      </w:r>
      <w:r w:rsidR="0073158C">
        <w:t xml:space="preserve"> </w:t>
      </w:r>
      <w:r w:rsidR="0073158C">
        <w:fldChar w:fldCharType="begin"/>
      </w:r>
      <w:r w:rsidR="0073158C">
        <w:instrText xml:space="preserve"> REF _Ref20734771 \h </w:instrText>
      </w:r>
      <w:r w:rsidR="0073158C">
        <w:fldChar w:fldCharType="separate"/>
      </w:r>
      <w:ins w:id="3125" w:author="Ryan Lemos" w:date="2019-10-14T19:23:00Z">
        <w:r w:rsidR="0002745D">
          <w:t xml:space="preserve">Figura </w:t>
        </w:r>
        <w:r w:rsidR="0002745D">
          <w:rPr>
            <w:noProof/>
          </w:rPr>
          <w:t>40</w:t>
        </w:r>
      </w:ins>
      <w:del w:id="3126" w:author="Ryan Lemos" w:date="2019-10-07T11:05:00Z">
        <w:r w:rsidR="00054B21" w:rsidDel="00EA672B">
          <w:delText xml:space="preserve">Figura </w:delText>
        </w:r>
        <w:r w:rsidR="00054B21" w:rsidDel="00EA672B">
          <w:rPr>
            <w:noProof/>
          </w:rPr>
          <w:delText>42</w:delText>
        </w:r>
      </w:del>
      <w:r w:rsidR="0073158C">
        <w:fldChar w:fldCharType="end"/>
      </w:r>
      <w:r>
        <w:t>.</w:t>
      </w:r>
    </w:p>
    <w:p w14:paraId="3DAA3B80" w14:textId="77777777" w:rsidR="00DA6C7C" w:rsidRDefault="00DA6C7C" w:rsidP="00DA6C7C"/>
    <w:p w14:paraId="373EF642" w14:textId="0A0C912C" w:rsidR="0069744B" w:rsidRDefault="0069744B" w:rsidP="005074A5">
      <w:pPr>
        <w:pStyle w:val="Legenda"/>
        <w:keepNext/>
      </w:pPr>
      <w:bookmarkStart w:id="3127" w:name="_Ref20734771"/>
      <w:bookmarkStart w:id="3128" w:name="_Toc21973973"/>
      <w:bookmarkStart w:id="3129" w:name="_Toc22075192"/>
      <w:r>
        <w:t xml:space="preserve">Figura </w:t>
      </w:r>
      <w:r w:rsidR="00AE0D01">
        <w:fldChar w:fldCharType="begin"/>
      </w:r>
      <w:r w:rsidR="00AE0D01">
        <w:instrText xml:space="preserve"> SEQ Figura \* ARABIC </w:instrText>
      </w:r>
      <w:r w:rsidR="00AE0D01">
        <w:fldChar w:fldCharType="separate"/>
      </w:r>
      <w:ins w:id="3130" w:author="Ryan Lemos" w:date="2019-10-14T19:23:00Z">
        <w:r w:rsidR="0002745D">
          <w:rPr>
            <w:noProof/>
          </w:rPr>
          <w:t>40</w:t>
        </w:r>
      </w:ins>
      <w:del w:id="3131" w:author="Ryan Lemos" w:date="2019-10-07T11:05:00Z">
        <w:r w:rsidR="00D343FF" w:rsidDel="00EA672B">
          <w:rPr>
            <w:noProof/>
          </w:rPr>
          <w:delText>42</w:delText>
        </w:r>
      </w:del>
      <w:r w:rsidR="00AE0D01">
        <w:rPr>
          <w:noProof/>
        </w:rPr>
        <w:fldChar w:fldCharType="end"/>
      </w:r>
      <w:bookmarkEnd w:id="3127"/>
      <w:r>
        <w:t xml:space="preserve"> - Botão de duplicar registro</w:t>
      </w:r>
      <w:bookmarkEnd w:id="3128"/>
      <w:bookmarkEnd w:id="3129"/>
    </w:p>
    <w:p w14:paraId="46B978B0" w14:textId="77777777" w:rsidR="00DA6C7C" w:rsidDel="00B318DA" w:rsidRDefault="00DA6C7C" w:rsidP="00DA6C7C">
      <w:pPr>
        <w:ind w:firstLine="0"/>
        <w:jc w:val="center"/>
        <w:rPr>
          <w:del w:id="3132" w:author="Ryan Lemos" w:date="2019-10-07T21:02:00Z"/>
        </w:rP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 cy="590550"/>
                    </a:xfrm>
                    <a:prstGeom prst="rect">
                      <a:avLst/>
                    </a:prstGeom>
                  </pic:spPr>
                </pic:pic>
              </a:graphicData>
            </a:graphic>
          </wp:inline>
        </w:drawing>
      </w:r>
    </w:p>
    <w:p w14:paraId="486AED37" w14:textId="3041F9FA" w:rsidR="00DA6C7C" w:rsidRDefault="00DA6C7C">
      <w:pPr>
        <w:ind w:firstLine="0"/>
        <w:jc w:val="center"/>
        <w:pPrChange w:id="3133" w:author="Ryan Lemos" w:date="2019-10-07T21:02:00Z">
          <w:pPr>
            <w:pStyle w:val="Ttulo3"/>
            <w:numPr>
              <w:ilvl w:val="0"/>
              <w:numId w:val="0"/>
            </w:numPr>
            <w:ind w:left="0" w:firstLine="0"/>
          </w:pPr>
        </w:pPrChange>
      </w:pPr>
    </w:p>
    <w:p w14:paraId="07394248" w14:textId="02AC31F1" w:rsidR="00D536A8" w:rsidRDefault="009E79A9" w:rsidP="00D536A8">
      <w:pPr>
        <w:pStyle w:val="Fontes"/>
        <w:rPr>
          <w:ins w:id="3134" w:author="Ryan Lemos" w:date="2019-10-13T12:46:00Z"/>
        </w:rPr>
      </w:pPr>
      <w:ins w:id="3135" w:author="Ryan Lemos" w:date="2019-10-13T12:59:00Z">
        <w:r>
          <w:t>Fonte: PRÓPRIA, 2019. Utilizando o ambiente ILC v.1.</w:t>
        </w:r>
      </w:ins>
    </w:p>
    <w:p w14:paraId="491B2BF3" w14:textId="77777777" w:rsidR="00DA6C7C" w:rsidRDefault="00DA6C7C" w:rsidP="00DA6C7C"/>
    <w:p w14:paraId="3271E25E" w14:textId="1FC92282" w:rsidR="00DA6C7C" w:rsidRDefault="00DA6C7C" w:rsidP="00DA6C7C">
      <w:r>
        <w:t>É possível ao professor gerar um documento em formato PDF das atividades criadas no ambiente</w:t>
      </w:r>
      <w:r w:rsidR="0073158C">
        <w:t xml:space="preserve">, conforme seção </w:t>
      </w:r>
      <w:ins w:id="3136" w:author="Ryan Lemos" w:date="2019-10-13T15:35:00Z">
        <w:r w:rsidR="00A768C5">
          <w:fldChar w:fldCharType="begin"/>
        </w:r>
        <w:r w:rsidR="00A768C5">
          <w:instrText xml:space="preserve"> REF _Ref21873355 \r \h </w:instrText>
        </w:r>
      </w:ins>
      <w:r w:rsidR="00A768C5">
        <w:fldChar w:fldCharType="separate"/>
      </w:r>
      <w:ins w:id="3137" w:author="Ryan Lemos" w:date="2019-10-14T19:23:00Z">
        <w:r w:rsidR="0002745D">
          <w:t>3.6.1.3</w:t>
        </w:r>
      </w:ins>
      <w:ins w:id="3138" w:author="Ryan Lemos" w:date="2019-10-13T15:35:00Z">
        <w:r w:rsidR="00A768C5">
          <w:fldChar w:fldCharType="end"/>
        </w:r>
      </w:ins>
      <w:del w:id="3139" w:author="Ryan Lemos" w:date="2019-10-13T15:35:00Z">
        <w:r w:rsidR="0073158C" w:rsidDel="00A768C5">
          <w:delText>x e seção y</w:delText>
        </w:r>
      </w:del>
      <w:r>
        <w:t>. Para isso deve clicar no botão da</w:t>
      </w:r>
      <w:r w:rsidR="0073158C">
        <w:t xml:space="preserve"> </w:t>
      </w:r>
      <w:r w:rsidR="0073158C">
        <w:fldChar w:fldCharType="begin"/>
      </w:r>
      <w:r w:rsidR="0073158C">
        <w:instrText xml:space="preserve"> REF _Ref20734813 \h </w:instrText>
      </w:r>
      <w:r w:rsidR="0073158C">
        <w:fldChar w:fldCharType="separate"/>
      </w:r>
      <w:ins w:id="3140" w:author="Ryan Lemos" w:date="2019-10-14T19:23:00Z">
        <w:r w:rsidR="0002745D">
          <w:t xml:space="preserve">Figura </w:t>
        </w:r>
        <w:r w:rsidR="0002745D">
          <w:rPr>
            <w:noProof/>
          </w:rPr>
          <w:t>41</w:t>
        </w:r>
      </w:ins>
      <w:del w:id="3141" w:author="Ryan Lemos" w:date="2019-10-07T11:05:00Z">
        <w:r w:rsidR="00054B21" w:rsidDel="00EA672B">
          <w:delText xml:space="preserve">Figura </w:delText>
        </w:r>
        <w:r w:rsidR="00054B21" w:rsidDel="00EA672B">
          <w:rPr>
            <w:noProof/>
          </w:rPr>
          <w:delText>43</w:delText>
        </w:r>
      </w:del>
      <w:r w:rsidR="0073158C">
        <w:fldChar w:fldCharType="end"/>
      </w:r>
      <w:r>
        <w:t>.</w:t>
      </w:r>
    </w:p>
    <w:p w14:paraId="560608DD" w14:textId="77777777" w:rsidR="00DA6C7C" w:rsidRPr="003E2735" w:rsidRDefault="00DA6C7C" w:rsidP="00DA6C7C"/>
    <w:p w14:paraId="37BD3EC5" w14:textId="7C6241D7" w:rsidR="0069744B" w:rsidRDefault="0069744B" w:rsidP="005074A5">
      <w:pPr>
        <w:pStyle w:val="Legenda"/>
        <w:keepNext/>
      </w:pPr>
      <w:bookmarkStart w:id="3142" w:name="_Ref20734813"/>
      <w:bookmarkStart w:id="3143" w:name="_Toc21973974"/>
      <w:bookmarkStart w:id="3144" w:name="_Toc22075193"/>
      <w:r>
        <w:t xml:space="preserve">Figura </w:t>
      </w:r>
      <w:r w:rsidR="00AE0D01">
        <w:fldChar w:fldCharType="begin"/>
      </w:r>
      <w:r w:rsidR="00AE0D01">
        <w:instrText xml:space="preserve"> SEQ Figura \* ARABIC </w:instrText>
      </w:r>
      <w:r w:rsidR="00AE0D01">
        <w:fldChar w:fldCharType="separate"/>
      </w:r>
      <w:ins w:id="3145" w:author="Ryan Lemos" w:date="2019-10-14T19:23:00Z">
        <w:r w:rsidR="0002745D">
          <w:rPr>
            <w:noProof/>
          </w:rPr>
          <w:t>41</w:t>
        </w:r>
      </w:ins>
      <w:del w:id="3146" w:author="Ryan Lemos" w:date="2019-10-07T11:05:00Z">
        <w:r w:rsidR="00D343FF" w:rsidDel="00EA672B">
          <w:rPr>
            <w:noProof/>
          </w:rPr>
          <w:delText>43</w:delText>
        </w:r>
      </w:del>
      <w:r w:rsidR="00AE0D01">
        <w:rPr>
          <w:noProof/>
        </w:rPr>
        <w:fldChar w:fldCharType="end"/>
      </w:r>
      <w:bookmarkEnd w:id="3142"/>
      <w:r>
        <w:t xml:space="preserve"> - Botão de gerar</w:t>
      </w:r>
      <w:r>
        <w:rPr>
          <w:noProof/>
        </w:rPr>
        <w:t xml:space="preserve"> PDF</w:t>
      </w:r>
      <w:bookmarkEnd w:id="3143"/>
      <w:bookmarkEnd w:id="3144"/>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3875" cy="647700"/>
                    </a:xfrm>
                    <a:prstGeom prst="rect">
                      <a:avLst/>
                    </a:prstGeom>
                  </pic:spPr>
                </pic:pic>
              </a:graphicData>
            </a:graphic>
          </wp:inline>
        </w:drawing>
      </w:r>
    </w:p>
    <w:p w14:paraId="3AB082B9" w14:textId="1B2C7DD1" w:rsidR="00D536A8" w:rsidRDefault="009E79A9" w:rsidP="00D536A8">
      <w:pPr>
        <w:pStyle w:val="Fontes"/>
        <w:rPr>
          <w:ins w:id="3147" w:author="Ryan Lemos" w:date="2019-10-13T12:46:00Z"/>
        </w:rPr>
      </w:pPr>
      <w:ins w:id="3148" w:author="Ryan Lemos" w:date="2019-10-13T12:59:00Z">
        <w:r>
          <w:t>Fonte: PRÓPRIA, 2019. Utilizando o ambiente ILC v.1.</w:t>
        </w:r>
      </w:ins>
    </w:p>
    <w:p w14:paraId="19BC814B" w14:textId="77777777" w:rsidR="0073158C" w:rsidRDefault="0073158C" w:rsidP="00DA6C7C">
      <w:pPr>
        <w:ind w:firstLine="0"/>
        <w:jc w:val="center"/>
      </w:pPr>
    </w:p>
    <w:p w14:paraId="22276281" w14:textId="2DDA3579" w:rsidR="00DA6C7C" w:rsidRDefault="0073158C" w:rsidP="00DA6C7C">
      <w:r>
        <w:t xml:space="preserve">O botão da </w:t>
      </w:r>
      <w:r>
        <w:fldChar w:fldCharType="begin"/>
      </w:r>
      <w:r>
        <w:instrText xml:space="preserve"> REF _Ref20734851 \h </w:instrText>
      </w:r>
      <w:r>
        <w:fldChar w:fldCharType="separate"/>
      </w:r>
      <w:ins w:id="3149" w:author="Ryan Lemos" w:date="2019-10-14T19:23:00Z">
        <w:r w:rsidR="0002745D">
          <w:t xml:space="preserve">Figura </w:t>
        </w:r>
        <w:r w:rsidR="0002745D">
          <w:rPr>
            <w:noProof/>
          </w:rPr>
          <w:t>42</w:t>
        </w:r>
      </w:ins>
      <w:del w:id="3150" w:author="Ryan Lemos" w:date="2019-10-07T11:05:00Z">
        <w:r w:rsidR="00054B21" w:rsidDel="00EA672B">
          <w:delText xml:space="preserve">Figura </w:delText>
        </w:r>
        <w:r w:rsidR="00054B21" w:rsidDel="00EA672B">
          <w:rPr>
            <w:noProof/>
          </w:rPr>
          <w:delText>44</w:delText>
        </w:r>
      </w:del>
      <w:r>
        <w:fldChar w:fldCharType="end"/>
      </w:r>
      <w:r>
        <w:t xml:space="preserve"> serve para que o professor possa visualizar as informações a respeito dos resultados dos alunos em uma atividade.</w:t>
      </w:r>
    </w:p>
    <w:p w14:paraId="4893FC85" w14:textId="31F9BF64" w:rsidR="0069744B" w:rsidRDefault="0069744B" w:rsidP="005074A5">
      <w:pPr>
        <w:pStyle w:val="Legenda"/>
        <w:keepNext/>
      </w:pPr>
      <w:bookmarkStart w:id="3151" w:name="_Ref20734851"/>
      <w:bookmarkStart w:id="3152" w:name="_Toc21973975"/>
      <w:bookmarkStart w:id="3153" w:name="_Toc22075194"/>
      <w:r>
        <w:t xml:space="preserve">Figura </w:t>
      </w:r>
      <w:r w:rsidR="00AE0D01">
        <w:fldChar w:fldCharType="begin"/>
      </w:r>
      <w:r w:rsidR="00AE0D01">
        <w:instrText xml:space="preserve"> SEQ Figura \* ARABIC </w:instrText>
      </w:r>
      <w:r w:rsidR="00AE0D01">
        <w:fldChar w:fldCharType="separate"/>
      </w:r>
      <w:ins w:id="3154" w:author="Ryan Lemos" w:date="2019-10-14T19:23:00Z">
        <w:r w:rsidR="0002745D">
          <w:rPr>
            <w:noProof/>
          </w:rPr>
          <w:t>42</w:t>
        </w:r>
      </w:ins>
      <w:del w:id="3155" w:author="Ryan Lemos" w:date="2019-10-07T11:05:00Z">
        <w:r w:rsidR="00D343FF" w:rsidDel="00EA672B">
          <w:rPr>
            <w:noProof/>
          </w:rPr>
          <w:delText>44</w:delText>
        </w:r>
      </w:del>
      <w:r w:rsidR="00AE0D01">
        <w:rPr>
          <w:noProof/>
        </w:rPr>
        <w:fldChar w:fldCharType="end"/>
      </w:r>
      <w:bookmarkEnd w:id="3151"/>
      <w:r>
        <w:t xml:space="preserve"> - Botão de informações</w:t>
      </w:r>
      <w:bookmarkEnd w:id="3152"/>
      <w:bookmarkEnd w:id="3153"/>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8175" cy="828675"/>
                    </a:xfrm>
                    <a:prstGeom prst="rect">
                      <a:avLst/>
                    </a:prstGeom>
                  </pic:spPr>
                </pic:pic>
              </a:graphicData>
            </a:graphic>
          </wp:inline>
        </w:drawing>
      </w:r>
    </w:p>
    <w:p w14:paraId="2093C063" w14:textId="1D2DBB2A" w:rsidR="00D536A8" w:rsidRDefault="009E79A9" w:rsidP="00D536A8">
      <w:pPr>
        <w:pStyle w:val="Fontes"/>
        <w:rPr>
          <w:ins w:id="3156" w:author="Ryan Lemos" w:date="2019-10-13T12:46:00Z"/>
        </w:rPr>
      </w:pPr>
      <w:ins w:id="3157" w:author="Ryan Lemos" w:date="2019-10-13T12:59:00Z">
        <w:r>
          <w:t>Fonte: PRÓPRIA, 2019. Utilizando o ambiente ILC v.1.</w:t>
        </w:r>
      </w:ins>
    </w:p>
    <w:p w14:paraId="3885BF82" w14:textId="77777777" w:rsidR="0069744B" w:rsidRDefault="0069744B" w:rsidP="005074A5">
      <w:pPr>
        <w:ind w:firstLine="0"/>
        <w:jc w:val="center"/>
      </w:pPr>
    </w:p>
    <w:p w14:paraId="10C14FA4" w14:textId="67747B78"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ins w:id="3158" w:author="Ryan Lemos" w:date="2019-10-14T19:23:00Z">
        <w:r w:rsidR="0002745D">
          <w:t xml:space="preserve">Figura </w:t>
        </w:r>
        <w:r w:rsidR="0002745D">
          <w:rPr>
            <w:noProof/>
          </w:rPr>
          <w:t>43</w:t>
        </w:r>
      </w:ins>
      <w:del w:id="3159" w:author="Ryan Lemos" w:date="2019-10-07T11:05:00Z">
        <w:r w:rsidR="00054B21" w:rsidDel="00EA672B">
          <w:delText xml:space="preserve">Figura </w:delText>
        </w:r>
        <w:r w:rsidR="00054B21" w:rsidDel="00EA672B">
          <w:rPr>
            <w:noProof/>
          </w:rPr>
          <w:delText>45</w:delText>
        </w:r>
      </w:del>
      <w:r w:rsidR="0073158C">
        <w:fldChar w:fldCharType="end"/>
      </w:r>
      <w:r>
        <w:t>, porém na cor roxa.</w:t>
      </w:r>
    </w:p>
    <w:p w14:paraId="32FA7814" w14:textId="77777777" w:rsidR="0069744B" w:rsidRDefault="0069744B" w:rsidP="00DA6C7C"/>
    <w:p w14:paraId="7636EEB8" w14:textId="78758B87" w:rsidR="0069744B" w:rsidRDefault="0069744B" w:rsidP="005074A5">
      <w:pPr>
        <w:pStyle w:val="Legenda"/>
        <w:keepNext/>
      </w:pPr>
      <w:bookmarkStart w:id="3160" w:name="_Ref20735172"/>
      <w:bookmarkStart w:id="3161" w:name="_Toc21973976"/>
      <w:bookmarkStart w:id="3162" w:name="_Toc22075195"/>
      <w:r>
        <w:lastRenderedPageBreak/>
        <w:t xml:space="preserve">Figura </w:t>
      </w:r>
      <w:r w:rsidR="00AE0D01">
        <w:fldChar w:fldCharType="begin"/>
      </w:r>
      <w:r w:rsidR="00AE0D01">
        <w:instrText xml:space="preserve"> SEQ Figura \* ARABIC </w:instrText>
      </w:r>
      <w:r w:rsidR="00AE0D01">
        <w:fldChar w:fldCharType="separate"/>
      </w:r>
      <w:ins w:id="3163" w:author="Ryan Lemos" w:date="2019-10-14T19:23:00Z">
        <w:r w:rsidR="0002745D">
          <w:rPr>
            <w:noProof/>
          </w:rPr>
          <w:t>43</w:t>
        </w:r>
      </w:ins>
      <w:del w:id="3164" w:author="Ryan Lemos" w:date="2019-10-07T11:05:00Z">
        <w:r w:rsidR="00D343FF" w:rsidDel="00EA672B">
          <w:rPr>
            <w:noProof/>
          </w:rPr>
          <w:delText>45</w:delText>
        </w:r>
      </w:del>
      <w:r w:rsidR="00AE0D01">
        <w:rPr>
          <w:noProof/>
        </w:rPr>
        <w:fldChar w:fldCharType="end"/>
      </w:r>
      <w:bookmarkEnd w:id="3160"/>
      <w:r>
        <w:t xml:space="preserve"> - Botão de resetar resultado</w:t>
      </w:r>
      <w:bookmarkEnd w:id="3161"/>
      <w:bookmarkEnd w:id="3162"/>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5825" cy="657225"/>
                    </a:xfrm>
                    <a:prstGeom prst="rect">
                      <a:avLst/>
                    </a:prstGeom>
                  </pic:spPr>
                </pic:pic>
              </a:graphicData>
            </a:graphic>
          </wp:inline>
        </w:drawing>
      </w:r>
    </w:p>
    <w:p w14:paraId="5F484CE3" w14:textId="02361EA0" w:rsidR="00D536A8" w:rsidRDefault="009E79A9" w:rsidP="00D536A8">
      <w:pPr>
        <w:pStyle w:val="Fontes"/>
        <w:rPr>
          <w:ins w:id="3165" w:author="Ryan Lemos" w:date="2019-10-13T12:46:00Z"/>
        </w:rPr>
      </w:pPr>
      <w:ins w:id="3166" w:author="Ryan Lemos" w:date="2019-10-13T12:59:00Z">
        <w:r>
          <w:t>Fonte: PRÓPRIA, 2019. Utilizando o ambiente ILC v.1.</w:t>
        </w:r>
      </w:ins>
    </w:p>
    <w:p w14:paraId="4023A9AB" w14:textId="77777777" w:rsidR="0073158C" w:rsidRPr="008D0372" w:rsidRDefault="0073158C" w:rsidP="005074A5">
      <w:pPr>
        <w:ind w:firstLine="0"/>
        <w:jc w:val="center"/>
      </w:pPr>
    </w:p>
    <w:p w14:paraId="5DCE5383" w14:textId="09B2AE37"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ins w:id="3167" w:author="Ryan Lemos" w:date="2019-10-14T19:23:00Z">
        <w:r w:rsidR="0002745D">
          <w:t xml:space="preserve">Figura </w:t>
        </w:r>
        <w:r w:rsidR="0002745D">
          <w:rPr>
            <w:noProof/>
          </w:rPr>
          <w:t>44</w:t>
        </w:r>
      </w:ins>
      <w:del w:id="3168" w:author="Ryan Lemos" w:date="2019-10-07T11:05:00Z">
        <w:r w:rsidR="00054B21" w:rsidDel="00EA672B">
          <w:delText xml:space="preserve">Figura </w:delText>
        </w:r>
        <w:r w:rsidR="00054B21" w:rsidDel="00EA672B">
          <w:rPr>
            <w:noProof/>
          </w:rPr>
          <w:delText>46</w:delText>
        </w:r>
      </w:del>
      <w:r w:rsidR="0073158C">
        <w:fldChar w:fldCharType="end"/>
      </w:r>
      <w:r>
        <w:t>.</w:t>
      </w:r>
    </w:p>
    <w:p w14:paraId="3999144C" w14:textId="77777777" w:rsidR="0069744B" w:rsidRDefault="0069744B" w:rsidP="00DA6C7C"/>
    <w:p w14:paraId="54F63165" w14:textId="0906ACF1" w:rsidR="0069744B" w:rsidRDefault="0069744B" w:rsidP="005074A5">
      <w:pPr>
        <w:pStyle w:val="Legenda"/>
        <w:keepNext/>
      </w:pPr>
      <w:bookmarkStart w:id="3169" w:name="_Ref20735155"/>
      <w:bookmarkStart w:id="3170" w:name="_Toc21973977"/>
      <w:bookmarkStart w:id="3171" w:name="_Toc22075196"/>
      <w:r>
        <w:t xml:space="preserve">Figura </w:t>
      </w:r>
      <w:r w:rsidR="00AE0D01">
        <w:fldChar w:fldCharType="begin"/>
      </w:r>
      <w:r w:rsidR="00AE0D01">
        <w:instrText xml:space="preserve"> SEQ Figura \* ARABIC </w:instrText>
      </w:r>
      <w:r w:rsidR="00AE0D01">
        <w:fldChar w:fldCharType="separate"/>
      </w:r>
      <w:ins w:id="3172" w:author="Ryan Lemos" w:date="2019-10-14T19:23:00Z">
        <w:r w:rsidR="0002745D">
          <w:rPr>
            <w:noProof/>
          </w:rPr>
          <w:t>44</w:t>
        </w:r>
      </w:ins>
      <w:del w:id="3173" w:author="Ryan Lemos" w:date="2019-10-07T11:05:00Z">
        <w:r w:rsidR="00D343FF" w:rsidDel="00EA672B">
          <w:rPr>
            <w:noProof/>
          </w:rPr>
          <w:delText>46</w:delText>
        </w:r>
      </w:del>
      <w:r w:rsidR="00AE0D01">
        <w:rPr>
          <w:noProof/>
        </w:rPr>
        <w:fldChar w:fldCharType="end"/>
      </w:r>
      <w:bookmarkEnd w:id="3169"/>
      <w:r>
        <w:t xml:space="preserve"> - Botão de vincular alunos a uma atividade</w:t>
      </w:r>
      <w:bookmarkEnd w:id="3170"/>
      <w:bookmarkEnd w:id="3171"/>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1500" cy="561975"/>
                    </a:xfrm>
                    <a:prstGeom prst="rect">
                      <a:avLst/>
                    </a:prstGeom>
                  </pic:spPr>
                </pic:pic>
              </a:graphicData>
            </a:graphic>
          </wp:inline>
        </w:drawing>
      </w:r>
    </w:p>
    <w:p w14:paraId="73BA7FC5" w14:textId="423F9981" w:rsidR="00D536A8" w:rsidRDefault="009E79A9" w:rsidP="00D536A8">
      <w:pPr>
        <w:pStyle w:val="Fontes"/>
        <w:rPr>
          <w:ins w:id="3174" w:author="Ryan Lemos" w:date="2019-10-13T12:46:00Z"/>
        </w:rPr>
      </w:pPr>
      <w:ins w:id="3175" w:author="Ryan Lemos" w:date="2019-10-13T12:59:00Z">
        <w:r>
          <w:t>Fonte: PRÓPRIA, 2019. Utilizando o ambiente ILC v.1.</w:t>
        </w:r>
      </w:ins>
    </w:p>
    <w:p w14:paraId="5DC9D2F4" w14:textId="77777777" w:rsidR="00DA6C7C" w:rsidRDefault="00DA6C7C" w:rsidP="005074A5">
      <w:pPr>
        <w:ind w:firstLine="0"/>
      </w:pPr>
    </w:p>
    <w:p w14:paraId="22AED440" w14:textId="157FD174"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ins w:id="3176" w:author="Ryan Lemos" w:date="2019-10-14T19:23:00Z">
        <w:r w:rsidR="0002745D">
          <w:t xml:space="preserve">Figura </w:t>
        </w:r>
        <w:r w:rsidR="0002745D">
          <w:rPr>
            <w:noProof/>
          </w:rPr>
          <w:t>45</w:t>
        </w:r>
      </w:ins>
      <w:del w:id="3177" w:author="Ryan Lemos" w:date="2019-10-07T11:05:00Z">
        <w:r w:rsidR="00054B21" w:rsidDel="00EA672B">
          <w:delText xml:space="preserve">Figura </w:delText>
        </w:r>
        <w:r w:rsidR="00054B21" w:rsidDel="00EA672B">
          <w:rPr>
            <w:noProof/>
          </w:rPr>
          <w:delText>47</w:delText>
        </w:r>
      </w:del>
      <w:r w:rsidR="0073158C">
        <w:fldChar w:fldCharType="end"/>
      </w:r>
      <w:r>
        <w:t>.</w:t>
      </w:r>
    </w:p>
    <w:p w14:paraId="52662589" w14:textId="77777777" w:rsidR="0069744B" w:rsidRDefault="0069744B" w:rsidP="00DA6C7C"/>
    <w:p w14:paraId="00AFB7AF" w14:textId="30C6CAC5" w:rsidR="0069744B" w:rsidRDefault="0069744B" w:rsidP="005074A5">
      <w:pPr>
        <w:pStyle w:val="Legenda"/>
        <w:keepNext/>
      </w:pPr>
      <w:bookmarkStart w:id="3178" w:name="_Ref20735143"/>
      <w:bookmarkStart w:id="3179" w:name="_Toc21973978"/>
      <w:bookmarkStart w:id="3180" w:name="_Toc22075197"/>
      <w:r>
        <w:t xml:space="preserve">Figura </w:t>
      </w:r>
      <w:r w:rsidR="00AE0D01">
        <w:fldChar w:fldCharType="begin"/>
      </w:r>
      <w:r w:rsidR="00AE0D01">
        <w:instrText xml:space="preserve"> SEQ Figura \* ARABIC </w:instrText>
      </w:r>
      <w:r w:rsidR="00AE0D01">
        <w:fldChar w:fldCharType="separate"/>
      </w:r>
      <w:ins w:id="3181" w:author="Ryan Lemos" w:date="2019-10-14T19:23:00Z">
        <w:r w:rsidR="0002745D">
          <w:rPr>
            <w:noProof/>
          </w:rPr>
          <w:t>45</w:t>
        </w:r>
      </w:ins>
      <w:del w:id="3182" w:author="Ryan Lemos" w:date="2019-10-07T11:05:00Z">
        <w:r w:rsidR="00D343FF" w:rsidDel="00EA672B">
          <w:rPr>
            <w:noProof/>
          </w:rPr>
          <w:delText>47</w:delText>
        </w:r>
      </w:del>
      <w:r w:rsidR="00AE0D01">
        <w:rPr>
          <w:noProof/>
        </w:rPr>
        <w:fldChar w:fldCharType="end"/>
      </w:r>
      <w:bookmarkEnd w:id="3178"/>
      <w:r>
        <w:t xml:space="preserve"> - Botão de redistribuir pontuação</w:t>
      </w:r>
      <w:bookmarkEnd w:id="3179"/>
      <w:bookmarkEnd w:id="3180"/>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7225" cy="666750"/>
                    </a:xfrm>
                    <a:prstGeom prst="rect">
                      <a:avLst/>
                    </a:prstGeom>
                  </pic:spPr>
                </pic:pic>
              </a:graphicData>
            </a:graphic>
          </wp:inline>
        </w:drawing>
      </w:r>
    </w:p>
    <w:p w14:paraId="54C4AA91" w14:textId="3E4EFE89" w:rsidR="00D536A8" w:rsidRDefault="009E79A9" w:rsidP="00D536A8">
      <w:pPr>
        <w:pStyle w:val="Fontes"/>
        <w:rPr>
          <w:ins w:id="3183" w:author="Ryan Lemos" w:date="2019-10-13T12:46:00Z"/>
        </w:rPr>
      </w:pPr>
      <w:ins w:id="3184" w:author="Ryan Lemos" w:date="2019-10-13T12:59:00Z">
        <w:r>
          <w:t>Fonte: PRÓPRIA, 2019. Utilizando o ambiente ILC v.1.</w:t>
        </w:r>
      </w:ins>
    </w:p>
    <w:p w14:paraId="7C5CAFF9" w14:textId="77777777" w:rsidR="00DA6C7C" w:rsidRDefault="00DA6C7C" w:rsidP="00DA6C7C"/>
    <w:p w14:paraId="0AD7D893" w14:textId="5E7A6511"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ins w:id="3185" w:author="Ryan Lemos" w:date="2019-10-14T19:23:00Z">
        <w:r w:rsidR="0002745D">
          <w:t xml:space="preserve">Figura </w:t>
        </w:r>
        <w:r w:rsidR="0002745D">
          <w:rPr>
            <w:noProof/>
          </w:rPr>
          <w:t>46</w:t>
        </w:r>
      </w:ins>
      <w:del w:id="3186" w:author="Ryan Lemos" w:date="2019-10-07T11:05:00Z">
        <w:r w:rsidR="00054B21" w:rsidDel="00EA672B">
          <w:delText xml:space="preserve">Figura </w:delText>
        </w:r>
        <w:r w:rsidR="00054B21" w:rsidDel="00EA672B">
          <w:rPr>
            <w:noProof/>
          </w:rPr>
          <w:delText>48</w:delText>
        </w:r>
      </w:del>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15431EC6" w:rsidR="0069744B" w:rsidRDefault="0069744B" w:rsidP="005074A5">
      <w:pPr>
        <w:pStyle w:val="Legenda"/>
        <w:keepNext/>
      </w:pPr>
      <w:bookmarkStart w:id="3187" w:name="_Ref20735120"/>
      <w:bookmarkStart w:id="3188" w:name="_Toc21973979"/>
      <w:bookmarkStart w:id="3189" w:name="_Toc22075198"/>
      <w:r>
        <w:t xml:space="preserve">Figura </w:t>
      </w:r>
      <w:r w:rsidR="00AE0D01">
        <w:fldChar w:fldCharType="begin"/>
      </w:r>
      <w:r w:rsidR="00AE0D01">
        <w:instrText xml:space="preserve"> SEQ Figura \* ARABIC </w:instrText>
      </w:r>
      <w:r w:rsidR="00AE0D01">
        <w:fldChar w:fldCharType="separate"/>
      </w:r>
      <w:ins w:id="3190" w:author="Ryan Lemos" w:date="2019-10-14T19:23:00Z">
        <w:r w:rsidR="0002745D">
          <w:rPr>
            <w:noProof/>
          </w:rPr>
          <w:t>46</w:t>
        </w:r>
      </w:ins>
      <w:del w:id="3191" w:author="Ryan Lemos" w:date="2019-10-07T11:05:00Z">
        <w:r w:rsidR="00D343FF" w:rsidDel="00EA672B">
          <w:rPr>
            <w:noProof/>
          </w:rPr>
          <w:delText>48</w:delText>
        </w:r>
      </w:del>
      <w:r w:rsidR="00AE0D01">
        <w:rPr>
          <w:noProof/>
        </w:rPr>
        <w:fldChar w:fldCharType="end"/>
      </w:r>
      <w:bookmarkEnd w:id="3187"/>
      <w:r>
        <w:t xml:space="preserve"> - Botão de envio de nota</w:t>
      </w:r>
      <w:bookmarkEnd w:id="3188"/>
      <w:bookmarkEnd w:id="3189"/>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7225" cy="733425"/>
                    </a:xfrm>
                    <a:prstGeom prst="rect">
                      <a:avLst/>
                    </a:prstGeom>
                  </pic:spPr>
                </pic:pic>
              </a:graphicData>
            </a:graphic>
          </wp:inline>
        </w:drawing>
      </w:r>
    </w:p>
    <w:p w14:paraId="17D05C36" w14:textId="795A0879" w:rsidR="00D536A8" w:rsidRDefault="009E79A9" w:rsidP="00D536A8">
      <w:pPr>
        <w:pStyle w:val="Fontes"/>
        <w:rPr>
          <w:ins w:id="3192" w:author="Ryan Lemos" w:date="2019-10-13T12:46:00Z"/>
        </w:rPr>
      </w:pPr>
      <w:ins w:id="3193" w:author="Ryan Lemos" w:date="2019-10-13T12:59:00Z">
        <w:r>
          <w:t>Fonte: PRÓPRIA, 2019. Utilizando o ambiente ILC v.1.</w:t>
        </w:r>
      </w:ins>
    </w:p>
    <w:p w14:paraId="4CB3C1C8" w14:textId="77777777" w:rsidR="00DA6C7C" w:rsidRPr="00F24BB2" w:rsidRDefault="00DA6C7C" w:rsidP="00DA6C7C"/>
    <w:p w14:paraId="271DF844" w14:textId="77777777" w:rsidR="00DA6C7C" w:rsidRDefault="00DA6C7C" w:rsidP="005074A5">
      <w:pPr>
        <w:pStyle w:val="Ttulo3"/>
      </w:pPr>
      <w:bookmarkStart w:id="3194" w:name="_Toc22075305"/>
      <w:r>
        <w:t>Botões do calendário</w:t>
      </w:r>
      <w:bookmarkEnd w:id="3194"/>
    </w:p>
    <w:p w14:paraId="43C9FDAD" w14:textId="77777777" w:rsidR="00DA6C7C" w:rsidRDefault="00DA6C7C" w:rsidP="00DA6C7C"/>
    <w:p w14:paraId="3715BFCC" w14:textId="2EDA18B7" w:rsidR="00DA6C7C" w:rsidRDefault="00DA6C7C" w:rsidP="00DA6C7C">
      <w:r>
        <w:t>O ambiente conta com um calendário interativo, em que os alunos e professores podem acompanhar os eventos criados pelos professores para uma turma, e pela própria escola</w:t>
      </w:r>
      <w:r w:rsidR="0073158C">
        <w:t>, conforme</w:t>
      </w:r>
      <w:del w:id="3195" w:author="Ryan Lemos" w:date="2019-10-13T15:36:00Z">
        <w:r w:rsidR="0073158C" w:rsidDel="00A768C5">
          <w:delText xml:space="preserve"> </w:delText>
        </w:r>
      </w:del>
      <w:ins w:id="3196" w:author="Ryan Lemos" w:date="2019-10-13T15:36:00Z">
        <w:r w:rsidR="00A768C5">
          <w:t xml:space="preserve"> </w:t>
        </w:r>
        <w:r w:rsidR="00A768C5">
          <w:fldChar w:fldCharType="begin"/>
        </w:r>
        <w:r w:rsidR="00A768C5">
          <w:instrText xml:space="preserve"> REF _Ref21873391 \r \h </w:instrText>
        </w:r>
      </w:ins>
      <w:r w:rsidR="00A768C5">
        <w:fldChar w:fldCharType="separate"/>
      </w:r>
      <w:ins w:id="3197" w:author="Ryan Lemos" w:date="2019-10-14T19:23:00Z">
        <w:r w:rsidR="0002745D">
          <w:t>3.6.1.3</w:t>
        </w:r>
      </w:ins>
      <w:ins w:id="3198" w:author="Ryan Lemos" w:date="2019-10-13T15:36:00Z">
        <w:r w:rsidR="00A768C5">
          <w:fldChar w:fldCharType="end"/>
        </w:r>
      </w:ins>
      <w:del w:id="3199" w:author="Ryan Lemos" w:date="2019-10-13T15:36:00Z">
        <w:r w:rsidR="0073158C" w:rsidDel="00A768C5">
          <w:delText>seção x, seção y e seção z</w:delText>
        </w:r>
      </w:del>
      <w:r>
        <w:t>. A</w:t>
      </w:r>
      <w:r w:rsidR="0073158C">
        <w:t xml:space="preserve"> </w:t>
      </w:r>
      <w:r w:rsidR="0073158C">
        <w:fldChar w:fldCharType="begin"/>
      </w:r>
      <w:r w:rsidR="0073158C">
        <w:instrText xml:space="preserve"> REF _Ref20735032 \h </w:instrText>
      </w:r>
      <w:r w:rsidR="0073158C">
        <w:fldChar w:fldCharType="separate"/>
      </w:r>
      <w:ins w:id="3200" w:author="Ryan Lemos" w:date="2019-10-14T19:23:00Z">
        <w:r w:rsidR="0002745D">
          <w:t xml:space="preserve">Figura </w:t>
        </w:r>
        <w:r w:rsidR="0002745D">
          <w:rPr>
            <w:noProof/>
          </w:rPr>
          <w:t>47</w:t>
        </w:r>
      </w:ins>
      <w:del w:id="3201" w:author="Ryan Lemos" w:date="2019-10-07T11:05:00Z">
        <w:r w:rsidR="00054B21" w:rsidDel="00EA672B">
          <w:delText xml:space="preserve">Figura </w:delText>
        </w:r>
        <w:r w:rsidR="00054B21" w:rsidDel="00EA672B">
          <w:rPr>
            <w:noProof/>
          </w:rPr>
          <w:delText>49</w:delText>
        </w:r>
      </w:del>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63EC15BA" w:rsidR="0069744B" w:rsidRDefault="0069744B" w:rsidP="005074A5">
      <w:pPr>
        <w:pStyle w:val="Legenda"/>
        <w:keepNext/>
      </w:pPr>
      <w:bookmarkStart w:id="3202" w:name="_Ref20735032"/>
      <w:bookmarkStart w:id="3203" w:name="_Toc21973980"/>
      <w:bookmarkStart w:id="3204" w:name="_Toc22075199"/>
      <w:r>
        <w:t xml:space="preserve">Figura </w:t>
      </w:r>
      <w:r w:rsidR="00AE0D01">
        <w:fldChar w:fldCharType="begin"/>
      </w:r>
      <w:r w:rsidR="00AE0D01">
        <w:instrText xml:space="preserve"> SEQ Figura \* ARABIC </w:instrText>
      </w:r>
      <w:r w:rsidR="00AE0D01">
        <w:fldChar w:fldCharType="separate"/>
      </w:r>
      <w:ins w:id="3205" w:author="Ryan Lemos" w:date="2019-10-14T19:23:00Z">
        <w:r w:rsidR="0002745D">
          <w:rPr>
            <w:noProof/>
          </w:rPr>
          <w:t>47</w:t>
        </w:r>
      </w:ins>
      <w:del w:id="3206" w:author="Ryan Lemos" w:date="2019-10-07T11:05:00Z">
        <w:r w:rsidR="00D343FF" w:rsidDel="00EA672B">
          <w:rPr>
            <w:noProof/>
          </w:rPr>
          <w:delText>49</w:delText>
        </w:r>
      </w:del>
      <w:r w:rsidR="00AE0D01">
        <w:rPr>
          <w:noProof/>
        </w:rPr>
        <w:fldChar w:fldCharType="end"/>
      </w:r>
      <w:bookmarkEnd w:id="3202"/>
      <w:r>
        <w:t xml:space="preserve"> - Botões de visualização do calendário</w:t>
      </w:r>
      <w:bookmarkEnd w:id="3203"/>
      <w:bookmarkEnd w:id="3204"/>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49155" cy="1030171"/>
                    </a:xfrm>
                    <a:prstGeom prst="rect">
                      <a:avLst/>
                    </a:prstGeom>
                  </pic:spPr>
                </pic:pic>
              </a:graphicData>
            </a:graphic>
          </wp:inline>
        </w:drawing>
      </w:r>
    </w:p>
    <w:p w14:paraId="2F6E4DCC" w14:textId="4AE3BFAF" w:rsidR="00D536A8" w:rsidRDefault="009E79A9" w:rsidP="00D536A8">
      <w:pPr>
        <w:pStyle w:val="Fontes"/>
        <w:rPr>
          <w:ins w:id="3207" w:author="Ryan Lemos" w:date="2019-10-13T12:46:00Z"/>
        </w:rPr>
      </w:pPr>
      <w:ins w:id="3208" w:author="Ryan Lemos" w:date="2019-10-13T12:59:00Z">
        <w:r>
          <w:t>Fonte: PRÓPRIA, 2019. Utilizando o ambiente ILC v.1.</w:t>
        </w:r>
      </w:ins>
    </w:p>
    <w:p w14:paraId="26797B21" w14:textId="77777777" w:rsidR="0073158C" w:rsidRDefault="0073158C" w:rsidP="005074A5">
      <w:pPr>
        <w:ind w:firstLine="0"/>
        <w:jc w:val="center"/>
      </w:pPr>
    </w:p>
    <w:p w14:paraId="3A035C8E" w14:textId="23188D2B" w:rsidR="00DA6C7C" w:rsidRDefault="00DA6C7C" w:rsidP="00DA6C7C">
      <w:r>
        <w:t xml:space="preserve">Já os botões da </w:t>
      </w:r>
      <w:r w:rsidR="0073158C">
        <w:fldChar w:fldCharType="begin"/>
      </w:r>
      <w:r w:rsidR="0073158C">
        <w:instrText xml:space="preserve"> REF _Ref20735031 \h </w:instrText>
      </w:r>
      <w:r w:rsidR="0073158C">
        <w:fldChar w:fldCharType="separate"/>
      </w:r>
      <w:ins w:id="3209" w:author="Ryan Lemos" w:date="2019-10-14T19:23:00Z">
        <w:r w:rsidR="0002745D">
          <w:t xml:space="preserve">Figura </w:t>
        </w:r>
        <w:r w:rsidR="0002745D">
          <w:rPr>
            <w:noProof/>
          </w:rPr>
          <w:t>48</w:t>
        </w:r>
      </w:ins>
      <w:del w:id="3210" w:author="Ryan Lemos" w:date="2019-10-07T11:05:00Z">
        <w:r w:rsidR="00054B21" w:rsidDel="00EA672B">
          <w:delText xml:space="preserve">Figura </w:delText>
        </w:r>
        <w:r w:rsidR="00054B21" w:rsidDel="00EA672B">
          <w:rPr>
            <w:noProof/>
          </w:rPr>
          <w:delText>50</w:delText>
        </w:r>
      </w:del>
      <w:r w:rsidR="0073158C">
        <w:fldChar w:fldCharType="end"/>
      </w:r>
      <w:r w:rsidR="0073158C">
        <w:t xml:space="preserve"> </w:t>
      </w:r>
      <w:r>
        <w:t>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respectivamente: um dia anterior; o dia atual; e um dia posterior.</w:t>
      </w:r>
    </w:p>
    <w:p w14:paraId="20BE171E" w14:textId="77777777" w:rsidR="0073158C" w:rsidRDefault="0073158C" w:rsidP="00DA6C7C"/>
    <w:p w14:paraId="53B79D93" w14:textId="06C04A2C" w:rsidR="0069744B" w:rsidRDefault="0069744B" w:rsidP="005074A5">
      <w:pPr>
        <w:pStyle w:val="Legenda"/>
        <w:keepNext/>
      </w:pPr>
      <w:bookmarkStart w:id="3211" w:name="_Ref20735031"/>
      <w:bookmarkStart w:id="3212" w:name="_Toc21973981"/>
      <w:bookmarkStart w:id="3213" w:name="_Toc22075200"/>
      <w:r>
        <w:t xml:space="preserve">Figura </w:t>
      </w:r>
      <w:r w:rsidR="00AE0D01">
        <w:fldChar w:fldCharType="begin"/>
      </w:r>
      <w:r w:rsidR="00AE0D01">
        <w:instrText xml:space="preserve"> SEQ Figura \* ARABIC </w:instrText>
      </w:r>
      <w:r w:rsidR="00AE0D01">
        <w:fldChar w:fldCharType="separate"/>
      </w:r>
      <w:ins w:id="3214" w:author="Ryan Lemos" w:date="2019-10-14T19:23:00Z">
        <w:r w:rsidR="0002745D">
          <w:rPr>
            <w:noProof/>
          </w:rPr>
          <w:t>48</w:t>
        </w:r>
      </w:ins>
      <w:del w:id="3215" w:author="Ryan Lemos" w:date="2019-10-07T11:05:00Z">
        <w:r w:rsidR="00D343FF" w:rsidDel="00EA672B">
          <w:rPr>
            <w:noProof/>
          </w:rPr>
          <w:delText>50</w:delText>
        </w:r>
      </w:del>
      <w:r w:rsidR="00AE0D01">
        <w:rPr>
          <w:noProof/>
        </w:rPr>
        <w:fldChar w:fldCharType="end"/>
      </w:r>
      <w:bookmarkEnd w:id="3211"/>
      <w:r>
        <w:t xml:space="preserve"> - Botões de navegação do calendário</w:t>
      </w:r>
      <w:bookmarkEnd w:id="3212"/>
      <w:bookmarkEnd w:id="3213"/>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75566" cy="1200316"/>
                    </a:xfrm>
                    <a:prstGeom prst="rect">
                      <a:avLst/>
                    </a:prstGeom>
                  </pic:spPr>
                </pic:pic>
              </a:graphicData>
            </a:graphic>
          </wp:inline>
        </w:drawing>
      </w:r>
    </w:p>
    <w:p w14:paraId="35AB5E35" w14:textId="62E343C2" w:rsidR="00D536A8" w:rsidRDefault="009E79A9" w:rsidP="00D536A8">
      <w:pPr>
        <w:pStyle w:val="Fontes"/>
        <w:rPr>
          <w:ins w:id="3216" w:author="Ryan Lemos" w:date="2019-10-13T12:46:00Z"/>
        </w:rPr>
      </w:pPr>
      <w:ins w:id="3217" w:author="Ryan Lemos" w:date="2019-10-13T12:59:00Z">
        <w:r>
          <w:t>Fonte: PRÓPRIA, 2019. Utilizando o ambiente ILC v.1.</w:t>
        </w:r>
      </w:ins>
    </w:p>
    <w:p w14:paraId="7D2152FF" w14:textId="77777777" w:rsidR="00DA6C7C" w:rsidRDefault="00DA6C7C" w:rsidP="00DA6C7C"/>
    <w:p w14:paraId="027A0976" w14:textId="450829FD" w:rsidR="00DA6C7C" w:rsidRDefault="00DA6C7C" w:rsidP="005074A5">
      <w:pPr>
        <w:pStyle w:val="Ttulo3"/>
      </w:pPr>
      <w:commentRangeStart w:id="3218"/>
      <w:del w:id="3219" w:author="Ryan Lemos" w:date="2019-10-07T09:08:00Z">
        <w:r w:rsidDel="00DC21E5">
          <w:delText>Notificações</w:delText>
        </w:r>
        <w:commentRangeEnd w:id="3218"/>
        <w:r w:rsidR="00724525" w:rsidDel="00DC21E5">
          <w:rPr>
            <w:rStyle w:val="Refdecomentrio"/>
            <w:rFonts w:eastAsia="Calibri"/>
            <w:b w:val="0"/>
          </w:rPr>
          <w:commentReference w:id="3218"/>
        </w:r>
      </w:del>
      <w:bookmarkStart w:id="3220" w:name="_Toc22075306"/>
      <w:ins w:id="3221" w:author="Ryan Lemos" w:date="2019-10-07T09:08:00Z">
        <w:r w:rsidR="00DC21E5">
          <w:t>Botões da barra superior</w:t>
        </w:r>
      </w:ins>
      <w:bookmarkEnd w:id="3220"/>
    </w:p>
    <w:p w14:paraId="1EC99B0F" w14:textId="77777777" w:rsidR="00DA6C7C" w:rsidRDefault="00DA6C7C" w:rsidP="00DA6C7C"/>
    <w:p w14:paraId="374E41DA" w14:textId="77777777" w:rsidR="00DA6C7C" w:rsidRDefault="00DA6C7C" w:rsidP="00DA6C7C">
      <w:r>
        <w:lastRenderedPageBreak/>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5451DB73" w:rsidR="0069744B" w:rsidRDefault="0069744B" w:rsidP="005074A5">
      <w:pPr>
        <w:pStyle w:val="Legenda"/>
        <w:keepNext/>
      </w:pPr>
      <w:bookmarkStart w:id="3222" w:name="_Ref21942313"/>
      <w:bookmarkStart w:id="3223" w:name="_Toc21973982"/>
      <w:bookmarkStart w:id="3224" w:name="_Toc22075201"/>
      <w:r>
        <w:t xml:space="preserve">Figura </w:t>
      </w:r>
      <w:r w:rsidR="00AE0D01">
        <w:fldChar w:fldCharType="begin"/>
      </w:r>
      <w:r w:rsidR="00AE0D01">
        <w:instrText xml:space="preserve"> SEQ Figura \* ARABIC </w:instrText>
      </w:r>
      <w:r w:rsidR="00AE0D01">
        <w:fldChar w:fldCharType="separate"/>
      </w:r>
      <w:ins w:id="3225" w:author="Ryan Lemos" w:date="2019-10-14T19:23:00Z">
        <w:r w:rsidR="0002745D">
          <w:rPr>
            <w:noProof/>
          </w:rPr>
          <w:t>49</w:t>
        </w:r>
      </w:ins>
      <w:del w:id="3226" w:author="Ryan Lemos" w:date="2019-10-07T11:05:00Z">
        <w:r w:rsidR="00D343FF" w:rsidDel="00EA672B">
          <w:rPr>
            <w:noProof/>
          </w:rPr>
          <w:delText>51</w:delText>
        </w:r>
      </w:del>
      <w:r w:rsidR="00AE0D01">
        <w:rPr>
          <w:noProof/>
        </w:rPr>
        <w:fldChar w:fldCharType="end"/>
      </w:r>
      <w:bookmarkEnd w:id="3222"/>
      <w:r>
        <w:t xml:space="preserve"> - Botão de Notificações (sem novas notificações)</w:t>
      </w:r>
      <w:bookmarkEnd w:id="3223"/>
      <w:bookmarkEnd w:id="3224"/>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90866" cy="509256"/>
                    </a:xfrm>
                    <a:prstGeom prst="rect">
                      <a:avLst/>
                    </a:prstGeom>
                  </pic:spPr>
                </pic:pic>
              </a:graphicData>
            </a:graphic>
          </wp:inline>
        </w:drawing>
      </w:r>
    </w:p>
    <w:p w14:paraId="0A49DB98" w14:textId="5BC85945" w:rsidR="00D536A8" w:rsidRDefault="009E79A9" w:rsidP="00D536A8">
      <w:pPr>
        <w:pStyle w:val="Fontes"/>
        <w:rPr>
          <w:ins w:id="3227" w:author="Ryan Lemos" w:date="2019-10-13T12:46:00Z"/>
        </w:rPr>
      </w:pPr>
      <w:ins w:id="3228" w:author="Ryan Lemos" w:date="2019-10-13T12:59:00Z">
        <w:r>
          <w:t>Fonte: PRÓPRIA, 2019. Utilizando o ambiente ILC v.1.</w:t>
        </w:r>
      </w:ins>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46C02A22" w:rsidR="0069744B" w:rsidRDefault="0069744B" w:rsidP="005074A5">
      <w:pPr>
        <w:pStyle w:val="Legenda"/>
        <w:keepNext/>
      </w:pPr>
      <w:bookmarkStart w:id="3229" w:name="_Ref20735067"/>
      <w:bookmarkStart w:id="3230" w:name="_Toc21973983"/>
      <w:bookmarkStart w:id="3231" w:name="_Toc22075202"/>
      <w:r>
        <w:t xml:space="preserve">Figura </w:t>
      </w:r>
      <w:r w:rsidR="00AE0D01">
        <w:fldChar w:fldCharType="begin"/>
      </w:r>
      <w:r w:rsidR="00AE0D01">
        <w:instrText xml:space="preserve"> SEQ Figura \* ARABIC </w:instrText>
      </w:r>
      <w:r w:rsidR="00AE0D01">
        <w:fldChar w:fldCharType="separate"/>
      </w:r>
      <w:ins w:id="3232" w:author="Ryan Lemos" w:date="2019-10-14T19:23:00Z">
        <w:r w:rsidR="0002745D">
          <w:rPr>
            <w:noProof/>
          </w:rPr>
          <w:t>50</w:t>
        </w:r>
      </w:ins>
      <w:del w:id="3233" w:author="Ryan Lemos" w:date="2019-10-07T11:05:00Z">
        <w:r w:rsidR="00D343FF" w:rsidDel="00EA672B">
          <w:rPr>
            <w:noProof/>
          </w:rPr>
          <w:delText>52</w:delText>
        </w:r>
      </w:del>
      <w:r w:rsidR="00AE0D01">
        <w:rPr>
          <w:noProof/>
        </w:rPr>
        <w:fldChar w:fldCharType="end"/>
      </w:r>
      <w:bookmarkEnd w:id="3229"/>
      <w:r>
        <w:t xml:space="preserve"> - </w:t>
      </w:r>
      <w:r w:rsidRPr="00870B88">
        <w:t>Botão de Notificações (</w:t>
      </w:r>
      <w:r>
        <w:t>com</w:t>
      </w:r>
      <w:r w:rsidRPr="00870B88">
        <w:t xml:space="preserve"> novas notificações)</w:t>
      </w:r>
      <w:bookmarkEnd w:id="3230"/>
      <w:bookmarkEnd w:id="3231"/>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84379" cy="531947"/>
                    </a:xfrm>
                    <a:prstGeom prst="rect">
                      <a:avLst/>
                    </a:prstGeom>
                  </pic:spPr>
                </pic:pic>
              </a:graphicData>
            </a:graphic>
          </wp:inline>
        </w:drawing>
      </w:r>
    </w:p>
    <w:p w14:paraId="4E79FC82" w14:textId="334E8373" w:rsidR="00D536A8" w:rsidRDefault="009E79A9" w:rsidP="00D536A8">
      <w:pPr>
        <w:pStyle w:val="Fontes"/>
        <w:rPr>
          <w:ins w:id="3234" w:author="Ryan Lemos" w:date="2019-10-13T12:46:00Z"/>
        </w:rPr>
      </w:pPr>
      <w:ins w:id="3235" w:author="Ryan Lemos" w:date="2019-10-13T12:59:00Z">
        <w:r>
          <w:t>Fonte: PRÓPRIA, 2019. Utilizando o ambiente ILC v.1.</w:t>
        </w:r>
      </w:ins>
    </w:p>
    <w:p w14:paraId="4A9F1BBF" w14:textId="77777777" w:rsidR="00DA6C7C" w:rsidDel="00DC21E5" w:rsidRDefault="00DA6C7C" w:rsidP="00DA6C7C">
      <w:pPr>
        <w:ind w:firstLine="0"/>
        <w:jc w:val="center"/>
        <w:rPr>
          <w:del w:id="3236" w:author="Ryan Lemos" w:date="2019-10-07T09:08:00Z"/>
        </w:rPr>
      </w:pPr>
    </w:p>
    <w:p w14:paraId="54F85ACF" w14:textId="414FD772" w:rsidR="00DA6C7C" w:rsidDel="00DC21E5" w:rsidRDefault="00DA6C7C">
      <w:pPr>
        <w:pStyle w:val="Ttulo3"/>
        <w:ind w:left="0" w:firstLine="0"/>
        <w:rPr>
          <w:del w:id="3237" w:author="Ryan Lemos" w:date="2019-10-07T09:08:00Z"/>
        </w:rPr>
        <w:pPrChange w:id="3238" w:author="Ryan Lemos" w:date="2019-10-07T09:08:00Z">
          <w:pPr>
            <w:pStyle w:val="Ttulo3"/>
          </w:pPr>
        </w:pPrChange>
      </w:pPr>
      <w:del w:id="3239" w:author="Ryan Lemos" w:date="2019-10-07T09:08:00Z">
        <w:r w:rsidDel="00DC21E5">
          <w:delText>Configurações</w:delText>
        </w:r>
      </w:del>
    </w:p>
    <w:p w14:paraId="56C08AAB" w14:textId="77777777" w:rsidR="00DA6C7C" w:rsidRDefault="00DA6C7C">
      <w:pPr>
        <w:ind w:firstLine="0"/>
        <w:pPrChange w:id="3240" w:author="Ryan Lemos" w:date="2019-10-07T09:08:00Z">
          <w:pPr/>
        </w:pPrChange>
      </w:pPr>
    </w:p>
    <w:p w14:paraId="3394A94C" w14:textId="24AD2DAA" w:rsidR="00DA6C7C" w:rsidDel="00DC21E5" w:rsidRDefault="00DA6C7C">
      <w:pPr>
        <w:rPr>
          <w:del w:id="3241" w:author="Ryan Lemos" w:date="2019-10-07T09:08:00Z"/>
        </w:rPr>
      </w:pPr>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ins w:id="3242" w:author="Ryan Lemos" w:date="2019-10-14T19:23:00Z">
        <w:r w:rsidR="0002745D">
          <w:t xml:space="preserve">Figura </w:t>
        </w:r>
        <w:r w:rsidR="0002745D">
          <w:rPr>
            <w:noProof/>
          </w:rPr>
          <w:t>50</w:t>
        </w:r>
      </w:ins>
      <w:del w:id="3243" w:author="Ryan Lemos" w:date="2019-10-07T11:05:00Z">
        <w:r w:rsidR="00054B21" w:rsidDel="00EA672B">
          <w:delText xml:space="preserve">Figura </w:delText>
        </w:r>
        <w:r w:rsidR="00054B21" w:rsidDel="00EA672B">
          <w:rPr>
            <w:noProof/>
          </w:rPr>
          <w:delText>52</w:delText>
        </w:r>
      </w:del>
      <w:r w:rsidR="0073158C">
        <w:fldChar w:fldCharType="end"/>
      </w:r>
      <w:r>
        <w:t>.</w:t>
      </w:r>
    </w:p>
    <w:p w14:paraId="692FA704" w14:textId="77777777" w:rsidR="00DA6C7C" w:rsidDel="00DC21E5" w:rsidRDefault="00DA6C7C">
      <w:pPr>
        <w:rPr>
          <w:del w:id="3244" w:author="Ryan Lemos" w:date="2019-10-07T09:08:00Z"/>
        </w:rPr>
      </w:pPr>
    </w:p>
    <w:p w14:paraId="64273F8F" w14:textId="77777777" w:rsidR="00DA6C7C" w:rsidDel="00DC21E5" w:rsidRDefault="00DA6C7C">
      <w:pPr>
        <w:rPr>
          <w:del w:id="3245" w:author="Ryan Lemos" w:date="2019-10-07T09:08:00Z"/>
        </w:rPr>
        <w:pPrChange w:id="3246" w:author="Ryan Lemos" w:date="2019-10-07T09:09:00Z">
          <w:pPr>
            <w:pStyle w:val="Ttulo3"/>
          </w:pPr>
        </w:pPrChange>
      </w:pPr>
      <w:del w:id="3247" w:author="Ryan Lemos" w:date="2019-10-07T09:08:00Z">
        <w:r w:rsidDel="00DC21E5">
          <w:delText>Sair</w:delText>
        </w:r>
      </w:del>
    </w:p>
    <w:p w14:paraId="50BE3B7F" w14:textId="07748EDC" w:rsidR="00DA6C7C" w:rsidDel="00DC21E5" w:rsidRDefault="00DC21E5">
      <w:pPr>
        <w:rPr>
          <w:del w:id="3248" w:author="Ryan Lemos" w:date="2019-10-07T09:09:00Z"/>
        </w:rPr>
      </w:pPr>
      <w:ins w:id="3249" w:author="Ryan Lemos" w:date="2019-10-07T09:09:00Z">
        <w:r>
          <w:t xml:space="preserve"> </w:t>
        </w:r>
      </w:ins>
    </w:p>
    <w:p w14:paraId="2CFD5C37" w14:textId="0E133A7F" w:rsidR="00DA6C7C" w:rsidDel="00DC21E5" w:rsidRDefault="00DA6C7C">
      <w:pPr>
        <w:rPr>
          <w:del w:id="3250" w:author="Ryan Lemos" w:date="2019-10-07T09:08:00Z"/>
        </w:rPr>
      </w:pPr>
      <w:r>
        <w:t>Para sair do sistema, é necessário ou clicar no botão com 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ins w:id="3251" w:author="Ryan Lemos" w:date="2019-10-14T19:23:00Z">
        <w:r w:rsidR="0002745D">
          <w:t xml:space="preserve">Figura </w:t>
        </w:r>
        <w:r w:rsidR="0002745D">
          <w:rPr>
            <w:noProof/>
          </w:rPr>
          <w:t>50</w:t>
        </w:r>
      </w:ins>
      <w:del w:id="3252" w:author="Ryan Lemos" w:date="2019-10-07T11:05:00Z">
        <w:r w:rsidR="00054B21" w:rsidDel="00EA672B">
          <w:delText xml:space="preserve">Figura </w:delText>
        </w:r>
        <w:r w:rsidR="00054B21" w:rsidDel="00EA672B">
          <w:rPr>
            <w:noProof/>
          </w:rPr>
          <w:delText>52</w:delText>
        </w:r>
      </w:del>
      <w:r w:rsidR="0073158C">
        <w:fldChar w:fldCharType="end"/>
      </w:r>
      <w:r>
        <w:t>. Ou ir ao menu, a última opção se trata de sair.</w:t>
      </w:r>
    </w:p>
    <w:p w14:paraId="0EC78519" w14:textId="2F090529" w:rsidR="00DA6C7C" w:rsidRPr="00CD1767" w:rsidDel="00DC21E5" w:rsidRDefault="00DA6C7C">
      <w:pPr>
        <w:rPr>
          <w:del w:id="3253" w:author="Ryan Lemos" w:date="2019-10-07T09:08:00Z"/>
        </w:rPr>
      </w:pPr>
    </w:p>
    <w:p w14:paraId="1749BEC4" w14:textId="0A4EADF7" w:rsidR="00DA6C7C" w:rsidDel="00DC21E5" w:rsidRDefault="00DA6C7C">
      <w:pPr>
        <w:rPr>
          <w:del w:id="3254" w:author="Ryan Lemos" w:date="2019-10-07T09:08:00Z"/>
        </w:rPr>
        <w:pPrChange w:id="3255" w:author="Ryan Lemos" w:date="2019-10-07T09:09:00Z">
          <w:pPr>
            <w:pStyle w:val="Ttulo3"/>
          </w:pPr>
        </w:pPrChange>
      </w:pPr>
      <w:del w:id="3256" w:author="Ryan Lemos" w:date="2019-10-07T09:08:00Z">
        <w:r w:rsidDel="00DC21E5">
          <w:delText>Menu</w:delText>
        </w:r>
      </w:del>
    </w:p>
    <w:p w14:paraId="03281EE7" w14:textId="77777777" w:rsidR="00DA6C7C" w:rsidRPr="00A71532" w:rsidRDefault="00DA6C7C"/>
    <w:p w14:paraId="35363226" w14:textId="5296D149"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ins w:id="3257" w:author="Ryan Lemos" w:date="2019-10-14T19:23:00Z">
        <w:r w:rsidR="0002745D">
          <w:t xml:space="preserve">Figura </w:t>
        </w:r>
        <w:r w:rsidR="0002745D">
          <w:rPr>
            <w:noProof/>
          </w:rPr>
          <w:t>51</w:t>
        </w:r>
      </w:ins>
      <w:del w:id="3258" w:author="Ryan Lemos" w:date="2019-10-07T11:05:00Z">
        <w:r w:rsidR="00054B21" w:rsidDel="00EA672B">
          <w:delText xml:space="preserve">Figura </w:delText>
        </w:r>
        <w:r w:rsidR="00054B21" w:rsidDel="00EA672B">
          <w:rPr>
            <w:noProof/>
          </w:rPr>
          <w:delText>53</w:delText>
        </w:r>
      </w:del>
      <w:r w:rsidR="0073158C">
        <w:fldChar w:fldCharType="end"/>
      </w:r>
      <w:r>
        <w:t>:</w:t>
      </w:r>
    </w:p>
    <w:p w14:paraId="7B2EB86A" w14:textId="77777777" w:rsidR="00DA6C7C" w:rsidRDefault="00DA6C7C" w:rsidP="00DA6C7C"/>
    <w:p w14:paraId="539DA32F" w14:textId="4C796AE0" w:rsidR="0069744B" w:rsidRDefault="0069744B" w:rsidP="005074A5">
      <w:pPr>
        <w:pStyle w:val="Legenda"/>
        <w:keepNext/>
      </w:pPr>
      <w:bookmarkStart w:id="3259" w:name="_Ref20735105"/>
      <w:bookmarkStart w:id="3260" w:name="_Toc21973984"/>
      <w:bookmarkStart w:id="3261" w:name="_Toc22075203"/>
      <w:r>
        <w:t xml:space="preserve">Figura </w:t>
      </w:r>
      <w:r w:rsidR="00AE0D01">
        <w:fldChar w:fldCharType="begin"/>
      </w:r>
      <w:r w:rsidR="00AE0D01">
        <w:instrText xml:space="preserve"> SEQ Figura \* ARABIC </w:instrText>
      </w:r>
      <w:r w:rsidR="00AE0D01">
        <w:fldChar w:fldCharType="separate"/>
      </w:r>
      <w:ins w:id="3262" w:author="Ryan Lemos" w:date="2019-10-14T19:23:00Z">
        <w:r w:rsidR="0002745D">
          <w:rPr>
            <w:noProof/>
          </w:rPr>
          <w:t>51</w:t>
        </w:r>
      </w:ins>
      <w:del w:id="3263" w:author="Ryan Lemos" w:date="2019-10-07T11:05:00Z">
        <w:r w:rsidR="00D343FF" w:rsidDel="00EA672B">
          <w:rPr>
            <w:noProof/>
          </w:rPr>
          <w:delText>53</w:delText>
        </w:r>
      </w:del>
      <w:r w:rsidR="00AE0D01">
        <w:rPr>
          <w:noProof/>
        </w:rPr>
        <w:fldChar w:fldCharType="end"/>
      </w:r>
      <w:bookmarkEnd w:id="3259"/>
      <w:r>
        <w:t xml:space="preserve"> - Botão de menu</w:t>
      </w:r>
      <w:bookmarkEnd w:id="3260"/>
      <w:bookmarkEnd w:id="3261"/>
    </w:p>
    <w:p w14:paraId="4A65BED5" w14:textId="38D8DA19" w:rsidR="00DA6C7C" w:rsidRDefault="00DA6C7C" w:rsidP="00DA6C7C">
      <w:pPr>
        <w:ind w:firstLine="0"/>
        <w:jc w:val="center"/>
        <w:rPr>
          <w:ins w:id="3264" w:author="Ryan Lemos" w:date="2019-10-13T12:46:00Z"/>
        </w:rP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23950" cy="762000"/>
                    </a:xfrm>
                    <a:prstGeom prst="rect">
                      <a:avLst/>
                    </a:prstGeom>
                  </pic:spPr>
                </pic:pic>
              </a:graphicData>
            </a:graphic>
          </wp:inline>
        </w:drawing>
      </w:r>
    </w:p>
    <w:p w14:paraId="47615864" w14:textId="69B6B00A" w:rsidR="00D536A8" w:rsidRDefault="009E79A9" w:rsidP="00D536A8">
      <w:pPr>
        <w:pStyle w:val="Fontes"/>
        <w:rPr>
          <w:ins w:id="3265" w:author="Ryan Lemos" w:date="2019-10-13T12:46:00Z"/>
        </w:rPr>
      </w:pPr>
      <w:ins w:id="3266" w:author="Ryan Lemos" w:date="2019-10-13T12:59:00Z">
        <w:r>
          <w:t>Fonte: PRÓPRIA, 2019. Utilizando o ambiente ILC v.1.</w:t>
        </w:r>
      </w:ins>
    </w:p>
    <w:p w14:paraId="7233C6DF" w14:textId="77777777" w:rsidR="00D536A8" w:rsidRPr="007E03F0" w:rsidRDefault="00D536A8" w:rsidP="00DA6C7C">
      <w:pPr>
        <w:ind w:firstLine="0"/>
        <w:jc w:val="center"/>
      </w:pPr>
    </w:p>
    <w:p w14:paraId="3C56C2D4" w14:textId="77777777" w:rsidR="00DA6C7C" w:rsidRPr="007E03F0" w:rsidDel="00B318DA" w:rsidRDefault="00DA6C7C">
      <w:pPr>
        <w:rPr>
          <w:del w:id="3267" w:author="Ryan Lemos" w:date="2019-10-07T21:03:00Z"/>
        </w:rPr>
      </w:pPr>
    </w:p>
    <w:p w14:paraId="79641F39" w14:textId="2298C85E" w:rsidR="00273340" w:rsidRDefault="00273340">
      <w:pPr>
        <w:pPrChange w:id="3268" w:author="Ryan Lemos" w:date="2019-10-15T23:27:00Z">
          <w:pPr>
            <w:pStyle w:val="Ttulo2"/>
            <w:numPr>
              <w:ilvl w:val="0"/>
              <w:numId w:val="0"/>
            </w:numPr>
            <w:ind w:left="0" w:firstLine="0"/>
          </w:pPr>
        </w:pPrChange>
      </w:pPr>
    </w:p>
    <w:p w14:paraId="36C8F8D0" w14:textId="4F1FD087" w:rsidR="009A2E13" w:rsidRPr="00A23541" w:rsidDel="00A23541" w:rsidRDefault="009A2E13">
      <w:pPr>
        <w:pStyle w:val="Ttulo2"/>
        <w:rPr>
          <w:del w:id="3269" w:author="Ryan Lemos" w:date="2019-10-15T23:27:00Z"/>
        </w:rPr>
      </w:pPr>
      <w:bookmarkStart w:id="3270" w:name="_Ref21873173"/>
      <w:bookmarkStart w:id="3271" w:name="_Ref21873255"/>
      <w:bookmarkStart w:id="3272" w:name="_Toc22075307"/>
      <w:r w:rsidRPr="00A23541">
        <w:rPr>
          <w:caps w:val="0"/>
        </w:rPr>
        <w:t>Release 1 – Cadastros Básicos</w:t>
      </w:r>
      <w:bookmarkEnd w:id="3270"/>
      <w:bookmarkEnd w:id="3271"/>
      <w:bookmarkEnd w:id="3272"/>
    </w:p>
    <w:p w14:paraId="56FE0F9D" w14:textId="6332AFCD" w:rsidR="009A2E13" w:rsidRDefault="009A2E13">
      <w:pPr>
        <w:pStyle w:val="Ttulo2"/>
        <w:rPr>
          <w:ins w:id="3273" w:author="Ryan Lemos" w:date="2019-10-15T23:27:00Z"/>
        </w:rPr>
      </w:pPr>
      <w:bookmarkStart w:id="3274" w:name="_Toc22075308"/>
      <w:bookmarkEnd w:id="3274"/>
    </w:p>
    <w:p w14:paraId="2A8F2490" w14:textId="77777777" w:rsidR="00A23541" w:rsidRPr="00A23541" w:rsidRDefault="00A23541"/>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pPr>
        <w:pPrChange w:id="3275" w:author="Ryan Lemos" w:date="2019-10-15T23:27:00Z">
          <w:pPr>
            <w:pStyle w:val="Ttulo3"/>
            <w:numPr>
              <w:ilvl w:val="0"/>
              <w:numId w:val="0"/>
            </w:numPr>
            <w:ind w:left="0" w:firstLine="0"/>
          </w:pPr>
        </w:pPrChange>
      </w:pPr>
    </w:p>
    <w:p w14:paraId="5D08B303" w14:textId="06143EE6" w:rsidR="00FB122B" w:rsidRDefault="009648A4" w:rsidP="00596E44">
      <w:pPr>
        <w:pStyle w:val="Ttulo3"/>
      </w:pPr>
      <w:bookmarkStart w:id="3276" w:name="_Toc22075309"/>
      <w:r>
        <w:t>Sistema desenvolvido</w:t>
      </w:r>
      <w:bookmarkEnd w:id="3276"/>
    </w:p>
    <w:p w14:paraId="31C86A8F" w14:textId="77777777" w:rsidR="00C778D2" w:rsidRDefault="00C778D2" w:rsidP="00C778D2"/>
    <w:p w14:paraId="70ACBC13" w14:textId="1BF344C4"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02745D">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66974AA4" w:rsidR="00646DF8" w:rsidRDefault="00921163" w:rsidP="00B70A30">
      <w:pPr>
        <w:pStyle w:val="Legenda"/>
      </w:pPr>
      <w:bookmarkStart w:id="3277" w:name="_Ref20051330"/>
      <w:bookmarkStart w:id="3278" w:name="_Ref20051323"/>
      <w:bookmarkStart w:id="3279" w:name="_Toc21974282"/>
      <w:r>
        <w:t xml:space="preserve">Quadro </w:t>
      </w:r>
      <w:r w:rsidR="00AE0D01">
        <w:fldChar w:fldCharType="begin"/>
      </w:r>
      <w:r w:rsidR="00AE0D01">
        <w:instrText xml:space="preserve"> SEQ Quadro \* ARABIC </w:instrText>
      </w:r>
      <w:r w:rsidR="00AE0D01">
        <w:fldChar w:fldCharType="separate"/>
      </w:r>
      <w:r w:rsidR="0002745D">
        <w:rPr>
          <w:noProof/>
        </w:rPr>
        <w:t>1</w:t>
      </w:r>
      <w:r w:rsidR="00AE0D01">
        <w:rPr>
          <w:noProof/>
        </w:rPr>
        <w:fldChar w:fldCharType="end"/>
      </w:r>
      <w:bookmarkEnd w:id="3277"/>
      <w:r>
        <w:t xml:space="preserve"> - Estória de login</w:t>
      </w:r>
      <w:bookmarkEnd w:id="3278"/>
      <w:bookmarkEnd w:id="3279"/>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pPr>
        <w:pStyle w:val="Fontes"/>
        <w:rPr>
          <w:ins w:id="3280" w:author="Ryan Lemos" w:date="2019-10-13T12:53:00Z"/>
        </w:rPr>
        <w:pPrChange w:id="3281" w:author="Ryan Lemos" w:date="2019-10-13T12:53:00Z">
          <w:pPr>
            <w:ind w:firstLine="0"/>
            <w:jc w:val="center"/>
          </w:pPr>
        </w:pPrChange>
      </w:pPr>
      <w:ins w:id="3282" w:author="Ryan Lemos" w:date="2019-10-13T12:53:00Z">
        <w:r>
          <w:t>Fonte: PRÓPRIA, 2019.</w:t>
        </w:r>
      </w:ins>
    </w:p>
    <w:p w14:paraId="4F10C938" w14:textId="77777777" w:rsidR="00E01488" w:rsidRDefault="00E01488" w:rsidP="00FB122B">
      <w:pPr>
        <w:ind w:firstLine="0"/>
        <w:jc w:val="center"/>
      </w:pPr>
    </w:p>
    <w:p w14:paraId="45019969" w14:textId="0C51F6B4"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02745D">
        <w:t xml:space="preserve">Quadro </w:t>
      </w:r>
      <w:r w:rsidR="0002745D">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ins w:id="3283" w:author="Ryan Lemos" w:date="2019-10-14T19:23:00Z">
        <w:r w:rsidR="0002745D">
          <w:t xml:space="preserve">Figura </w:t>
        </w:r>
        <w:r w:rsidR="0002745D">
          <w:rPr>
            <w:noProof/>
          </w:rPr>
          <w:t>52</w:t>
        </w:r>
      </w:ins>
      <w:del w:id="3284" w:author="Ryan Lemos" w:date="2019-10-07T11:05:00Z">
        <w:r w:rsidR="00054B21" w:rsidDel="00EA672B">
          <w:delText xml:space="preserve">Figura </w:delText>
        </w:r>
        <w:r w:rsidR="00054B21" w:rsidDel="00EA672B">
          <w:rPr>
            <w:noProof/>
          </w:rPr>
          <w:delText>54</w:delText>
        </w:r>
      </w:del>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462F5785" w:rsidR="008C4A0B" w:rsidRDefault="008C4A0B" w:rsidP="00B70A30">
      <w:pPr>
        <w:pStyle w:val="Legenda"/>
        <w:keepNext/>
      </w:pPr>
      <w:bookmarkStart w:id="3285" w:name="_Ref20051389"/>
      <w:bookmarkStart w:id="3286" w:name="_Ref20051380"/>
      <w:bookmarkStart w:id="3287" w:name="_Toc21973985"/>
      <w:bookmarkStart w:id="3288" w:name="_Toc22075204"/>
      <w:r>
        <w:lastRenderedPageBreak/>
        <w:t xml:space="preserve">Figura </w:t>
      </w:r>
      <w:r w:rsidR="00AE0D01">
        <w:fldChar w:fldCharType="begin"/>
      </w:r>
      <w:r w:rsidR="00AE0D01">
        <w:instrText xml:space="preserve"> SEQ Figura \* ARABIC </w:instrText>
      </w:r>
      <w:r w:rsidR="00AE0D01">
        <w:fldChar w:fldCharType="separate"/>
      </w:r>
      <w:ins w:id="3289" w:author="Ryan Lemos" w:date="2019-10-14T19:23:00Z">
        <w:r w:rsidR="0002745D">
          <w:rPr>
            <w:noProof/>
          </w:rPr>
          <w:t>52</w:t>
        </w:r>
      </w:ins>
      <w:del w:id="3290" w:author="Ryan Lemos" w:date="2019-10-07T11:05:00Z">
        <w:r w:rsidR="00D343FF" w:rsidDel="00EA672B">
          <w:rPr>
            <w:noProof/>
          </w:rPr>
          <w:delText>54</w:delText>
        </w:r>
      </w:del>
      <w:r w:rsidR="00AE0D01">
        <w:rPr>
          <w:noProof/>
        </w:rPr>
        <w:fldChar w:fldCharType="end"/>
      </w:r>
      <w:bookmarkEnd w:id="3285"/>
      <w:r>
        <w:t xml:space="preserve"> - Tela de login</w:t>
      </w:r>
      <w:bookmarkEnd w:id="3286"/>
      <w:bookmarkEnd w:id="3287"/>
      <w:bookmarkEnd w:id="3288"/>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7331" cy="2674323"/>
                    </a:xfrm>
                    <a:prstGeom prst="rect">
                      <a:avLst/>
                    </a:prstGeom>
                  </pic:spPr>
                </pic:pic>
              </a:graphicData>
            </a:graphic>
          </wp:inline>
        </w:drawing>
      </w:r>
    </w:p>
    <w:p w14:paraId="0D6554F8" w14:textId="56AA42C4" w:rsidR="007E37B0" w:rsidRDefault="009E79A9" w:rsidP="007E37B0">
      <w:pPr>
        <w:pStyle w:val="Fontes"/>
        <w:rPr>
          <w:ins w:id="3291" w:author="Ryan Lemos" w:date="2019-10-13T12:46:00Z"/>
        </w:rPr>
      </w:pPr>
      <w:ins w:id="3292" w:author="Ryan Lemos" w:date="2019-10-13T12:59:00Z">
        <w:r>
          <w:t>Fonte: PRÓPRIA, 2019. Utilizando o ambiente ILC v.1.</w:t>
        </w:r>
      </w:ins>
    </w:p>
    <w:p w14:paraId="54611FF8" w14:textId="77777777" w:rsidR="00F97159" w:rsidRDefault="00F97159" w:rsidP="005B582B">
      <w:pPr>
        <w:ind w:firstLine="0"/>
      </w:pPr>
    </w:p>
    <w:p w14:paraId="2D144643" w14:textId="6A6D912C" w:rsidR="004B083A" w:rsidRDefault="004B083A" w:rsidP="004B083A">
      <w:r>
        <w:t>As notificações são um recurso responsável por avisar o usuário a respeito de algo novo que ocorreu</w:t>
      </w:r>
      <w:r w:rsidR="004F3A13">
        <w:t xml:space="preserve"> no seu ambiente</w:t>
      </w:r>
      <w:r>
        <w:t>. Serve para facilitar a utilização e identificação de recursos a serem utilizados no ambiente. A estória d</w:t>
      </w:r>
      <w:del w:id="3293" w:author="Ryan Lemos" w:date="2019-10-09T20:57:00Z">
        <w:r w:rsidDel="00014BF9">
          <w:delText xml:space="preserve">a </w:delText>
        </w:r>
        <w:r w:rsidRPr="00596E44" w:rsidDel="00014BF9">
          <w:rPr>
            <w:highlight w:val="yellow"/>
          </w:rPr>
          <w:delText>figura x</w:delText>
        </w:r>
      </w:del>
      <w:ins w:id="3294" w:author="Ryan Lemos" w:date="2019-10-09T20:57:00Z">
        <w:r w:rsidR="00014BF9">
          <w:t xml:space="preserve">o </w:t>
        </w:r>
      </w:ins>
      <w:ins w:id="3295" w:author="Ryan Lemos" w:date="2019-10-09T20:58:00Z">
        <w:r w:rsidR="00014BF9">
          <w:fldChar w:fldCharType="begin"/>
        </w:r>
        <w:r w:rsidR="00014BF9">
          <w:instrText xml:space="preserve"> REF _Ref21547097 \h </w:instrText>
        </w:r>
      </w:ins>
      <w:r w:rsidR="00014BF9">
        <w:fldChar w:fldCharType="separate"/>
      </w:r>
      <w:ins w:id="3296" w:author="Ryan Lemos" w:date="2019-10-14T19:23:00Z">
        <w:r w:rsidR="0002745D">
          <w:t xml:space="preserve">Quadro </w:t>
        </w:r>
        <w:r w:rsidR="0002745D">
          <w:rPr>
            <w:noProof/>
          </w:rPr>
          <w:t>2</w:t>
        </w:r>
      </w:ins>
      <w:ins w:id="3297" w:author="Ryan Lemos" w:date="2019-10-09T20:58:00Z">
        <w:r w:rsidR="00014BF9">
          <w:fldChar w:fldCharType="end"/>
        </w:r>
      </w:ins>
      <w:r>
        <w:t xml:space="preserve"> define como o usuário imaginou o recurso. A</w:t>
      </w:r>
      <w:ins w:id="3298" w:author="Ryan Lemos" w:date="2019-10-14T10:44:00Z">
        <w:r w:rsidR="006320F5">
          <w:t xml:space="preserve"> </w:t>
        </w:r>
        <w:r w:rsidR="006320F5">
          <w:fldChar w:fldCharType="begin"/>
        </w:r>
        <w:r w:rsidR="006320F5">
          <w:instrText xml:space="preserve"> REF _Ref21942313 \h </w:instrText>
        </w:r>
      </w:ins>
      <w:r w:rsidR="006320F5">
        <w:fldChar w:fldCharType="separate"/>
      </w:r>
      <w:ins w:id="3299" w:author="Ryan Lemos" w:date="2019-10-14T19:23:00Z">
        <w:r w:rsidR="0002745D">
          <w:t xml:space="preserve">Figura </w:t>
        </w:r>
        <w:r w:rsidR="0002745D">
          <w:rPr>
            <w:noProof/>
          </w:rPr>
          <w:t>49</w:t>
        </w:r>
      </w:ins>
      <w:ins w:id="3300" w:author="Ryan Lemos" w:date="2019-10-14T10:44:00Z">
        <w:r w:rsidR="006320F5">
          <w:fldChar w:fldCharType="end"/>
        </w:r>
      </w:ins>
      <w:ins w:id="3301" w:author="Ryan Lemos" w:date="2019-10-14T10:45:00Z">
        <w:r w:rsidR="006320F5">
          <w:t xml:space="preserve"> e a </w:t>
        </w:r>
        <w:r w:rsidR="006320F5">
          <w:fldChar w:fldCharType="begin"/>
        </w:r>
        <w:r w:rsidR="006320F5">
          <w:instrText xml:space="preserve"> REF _Ref20735067 \h </w:instrText>
        </w:r>
      </w:ins>
      <w:r w:rsidR="006320F5">
        <w:fldChar w:fldCharType="separate"/>
      </w:r>
      <w:ins w:id="3302" w:author="Ryan Lemos" w:date="2019-10-14T19:23:00Z">
        <w:r w:rsidR="0002745D">
          <w:t xml:space="preserve">Figura </w:t>
        </w:r>
        <w:r w:rsidR="0002745D">
          <w:rPr>
            <w:noProof/>
          </w:rPr>
          <w:t>50</w:t>
        </w:r>
      </w:ins>
      <w:ins w:id="3303" w:author="Ryan Lemos" w:date="2019-10-14T10:45:00Z">
        <w:r w:rsidR="006320F5">
          <w:fldChar w:fldCharType="end"/>
        </w:r>
      </w:ins>
      <w:r>
        <w:t xml:space="preserve"> </w:t>
      </w:r>
      <w:del w:id="3304" w:author="Ryan Lemos" w:date="2019-10-14T10:44:00Z">
        <w:r w:rsidR="004D4704" w:rsidDel="006320F5">
          <w:fldChar w:fldCharType="begin"/>
        </w:r>
        <w:r w:rsidR="004D4704" w:rsidDel="006320F5">
          <w:delInstrText xml:space="preserve"> REF _Ref20051436 \h </w:delInstrText>
        </w:r>
        <w:r w:rsidR="004D4704" w:rsidDel="006320F5">
          <w:fldChar w:fldCharType="separate"/>
        </w:r>
      </w:del>
      <w:del w:id="3305" w:author="Ryan Lemos" w:date="2019-10-07T11:05:00Z">
        <w:r w:rsidR="00054B21" w:rsidDel="00EA672B">
          <w:delText xml:space="preserve">Figura </w:delText>
        </w:r>
        <w:r w:rsidR="00054B21" w:rsidDel="00EA672B">
          <w:rPr>
            <w:noProof/>
          </w:rPr>
          <w:delText>55</w:delText>
        </w:r>
      </w:del>
      <w:del w:id="3306" w:author="Ryan Lemos" w:date="2019-10-14T10:44:00Z">
        <w:r w:rsidR="004D4704" w:rsidDel="006320F5">
          <w:fldChar w:fldCharType="end"/>
        </w:r>
        <w:r w:rsidR="004D4704" w:rsidDel="006320F5">
          <w:delText xml:space="preserve"> </w:delText>
        </w:r>
      </w:del>
      <w:r>
        <w:t>é a demonstração de como ele foi implementado.</w:t>
      </w:r>
    </w:p>
    <w:p w14:paraId="66AFB97F" w14:textId="77777777" w:rsidR="00921163" w:rsidRDefault="00921163" w:rsidP="004B083A"/>
    <w:p w14:paraId="7DD831A8" w14:textId="366B0CDE" w:rsidR="00521931" w:rsidRDefault="00921163" w:rsidP="00B70A30">
      <w:pPr>
        <w:pStyle w:val="Legenda"/>
      </w:pPr>
      <w:bookmarkStart w:id="3307" w:name="_Ref21547097"/>
      <w:bookmarkStart w:id="3308" w:name="_Toc21974283"/>
      <w:r>
        <w:t xml:space="preserve">Quadro </w:t>
      </w:r>
      <w:r w:rsidR="00AE0D01">
        <w:fldChar w:fldCharType="begin"/>
      </w:r>
      <w:r w:rsidR="00AE0D01">
        <w:instrText xml:space="preserve"> SEQ Quadro \* ARABIC </w:instrText>
      </w:r>
      <w:r w:rsidR="00AE0D01">
        <w:fldChar w:fldCharType="separate"/>
      </w:r>
      <w:r w:rsidR="0002745D">
        <w:rPr>
          <w:noProof/>
        </w:rPr>
        <w:t>2</w:t>
      </w:r>
      <w:r w:rsidR="00AE0D01">
        <w:rPr>
          <w:noProof/>
        </w:rPr>
        <w:fldChar w:fldCharType="end"/>
      </w:r>
      <w:bookmarkEnd w:id="3307"/>
      <w:r>
        <w:t xml:space="preserve"> - Estória de notificações</w:t>
      </w:r>
      <w:bookmarkEnd w:id="3308"/>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Del="006320F5" w:rsidRDefault="004B083A" w:rsidP="004B083A">
      <w:pPr>
        <w:rPr>
          <w:del w:id="3309" w:author="Ryan Lemos" w:date="2019-10-14T10:45:00Z"/>
        </w:rPr>
      </w:pPr>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14D082C5" w:rsidR="004B083A" w:rsidDel="006320F5" w:rsidRDefault="004B083A">
      <w:pPr>
        <w:ind w:firstLine="0"/>
        <w:rPr>
          <w:del w:id="3310" w:author="Ryan Lemos" w:date="2019-10-14T10:45:00Z"/>
        </w:rPr>
        <w:pPrChange w:id="3311" w:author="Ryan Lemos" w:date="2019-10-14T10:45:00Z">
          <w:pPr/>
        </w:pPrChange>
      </w:pPr>
    </w:p>
    <w:p w14:paraId="215A7FF8" w14:textId="6E5F8204" w:rsidR="008C4A0B" w:rsidDel="006320F5" w:rsidRDefault="008C4A0B">
      <w:pPr>
        <w:pStyle w:val="Legenda"/>
        <w:keepNext/>
        <w:rPr>
          <w:del w:id="3312" w:author="Ryan Lemos" w:date="2019-10-14T10:45:00Z"/>
        </w:rPr>
      </w:pPr>
      <w:bookmarkStart w:id="3313" w:name="_Ref20051436"/>
      <w:del w:id="3314" w:author="Ryan Lemos" w:date="2019-10-14T10:45:00Z">
        <w:r w:rsidDel="006320F5">
          <w:delText xml:space="preserve">Figura </w:delText>
        </w:r>
        <w:r w:rsidR="0096109B" w:rsidDel="006320F5">
          <w:fldChar w:fldCharType="begin"/>
        </w:r>
        <w:r w:rsidR="0096109B" w:rsidDel="006320F5">
          <w:delInstrText xml:space="preserve"> SEQ Figura \* ARABIC </w:delInstrText>
        </w:r>
        <w:r w:rsidR="0096109B" w:rsidDel="006320F5">
          <w:fldChar w:fldCharType="separate"/>
        </w:r>
      </w:del>
      <w:del w:id="3315" w:author="Ryan Lemos" w:date="2019-10-07T11:05:00Z">
        <w:r w:rsidR="00D343FF" w:rsidDel="00EA672B">
          <w:rPr>
            <w:noProof/>
          </w:rPr>
          <w:delText>55</w:delText>
        </w:r>
      </w:del>
      <w:del w:id="3316" w:author="Ryan Lemos" w:date="2019-10-14T10:45:00Z">
        <w:r w:rsidR="0096109B" w:rsidDel="006320F5">
          <w:rPr>
            <w:noProof/>
          </w:rPr>
          <w:fldChar w:fldCharType="end"/>
        </w:r>
        <w:bookmarkEnd w:id="3313"/>
        <w:r w:rsidDel="006320F5">
          <w:delText xml:space="preserve"> - Notificações</w:delText>
        </w:r>
      </w:del>
    </w:p>
    <w:p w14:paraId="6970ABB3" w14:textId="192562B0" w:rsidR="00F420BA" w:rsidDel="006320F5" w:rsidRDefault="00F420BA">
      <w:pPr>
        <w:ind w:firstLine="0"/>
        <w:jc w:val="center"/>
        <w:rPr>
          <w:del w:id="3317" w:author="Ryan Lemos" w:date="2019-10-14T10:45:00Z"/>
        </w:rPr>
      </w:pPr>
      <w:del w:id="3318" w:author="Ryan Lemos" w:date="2019-10-14T10:45:00Z">
        <w:r w:rsidDel="006320F5">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2835" cy="640310"/>
                      </a:xfrm>
                      <a:prstGeom prst="rect">
                        <a:avLst/>
                      </a:prstGeom>
                    </pic:spPr>
                  </pic:pic>
                </a:graphicData>
              </a:graphic>
            </wp:inline>
          </w:drawing>
        </w:r>
      </w:del>
    </w:p>
    <w:p w14:paraId="2277F48E" w14:textId="77777777" w:rsidR="00B672E1" w:rsidRDefault="00B672E1"/>
    <w:p w14:paraId="6EEDAF18" w14:textId="698ED5EE" w:rsidR="00B672E1" w:rsidDel="006320F5" w:rsidRDefault="00B672E1">
      <w:pPr>
        <w:rPr>
          <w:del w:id="3319" w:author="Ryan Lemos" w:date="2019-10-14T10:45:00Z"/>
        </w:rPr>
      </w:pPr>
      <w:r>
        <w:t xml:space="preserve">As notificações foram criadas utilizando uma funcionalidade própria do </w:t>
      </w:r>
      <w:proofErr w:type="spellStart"/>
      <w:r>
        <w:t>Laravel</w:t>
      </w:r>
      <w:proofErr w:type="spellEnd"/>
      <w:r>
        <w:t xml:space="preserve">.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3320"/>
      <w:r>
        <w:t>JSON</w:t>
      </w:r>
      <w:commentRangeEnd w:id="3320"/>
      <w:r w:rsidR="0016185B">
        <w:rPr>
          <w:rStyle w:val="Refdecomentrio"/>
        </w:rPr>
        <w:commentReference w:id="3320"/>
      </w:r>
      <w:r>
        <w:t xml:space="preserve">. Sendo assim é possível criar vários tipos de notificação, cada uma com suas especificidades e utilizar uma mesma tabela de dados. Cada tipo de notificação criada no </w:t>
      </w:r>
      <w:proofErr w:type="spellStart"/>
      <w:r>
        <w:t>Laravel</w:t>
      </w:r>
      <w:proofErr w:type="spellEnd"/>
      <w:r>
        <w:t xml:space="preserve"> é compost</w:t>
      </w:r>
      <w:r w:rsidR="00D72925">
        <w:t>o</w:t>
      </w:r>
      <w:r>
        <w:t xml:space="preserve"> por uma classe </w:t>
      </w:r>
      <w:r>
        <w:lastRenderedPageBreak/>
        <w:t xml:space="preserve">que deve ser criada pelo usuário, e pode ser criada utilizando o </w:t>
      </w:r>
      <w:commentRangeStart w:id="3321"/>
      <w:proofErr w:type="spellStart"/>
      <w:r w:rsidR="0016185B">
        <w:t>Artisan</w:t>
      </w:r>
      <w:commentRangeEnd w:id="3321"/>
      <w:proofErr w:type="spellEnd"/>
      <w:r w:rsidR="0016185B">
        <w:rPr>
          <w:rStyle w:val="Refdecomentrio"/>
        </w:rPr>
        <w:commentReference w:id="3321"/>
      </w:r>
      <w:r w:rsidR="00D72925">
        <w:t>,</w:t>
      </w:r>
      <w:r>
        <w:t xml:space="preserve"> que é a ferramenta de linha de comandos do </w:t>
      </w:r>
      <w:proofErr w:type="spellStart"/>
      <w:r>
        <w:t>Laravel</w:t>
      </w:r>
      <w:proofErr w:type="spellEnd"/>
      <w:r>
        <w:t>.</w:t>
      </w:r>
      <w:r w:rsidR="00A05EF6">
        <w:t xml:space="preserve"> </w:t>
      </w:r>
      <w:del w:id="3322" w:author="Ryan Lemos" w:date="2019-10-14T10:45:00Z">
        <w:r w:rsidR="00A05EF6" w:rsidDel="006320F5">
          <w:delText xml:space="preserve">Vale ressaltar ainda que todos os botões da aplicação têm uma mensagem que indica qual é a interação proposta para o botão. Essa mensagem somente é exibida quando o usuário passa o </w:delText>
        </w:r>
        <w:r w:rsidR="00A05EF6" w:rsidRPr="005B582B" w:rsidDel="006320F5">
          <w:rPr>
            <w:i/>
            <w:iCs/>
          </w:rPr>
          <w:delText>mouse</w:delText>
        </w:r>
        <w:r w:rsidR="00A05EF6" w:rsidDel="006320F5">
          <w:delText xml:space="preserve"> sobre o botão, conforme visto na</w:delText>
        </w:r>
        <w:r w:rsidR="004D4704" w:rsidDel="006320F5">
          <w:delText xml:space="preserve"> </w:delText>
        </w:r>
        <w:r w:rsidR="004D4704" w:rsidDel="006320F5">
          <w:fldChar w:fldCharType="begin"/>
        </w:r>
        <w:r w:rsidR="004D4704" w:rsidDel="006320F5">
          <w:delInstrText xml:space="preserve"> REF _Ref20051461 \h </w:delInstrText>
        </w:r>
        <w:r w:rsidR="004D4704" w:rsidDel="006320F5">
          <w:fldChar w:fldCharType="separate"/>
        </w:r>
      </w:del>
      <w:del w:id="3323" w:author="Ryan Lemos" w:date="2019-10-07T11:05:00Z">
        <w:r w:rsidR="00054B21" w:rsidDel="00EA672B">
          <w:delText xml:space="preserve">Figura </w:delText>
        </w:r>
        <w:r w:rsidR="00054B21" w:rsidDel="00EA672B">
          <w:rPr>
            <w:noProof/>
          </w:rPr>
          <w:delText>56</w:delText>
        </w:r>
      </w:del>
      <w:del w:id="3324" w:author="Ryan Lemos" w:date="2019-10-14T10:45:00Z">
        <w:r w:rsidR="004D4704" w:rsidDel="006320F5">
          <w:fldChar w:fldCharType="end"/>
        </w:r>
        <w:r w:rsidR="0016185B" w:rsidDel="006320F5">
          <w:delText xml:space="preserve">, auxiliando </w:delText>
        </w:r>
        <w:r w:rsidR="00D72925" w:rsidDel="006320F5">
          <w:delText xml:space="preserve">o usuário </w:delText>
        </w:r>
        <w:r w:rsidR="0016185B" w:rsidDel="006320F5">
          <w:delText>na compreensão</w:delText>
        </w:r>
        <w:r w:rsidR="00D72925" w:rsidDel="006320F5">
          <w:delText xml:space="preserve"> da interação com o sistema.</w:delText>
        </w:r>
      </w:del>
    </w:p>
    <w:p w14:paraId="206BC812" w14:textId="27B1FFE7" w:rsidR="00D72925" w:rsidDel="006320F5" w:rsidRDefault="00D72925">
      <w:pPr>
        <w:rPr>
          <w:del w:id="3325" w:author="Ryan Lemos" w:date="2019-10-14T10:45:00Z"/>
        </w:rPr>
      </w:pPr>
    </w:p>
    <w:p w14:paraId="28752031" w14:textId="67DFAABB" w:rsidR="008C4A0B" w:rsidDel="006320F5" w:rsidRDefault="008C4A0B">
      <w:pPr>
        <w:rPr>
          <w:del w:id="3326" w:author="Ryan Lemos" w:date="2019-10-14T10:45:00Z"/>
        </w:rPr>
        <w:pPrChange w:id="3327" w:author="Ryan Lemos" w:date="2019-10-14T10:45:00Z">
          <w:pPr>
            <w:pStyle w:val="Legenda"/>
            <w:keepNext/>
          </w:pPr>
        </w:pPrChange>
      </w:pPr>
      <w:bookmarkStart w:id="3328" w:name="_Ref20051461"/>
      <w:del w:id="3329" w:author="Ryan Lemos" w:date="2019-10-14T10:45:00Z">
        <w:r w:rsidDel="006320F5">
          <w:delText xml:space="preserve">Figura </w:delText>
        </w:r>
        <w:r w:rsidR="0096109B" w:rsidDel="006320F5">
          <w:fldChar w:fldCharType="begin"/>
        </w:r>
        <w:r w:rsidR="0096109B" w:rsidDel="006320F5">
          <w:delInstrText xml:space="preserve"> SEQ Figura \* ARABIC </w:delInstrText>
        </w:r>
        <w:r w:rsidR="0096109B" w:rsidDel="006320F5">
          <w:fldChar w:fldCharType="separate"/>
        </w:r>
      </w:del>
      <w:del w:id="3330" w:author="Ryan Lemos" w:date="2019-10-07T11:05:00Z">
        <w:r w:rsidR="00D343FF" w:rsidDel="00EA672B">
          <w:rPr>
            <w:noProof/>
          </w:rPr>
          <w:delText>56</w:delText>
        </w:r>
      </w:del>
      <w:del w:id="3331" w:author="Ryan Lemos" w:date="2019-10-14T10:45:00Z">
        <w:r w:rsidR="0096109B" w:rsidDel="006320F5">
          <w:rPr>
            <w:noProof/>
          </w:rPr>
          <w:fldChar w:fldCharType="end"/>
        </w:r>
        <w:bookmarkEnd w:id="3328"/>
        <w:r w:rsidDel="006320F5">
          <w:delText xml:space="preserve"> - Mensagem de auxílio dos botões</w:delText>
        </w:r>
      </w:del>
    </w:p>
    <w:p w14:paraId="15FDA7E7" w14:textId="7536F844" w:rsidR="00A05EF6" w:rsidDel="006320F5" w:rsidRDefault="00D72925">
      <w:pPr>
        <w:rPr>
          <w:del w:id="3332" w:author="Ryan Lemos" w:date="2019-10-14T10:45:00Z"/>
        </w:rPr>
        <w:pPrChange w:id="3333" w:author="Ryan Lemos" w:date="2019-10-14T10:45:00Z">
          <w:pPr>
            <w:ind w:firstLine="0"/>
            <w:jc w:val="center"/>
          </w:pPr>
        </w:pPrChange>
      </w:pPr>
      <w:del w:id="3334" w:author="Ryan Lemos" w:date="2019-10-14T10:45:00Z">
        <w:r w:rsidDel="006320F5">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del>
    </w:p>
    <w:p w14:paraId="7A088A7D" w14:textId="77777777" w:rsidR="00D72925" w:rsidDel="006320F5" w:rsidRDefault="00D72925">
      <w:pPr>
        <w:ind w:firstLine="0"/>
        <w:rPr>
          <w:del w:id="3335" w:author="Ryan Lemos" w:date="2019-10-14T10:45:00Z"/>
        </w:rPr>
        <w:pPrChange w:id="3336" w:author="Ryan Lemos" w:date="2019-10-14T10:45:00Z">
          <w:pPr>
            <w:ind w:firstLine="0"/>
            <w:jc w:val="center"/>
          </w:pPr>
        </w:pPrChange>
      </w:pPr>
    </w:p>
    <w:p w14:paraId="0BF6175D" w14:textId="706B30B4" w:rsidR="006320F5" w:rsidRDefault="00CD1ADB" w:rsidP="006320F5">
      <w:pPr>
        <w:rPr>
          <w:moveTo w:id="3337" w:author="Ryan Lemos" w:date="2019-10-14T10:46:00Z"/>
        </w:rPr>
      </w:pPr>
      <w:r>
        <w:t>Quanto a troca de senha, a estória representada pel</w:t>
      </w:r>
      <w:ins w:id="3338" w:author="Ryan Lemos" w:date="2019-10-09T20:58:00Z">
        <w:r w:rsidR="00014BF9">
          <w:t xml:space="preserve">o </w:t>
        </w:r>
        <w:r w:rsidR="00014BF9">
          <w:fldChar w:fldCharType="begin"/>
        </w:r>
        <w:r w:rsidR="00014BF9">
          <w:instrText xml:space="preserve"> REF _Ref21547116 \h </w:instrText>
        </w:r>
      </w:ins>
      <w:r w:rsidR="00014BF9">
        <w:fldChar w:fldCharType="separate"/>
      </w:r>
      <w:ins w:id="3339" w:author="Ryan Lemos" w:date="2019-10-14T19:23:00Z">
        <w:r w:rsidR="0002745D">
          <w:t xml:space="preserve">Quadro </w:t>
        </w:r>
        <w:r w:rsidR="0002745D">
          <w:rPr>
            <w:noProof/>
          </w:rPr>
          <w:t>3</w:t>
        </w:r>
      </w:ins>
      <w:ins w:id="3340" w:author="Ryan Lemos" w:date="2019-10-09T20:58:00Z">
        <w:r w:rsidR="00014BF9">
          <w:fldChar w:fldCharType="end"/>
        </w:r>
        <w:r w:rsidR="00014BF9">
          <w:t xml:space="preserve"> </w:t>
        </w:r>
      </w:ins>
      <w:del w:id="3341" w:author="Ryan Lemos" w:date="2019-10-09T20:58:00Z">
        <w:r w:rsidDel="00014BF9">
          <w:delText xml:space="preserve">a </w:delText>
        </w:r>
        <w:r w:rsidRPr="00596E44" w:rsidDel="00014BF9">
          <w:rPr>
            <w:highlight w:val="yellow"/>
          </w:rPr>
          <w:delText>figura X</w:delText>
        </w:r>
        <w:r w:rsidDel="00014BF9">
          <w:delText xml:space="preserve"> </w:delText>
        </w:r>
      </w:del>
      <w:r>
        <w:t>representa o que foi requisitado pelo cliente. É uma função simples, e a sua interface pode ser vista na</w:t>
      </w:r>
      <w:del w:id="3342" w:author="Ryan Lemos" w:date="2019-10-14T10:46:00Z">
        <w:r w:rsidR="004D4704" w:rsidDel="006320F5">
          <w:delText xml:space="preserve"> </w:delText>
        </w:r>
      </w:del>
      <w:ins w:id="3343" w:author="Ryan Lemos" w:date="2019-10-14T10:46:00Z">
        <w:r w:rsidR="006320F5">
          <w:t xml:space="preserve"> </w:t>
        </w:r>
        <w:r w:rsidR="006320F5">
          <w:fldChar w:fldCharType="begin"/>
        </w:r>
        <w:r w:rsidR="006320F5">
          <w:instrText xml:space="preserve"> REF _Ref20733643 \h </w:instrText>
        </w:r>
      </w:ins>
      <w:r w:rsidR="006320F5">
        <w:fldChar w:fldCharType="separate"/>
      </w:r>
      <w:ins w:id="3344" w:author="Ryan Lemos" w:date="2019-10-14T19:23:00Z">
        <w:r w:rsidR="0002745D">
          <w:t xml:space="preserve">Figura </w:t>
        </w:r>
        <w:r w:rsidR="0002745D">
          <w:rPr>
            <w:noProof/>
          </w:rPr>
          <w:t>28</w:t>
        </w:r>
      </w:ins>
      <w:ins w:id="3345" w:author="Ryan Lemos" w:date="2019-10-14T10:46:00Z">
        <w:r w:rsidR="006320F5">
          <w:fldChar w:fldCharType="end"/>
        </w:r>
        <w:r w:rsidR="006320F5">
          <w:t xml:space="preserve"> e na </w:t>
        </w:r>
        <w:r w:rsidR="006320F5">
          <w:fldChar w:fldCharType="begin"/>
        </w:r>
        <w:r w:rsidR="006320F5">
          <w:instrText xml:space="preserve"> REF _Ref20733676 \h </w:instrText>
        </w:r>
      </w:ins>
      <w:r w:rsidR="006320F5">
        <w:fldChar w:fldCharType="separate"/>
      </w:r>
      <w:ins w:id="3346" w:author="Ryan Lemos" w:date="2019-10-14T19:23:00Z">
        <w:r w:rsidR="0002745D">
          <w:t xml:space="preserve">Figura </w:t>
        </w:r>
        <w:r w:rsidR="0002745D">
          <w:rPr>
            <w:noProof/>
          </w:rPr>
          <w:t>29</w:t>
        </w:r>
      </w:ins>
      <w:ins w:id="3347" w:author="Ryan Lemos" w:date="2019-10-14T10:46:00Z">
        <w:r w:rsidR="006320F5">
          <w:fldChar w:fldCharType="end"/>
        </w:r>
      </w:ins>
      <w:del w:id="3348" w:author="Ryan Lemos" w:date="2019-10-14T10:46:00Z">
        <w:r w:rsidR="004D4704" w:rsidDel="006320F5">
          <w:fldChar w:fldCharType="begin"/>
        </w:r>
        <w:r w:rsidR="004D4704" w:rsidDel="006320F5">
          <w:delInstrText xml:space="preserve"> REF _Ref20051489 \h </w:delInstrText>
        </w:r>
        <w:r w:rsidR="004D4704" w:rsidDel="006320F5">
          <w:fldChar w:fldCharType="separate"/>
        </w:r>
      </w:del>
      <w:del w:id="3349" w:author="Ryan Lemos" w:date="2019-10-07T11:05:00Z">
        <w:r w:rsidR="00054B21" w:rsidDel="00EA672B">
          <w:delText xml:space="preserve">Figura </w:delText>
        </w:r>
        <w:r w:rsidR="00054B21" w:rsidDel="00EA672B">
          <w:rPr>
            <w:noProof/>
          </w:rPr>
          <w:delText>57</w:delText>
        </w:r>
      </w:del>
      <w:del w:id="3350" w:author="Ryan Lemos" w:date="2019-10-14T10:46:00Z">
        <w:r w:rsidR="004D4704" w:rsidDel="006320F5">
          <w:fldChar w:fldCharType="end"/>
        </w:r>
      </w:del>
      <w:r w:rsidR="004D4704">
        <w:t>.</w:t>
      </w:r>
      <w:ins w:id="3351" w:author="Ryan Lemos" w:date="2019-10-14T10:46:00Z">
        <w:r w:rsidR="006320F5">
          <w:t xml:space="preserve"> </w:t>
        </w:r>
      </w:ins>
      <w:moveToRangeStart w:id="3352" w:author="Ryan Lemos" w:date="2019-10-14T10:46:00Z" w:name="move21942434"/>
      <w:moveTo w:id="3353" w:author="Ryan Lemos" w:date="2019-10-14T10:46:00Z">
        <w:r w:rsidR="006320F5">
          <w:t>O usuário é capaz de trocar sua senha, digitando e confirmando a senha digitada, lembrando que a senha deve ser de no mínimo 6 caracteres.</w:t>
        </w:r>
      </w:moveTo>
    </w:p>
    <w:moveToRangeEnd w:id="3352"/>
    <w:p w14:paraId="2F631ECF" w14:textId="58827813" w:rsidR="00CD1ADB" w:rsidDel="006320F5" w:rsidRDefault="00CD1ADB">
      <w:pPr>
        <w:ind w:firstLine="0"/>
        <w:rPr>
          <w:del w:id="3354" w:author="Ryan Lemos" w:date="2019-10-14T10:47:00Z"/>
        </w:rPr>
        <w:pPrChange w:id="3355" w:author="Ryan Lemos" w:date="2019-10-14T10:45:00Z">
          <w:pPr/>
        </w:pPrChange>
      </w:pPr>
    </w:p>
    <w:p w14:paraId="3B5BD2C7" w14:textId="7E6C33E5" w:rsidR="00646DF8" w:rsidRDefault="00646DF8"/>
    <w:p w14:paraId="180FD493" w14:textId="1735E01F" w:rsidR="00921163" w:rsidRDefault="00921163" w:rsidP="00B70A30">
      <w:pPr>
        <w:pStyle w:val="Legenda"/>
        <w:keepNext/>
      </w:pPr>
      <w:bookmarkStart w:id="3356" w:name="_Ref21547116"/>
      <w:bookmarkStart w:id="3357" w:name="_Toc21974284"/>
      <w:r>
        <w:t xml:space="preserve">Quadro </w:t>
      </w:r>
      <w:r w:rsidR="00AE0D01">
        <w:fldChar w:fldCharType="begin"/>
      </w:r>
      <w:r w:rsidR="00AE0D01">
        <w:instrText xml:space="preserve"> SEQ Quadro \* ARABIC </w:instrText>
      </w:r>
      <w:r w:rsidR="00AE0D01">
        <w:fldChar w:fldCharType="separate"/>
      </w:r>
      <w:r w:rsidR="0002745D">
        <w:rPr>
          <w:noProof/>
        </w:rPr>
        <w:t>3</w:t>
      </w:r>
      <w:r w:rsidR="00AE0D01">
        <w:rPr>
          <w:noProof/>
        </w:rPr>
        <w:fldChar w:fldCharType="end"/>
      </w:r>
      <w:bookmarkEnd w:id="3356"/>
      <w:r>
        <w:t xml:space="preserve"> - Estória de troca de senhas</w:t>
      </w:r>
      <w:bookmarkEnd w:id="3357"/>
    </w:p>
    <w:p w14:paraId="13AF65D8" w14:textId="4819ED29" w:rsidR="00646DF8" w:rsidRDefault="00646DF8" w:rsidP="00596E44">
      <w:pPr>
        <w:pStyle w:val="estrias"/>
      </w:pPr>
      <w:r>
        <w:t>Como usuário do ambiente, gostaria de ser capaz de trocar a minha senha de acesso.</w:t>
      </w:r>
    </w:p>
    <w:p w14:paraId="4110E24E" w14:textId="2045443A" w:rsidR="00CD1ADB" w:rsidRDefault="00E01488">
      <w:pPr>
        <w:pStyle w:val="Fontes"/>
        <w:pPrChange w:id="3358" w:author="Ryan Lemos" w:date="2019-10-14T10:47:00Z">
          <w:pPr>
            <w:ind w:firstLine="0"/>
          </w:pPr>
        </w:pPrChange>
      </w:pPr>
      <w:ins w:id="3359" w:author="Ryan Lemos" w:date="2019-10-13T12:54:00Z">
        <w:r>
          <w:t>Fonte: PRÓPRIA, 2019.</w:t>
        </w:r>
      </w:ins>
    </w:p>
    <w:p w14:paraId="3FC6A3BA" w14:textId="028E7364" w:rsidR="00CD1ADB" w:rsidDel="006320F5" w:rsidRDefault="00CD1ADB" w:rsidP="00CD1ADB">
      <w:pPr>
        <w:rPr>
          <w:moveFrom w:id="3360" w:author="Ryan Lemos" w:date="2019-10-14T10:46:00Z"/>
        </w:rPr>
      </w:pPr>
      <w:moveFromRangeStart w:id="3361" w:author="Ryan Lemos" w:date="2019-10-14T10:46:00Z" w:name="move21942434"/>
      <w:moveFrom w:id="3362" w:author="Ryan Lemos" w:date="2019-10-14T10:46:00Z">
        <w:r w:rsidDel="006320F5">
          <w:t>O usuário é capaz de trocar sua senha, digitando e confirmando a senha digitada, lembrando que a senha deve ser de no mínimo 6 caracteres.</w:t>
        </w:r>
      </w:moveFrom>
    </w:p>
    <w:moveFromRangeEnd w:id="3361"/>
    <w:p w14:paraId="733C02EC" w14:textId="77777777" w:rsidR="00DA42CB" w:rsidDel="006320F5" w:rsidRDefault="00DA42CB" w:rsidP="00CD1ADB">
      <w:pPr>
        <w:rPr>
          <w:del w:id="3363" w:author="Ryan Lemos" w:date="2019-10-14T10:46:00Z"/>
        </w:rPr>
      </w:pPr>
    </w:p>
    <w:p w14:paraId="3374013D" w14:textId="6242D384" w:rsidR="0094620F" w:rsidDel="006320F5" w:rsidRDefault="0094620F" w:rsidP="00B70A30">
      <w:pPr>
        <w:pStyle w:val="Legenda"/>
        <w:keepNext/>
        <w:rPr>
          <w:del w:id="3364" w:author="Ryan Lemos" w:date="2019-10-14T10:46:00Z"/>
        </w:rPr>
      </w:pPr>
      <w:bookmarkStart w:id="3365" w:name="_Ref20051489"/>
      <w:del w:id="3366" w:author="Ryan Lemos" w:date="2019-10-14T10:46:00Z">
        <w:r w:rsidDel="006320F5">
          <w:delText xml:space="preserve">Figura </w:delText>
        </w:r>
        <w:r w:rsidR="0096109B" w:rsidDel="006320F5">
          <w:fldChar w:fldCharType="begin"/>
        </w:r>
        <w:r w:rsidR="0096109B" w:rsidDel="006320F5">
          <w:delInstrText xml:space="preserve"> SEQ Figura \* ARABIC </w:delInstrText>
        </w:r>
        <w:r w:rsidR="0096109B" w:rsidDel="006320F5">
          <w:fldChar w:fldCharType="separate"/>
        </w:r>
      </w:del>
      <w:del w:id="3367" w:author="Ryan Lemos" w:date="2019-10-07T11:05:00Z">
        <w:r w:rsidR="00D343FF" w:rsidDel="00EA672B">
          <w:rPr>
            <w:noProof/>
          </w:rPr>
          <w:delText>57</w:delText>
        </w:r>
      </w:del>
      <w:del w:id="3368" w:author="Ryan Lemos" w:date="2019-10-14T10:46:00Z">
        <w:r w:rsidR="0096109B" w:rsidDel="006320F5">
          <w:rPr>
            <w:noProof/>
          </w:rPr>
          <w:fldChar w:fldCharType="end"/>
        </w:r>
        <w:bookmarkEnd w:id="3365"/>
        <w:r w:rsidDel="006320F5">
          <w:delText xml:space="preserve"> - Modificação de senha</w:delText>
        </w:r>
      </w:del>
    </w:p>
    <w:p w14:paraId="14AC40F0" w14:textId="485465FA" w:rsidR="00DA42CB" w:rsidDel="006320F5" w:rsidRDefault="00DA42CB" w:rsidP="00B70A30">
      <w:pPr>
        <w:ind w:firstLine="0"/>
        <w:jc w:val="center"/>
        <w:rPr>
          <w:del w:id="3369" w:author="Ryan Lemos" w:date="2019-10-14T10:46:00Z"/>
        </w:rPr>
      </w:pPr>
      <w:del w:id="3370" w:author="Ryan Lemos" w:date="2019-10-14T10:46:00Z">
        <w:r w:rsidDel="006320F5">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1893570"/>
                      </a:xfrm>
                      <a:prstGeom prst="rect">
                        <a:avLst/>
                      </a:prstGeom>
                    </pic:spPr>
                  </pic:pic>
                </a:graphicData>
              </a:graphic>
            </wp:inline>
          </w:drawing>
        </w:r>
      </w:del>
    </w:p>
    <w:p w14:paraId="1E9EB744" w14:textId="77777777" w:rsidR="00905032" w:rsidRDefault="00905032" w:rsidP="00596E44">
      <w:pPr>
        <w:ind w:firstLine="0"/>
      </w:pPr>
    </w:p>
    <w:p w14:paraId="49E96639" w14:textId="77777777" w:rsidR="00905032" w:rsidRDefault="00905032" w:rsidP="00905032">
      <w:pPr>
        <w:pStyle w:val="Ttulo4"/>
      </w:pPr>
      <w:bookmarkStart w:id="3371" w:name="_Toc22075310"/>
      <w:r>
        <w:t>Gestor</w:t>
      </w:r>
      <w:bookmarkEnd w:id="3371"/>
    </w:p>
    <w:p w14:paraId="1A036D3B" w14:textId="77777777" w:rsidR="00887225" w:rsidRPr="006F3DF2" w:rsidRDefault="00887225" w:rsidP="00596E44"/>
    <w:p w14:paraId="10821FB7" w14:textId="717BDAD3"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w:t>
      </w:r>
      <w:ins w:id="3372" w:author="Ryan Lemos" w:date="2019-10-09T20:58:00Z">
        <w:r w:rsidR="00014BF9">
          <w:t xml:space="preserve">o </w:t>
        </w:r>
        <w:r w:rsidR="00014BF9">
          <w:fldChar w:fldCharType="begin"/>
        </w:r>
        <w:r w:rsidR="00014BF9">
          <w:instrText xml:space="preserve"> REF _Ref21547133 \h </w:instrText>
        </w:r>
      </w:ins>
      <w:r w:rsidR="00014BF9">
        <w:fldChar w:fldCharType="separate"/>
      </w:r>
      <w:ins w:id="3373" w:author="Ryan Lemos" w:date="2019-10-14T19:23:00Z">
        <w:r w:rsidR="0002745D">
          <w:t xml:space="preserve">Quadro </w:t>
        </w:r>
        <w:r w:rsidR="0002745D">
          <w:rPr>
            <w:noProof/>
          </w:rPr>
          <w:t>4</w:t>
        </w:r>
      </w:ins>
      <w:ins w:id="3374" w:author="Ryan Lemos" w:date="2019-10-09T20:58:00Z">
        <w:r w:rsidR="00014BF9">
          <w:fldChar w:fldCharType="end"/>
        </w:r>
      </w:ins>
      <w:del w:id="3375" w:author="Ryan Lemos" w:date="2019-10-09T20:58:00Z">
        <w:r w:rsidDel="00014BF9">
          <w:delText xml:space="preserve">a </w:delText>
        </w:r>
        <w:r w:rsidRPr="00596E44" w:rsidDel="00014BF9">
          <w:rPr>
            <w:highlight w:val="yellow"/>
          </w:rPr>
          <w:delText>figura X</w:delText>
        </w:r>
      </w:del>
      <w:r>
        <w:t>.</w:t>
      </w:r>
    </w:p>
    <w:p w14:paraId="22603F7E" w14:textId="3E0FBCC2" w:rsidR="00921163" w:rsidRDefault="00921163" w:rsidP="00B70A30">
      <w:pPr>
        <w:pStyle w:val="Legenda"/>
      </w:pPr>
      <w:bookmarkStart w:id="3376" w:name="_Ref21547133"/>
      <w:bookmarkStart w:id="3377" w:name="_Toc21974285"/>
      <w:r>
        <w:t xml:space="preserve">Quadro </w:t>
      </w:r>
      <w:r w:rsidR="00AE0D01">
        <w:fldChar w:fldCharType="begin"/>
      </w:r>
      <w:r w:rsidR="00AE0D01">
        <w:instrText xml:space="preserve"> SEQ Quadro \* ARABIC </w:instrText>
      </w:r>
      <w:r w:rsidR="00AE0D01">
        <w:fldChar w:fldCharType="separate"/>
      </w:r>
      <w:r w:rsidR="0002745D">
        <w:rPr>
          <w:noProof/>
        </w:rPr>
        <w:t>4</w:t>
      </w:r>
      <w:r w:rsidR="00AE0D01">
        <w:rPr>
          <w:noProof/>
        </w:rPr>
        <w:fldChar w:fldCharType="end"/>
      </w:r>
      <w:bookmarkEnd w:id="3376"/>
      <w:r>
        <w:t xml:space="preserve"> - Gerencia de usuários</w:t>
      </w:r>
      <w:bookmarkEnd w:id="3377"/>
    </w:p>
    <w:p w14:paraId="103BAD0E" w14:textId="5C9D86CF" w:rsidR="00646DF8" w:rsidRDefault="00646DF8" w:rsidP="00596E44">
      <w:pPr>
        <w:pStyle w:val="estrias"/>
      </w:pPr>
      <w:r>
        <w:t>Como gestor eu gostaria de gerenciar professores e alunos.</w:t>
      </w:r>
    </w:p>
    <w:p w14:paraId="18F599F1" w14:textId="1C5717F3" w:rsidR="00905032" w:rsidRDefault="009E79A9">
      <w:pPr>
        <w:pStyle w:val="Fontes"/>
        <w:pPrChange w:id="3378" w:author="Ryan Lemos" w:date="2019-10-14T10:47:00Z">
          <w:pPr>
            <w:ind w:firstLine="0"/>
          </w:pPr>
        </w:pPrChange>
      </w:pPr>
      <w:ins w:id="3379" w:author="Ryan Lemos" w:date="2019-10-13T12:59:00Z">
        <w:r>
          <w:t>Fonte: PRÓPRIA, 2019. Utilizando o ambiente ILC v.1.</w:t>
        </w:r>
      </w:ins>
    </w:p>
    <w:p w14:paraId="211F6BE0" w14:textId="77777777" w:rsidR="006F3DF2" w:rsidRDefault="006F3DF2" w:rsidP="00905032">
      <w:pPr>
        <w:ind w:firstLine="0"/>
        <w:jc w:val="center"/>
      </w:pPr>
    </w:p>
    <w:p w14:paraId="4D7A2220" w14:textId="342F780F" w:rsidR="006F3DF2" w:rsidRDefault="006F3DF2" w:rsidP="006F3DF2">
      <w:r>
        <w:t xml:space="preserve">Na gestão dos alunos é possível que os gestores apaguem </w:t>
      </w:r>
      <w:r w:rsidR="0016185B">
        <w:t xml:space="preserve">dados de </w:t>
      </w:r>
      <w:r>
        <w:t>algum aluno ou troquem a senha do aluno. A troca de senhas é a mesma interação descrita pel</w:t>
      </w:r>
      <w:ins w:id="3380" w:author="Ryan Lemos" w:date="2019-10-09T21:17:00Z">
        <w:r w:rsidR="005A7551">
          <w:t>a</w:t>
        </w:r>
      </w:ins>
      <w:del w:id="3381" w:author="Ryan Lemos" w:date="2019-10-09T21:17:00Z">
        <w:r w:rsidDel="005A7551">
          <w:delText>a</w:delText>
        </w:r>
      </w:del>
      <w:ins w:id="3382" w:author="Ryan Lemos" w:date="2019-10-09T21:17:00Z">
        <w:r w:rsidR="005A7551">
          <w:t xml:space="preserve"> </w:t>
        </w:r>
      </w:ins>
      <w:ins w:id="3383" w:author="Ryan Lemos" w:date="2019-10-09T21:18:00Z">
        <w:r w:rsidR="005A7551">
          <w:fldChar w:fldCharType="begin"/>
        </w:r>
        <w:r w:rsidR="005A7551">
          <w:instrText xml:space="preserve"> REF _Ref20051489 \h </w:instrText>
        </w:r>
      </w:ins>
      <w:del w:id="3384" w:author="Ryan Lemos" w:date="2019-10-14T11:07:00Z">
        <w:r w:rsidR="005A7551">
          <w:fldChar w:fldCharType="end"/>
        </w:r>
      </w:del>
      <w:r>
        <w:t xml:space="preserve"> </w:t>
      </w:r>
      <w:del w:id="3385" w:author="Ryan Lemos" w:date="2019-10-09T21:17:00Z">
        <w:r w:rsidRPr="00596E44" w:rsidDel="005A7551">
          <w:rPr>
            <w:highlight w:val="yellow"/>
          </w:rPr>
          <w:delText>figura X</w:delText>
        </w:r>
        <w:r w:rsidDel="005A7551">
          <w:delText xml:space="preserve"> </w:delText>
        </w:r>
      </w:del>
      <w:r>
        <w:t>e permite trocar as senhas dos alunos em caso de perda ou esquecimento.</w:t>
      </w:r>
      <w:r w:rsidR="00485768">
        <w:t xml:space="preserve"> Foi utilizado um recurso chamado </w:t>
      </w:r>
      <w:proofErr w:type="spellStart"/>
      <w:r w:rsidR="00485768" w:rsidRPr="00596E44">
        <w:rPr>
          <w:i/>
        </w:rPr>
        <w:t>Datatables</w:t>
      </w:r>
      <w:proofErr w:type="spellEnd"/>
      <w:del w:id="3386" w:author="Ryan Lemos" w:date="2019-10-07T21:04:00Z">
        <w:r w:rsidR="00485768" w:rsidDel="005B3A5D">
          <w:delText xml:space="preserve"> </w:delText>
        </w:r>
      </w:del>
      <w:ins w:id="3387" w:author="Ryan Lemos" w:date="2019-10-07T21:04:00Z">
        <w:r w:rsidR="005B3A5D">
          <w:t xml:space="preserve"> para gerar tabelas dinâmicas e pesquisáveis</w:t>
        </w:r>
      </w:ins>
      <w:del w:id="3388" w:author="Ryan Lemos" w:date="2019-10-07T21:04:00Z">
        <w:r w:rsidR="00485768" w:rsidDel="005B3A5D">
          <w:delText>que s</w:delText>
        </w:r>
      </w:del>
      <w:del w:id="3389" w:author="Ryan Lemos" w:date="2019-10-07T21:03:00Z">
        <w:r w:rsidR="00485768" w:rsidDel="005B3A5D">
          <w:delText xml:space="preserve">e trata de um </w:delText>
        </w:r>
        <w:r w:rsidR="00485768" w:rsidRPr="005B582B" w:rsidDel="005B3A5D">
          <w:rPr>
            <w:i/>
            <w:iCs/>
          </w:rPr>
          <w:delText>plug</w:delText>
        </w:r>
        <w:r w:rsidR="0016185B" w:rsidRPr="005B582B" w:rsidDel="005B3A5D">
          <w:rPr>
            <w:i/>
            <w:iCs/>
          </w:rPr>
          <w:delText>-</w:delText>
        </w:r>
        <w:r w:rsidR="00485768" w:rsidRPr="005B582B" w:rsidDel="005B3A5D">
          <w:rPr>
            <w:i/>
            <w:iCs/>
          </w:rPr>
          <w:delText>in</w:delText>
        </w:r>
        <w:r w:rsidR="00485768" w:rsidDel="005B3A5D">
          <w:delText xml:space="preserve"> </w:delText>
        </w:r>
        <w:commentRangeStart w:id="3390"/>
        <w:r w:rsidR="00485768" w:rsidDel="005B3A5D">
          <w:delText>Jquery</w:delText>
        </w:r>
        <w:commentRangeEnd w:id="3390"/>
        <w:r w:rsidR="004D4704" w:rsidDel="005B3A5D">
          <w:rPr>
            <w:rStyle w:val="Refdecomentrio"/>
          </w:rPr>
          <w:commentReference w:id="3390"/>
        </w:r>
        <w:r w:rsidR="00485768" w:rsidDel="005B3A5D">
          <w:delText xml:space="preserve"> que </w:delText>
        </w:r>
        <w:r w:rsidR="0016185B" w:rsidDel="005B3A5D">
          <w:delText>“</w:delText>
        </w:r>
        <w:r w:rsidR="00485768" w:rsidDel="005B3A5D">
          <w:delText>monta</w:delText>
        </w:r>
        <w:r w:rsidR="0016185B" w:rsidDel="005B3A5D">
          <w:delText>”</w:delText>
        </w:r>
        <w:r w:rsidR="00485768" w:rsidDel="005B3A5D">
          <w:delText xml:space="preserve"> uma tabela dinâmica</w:delText>
        </w:r>
      </w:del>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6041E382" w:rsidR="0094620F" w:rsidRDefault="0094620F" w:rsidP="00B70A30">
      <w:pPr>
        <w:pStyle w:val="Legenda"/>
        <w:keepNext/>
      </w:pPr>
      <w:bookmarkStart w:id="3391" w:name="_Ref21505146"/>
      <w:bookmarkStart w:id="3392" w:name="_Toc21973986"/>
      <w:bookmarkStart w:id="3393" w:name="_Toc22075205"/>
      <w:r>
        <w:lastRenderedPageBreak/>
        <w:t xml:space="preserve">Figura </w:t>
      </w:r>
      <w:r w:rsidR="00AE0D01">
        <w:fldChar w:fldCharType="begin"/>
      </w:r>
      <w:r w:rsidR="00AE0D01">
        <w:instrText xml:space="preserve"> SEQ Figura \* ARABIC </w:instrText>
      </w:r>
      <w:r w:rsidR="00AE0D01">
        <w:fldChar w:fldCharType="separate"/>
      </w:r>
      <w:ins w:id="3394" w:author="Ryan Lemos" w:date="2019-10-14T19:23:00Z">
        <w:r w:rsidR="0002745D">
          <w:rPr>
            <w:noProof/>
          </w:rPr>
          <w:t>53</w:t>
        </w:r>
      </w:ins>
      <w:del w:id="3395" w:author="Ryan Lemos" w:date="2019-10-07T11:05:00Z">
        <w:r w:rsidR="00D343FF" w:rsidDel="00EA672B">
          <w:rPr>
            <w:noProof/>
          </w:rPr>
          <w:delText>58</w:delText>
        </w:r>
      </w:del>
      <w:r w:rsidR="00AE0D01">
        <w:rPr>
          <w:noProof/>
        </w:rPr>
        <w:fldChar w:fldCharType="end"/>
      </w:r>
      <w:bookmarkEnd w:id="3391"/>
      <w:r>
        <w:t xml:space="preserve"> - Listagem dos alunos</w:t>
      </w:r>
      <w:bookmarkEnd w:id="3392"/>
      <w:bookmarkEnd w:id="3393"/>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46780"/>
                    </a:xfrm>
                    <a:prstGeom prst="rect">
                      <a:avLst/>
                    </a:prstGeom>
                  </pic:spPr>
                </pic:pic>
              </a:graphicData>
            </a:graphic>
          </wp:inline>
        </w:drawing>
      </w:r>
    </w:p>
    <w:p w14:paraId="4A6A681D" w14:textId="0529C342" w:rsidR="007E37B0" w:rsidRDefault="009E79A9" w:rsidP="007E37B0">
      <w:pPr>
        <w:pStyle w:val="Fontes"/>
        <w:rPr>
          <w:ins w:id="3396" w:author="Ryan Lemos" w:date="2019-10-13T12:47:00Z"/>
        </w:rPr>
      </w:pPr>
      <w:ins w:id="3397" w:author="Ryan Lemos" w:date="2019-10-13T12:59:00Z">
        <w:r>
          <w:t>Fonte: PRÓPRIA, 2019. Utilizando o ambiente ILC v.1.</w:t>
        </w:r>
      </w:ins>
    </w:p>
    <w:p w14:paraId="3E650A32" w14:textId="77777777" w:rsidR="006F3DF2" w:rsidRDefault="006F3DF2" w:rsidP="00905032">
      <w:pPr>
        <w:ind w:firstLine="0"/>
        <w:jc w:val="center"/>
      </w:pPr>
    </w:p>
    <w:p w14:paraId="4544F043" w14:textId="17962F60"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3398"/>
      <w:r>
        <w:t>e a senha</w:t>
      </w:r>
      <w:commentRangeEnd w:id="3398"/>
      <w:r w:rsidR="0024674F">
        <w:rPr>
          <w:rStyle w:val="Refdecomentrio"/>
        </w:rPr>
        <w:commentReference w:id="3398"/>
      </w:r>
      <w:r>
        <w:t xml:space="preserve">. Vale ressaltar que o </w:t>
      </w:r>
      <w:proofErr w:type="spellStart"/>
      <w:r w:rsidRPr="00596E44">
        <w:rPr>
          <w:i/>
        </w:rPr>
        <w:t>username</w:t>
      </w:r>
      <w:proofErr w:type="spellEnd"/>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r w:rsidR="002E06F3" w:rsidRPr="00B70A30">
        <w:rPr>
          <w:i/>
          <w:iCs/>
        </w:rPr>
        <w:t>front</w:t>
      </w:r>
      <w:ins w:id="3399" w:author="Ryan Lemos" w:date="2019-10-14T18:50:00Z">
        <w:r w:rsidR="00B06645">
          <w:rPr>
            <w:i/>
            <w:iCs/>
          </w:rPr>
          <w:t>-</w:t>
        </w:r>
      </w:ins>
      <w:proofErr w:type="spellStart"/>
      <w:r w:rsidR="002E06F3" w:rsidRPr="00B70A30">
        <w:rPr>
          <w:i/>
          <w:iCs/>
        </w:rPr>
        <w:t>end</w:t>
      </w:r>
      <w:proofErr w:type="spellEnd"/>
      <w:r w:rsidR="002E06F3">
        <w:t xml:space="preserve"> Angular envia uma requisição para o </w:t>
      </w:r>
      <w:proofErr w:type="spellStart"/>
      <w:r w:rsidR="002E06F3" w:rsidRPr="00B70A30">
        <w:rPr>
          <w:i/>
          <w:iCs/>
        </w:rPr>
        <w:t>back</w:t>
      </w:r>
      <w:ins w:id="3400" w:author="Ryan Lemos" w:date="2019-10-14T18:50:00Z">
        <w:r w:rsidR="00B06645">
          <w:rPr>
            <w:i/>
            <w:iCs/>
          </w:rPr>
          <w:t>-</w:t>
        </w:r>
      </w:ins>
      <w:r w:rsidR="002E06F3" w:rsidRPr="00B70A30">
        <w:rPr>
          <w:i/>
          <w:iCs/>
        </w:rPr>
        <w:t>end</w:t>
      </w:r>
      <w:proofErr w:type="spellEnd"/>
      <w:r w:rsidR="002E06F3">
        <w:t xml:space="preserve"> </w:t>
      </w:r>
      <w:proofErr w:type="spellStart"/>
      <w:r w:rsidR="002E06F3">
        <w:t>Laravel</w:t>
      </w:r>
      <w:proofErr w:type="spellEnd"/>
      <w:r w:rsidR="002E06F3">
        <w:t xml:space="preserve">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proofErr w:type="spellStart"/>
      <w:r w:rsidRPr="00596E44">
        <w:rPr>
          <w:i/>
        </w:rPr>
        <w:t>username</w:t>
      </w:r>
      <w:proofErr w:type="spellEnd"/>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ins w:id="3401" w:author="Ryan Lemos" w:date="2019-10-14T19:23:00Z">
        <w:r w:rsidR="0002745D">
          <w:t xml:space="preserve">Figura </w:t>
        </w:r>
        <w:r w:rsidR="0002745D">
          <w:rPr>
            <w:noProof/>
          </w:rPr>
          <w:t>54</w:t>
        </w:r>
      </w:ins>
      <w:del w:id="3402" w:author="Ryan Lemos" w:date="2019-10-07T11:05:00Z">
        <w:r w:rsidR="00054B21" w:rsidDel="00EA672B">
          <w:delText xml:space="preserve">Figura </w:delText>
        </w:r>
        <w:r w:rsidR="00054B21" w:rsidDel="00EA672B">
          <w:rPr>
            <w:noProof/>
          </w:rPr>
          <w:delText>59</w:delText>
        </w:r>
      </w:del>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w:t>
      </w:r>
      <w:proofErr w:type="spellStart"/>
      <w:r w:rsidR="00D719EF">
        <w:t>MaterializeCSS</w:t>
      </w:r>
      <w:proofErr w:type="spellEnd"/>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3BDE6B56" w:rsidR="0094620F" w:rsidRDefault="0094620F" w:rsidP="00B70A30">
      <w:pPr>
        <w:pStyle w:val="Legenda"/>
        <w:keepNext/>
      </w:pPr>
      <w:bookmarkStart w:id="3403" w:name="_Ref20051603"/>
      <w:bookmarkStart w:id="3404" w:name="_Toc21973987"/>
      <w:bookmarkStart w:id="3405" w:name="_Toc22075206"/>
      <w:r>
        <w:lastRenderedPageBreak/>
        <w:t xml:space="preserve">Figura </w:t>
      </w:r>
      <w:r w:rsidR="00AE0D01">
        <w:fldChar w:fldCharType="begin"/>
      </w:r>
      <w:r w:rsidR="00AE0D01">
        <w:instrText xml:space="preserve"> SEQ Figura \* ARABIC </w:instrText>
      </w:r>
      <w:r w:rsidR="00AE0D01">
        <w:fldChar w:fldCharType="separate"/>
      </w:r>
      <w:ins w:id="3406" w:author="Ryan Lemos" w:date="2019-10-14T19:23:00Z">
        <w:r w:rsidR="0002745D">
          <w:rPr>
            <w:noProof/>
          </w:rPr>
          <w:t>54</w:t>
        </w:r>
      </w:ins>
      <w:del w:id="3407" w:author="Ryan Lemos" w:date="2019-10-07T11:05:00Z">
        <w:r w:rsidR="00D343FF" w:rsidDel="00EA672B">
          <w:rPr>
            <w:noProof/>
          </w:rPr>
          <w:delText>59</w:delText>
        </w:r>
      </w:del>
      <w:r w:rsidR="00AE0D01">
        <w:rPr>
          <w:noProof/>
        </w:rPr>
        <w:fldChar w:fldCharType="end"/>
      </w:r>
      <w:bookmarkEnd w:id="3403"/>
      <w:r>
        <w:t xml:space="preserve"> - Tela de cadastro dos alunos</w:t>
      </w:r>
      <w:bookmarkEnd w:id="3404"/>
      <w:bookmarkEnd w:id="3405"/>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653030"/>
                    </a:xfrm>
                    <a:prstGeom prst="rect">
                      <a:avLst/>
                    </a:prstGeom>
                  </pic:spPr>
                </pic:pic>
              </a:graphicData>
            </a:graphic>
          </wp:inline>
        </w:drawing>
      </w:r>
    </w:p>
    <w:p w14:paraId="6F28FDF8" w14:textId="7005B17F" w:rsidR="007E37B0" w:rsidRDefault="009E79A9" w:rsidP="007E37B0">
      <w:pPr>
        <w:pStyle w:val="Fontes"/>
        <w:rPr>
          <w:ins w:id="3408" w:author="Ryan Lemos" w:date="2019-10-13T12:47:00Z"/>
        </w:rPr>
      </w:pPr>
      <w:ins w:id="3409" w:author="Ryan Lemos" w:date="2019-10-13T12:59:00Z">
        <w:r>
          <w:t>Fonte: PRÓPRIA, 2019. Utilizando o ambiente ILC v.1.</w:t>
        </w:r>
      </w:ins>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641E3529" w:rsidR="0094620F" w:rsidRDefault="0094620F" w:rsidP="00B70A30">
      <w:pPr>
        <w:pStyle w:val="Legenda"/>
        <w:keepNext/>
      </w:pPr>
      <w:bookmarkStart w:id="3410" w:name="_Toc21973988"/>
      <w:bookmarkStart w:id="3411" w:name="_Toc22075207"/>
      <w:r>
        <w:t xml:space="preserve">Figura </w:t>
      </w:r>
      <w:r w:rsidR="00AE0D01">
        <w:fldChar w:fldCharType="begin"/>
      </w:r>
      <w:r w:rsidR="00AE0D01">
        <w:instrText xml:space="preserve"> SEQ Figura \* ARABIC </w:instrText>
      </w:r>
      <w:r w:rsidR="00AE0D01">
        <w:fldChar w:fldCharType="separate"/>
      </w:r>
      <w:ins w:id="3412" w:author="Ryan Lemos" w:date="2019-10-14T19:23:00Z">
        <w:r w:rsidR="0002745D">
          <w:rPr>
            <w:noProof/>
          </w:rPr>
          <w:t>55</w:t>
        </w:r>
      </w:ins>
      <w:del w:id="3413" w:author="Ryan Lemos" w:date="2019-10-07T11:05:00Z">
        <w:r w:rsidR="00D343FF" w:rsidDel="00EA672B">
          <w:rPr>
            <w:noProof/>
          </w:rPr>
          <w:delText>60</w:delText>
        </w:r>
      </w:del>
      <w:r w:rsidR="00AE0D01">
        <w:rPr>
          <w:noProof/>
        </w:rPr>
        <w:fldChar w:fldCharType="end"/>
      </w:r>
      <w:r>
        <w:t xml:space="preserve"> - Tela de listagem dos professores</w:t>
      </w:r>
      <w:bookmarkEnd w:id="3410"/>
      <w:bookmarkEnd w:id="3411"/>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1907540"/>
                    </a:xfrm>
                    <a:prstGeom prst="rect">
                      <a:avLst/>
                    </a:prstGeom>
                  </pic:spPr>
                </pic:pic>
              </a:graphicData>
            </a:graphic>
          </wp:inline>
        </w:drawing>
      </w:r>
    </w:p>
    <w:p w14:paraId="12A40058" w14:textId="15798349" w:rsidR="007E37B0" w:rsidRDefault="009E79A9" w:rsidP="007E37B0">
      <w:pPr>
        <w:pStyle w:val="Fontes"/>
        <w:rPr>
          <w:ins w:id="3414" w:author="Ryan Lemos" w:date="2019-10-13T12:47:00Z"/>
        </w:rPr>
      </w:pPr>
      <w:ins w:id="3415" w:author="Ryan Lemos" w:date="2019-10-13T12:59:00Z">
        <w:r>
          <w:t>Fonte: PRÓPRIA, 2019. Utilizando o ambiente ILC v.1.</w:t>
        </w:r>
      </w:ins>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51367F07" w:rsidR="0094620F" w:rsidRDefault="0094620F" w:rsidP="00B70A30">
      <w:pPr>
        <w:pStyle w:val="Legenda"/>
        <w:keepNext/>
      </w:pPr>
      <w:bookmarkStart w:id="3416" w:name="_Toc21973989"/>
      <w:bookmarkStart w:id="3417" w:name="_Toc22075208"/>
      <w:r>
        <w:lastRenderedPageBreak/>
        <w:t xml:space="preserve">Figura </w:t>
      </w:r>
      <w:r w:rsidR="00AE0D01">
        <w:fldChar w:fldCharType="begin"/>
      </w:r>
      <w:r w:rsidR="00AE0D01">
        <w:instrText xml:space="preserve"> SEQ Figura \* ARABIC </w:instrText>
      </w:r>
      <w:r w:rsidR="00AE0D01">
        <w:fldChar w:fldCharType="separate"/>
      </w:r>
      <w:ins w:id="3418" w:author="Ryan Lemos" w:date="2019-10-14T19:23:00Z">
        <w:r w:rsidR="0002745D">
          <w:rPr>
            <w:noProof/>
          </w:rPr>
          <w:t>56</w:t>
        </w:r>
      </w:ins>
      <w:del w:id="3419" w:author="Ryan Lemos" w:date="2019-10-07T11:05:00Z">
        <w:r w:rsidR="00D343FF" w:rsidDel="00EA672B">
          <w:rPr>
            <w:noProof/>
          </w:rPr>
          <w:delText>61</w:delText>
        </w:r>
      </w:del>
      <w:r w:rsidR="00AE0D01">
        <w:rPr>
          <w:noProof/>
        </w:rPr>
        <w:fldChar w:fldCharType="end"/>
      </w:r>
      <w:r>
        <w:t xml:space="preserve"> - Tela de cadastro do professor</w:t>
      </w:r>
      <w:bookmarkEnd w:id="3416"/>
      <w:bookmarkEnd w:id="3417"/>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38282" cy="3187088"/>
                    </a:xfrm>
                    <a:prstGeom prst="rect">
                      <a:avLst/>
                    </a:prstGeom>
                  </pic:spPr>
                </pic:pic>
              </a:graphicData>
            </a:graphic>
          </wp:inline>
        </w:drawing>
      </w:r>
    </w:p>
    <w:p w14:paraId="38ADDD27" w14:textId="6B64475F" w:rsidR="007E37B0" w:rsidRDefault="009E79A9" w:rsidP="007E37B0">
      <w:pPr>
        <w:pStyle w:val="Fontes"/>
        <w:rPr>
          <w:ins w:id="3420" w:author="Ryan Lemos" w:date="2019-10-13T12:47:00Z"/>
        </w:rPr>
      </w:pPr>
      <w:ins w:id="3421" w:author="Ryan Lemos" w:date="2019-10-13T12:59:00Z">
        <w:r>
          <w:t>Fonte: PRÓPRIA, 2019. Utilizando o ambiente ILC v.1.</w:t>
        </w:r>
      </w:ins>
    </w:p>
    <w:p w14:paraId="53E477C5" w14:textId="77777777" w:rsidR="00CC245E" w:rsidRDefault="00CC245E" w:rsidP="00905032">
      <w:pPr>
        <w:ind w:firstLine="0"/>
        <w:jc w:val="center"/>
      </w:pPr>
    </w:p>
    <w:p w14:paraId="7ED3A68A" w14:textId="1816E4F2"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ssim os alunos ficam sabendo do que está ocorrendo na escola. A estória definida pel</w:t>
      </w:r>
      <w:ins w:id="3422" w:author="Ryan Lemos" w:date="2019-10-09T20:59:00Z">
        <w:r w:rsidR="00014BF9">
          <w:t xml:space="preserve">o </w:t>
        </w:r>
        <w:r w:rsidR="00014BF9">
          <w:fldChar w:fldCharType="begin"/>
        </w:r>
        <w:r w:rsidR="00014BF9">
          <w:instrText xml:space="preserve"> REF _Ref21547160 \h </w:instrText>
        </w:r>
      </w:ins>
      <w:r w:rsidR="00014BF9">
        <w:fldChar w:fldCharType="separate"/>
      </w:r>
      <w:ins w:id="3423" w:author="Ryan Lemos" w:date="2019-10-14T19:23:00Z">
        <w:r w:rsidR="0002745D">
          <w:t xml:space="preserve">Quadro </w:t>
        </w:r>
        <w:r w:rsidR="0002745D">
          <w:rPr>
            <w:noProof/>
          </w:rPr>
          <w:t>5</w:t>
        </w:r>
      </w:ins>
      <w:ins w:id="3424" w:author="Ryan Lemos" w:date="2019-10-09T20:59:00Z">
        <w:r w:rsidR="00014BF9">
          <w:fldChar w:fldCharType="end"/>
        </w:r>
        <w:r w:rsidR="00014BF9">
          <w:t xml:space="preserve"> </w:t>
        </w:r>
      </w:ins>
      <w:del w:id="3425" w:author="Ryan Lemos" w:date="2019-10-09T20:59:00Z">
        <w:r w:rsidDel="00014BF9">
          <w:delText xml:space="preserve">a </w:delText>
        </w:r>
        <w:r w:rsidRPr="00596E44" w:rsidDel="00014BF9">
          <w:rPr>
            <w:highlight w:val="yellow"/>
          </w:rPr>
          <w:delText>figura x</w:delText>
        </w:r>
        <w:r w:rsidDel="00014BF9">
          <w:delText xml:space="preserve"> </w:delText>
        </w:r>
      </w:del>
      <w:r>
        <w:t>descreve esse processo pela visão do gestor.</w:t>
      </w:r>
    </w:p>
    <w:p w14:paraId="73505BA5" w14:textId="6CD8C71E" w:rsidR="00921163" w:rsidDel="007E37B0" w:rsidRDefault="00921163">
      <w:pPr>
        <w:rPr>
          <w:del w:id="3426" w:author="Ryan Lemos" w:date="2019-10-13T12:47:00Z"/>
        </w:rPr>
      </w:pPr>
    </w:p>
    <w:p w14:paraId="535BC59B" w14:textId="77777777" w:rsidR="00921163" w:rsidRDefault="00921163">
      <w:pPr>
        <w:ind w:firstLine="0"/>
        <w:pPrChange w:id="3427" w:author="Ryan Lemos" w:date="2019-10-13T12:47:00Z">
          <w:pPr/>
        </w:pPrChange>
      </w:pPr>
    </w:p>
    <w:p w14:paraId="76DDF4DD" w14:textId="458741D0" w:rsidR="00646DF8" w:rsidRDefault="00921163" w:rsidP="00B70A30">
      <w:pPr>
        <w:pStyle w:val="Legenda"/>
      </w:pPr>
      <w:bookmarkStart w:id="3428" w:name="_Ref21547160"/>
      <w:bookmarkStart w:id="3429" w:name="_Toc21974286"/>
      <w:r>
        <w:t xml:space="preserve">Quadro </w:t>
      </w:r>
      <w:r w:rsidR="00AE0D01">
        <w:fldChar w:fldCharType="begin"/>
      </w:r>
      <w:r w:rsidR="00AE0D01">
        <w:instrText xml:space="preserve"> SEQ Quadro \* ARABIC </w:instrText>
      </w:r>
      <w:r w:rsidR="00AE0D01">
        <w:fldChar w:fldCharType="separate"/>
      </w:r>
      <w:r w:rsidR="0002745D">
        <w:rPr>
          <w:noProof/>
        </w:rPr>
        <w:t>5</w:t>
      </w:r>
      <w:r w:rsidR="00AE0D01">
        <w:rPr>
          <w:noProof/>
        </w:rPr>
        <w:fldChar w:fldCharType="end"/>
      </w:r>
      <w:bookmarkEnd w:id="3428"/>
      <w:r>
        <w:t xml:space="preserve"> - Estória de gerência de eventos da escola</w:t>
      </w:r>
      <w:bookmarkEnd w:id="3429"/>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rPr>
          <w:ins w:id="3430" w:author="Ryan Lemos" w:date="2019-10-13T12:54:00Z"/>
        </w:rPr>
      </w:pPr>
      <w:ins w:id="3431" w:author="Ryan Lemos" w:date="2019-10-13T12:54:00Z">
        <w:r>
          <w:t>Fonte: PRÓPRIA, 2019.</w:t>
        </w:r>
      </w:ins>
    </w:p>
    <w:p w14:paraId="5AF3407A" w14:textId="77777777" w:rsidR="00CC245E" w:rsidRDefault="00CC245E" w:rsidP="00905032">
      <w:pPr>
        <w:ind w:firstLine="0"/>
        <w:jc w:val="center"/>
      </w:pPr>
    </w:p>
    <w:p w14:paraId="40FD7F62" w14:textId="5D92301B" w:rsidR="00CC245E" w:rsidRDefault="00CC245E" w:rsidP="00596E44">
      <w:r>
        <w:t xml:space="preserve">A </w:t>
      </w:r>
      <w:r w:rsidR="006E1CDA">
        <w:fldChar w:fldCharType="begin"/>
      </w:r>
      <w:r w:rsidR="006E1CDA">
        <w:instrText xml:space="preserve"> REF _Ref20051634 \h </w:instrText>
      </w:r>
      <w:r w:rsidR="006E1CDA">
        <w:fldChar w:fldCharType="separate"/>
      </w:r>
      <w:ins w:id="3432" w:author="Ryan Lemos" w:date="2019-10-14T19:23:00Z">
        <w:r w:rsidR="0002745D">
          <w:t xml:space="preserve">Figura </w:t>
        </w:r>
        <w:r w:rsidR="0002745D">
          <w:rPr>
            <w:noProof/>
          </w:rPr>
          <w:t>57</w:t>
        </w:r>
      </w:ins>
      <w:del w:id="3433" w:author="Ryan Lemos" w:date="2019-10-07T11:05:00Z">
        <w:r w:rsidR="00054B21" w:rsidDel="00EA672B">
          <w:delText xml:space="preserve">Figura </w:delText>
        </w:r>
        <w:r w:rsidR="00054B21" w:rsidDel="00EA672B">
          <w:rPr>
            <w:noProof/>
          </w:rPr>
          <w:delText>62</w:delText>
        </w:r>
      </w:del>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5AA24116" w:rsidR="0094620F" w:rsidRDefault="0094620F" w:rsidP="00B70A30">
      <w:pPr>
        <w:pStyle w:val="Legenda"/>
        <w:keepNext/>
      </w:pPr>
      <w:bookmarkStart w:id="3434" w:name="_Ref20051634"/>
      <w:bookmarkStart w:id="3435" w:name="_Toc21973990"/>
      <w:bookmarkStart w:id="3436" w:name="_Toc22075209"/>
      <w:r>
        <w:lastRenderedPageBreak/>
        <w:t xml:space="preserve">Figura </w:t>
      </w:r>
      <w:r w:rsidR="00AE0D01">
        <w:fldChar w:fldCharType="begin"/>
      </w:r>
      <w:r w:rsidR="00AE0D01">
        <w:instrText xml:space="preserve"> SEQ Figura \* ARABIC </w:instrText>
      </w:r>
      <w:r w:rsidR="00AE0D01">
        <w:fldChar w:fldCharType="separate"/>
      </w:r>
      <w:ins w:id="3437" w:author="Ryan Lemos" w:date="2019-10-14T19:23:00Z">
        <w:r w:rsidR="0002745D">
          <w:rPr>
            <w:noProof/>
          </w:rPr>
          <w:t>57</w:t>
        </w:r>
      </w:ins>
      <w:del w:id="3438" w:author="Ryan Lemos" w:date="2019-10-07T11:05:00Z">
        <w:r w:rsidR="00D343FF" w:rsidDel="00EA672B">
          <w:rPr>
            <w:noProof/>
          </w:rPr>
          <w:delText>62</w:delText>
        </w:r>
      </w:del>
      <w:r w:rsidR="00AE0D01">
        <w:rPr>
          <w:noProof/>
        </w:rPr>
        <w:fldChar w:fldCharType="end"/>
      </w:r>
      <w:bookmarkEnd w:id="3434"/>
      <w:r>
        <w:t xml:space="preserve"> - Tela de cadastro de um evento</w:t>
      </w:r>
      <w:bookmarkEnd w:id="3435"/>
      <w:bookmarkEnd w:id="3436"/>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663190"/>
                    </a:xfrm>
                    <a:prstGeom prst="rect">
                      <a:avLst/>
                    </a:prstGeom>
                  </pic:spPr>
                </pic:pic>
              </a:graphicData>
            </a:graphic>
          </wp:inline>
        </w:drawing>
      </w:r>
    </w:p>
    <w:p w14:paraId="0109E8F4" w14:textId="037B0838" w:rsidR="007E37B0" w:rsidRDefault="009E79A9" w:rsidP="007E37B0">
      <w:pPr>
        <w:pStyle w:val="Fontes"/>
        <w:rPr>
          <w:ins w:id="3439" w:author="Ryan Lemos" w:date="2019-10-13T12:47:00Z"/>
        </w:rPr>
      </w:pPr>
      <w:ins w:id="3440" w:author="Ryan Lemos" w:date="2019-10-13T12:59:00Z">
        <w:r>
          <w:t>Fonte: PRÓPRIA, 2019. Utilizando o ambiente ILC v.1.</w:t>
        </w:r>
      </w:ins>
    </w:p>
    <w:p w14:paraId="771B356C" w14:textId="77777777" w:rsidR="00CC245E" w:rsidRDefault="00CC245E" w:rsidP="00905032">
      <w:pPr>
        <w:ind w:firstLine="0"/>
        <w:jc w:val="center"/>
      </w:pPr>
    </w:p>
    <w:p w14:paraId="69DD5D7A" w14:textId="3100F7E5"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ins w:id="3441" w:author="Ryan Lemos" w:date="2019-10-14T19:23:00Z">
        <w:r w:rsidR="0002745D">
          <w:t xml:space="preserve">Figura </w:t>
        </w:r>
        <w:r w:rsidR="0002745D">
          <w:rPr>
            <w:noProof/>
          </w:rPr>
          <w:t>59</w:t>
        </w:r>
      </w:ins>
      <w:del w:id="3442" w:author="Ryan Lemos" w:date="2019-10-07T11:05:00Z">
        <w:r w:rsidR="00054B21" w:rsidDel="00EA672B">
          <w:delText xml:space="preserve">Figura </w:delText>
        </w:r>
        <w:r w:rsidR="00054B21" w:rsidDel="00EA672B">
          <w:rPr>
            <w:noProof/>
          </w:rPr>
          <w:delText>64</w:delText>
        </w:r>
      </w:del>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ins w:id="3443" w:author="Ryan Lemos" w:date="2019-10-14T19:23:00Z">
        <w:r w:rsidR="0002745D">
          <w:t xml:space="preserve">Figura </w:t>
        </w:r>
        <w:r w:rsidR="0002745D">
          <w:rPr>
            <w:noProof/>
          </w:rPr>
          <w:t>57</w:t>
        </w:r>
      </w:ins>
      <w:del w:id="3444" w:author="Ryan Lemos" w:date="2019-10-07T11:05:00Z">
        <w:r w:rsidR="00054B21" w:rsidDel="00EA672B">
          <w:delText xml:space="preserve">Figura </w:delText>
        </w:r>
        <w:r w:rsidR="00054B21" w:rsidDel="00EA672B">
          <w:rPr>
            <w:noProof/>
          </w:rPr>
          <w:delText>62</w:delText>
        </w:r>
      </w:del>
      <w:r w:rsidR="006E1CDA">
        <w:fldChar w:fldCharType="end"/>
      </w:r>
      <w:r>
        <w:t>.</w:t>
      </w:r>
    </w:p>
    <w:p w14:paraId="6C580B3A" w14:textId="77777777" w:rsidR="00CC245E" w:rsidRDefault="00CC245E" w:rsidP="00905032">
      <w:pPr>
        <w:ind w:firstLine="0"/>
        <w:jc w:val="center"/>
      </w:pPr>
    </w:p>
    <w:p w14:paraId="1F49DB59" w14:textId="7EE50D38" w:rsidR="0094620F" w:rsidRDefault="0094620F" w:rsidP="00B70A30">
      <w:pPr>
        <w:pStyle w:val="Legenda"/>
        <w:keepNext/>
      </w:pPr>
      <w:bookmarkStart w:id="3445" w:name="_Toc21973991"/>
      <w:bookmarkStart w:id="3446" w:name="_Toc22075210"/>
      <w:r>
        <w:t xml:space="preserve">Figura </w:t>
      </w:r>
      <w:r w:rsidR="00AE0D01">
        <w:fldChar w:fldCharType="begin"/>
      </w:r>
      <w:r w:rsidR="00AE0D01">
        <w:instrText xml:space="preserve"> SEQ Figura \* ARABIC </w:instrText>
      </w:r>
      <w:r w:rsidR="00AE0D01">
        <w:fldChar w:fldCharType="separate"/>
      </w:r>
      <w:ins w:id="3447" w:author="Ryan Lemos" w:date="2019-10-14T19:23:00Z">
        <w:r w:rsidR="0002745D">
          <w:rPr>
            <w:noProof/>
          </w:rPr>
          <w:t>58</w:t>
        </w:r>
      </w:ins>
      <w:del w:id="3448" w:author="Ryan Lemos" w:date="2019-10-07T11:05:00Z">
        <w:r w:rsidR="00D343FF" w:rsidDel="00EA672B">
          <w:rPr>
            <w:noProof/>
          </w:rPr>
          <w:delText>63</w:delText>
        </w:r>
      </w:del>
      <w:r w:rsidR="00AE0D01">
        <w:rPr>
          <w:noProof/>
        </w:rPr>
        <w:fldChar w:fldCharType="end"/>
      </w:r>
      <w:r>
        <w:t xml:space="preserve"> - Tela de listagem</w:t>
      </w:r>
      <w:r>
        <w:rPr>
          <w:noProof/>
        </w:rPr>
        <w:t xml:space="preserve"> dos eventos da escola</w:t>
      </w:r>
      <w:bookmarkEnd w:id="3445"/>
      <w:bookmarkEnd w:id="3446"/>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30803" cy="1774355"/>
                    </a:xfrm>
                    <a:prstGeom prst="rect">
                      <a:avLst/>
                    </a:prstGeom>
                  </pic:spPr>
                </pic:pic>
              </a:graphicData>
            </a:graphic>
          </wp:inline>
        </w:drawing>
      </w:r>
    </w:p>
    <w:p w14:paraId="743A8C90" w14:textId="2B36CC9A" w:rsidR="007E37B0" w:rsidRDefault="009E79A9" w:rsidP="007E37B0">
      <w:pPr>
        <w:pStyle w:val="Fontes"/>
        <w:rPr>
          <w:ins w:id="3449" w:author="Ryan Lemos" w:date="2019-10-13T12:47:00Z"/>
        </w:rPr>
      </w:pPr>
      <w:ins w:id="3450" w:author="Ryan Lemos" w:date="2019-10-13T12:59:00Z">
        <w:r>
          <w:t>Fonte: PRÓPRIA, 2019. Utilizando o ambiente ILC v.1.</w:t>
        </w:r>
      </w:ins>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w:t>
      </w:r>
      <w:r>
        <w:lastRenderedPageBreak/>
        <w:t>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256BCE98" w:rsidR="0094620F" w:rsidRDefault="0094620F" w:rsidP="00B70A30">
      <w:pPr>
        <w:pStyle w:val="Legenda"/>
        <w:keepNext/>
      </w:pPr>
      <w:bookmarkStart w:id="3451" w:name="_Ref20051663"/>
      <w:bookmarkStart w:id="3452" w:name="_Toc21973992"/>
      <w:bookmarkStart w:id="3453" w:name="_Toc22075211"/>
      <w:r>
        <w:t xml:space="preserve">Figura </w:t>
      </w:r>
      <w:r w:rsidR="00AE0D01">
        <w:fldChar w:fldCharType="begin"/>
      </w:r>
      <w:r w:rsidR="00AE0D01">
        <w:instrText xml:space="preserve"> SEQ Figura \* ARABIC </w:instrText>
      </w:r>
      <w:r w:rsidR="00AE0D01">
        <w:fldChar w:fldCharType="separate"/>
      </w:r>
      <w:ins w:id="3454" w:author="Ryan Lemos" w:date="2019-10-14T19:23:00Z">
        <w:r w:rsidR="0002745D">
          <w:rPr>
            <w:noProof/>
          </w:rPr>
          <w:t>59</w:t>
        </w:r>
      </w:ins>
      <w:del w:id="3455" w:author="Ryan Lemos" w:date="2019-10-07T11:05:00Z">
        <w:r w:rsidR="00D343FF" w:rsidDel="00EA672B">
          <w:rPr>
            <w:noProof/>
          </w:rPr>
          <w:delText>64</w:delText>
        </w:r>
      </w:del>
      <w:r w:rsidR="00AE0D01">
        <w:rPr>
          <w:noProof/>
        </w:rPr>
        <w:fldChar w:fldCharType="end"/>
      </w:r>
      <w:bookmarkEnd w:id="3451"/>
      <w:r>
        <w:t xml:space="preserve"> – Tela do calendário com os eventos da escola</w:t>
      </w:r>
      <w:bookmarkEnd w:id="3452"/>
      <w:bookmarkEnd w:id="3453"/>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722245"/>
                    </a:xfrm>
                    <a:prstGeom prst="rect">
                      <a:avLst/>
                    </a:prstGeom>
                  </pic:spPr>
                </pic:pic>
              </a:graphicData>
            </a:graphic>
          </wp:inline>
        </w:drawing>
      </w:r>
    </w:p>
    <w:p w14:paraId="052F6BCD" w14:textId="3E8AF16C" w:rsidR="007E37B0" w:rsidRDefault="009E79A9" w:rsidP="007E37B0">
      <w:pPr>
        <w:pStyle w:val="Fontes"/>
        <w:rPr>
          <w:ins w:id="3456" w:author="Ryan Lemos" w:date="2019-10-13T12:47:00Z"/>
        </w:rPr>
      </w:pPr>
      <w:ins w:id="3457" w:author="Ryan Lemos" w:date="2019-10-13T12:59:00Z">
        <w:r>
          <w:t>Fonte: PRÓPRIA, 2019. Utilizando o ambiente ILC v.1.</w:t>
        </w:r>
      </w:ins>
    </w:p>
    <w:p w14:paraId="384713E1" w14:textId="77777777" w:rsidR="00905032" w:rsidRDefault="00905032" w:rsidP="00905032">
      <w:pPr>
        <w:ind w:firstLine="0"/>
        <w:jc w:val="center"/>
      </w:pPr>
    </w:p>
    <w:p w14:paraId="19D26014" w14:textId="77777777" w:rsidR="00905032" w:rsidRDefault="00905032" w:rsidP="00905032">
      <w:pPr>
        <w:pStyle w:val="Ttulo4"/>
      </w:pPr>
      <w:bookmarkStart w:id="3458" w:name="_Toc22075311"/>
      <w:r>
        <w:t>Administrador</w:t>
      </w:r>
      <w:bookmarkEnd w:id="3458"/>
    </w:p>
    <w:p w14:paraId="36BCA1BA" w14:textId="77777777" w:rsidR="008F6EE2" w:rsidRPr="001D2BA8" w:rsidRDefault="008F6EE2" w:rsidP="00596E44"/>
    <w:p w14:paraId="7D953AD4" w14:textId="372F4AE4"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A primeira função do administrador citada pela estória d</w:t>
      </w:r>
      <w:ins w:id="3459" w:author="Ryan Lemos" w:date="2019-10-09T20:59:00Z">
        <w:r w:rsidR="00014BF9">
          <w:t xml:space="preserve">o </w:t>
        </w:r>
        <w:r w:rsidR="00014BF9">
          <w:fldChar w:fldCharType="begin"/>
        </w:r>
        <w:r w:rsidR="00014BF9">
          <w:instrText xml:space="preserve"> REF _Ref21547177 \h </w:instrText>
        </w:r>
      </w:ins>
      <w:r w:rsidR="00014BF9">
        <w:fldChar w:fldCharType="separate"/>
      </w:r>
      <w:ins w:id="3460" w:author="Ryan Lemos" w:date="2019-10-14T19:23:00Z">
        <w:r w:rsidR="0002745D">
          <w:t xml:space="preserve">Quadro </w:t>
        </w:r>
        <w:r w:rsidR="0002745D">
          <w:rPr>
            <w:noProof/>
          </w:rPr>
          <w:t>6</w:t>
        </w:r>
      </w:ins>
      <w:ins w:id="3461" w:author="Ryan Lemos" w:date="2019-10-09T20:59:00Z">
        <w:r w:rsidR="00014BF9">
          <w:fldChar w:fldCharType="end"/>
        </w:r>
      </w:ins>
      <w:del w:id="3462" w:author="Ryan Lemos" w:date="2019-10-09T20:59:00Z">
        <w:r w:rsidR="00DA49B0" w:rsidDel="00014BF9">
          <w:delText xml:space="preserve">a </w:delText>
        </w:r>
        <w:r w:rsidR="00DA49B0" w:rsidRPr="00596E44" w:rsidDel="00014BF9">
          <w:rPr>
            <w:highlight w:val="yellow"/>
          </w:rPr>
          <w:delText>figura x</w:delText>
        </w:r>
      </w:del>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7541C058" w:rsidR="00921163" w:rsidRDefault="00921163" w:rsidP="00B70A30">
      <w:pPr>
        <w:pStyle w:val="Legenda"/>
      </w:pPr>
      <w:bookmarkStart w:id="3463" w:name="_Ref21547177"/>
      <w:bookmarkStart w:id="3464" w:name="_Toc21974287"/>
      <w:r>
        <w:t xml:space="preserve">Quadro </w:t>
      </w:r>
      <w:r w:rsidR="00AE0D01">
        <w:fldChar w:fldCharType="begin"/>
      </w:r>
      <w:r w:rsidR="00AE0D01">
        <w:instrText xml:space="preserve"> SEQ Quadro \* ARABIC </w:instrText>
      </w:r>
      <w:r w:rsidR="00AE0D01">
        <w:fldChar w:fldCharType="separate"/>
      </w:r>
      <w:r w:rsidR="0002745D">
        <w:rPr>
          <w:noProof/>
        </w:rPr>
        <w:t>6</w:t>
      </w:r>
      <w:r w:rsidR="00AE0D01">
        <w:rPr>
          <w:noProof/>
        </w:rPr>
        <w:fldChar w:fldCharType="end"/>
      </w:r>
      <w:bookmarkEnd w:id="3463"/>
      <w:r>
        <w:t xml:space="preserve"> - Estória de ger</w:t>
      </w:r>
      <w:r w:rsidR="006E1CDA">
        <w:t>ê</w:t>
      </w:r>
      <w:r>
        <w:t>ncia de menus</w:t>
      </w:r>
      <w:bookmarkEnd w:id="3464"/>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rPr>
          <w:ins w:id="3465" w:author="Ryan Lemos" w:date="2019-10-13T12:54:00Z"/>
        </w:rPr>
      </w:pPr>
      <w:ins w:id="3466" w:author="Ryan Lemos" w:date="2019-10-13T12:54:00Z">
        <w:r>
          <w:lastRenderedPageBreak/>
          <w:t>Fonte: PRÓPRIA, 2019.</w:t>
        </w:r>
      </w:ins>
    </w:p>
    <w:p w14:paraId="63BDAF7C" w14:textId="77777777" w:rsidR="00F045C8" w:rsidRDefault="00F045C8" w:rsidP="00905032">
      <w:pPr>
        <w:ind w:firstLine="0"/>
        <w:jc w:val="center"/>
      </w:pPr>
    </w:p>
    <w:p w14:paraId="7F020614" w14:textId="610EFCE7"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ins w:id="3467" w:author="Ryan Lemos" w:date="2019-10-14T19:23:00Z">
        <w:r w:rsidR="0002745D">
          <w:t xml:space="preserve">Figura </w:t>
        </w:r>
        <w:r w:rsidR="0002745D">
          <w:rPr>
            <w:noProof/>
          </w:rPr>
          <w:t>60</w:t>
        </w:r>
      </w:ins>
      <w:del w:id="3468" w:author="Ryan Lemos" w:date="2019-10-07T11:05:00Z">
        <w:r w:rsidR="00054B21" w:rsidDel="00EA672B">
          <w:delText xml:space="preserve">Figura </w:delText>
        </w:r>
        <w:r w:rsidR="00054B21" w:rsidDel="00EA672B">
          <w:rPr>
            <w:noProof/>
          </w:rPr>
          <w:delText>65</w:delText>
        </w:r>
      </w:del>
      <w:r w:rsidR="006E1CDA">
        <w:fldChar w:fldCharType="end"/>
      </w:r>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75502FAA" w:rsidR="0094620F" w:rsidRDefault="0094620F" w:rsidP="00B70A30">
      <w:pPr>
        <w:pStyle w:val="Legenda"/>
        <w:keepNext/>
      </w:pPr>
      <w:bookmarkStart w:id="3469" w:name="_Ref20051732"/>
      <w:bookmarkStart w:id="3470" w:name="_Toc21973993"/>
      <w:bookmarkStart w:id="3471" w:name="_Toc22075212"/>
      <w:r>
        <w:t xml:space="preserve">Figura </w:t>
      </w:r>
      <w:r w:rsidR="00AE0D01">
        <w:fldChar w:fldCharType="begin"/>
      </w:r>
      <w:r w:rsidR="00AE0D01">
        <w:instrText xml:space="preserve"> SEQ Figura \* ARABIC </w:instrText>
      </w:r>
      <w:r w:rsidR="00AE0D01">
        <w:fldChar w:fldCharType="separate"/>
      </w:r>
      <w:ins w:id="3472" w:author="Ryan Lemos" w:date="2019-10-14T19:23:00Z">
        <w:r w:rsidR="0002745D">
          <w:rPr>
            <w:noProof/>
          </w:rPr>
          <w:t>60</w:t>
        </w:r>
      </w:ins>
      <w:del w:id="3473" w:author="Ryan Lemos" w:date="2019-10-07T11:05:00Z">
        <w:r w:rsidR="00D343FF" w:rsidDel="00EA672B">
          <w:rPr>
            <w:noProof/>
          </w:rPr>
          <w:delText>65</w:delText>
        </w:r>
      </w:del>
      <w:r w:rsidR="00AE0D01">
        <w:rPr>
          <w:noProof/>
        </w:rPr>
        <w:fldChar w:fldCharType="end"/>
      </w:r>
      <w:bookmarkEnd w:id="3469"/>
      <w:r>
        <w:t xml:space="preserve"> - Tela de listagem dos menus da aplicação</w:t>
      </w:r>
      <w:bookmarkEnd w:id="3470"/>
      <w:bookmarkEnd w:id="3471"/>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93936" cy="3057042"/>
                    </a:xfrm>
                    <a:prstGeom prst="rect">
                      <a:avLst/>
                    </a:prstGeom>
                  </pic:spPr>
                </pic:pic>
              </a:graphicData>
            </a:graphic>
          </wp:inline>
        </w:drawing>
      </w:r>
    </w:p>
    <w:p w14:paraId="07473D51" w14:textId="7A4AFD24" w:rsidR="007E37B0" w:rsidRDefault="009E79A9" w:rsidP="007E37B0">
      <w:pPr>
        <w:pStyle w:val="Fontes"/>
        <w:rPr>
          <w:ins w:id="3474" w:author="Ryan Lemos" w:date="2019-10-13T12:47:00Z"/>
        </w:rPr>
      </w:pPr>
      <w:ins w:id="3475" w:author="Ryan Lemos" w:date="2019-10-13T12:59:00Z">
        <w:r>
          <w:t>Fonte: PRÓPRIA, 2019. Utilizando o ambiente ILC v.1.</w:t>
        </w:r>
      </w:ins>
    </w:p>
    <w:p w14:paraId="4D80E821" w14:textId="77777777" w:rsidR="00F045C8" w:rsidRDefault="00F045C8" w:rsidP="00905032">
      <w:pPr>
        <w:ind w:firstLine="0"/>
        <w:jc w:val="center"/>
      </w:pPr>
    </w:p>
    <w:p w14:paraId="65561E77" w14:textId="1D0C0149"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ins w:id="3476" w:author="Ryan Lemos" w:date="2019-10-14T19:23:00Z">
        <w:r w:rsidR="0002745D">
          <w:t xml:space="preserve">Figura </w:t>
        </w:r>
        <w:r w:rsidR="0002745D">
          <w:rPr>
            <w:noProof/>
          </w:rPr>
          <w:t>61</w:t>
        </w:r>
      </w:ins>
      <w:del w:id="3477" w:author="Ryan Lemos" w:date="2019-10-07T11:05:00Z">
        <w:r w:rsidR="00054B21" w:rsidDel="00EA672B">
          <w:delText xml:space="preserve">Figura </w:delText>
        </w:r>
        <w:r w:rsidR="00054B21" w:rsidDel="00EA672B">
          <w:rPr>
            <w:noProof/>
          </w:rPr>
          <w:delText>66</w:delText>
        </w:r>
      </w:del>
      <w:r w:rsidR="006E1CDA">
        <w:fldChar w:fldCharType="end"/>
      </w:r>
      <w:r>
        <w:t>.</w:t>
      </w:r>
    </w:p>
    <w:p w14:paraId="33DBB6CA" w14:textId="77777777" w:rsidR="00F045C8" w:rsidRDefault="00F045C8" w:rsidP="00905032">
      <w:pPr>
        <w:ind w:firstLine="0"/>
        <w:jc w:val="center"/>
      </w:pPr>
    </w:p>
    <w:p w14:paraId="7F14BDF6" w14:textId="43399A56" w:rsidR="0094620F" w:rsidRDefault="0094620F" w:rsidP="00B70A30">
      <w:pPr>
        <w:pStyle w:val="Legenda"/>
        <w:keepNext/>
      </w:pPr>
      <w:bookmarkStart w:id="3478" w:name="_Ref20051751"/>
      <w:bookmarkStart w:id="3479" w:name="_Toc21973994"/>
      <w:bookmarkStart w:id="3480" w:name="_Toc22075213"/>
      <w:r>
        <w:lastRenderedPageBreak/>
        <w:t xml:space="preserve">Figura </w:t>
      </w:r>
      <w:r w:rsidR="00AE0D01">
        <w:fldChar w:fldCharType="begin"/>
      </w:r>
      <w:r w:rsidR="00AE0D01">
        <w:instrText xml:space="preserve"> SEQ Figura \* ARABIC </w:instrText>
      </w:r>
      <w:r w:rsidR="00AE0D01">
        <w:fldChar w:fldCharType="separate"/>
      </w:r>
      <w:ins w:id="3481" w:author="Ryan Lemos" w:date="2019-10-14T19:23:00Z">
        <w:r w:rsidR="0002745D">
          <w:rPr>
            <w:noProof/>
          </w:rPr>
          <w:t>61</w:t>
        </w:r>
      </w:ins>
      <w:del w:id="3482" w:author="Ryan Lemos" w:date="2019-10-07T11:05:00Z">
        <w:r w:rsidR="00D343FF" w:rsidDel="00EA672B">
          <w:rPr>
            <w:noProof/>
          </w:rPr>
          <w:delText>66</w:delText>
        </w:r>
      </w:del>
      <w:r w:rsidR="00AE0D01">
        <w:rPr>
          <w:noProof/>
        </w:rPr>
        <w:fldChar w:fldCharType="end"/>
      </w:r>
      <w:bookmarkEnd w:id="3478"/>
      <w:r>
        <w:t xml:space="preserve"> - Tela de cadastro de menus</w:t>
      </w:r>
      <w:bookmarkEnd w:id="3479"/>
      <w:bookmarkEnd w:id="3480"/>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712085"/>
                    </a:xfrm>
                    <a:prstGeom prst="rect">
                      <a:avLst/>
                    </a:prstGeom>
                  </pic:spPr>
                </pic:pic>
              </a:graphicData>
            </a:graphic>
          </wp:inline>
        </w:drawing>
      </w:r>
    </w:p>
    <w:p w14:paraId="5307F57C" w14:textId="6E6986AC" w:rsidR="007E37B0" w:rsidRDefault="009E79A9" w:rsidP="007E37B0">
      <w:pPr>
        <w:pStyle w:val="Fontes"/>
        <w:rPr>
          <w:ins w:id="3483" w:author="Ryan Lemos" w:date="2019-10-13T12:47:00Z"/>
        </w:rPr>
      </w:pPr>
      <w:ins w:id="3484" w:author="Ryan Lemos" w:date="2019-10-13T12:59:00Z">
        <w:r>
          <w:t>Fonte: PRÓPRIA, 2019. Utilizando o ambiente ILC v.1.</w:t>
        </w:r>
      </w:ins>
    </w:p>
    <w:p w14:paraId="147F04CF" w14:textId="77777777" w:rsidR="00F045C8" w:rsidRDefault="00F045C8" w:rsidP="00905032">
      <w:pPr>
        <w:ind w:firstLine="0"/>
        <w:jc w:val="center"/>
      </w:pPr>
    </w:p>
    <w:p w14:paraId="67E83032" w14:textId="2A6C57CF" w:rsidR="00F045C8" w:rsidRPr="00F045C8" w:rsidRDefault="00F045C8" w:rsidP="00F045C8">
      <w:r>
        <w:t xml:space="preserve">A </w:t>
      </w:r>
      <w:r w:rsidR="006E1CDA">
        <w:fldChar w:fldCharType="begin"/>
      </w:r>
      <w:r w:rsidR="006E1CDA">
        <w:instrText xml:space="preserve"> REF _Ref20051766 \h </w:instrText>
      </w:r>
      <w:r w:rsidR="006E1CDA">
        <w:fldChar w:fldCharType="separate"/>
      </w:r>
      <w:ins w:id="3485" w:author="Ryan Lemos" w:date="2019-10-14T19:23:00Z">
        <w:r w:rsidR="0002745D">
          <w:t xml:space="preserve">Figura </w:t>
        </w:r>
        <w:r w:rsidR="0002745D">
          <w:rPr>
            <w:noProof/>
          </w:rPr>
          <w:t>62</w:t>
        </w:r>
      </w:ins>
      <w:del w:id="3486" w:author="Ryan Lemos" w:date="2019-10-07T11:05:00Z">
        <w:r w:rsidR="00054B21" w:rsidDel="00EA672B">
          <w:delText xml:space="preserve">Figura </w:delText>
        </w:r>
        <w:r w:rsidR="00054B21" w:rsidDel="00EA672B">
          <w:rPr>
            <w:noProof/>
          </w:rPr>
          <w:delText>67</w:delText>
        </w:r>
      </w:del>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573E22CB" w:rsidR="0094620F" w:rsidRDefault="0094620F" w:rsidP="00B70A30">
      <w:pPr>
        <w:pStyle w:val="Legenda"/>
        <w:keepNext/>
      </w:pPr>
      <w:bookmarkStart w:id="3487" w:name="_Ref20051766"/>
      <w:bookmarkStart w:id="3488" w:name="_Toc21973995"/>
      <w:bookmarkStart w:id="3489" w:name="_Toc22075214"/>
      <w:r>
        <w:t xml:space="preserve">Figura </w:t>
      </w:r>
      <w:r w:rsidR="00AE0D01">
        <w:fldChar w:fldCharType="begin"/>
      </w:r>
      <w:r w:rsidR="00AE0D01">
        <w:instrText xml:space="preserve"> SEQ Figura \* ARABIC </w:instrText>
      </w:r>
      <w:r w:rsidR="00AE0D01">
        <w:fldChar w:fldCharType="separate"/>
      </w:r>
      <w:ins w:id="3490" w:author="Ryan Lemos" w:date="2019-10-14T19:23:00Z">
        <w:r w:rsidR="0002745D">
          <w:rPr>
            <w:noProof/>
          </w:rPr>
          <w:t>62</w:t>
        </w:r>
      </w:ins>
      <w:del w:id="3491" w:author="Ryan Lemos" w:date="2019-10-07T11:05:00Z">
        <w:r w:rsidR="00D343FF" w:rsidDel="00EA672B">
          <w:rPr>
            <w:noProof/>
          </w:rPr>
          <w:delText>67</w:delText>
        </w:r>
      </w:del>
      <w:r w:rsidR="00AE0D01">
        <w:rPr>
          <w:noProof/>
        </w:rPr>
        <w:fldChar w:fldCharType="end"/>
      </w:r>
      <w:bookmarkEnd w:id="3487"/>
      <w:r>
        <w:t xml:space="preserve"> - Tela de menus da aplicação</w:t>
      </w:r>
      <w:bookmarkEnd w:id="3488"/>
      <w:bookmarkEnd w:id="3489"/>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19566" cy="2681027"/>
                    </a:xfrm>
                    <a:prstGeom prst="rect">
                      <a:avLst/>
                    </a:prstGeom>
                  </pic:spPr>
                </pic:pic>
              </a:graphicData>
            </a:graphic>
          </wp:inline>
        </w:drawing>
      </w:r>
    </w:p>
    <w:p w14:paraId="73618490" w14:textId="432A90B4" w:rsidR="007E37B0" w:rsidRDefault="009E79A9" w:rsidP="007E37B0">
      <w:pPr>
        <w:pStyle w:val="Fontes"/>
        <w:rPr>
          <w:ins w:id="3492" w:author="Ryan Lemos" w:date="2019-10-13T12:47:00Z"/>
        </w:rPr>
      </w:pPr>
      <w:ins w:id="3493" w:author="Ryan Lemos" w:date="2019-10-13T12:59:00Z">
        <w:r>
          <w:t>Fonte: PRÓPRIA, 2019. Utilizando o ambiente ILC v.1.</w:t>
        </w:r>
      </w:ins>
    </w:p>
    <w:p w14:paraId="4A36FC82" w14:textId="77777777" w:rsidR="00F045C8" w:rsidRDefault="00F045C8" w:rsidP="00905032">
      <w:pPr>
        <w:ind w:firstLine="0"/>
        <w:jc w:val="center"/>
      </w:pPr>
    </w:p>
    <w:p w14:paraId="3A81ED48" w14:textId="56FCEDBF" w:rsidR="00F045C8" w:rsidRDefault="00F045C8" w:rsidP="00F045C8">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representada pel</w:t>
      </w:r>
      <w:ins w:id="3494" w:author="Ryan Lemos" w:date="2019-10-09T20:59:00Z">
        <w:r w:rsidR="00014BF9">
          <w:t>o</w:t>
        </w:r>
      </w:ins>
      <w:del w:id="3495" w:author="Ryan Lemos" w:date="2019-10-09T20:59:00Z">
        <w:r w:rsidR="004240B8" w:rsidDel="00014BF9">
          <w:delText xml:space="preserve">a </w:delText>
        </w:r>
      </w:del>
      <w:ins w:id="3496" w:author="Ryan Lemos" w:date="2019-10-09T20:59:00Z">
        <w:r w:rsidR="00014BF9">
          <w:t xml:space="preserve"> </w:t>
        </w:r>
        <w:r w:rsidR="00014BF9">
          <w:fldChar w:fldCharType="begin"/>
        </w:r>
        <w:r w:rsidR="00014BF9">
          <w:instrText xml:space="preserve"> REF _Ref21547197 \h </w:instrText>
        </w:r>
      </w:ins>
      <w:r w:rsidR="00014BF9">
        <w:fldChar w:fldCharType="separate"/>
      </w:r>
      <w:ins w:id="3497" w:author="Ryan Lemos" w:date="2019-10-14T19:23:00Z">
        <w:r w:rsidR="0002745D">
          <w:t xml:space="preserve">Quadro </w:t>
        </w:r>
        <w:r w:rsidR="0002745D">
          <w:rPr>
            <w:noProof/>
          </w:rPr>
          <w:t>7</w:t>
        </w:r>
      </w:ins>
      <w:ins w:id="3498" w:author="Ryan Lemos" w:date="2019-10-09T20:59:00Z">
        <w:r w:rsidR="00014BF9">
          <w:fldChar w:fldCharType="end"/>
        </w:r>
      </w:ins>
      <w:del w:id="3499" w:author="Ryan Lemos" w:date="2019-10-09T20:59:00Z">
        <w:r w:rsidR="004240B8" w:rsidRPr="00596E44" w:rsidDel="00014BF9">
          <w:rPr>
            <w:highlight w:val="yellow"/>
          </w:rPr>
          <w:delText>figura x</w:delText>
        </w:r>
      </w:del>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4F8F0B64" w:rsidR="00646DF8" w:rsidRDefault="00921163" w:rsidP="00B70A30">
      <w:pPr>
        <w:pStyle w:val="Legenda"/>
      </w:pPr>
      <w:bookmarkStart w:id="3500" w:name="_Ref21547197"/>
      <w:bookmarkStart w:id="3501" w:name="_Toc21974288"/>
      <w:r>
        <w:t xml:space="preserve">Quadro </w:t>
      </w:r>
      <w:r w:rsidR="00AE0D01">
        <w:fldChar w:fldCharType="begin"/>
      </w:r>
      <w:r w:rsidR="00AE0D01">
        <w:instrText xml:space="preserve"> SEQ Quadro \* ARABIC </w:instrText>
      </w:r>
      <w:r w:rsidR="00AE0D01">
        <w:fldChar w:fldCharType="separate"/>
      </w:r>
      <w:r w:rsidR="0002745D">
        <w:rPr>
          <w:noProof/>
        </w:rPr>
        <w:t>7</w:t>
      </w:r>
      <w:r w:rsidR="00AE0D01">
        <w:rPr>
          <w:noProof/>
        </w:rPr>
        <w:fldChar w:fldCharType="end"/>
      </w:r>
      <w:bookmarkEnd w:id="3500"/>
      <w:r>
        <w:t xml:space="preserve"> – Estórias de gerência de permissões</w:t>
      </w:r>
      <w:bookmarkEnd w:id="3501"/>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pPr>
        <w:pStyle w:val="Fontes"/>
        <w:pPrChange w:id="3502" w:author="Ryan Lemos" w:date="2019-10-13T12:54:00Z">
          <w:pPr>
            <w:ind w:firstLine="0"/>
          </w:pPr>
        </w:pPrChange>
      </w:pPr>
      <w:ins w:id="3503" w:author="Ryan Lemos" w:date="2019-10-13T12:54:00Z">
        <w:r>
          <w:t>Fonte: PRÓPRIA, 2019.</w:t>
        </w:r>
      </w:ins>
    </w:p>
    <w:p w14:paraId="5925F9FB" w14:textId="77777777" w:rsidR="00F045C8" w:rsidRDefault="00F045C8" w:rsidP="00905032">
      <w:pPr>
        <w:ind w:firstLine="0"/>
        <w:jc w:val="center"/>
      </w:pPr>
    </w:p>
    <w:p w14:paraId="6E8F2746" w14:textId="560E5DE2" w:rsidR="00AF4E85" w:rsidRDefault="004240B8" w:rsidP="00F045C8">
      <w:r>
        <w:t>A interação descrita pela estória d</w:t>
      </w:r>
      <w:ins w:id="3504" w:author="Ryan Lemos" w:date="2019-10-09T20:59:00Z">
        <w:r w:rsidR="00014BF9">
          <w:t xml:space="preserve">o </w:t>
        </w:r>
        <w:r w:rsidR="00014BF9">
          <w:fldChar w:fldCharType="begin"/>
        </w:r>
        <w:r w:rsidR="00014BF9">
          <w:instrText xml:space="preserve"> REF _Ref21547197 \h </w:instrText>
        </w:r>
      </w:ins>
      <w:r w:rsidR="00014BF9">
        <w:fldChar w:fldCharType="separate"/>
      </w:r>
      <w:ins w:id="3505" w:author="Ryan Lemos" w:date="2019-10-14T19:23:00Z">
        <w:r w:rsidR="0002745D">
          <w:t xml:space="preserve">Quadro </w:t>
        </w:r>
        <w:r w:rsidR="0002745D">
          <w:rPr>
            <w:noProof/>
          </w:rPr>
          <w:t>7</w:t>
        </w:r>
      </w:ins>
      <w:ins w:id="3506" w:author="Ryan Lemos" w:date="2019-10-09T20:59:00Z">
        <w:r w:rsidR="00014BF9">
          <w:fldChar w:fldCharType="end"/>
        </w:r>
      </w:ins>
      <w:del w:id="3507" w:author="Ryan Lemos" w:date="2019-10-09T20:59:00Z">
        <w:r w:rsidDel="00014BF9">
          <w:delText xml:space="preserve">a </w:delText>
        </w:r>
        <w:r w:rsidRPr="00596E44" w:rsidDel="00014BF9">
          <w:rPr>
            <w:highlight w:val="yellow"/>
          </w:rPr>
          <w:delText>figura x</w:delText>
        </w:r>
      </w:del>
      <w:r>
        <w:t xml:space="preserve"> foi implementada conforme visto na </w:t>
      </w:r>
      <w:r w:rsidR="00780414">
        <w:fldChar w:fldCharType="begin"/>
      </w:r>
      <w:r w:rsidR="00780414">
        <w:instrText xml:space="preserve"> REF _Ref20051825 \h </w:instrText>
      </w:r>
      <w:r w:rsidR="00780414">
        <w:fldChar w:fldCharType="separate"/>
      </w:r>
      <w:ins w:id="3508" w:author="Ryan Lemos" w:date="2019-10-14T19:23:00Z">
        <w:r w:rsidR="0002745D">
          <w:t xml:space="preserve">Figura </w:t>
        </w:r>
        <w:r w:rsidR="0002745D">
          <w:rPr>
            <w:noProof/>
          </w:rPr>
          <w:t>63</w:t>
        </w:r>
      </w:ins>
      <w:del w:id="3509" w:author="Ryan Lemos" w:date="2019-10-07T11:05:00Z">
        <w:r w:rsidR="00054B21" w:rsidDel="00EA672B">
          <w:delText xml:space="preserve">Figura </w:delText>
        </w:r>
        <w:r w:rsidR="00054B21" w:rsidDel="00EA672B">
          <w:rPr>
            <w:noProof/>
          </w:rPr>
          <w:delText>68</w:delText>
        </w:r>
      </w:del>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proofErr w:type="spellStart"/>
      <w:r w:rsidR="00F045C8" w:rsidRPr="000B6DA0">
        <w:rPr>
          <w:i/>
        </w:rPr>
        <w:t>end</w:t>
      </w:r>
      <w:proofErr w:type="spellEnd"/>
      <w:r w:rsidR="00F045C8">
        <w:t xml:space="preserve"> e o </w:t>
      </w:r>
      <w:proofErr w:type="spellStart"/>
      <w:r w:rsidR="00F045C8" w:rsidRPr="000B6DA0">
        <w:rPr>
          <w:i/>
        </w:rPr>
        <w:t>back</w:t>
      </w:r>
      <w:proofErr w:type="spellEnd"/>
      <w:r w:rsidR="00AF4E85">
        <w:rPr>
          <w:i/>
        </w:rPr>
        <w:t>-</w:t>
      </w:r>
      <w:r w:rsidR="00F045C8" w:rsidRPr="000B6DA0">
        <w:rPr>
          <w:i/>
        </w:rPr>
        <w:t>end</w:t>
      </w:r>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w:t>
      </w:r>
      <w:proofErr w:type="spellStart"/>
      <w:r>
        <w:t>Laravel</w:t>
      </w:r>
      <w:proofErr w:type="spellEnd"/>
      <w:r>
        <w:t xml:space="preserve">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7FF3FF2C" w:rsidR="0094620F" w:rsidRDefault="0094620F" w:rsidP="00B70A30">
      <w:pPr>
        <w:pStyle w:val="Legenda"/>
        <w:keepNext/>
      </w:pPr>
      <w:bookmarkStart w:id="3510" w:name="_Ref20051825"/>
      <w:bookmarkStart w:id="3511" w:name="_Toc21973996"/>
      <w:bookmarkStart w:id="3512" w:name="_Toc22075215"/>
      <w:r>
        <w:lastRenderedPageBreak/>
        <w:t xml:space="preserve">Figura </w:t>
      </w:r>
      <w:r w:rsidR="00AE0D01">
        <w:fldChar w:fldCharType="begin"/>
      </w:r>
      <w:r w:rsidR="00AE0D01">
        <w:instrText xml:space="preserve"> SEQ Figura \* ARABIC </w:instrText>
      </w:r>
      <w:r w:rsidR="00AE0D01">
        <w:fldChar w:fldCharType="separate"/>
      </w:r>
      <w:ins w:id="3513" w:author="Ryan Lemos" w:date="2019-10-14T19:23:00Z">
        <w:r w:rsidR="0002745D">
          <w:rPr>
            <w:noProof/>
          </w:rPr>
          <w:t>63</w:t>
        </w:r>
      </w:ins>
      <w:del w:id="3514" w:author="Ryan Lemos" w:date="2019-10-07T11:05:00Z">
        <w:r w:rsidR="00D343FF" w:rsidDel="00EA672B">
          <w:rPr>
            <w:noProof/>
          </w:rPr>
          <w:delText>68</w:delText>
        </w:r>
      </w:del>
      <w:r w:rsidR="00AE0D01">
        <w:rPr>
          <w:noProof/>
        </w:rPr>
        <w:fldChar w:fldCharType="end"/>
      </w:r>
      <w:bookmarkEnd w:id="3510"/>
      <w:r>
        <w:t xml:space="preserve"> - Tela de listagem de permissões de um perfil</w:t>
      </w:r>
      <w:bookmarkEnd w:id="3511"/>
      <w:bookmarkEnd w:id="3512"/>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716530"/>
                    </a:xfrm>
                    <a:prstGeom prst="rect">
                      <a:avLst/>
                    </a:prstGeom>
                  </pic:spPr>
                </pic:pic>
              </a:graphicData>
            </a:graphic>
          </wp:inline>
        </w:drawing>
      </w:r>
    </w:p>
    <w:p w14:paraId="7F278570" w14:textId="01366CF1" w:rsidR="007E37B0" w:rsidRDefault="009E79A9" w:rsidP="007E37B0">
      <w:pPr>
        <w:pStyle w:val="Fontes"/>
        <w:rPr>
          <w:ins w:id="3515" w:author="Ryan Lemos" w:date="2019-10-13T12:47:00Z"/>
        </w:rPr>
      </w:pPr>
      <w:ins w:id="3516" w:author="Ryan Lemos" w:date="2019-10-13T12:59:00Z">
        <w:r>
          <w:t>Fonte: PRÓPRIA, 2019. Utilizando o ambiente ILC v.1.</w:t>
        </w:r>
      </w:ins>
    </w:p>
    <w:p w14:paraId="4786FD44" w14:textId="77777777" w:rsidR="00905032" w:rsidRDefault="00905032" w:rsidP="00987BE5">
      <w:pPr>
        <w:ind w:firstLine="0"/>
        <w:jc w:val="center"/>
      </w:pPr>
    </w:p>
    <w:p w14:paraId="20AEF92A" w14:textId="77777777" w:rsidR="00987BE5" w:rsidRDefault="00987BE5" w:rsidP="00987BE5">
      <w:pPr>
        <w:pStyle w:val="Ttulo4"/>
      </w:pPr>
      <w:bookmarkStart w:id="3517" w:name="_Ref21873355"/>
      <w:bookmarkStart w:id="3518" w:name="_Ref21873391"/>
      <w:bookmarkStart w:id="3519" w:name="_Toc22075312"/>
      <w:r>
        <w:t>Professor</w:t>
      </w:r>
      <w:bookmarkEnd w:id="3517"/>
      <w:bookmarkEnd w:id="3518"/>
      <w:bookmarkEnd w:id="3519"/>
    </w:p>
    <w:p w14:paraId="73998377" w14:textId="77777777" w:rsidR="00987BE5" w:rsidRPr="00F97B7F" w:rsidRDefault="00987BE5" w:rsidP="00987BE5"/>
    <w:p w14:paraId="635569CF" w14:textId="72827810"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del w:id="3520" w:author="Ryan Lemos" w:date="2019-10-09T21:00:00Z">
        <w:r w:rsidDel="00014BF9">
          <w:delText xml:space="preserve">a </w:delText>
        </w:r>
        <w:r w:rsidRPr="00FA2F5B" w:rsidDel="00014BF9">
          <w:rPr>
            <w:highlight w:val="yellow"/>
          </w:rPr>
          <w:delText>figura X</w:delText>
        </w:r>
      </w:del>
      <w:ins w:id="3521" w:author="Ryan Lemos" w:date="2019-10-09T21:00:00Z">
        <w:r w:rsidR="00014BF9">
          <w:t xml:space="preserve">o </w:t>
        </w:r>
        <w:r w:rsidR="00014BF9">
          <w:fldChar w:fldCharType="begin"/>
        </w:r>
        <w:r w:rsidR="00014BF9">
          <w:instrText xml:space="preserve"> REF _Ref21547228 \h </w:instrText>
        </w:r>
      </w:ins>
      <w:r w:rsidR="00014BF9">
        <w:fldChar w:fldCharType="separate"/>
      </w:r>
      <w:ins w:id="3522" w:author="Ryan Lemos" w:date="2019-10-14T19:23:00Z">
        <w:r w:rsidR="0002745D">
          <w:t xml:space="preserve">Quadro </w:t>
        </w:r>
        <w:r w:rsidR="0002745D">
          <w:rPr>
            <w:noProof/>
          </w:rPr>
          <w:t>8</w:t>
        </w:r>
      </w:ins>
      <w:ins w:id="3523" w:author="Ryan Lemos" w:date="2019-10-09T21:00:00Z">
        <w:r w:rsidR="00014BF9">
          <w:fldChar w:fldCharType="end"/>
        </w:r>
      </w:ins>
      <w:r>
        <w:t xml:space="preserve"> representa esse desejo do professor.</w:t>
      </w:r>
    </w:p>
    <w:p w14:paraId="4CF446C5" w14:textId="08CA5FBB" w:rsidR="00646DF8" w:rsidRDefault="00AA372A" w:rsidP="00B70A30">
      <w:pPr>
        <w:pStyle w:val="Legenda"/>
      </w:pPr>
      <w:bookmarkStart w:id="3524" w:name="_Ref21547228"/>
      <w:bookmarkStart w:id="3525" w:name="_Toc21974289"/>
      <w:r>
        <w:t xml:space="preserve">Quadro </w:t>
      </w:r>
      <w:r w:rsidR="00AE0D01">
        <w:fldChar w:fldCharType="begin"/>
      </w:r>
      <w:r w:rsidR="00AE0D01">
        <w:instrText xml:space="preserve"> SEQ Quadro \* ARABIC </w:instrText>
      </w:r>
      <w:r w:rsidR="00AE0D01">
        <w:fldChar w:fldCharType="separate"/>
      </w:r>
      <w:r w:rsidR="0002745D">
        <w:rPr>
          <w:noProof/>
        </w:rPr>
        <w:t>8</w:t>
      </w:r>
      <w:r w:rsidR="00AE0D01">
        <w:rPr>
          <w:noProof/>
        </w:rPr>
        <w:fldChar w:fldCharType="end"/>
      </w:r>
      <w:bookmarkEnd w:id="3524"/>
      <w:r>
        <w:t xml:space="preserve"> - Estória de cadastros de materiais</w:t>
      </w:r>
      <w:bookmarkEnd w:id="3525"/>
    </w:p>
    <w:p w14:paraId="239D1AAC" w14:textId="1578874F" w:rsidR="00987BE5" w:rsidRDefault="00646DF8" w:rsidP="00596E44">
      <w:pPr>
        <w:pStyle w:val="estrias"/>
      </w:pPr>
      <w:r>
        <w:t>Como professor desejo ser capaz de cadastrar os materiais e disponibilizá-los aos alunos.</w:t>
      </w:r>
    </w:p>
    <w:p w14:paraId="38DBE276" w14:textId="77777777" w:rsidR="00E01488" w:rsidRDefault="00E01488" w:rsidP="00E01488">
      <w:pPr>
        <w:pStyle w:val="Fontes"/>
        <w:rPr>
          <w:ins w:id="3526" w:author="Ryan Lemos" w:date="2019-10-13T12:54:00Z"/>
        </w:rPr>
      </w:pPr>
      <w:ins w:id="3527" w:author="Ryan Lemos" w:date="2019-10-13T12:54:00Z">
        <w:r>
          <w:t>Fonte: PRÓPRIA, 2019.</w:t>
        </w:r>
      </w:ins>
    </w:p>
    <w:p w14:paraId="299F8BBF" w14:textId="77777777" w:rsidR="00646DF8" w:rsidRDefault="00646DF8" w:rsidP="00987BE5"/>
    <w:p w14:paraId="5D150C67" w14:textId="052A1B75"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ins w:id="3528" w:author="Ryan Lemos" w:date="2019-10-14T19:23:00Z">
        <w:r w:rsidR="0002745D">
          <w:t xml:space="preserve">Figura </w:t>
        </w:r>
        <w:r w:rsidR="0002745D">
          <w:rPr>
            <w:noProof/>
          </w:rPr>
          <w:t>64</w:t>
        </w:r>
      </w:ins>
      <w:del w:id="3529" w:author="Ryan Lemos" w:date="2019-10-07T11:05:00Z">
        <w:r w:rsidR="00054B21" w:rsidDel="00EA672B">
          <w:delText xml:space="preserve">Figura </w:delText>
        </w:r>
        <w:r w:rsidR="00054B21" w:rsidDel="00EA672B">
          <w:rPr>
            <w:noProof/>
          </w:rPr>
          <w:delText>69</w:delText>
        </w:r>
      </w:del>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3530"/>
      <w:commentRangeStart w:id="3531"/>
      <w:r>
        <w:t>indicar</w:t>
      </w:r>
      <w:commentRangeEnd w:id="3530"/>
      <w:r w:rsidR="00AF4E85">
        <w:rPr>
          <w:rStyle w:val="Refdecomentrio"/>
        </w:rPr>
        <w:commentReference w:id="3530"/>
      </w:r>
      <w:commentRangeEnd w:id="3531"/>
      <w:r w:rsidR="00841D83">
        <w:rPr>
          <w:rStyle w:val="Refdecomentrio"/>
        </w:rPr>
        <w:commentReference w:id="3531"/>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5999C066" w:rsidR="00841D83" w:rsidRDefault="00841D83" w:rsidP="00B70A30">
      <w:pPr>
        <w:pStyle w:val="Legenda"/>
        <w:keepNext/>
      </w:pPr>
      <w:bookmarkStart w:id="3532" w:name="_Ref20051853"/>
      <w:bookmarkStart w:id="3533" w:name="_Toc21973997"/>
      <w:bookmarkStart w:id="3534" w:name="_Toc22075216"/>
      <w:r>
        <w:lastRenderedPageBreak/>
        <w:t xml:space="preserve">Figura </w:t>
      </w:r>
      <w:r w:rsidR="00AE0D01">
        <w:fldChar w:fldCharType="begin"/>
      </w:r>
      <w:r w:rsidR="00AE0D01">
        <w:instrText xml:space="preserve"> SEQ Figura \* ARABIC </w:instrText>
      </w:r>
      <w:r w:rsidR="00AE0D01">
        <w:fldChar w:fldCharType="separate"/>
      </w:r>
      <w:ins w:id="3535" w:author="Ryan Lemos" w:date="2019-10-14T19:23:00Z">
        <w:r w:rsidR="0002745D">
          <w:rPr>
            <w:noProof/>
          </w:rPr>
          <w:t>64</w:t>
        </w:r>
      </w:ins>
      <w:del w:id="3536" w:author="Ryan Lemos" w:date="2019-10-07T11:05:00Z">
        <w:r w:rsidR="00D343FF" w:rsidDel="00EA672B">
          <w:rPr>
            <w:noProof/>
          </w:rPr>
          <w:delText>69</w:delText>
        </w:r>
      </w:del>
      <w:r w:rsidR="00AE0D01">
        <w:rPr>
          <w:noProof/>
        </w:rPr>
        <w:fldChar w:fldCharType="end"/>
      </w:r>
      <w:bookmarkEnd w:id="3532"/>
      <w:r>
        <w:t xml:space="preserve"> - Tela de cadastro de um material</w:t>
      </w:r>
      <w:bookmarkEnd w:id="3533"/>
      <w:bookmarkEnd w:id="3534"/>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44527" cy="2745401"/>
                    </a:xfrm>
                    <a:prstGeom prst="rect">
                      <a:avLst/>
                    </a:prstGeom>
                  </pic:spPr>
                </pic:pic>
              </a:graphicData>
            </a:graphic>
          </wp:inline>
        </w:drawing>
      </w:r>
    </w:p>
    <w:p w14:paraId="2A372714" w14:textId="42835F94" w:rsidR="007E37B0" w:rsidRDefault="009E79A9" w:rsidP="007E37B0">
      <w:pPr>
        <w:pStyle w:val="Fontes"/>
        <w:rPr>
          <w:ins w:id="3537" w:author="Ryan Lemos" w:date="2019-10-13T12:47:00Z"/>
        </w:rPr>
      </w:pPr>
      <w:ins w:id="3538" w:author="Ryan Lemos" w:date="2019-10-13T12:59:00Z">
        <w:r>
          <w:t>Fonte: PRÓPRIA, 2019. Utilizando o ambiente ILC v.1.</w:t>
        </w:r>
      </w:ins>
    </w:p>
    <w:p w14:paraId="17C3AF35" w14:textId="77777777" w:rsidR="006476E9" w:rsidRDefault="006476E9" w:rsidP="00987BE5">
      <w:pPr>
        <w:ind w:firstLine="0"/>
        <w:jc w:val="center"/>
      </w:pPr>
    </w:p>
    <w:p w14:paraId="4925334F" w14:textId="19D96F12" w:rsidR="00987BE5" w:rsidRDefault="00987BE5" w:rsidP="00987BE5">
      <w:r>
        <w:t>A estória retratada n</w:t>
      </w:r>
      <w:ins w:id="3539" w:author="Ryan Lemos" w:date="2019-10-09T21:00:00Z">
        <w:r w:rsidR="00014BF9">
          <w:t xml:space="preserve">o </w:t>
        </w:r>
        <w:r w:rsidR="00014BF9">
          <w:fldChar w:fldCharType="begin"/>
        </w:r>
        <w:r w:rsidR="00014BF9">
          <w:instrText xml:space="preserve"> REF _Ref21547242 \h </w:instrText>
        </w:r>
      </w:ins>
      <w:r w:rsidR="00014BF9">
        <w:fldChar w:fldCharType="separate"/>
      </w:r>
      <w:ins w:id="3540" w:author="Ryan Lemos" w:date="2019-10-14T19:23:00Z">
        <w:r w:rsidR="0002745D">
          <w:t xml:space="preserve">Quadro </w:t>
        </w:r>
        <w:r w:rsidR="0002745D">
          <w:rPr>
            <w:noProof/>
          </w:rPr>
          <w:t>9</w:t>
        </w:r>
      </w:ins>
      <w:ins w:id="3541" w:author="Ryan Lemos" w:date="2019-10-09T21:00:00Z">
        <w:r w:rsidR="00014BF9">
          <w:fldChar w:fldCharType="end"/>
        </w:r>
      </w:ins>
      <w:del w:id="3542" w:author="Ryan Lemos" w:date="2019-10-09T21:00:00Z">
        <w:r w:rsidDel="00014BF9">
          <w:delText xml:space="preserve">a </w:delText>
        </w:r>
        <w:r w:rsidRPr="00FA2F5B" w:rsidDel="00014BF9">
          <w:rPr>
            <w:highlight w:val="yellow"/>
          </w:rPr>
          <w:delText>figura x</w:delText>
        </w:r>
      </w:del>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493C1B84" w:rsidR="00646DF8" w:rsidRDefault="00AA372A" w:rsidP="00B70A30">
      <w:pPr>
        <w:pStyle w:val="Legenda"/>
      </w:pPr>
      <w:bookmarkStart w:id="3543" w:name="_Ref21547242"/>
      <w:bookmarkStart w:id="3544" w:name="_Toc21974290"/>
      <w:r>
        <w:t xml:space="preserve">Quadro </w:t>
      </w:r>
      <w:r w:rsidR="00AE0D01">
        <w:fldChar w:fldCharType="begin"/>
      </w:r>
      <w:r w:rsidR="00AE0D01">
        <w:instrText xml:space="preserve"> SEQ Quadro \* ARABIC </w:instrText>
      </w:r>
      <w:r w:rsidR="00AE0D01">
        <w:fldChar w:fldCharType="separate"/>
      </w:r>
      <w:r w:rsidR="0002745D">
        <w:rPr>
          <w:noProof/>
        </w:rPr>
        <w:t>9</w:t>
      </w:r>
      <w:r w:rsidR="00AE0D01">
        <w:rPr>
          <w:noProof/>
        </w:rPr>
        <w:fldChar w:fldCharType="end"/>
      </w:r>
      <w:bookmarkEnd w:id="3543"/>
      <w:r>
        <w:t xml:space="preserve"> - Estória de listagem de materiais</w:t>
      </w:r>
      <w:bookmarkEnd w:id="3544"/>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rPr>
          <w:ins w:id="3545" w:author="Ryan Lemos" w:date="2019-10-13T12:54:00Z"/>
        </w:rPr>
      </w:pPr>
      <w:ins w:id="3546" w:author="Ryan Lemos" w:date="2019-10-13T12:54:00Z">
        <w:r>
          <w:t>Fonte: PRÓPRIA, 2019.</w:t>
        </w:r>
      </w:ins>
    </w:p>
    <w:p w14:paraId="43CD7D93" w14:textId="77777777" w:rsidR="00E01488" w:rsidRDefault="00E01488" w:rsidP="00987BE5">
      <w:pPr>
        <w:ind w:firstLine="0"/>
        <w:jc w:val="center"/>
      </w:pPr>
    </w:p>
    <w:p w14:paraId="26F16899" w14:textId="4CD5DAC8"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ins w:id="3547" w:author="Ryan Lemos" w:date="2019-10-14T19:23:00Z">
        <w:r w:rsidR="0002745D">
          <w:t xml:space="preserve">Figura </w:t>
        </w:r>
        <w:r w:rsidR="0002745D">
          <w:rPr>
            <w:noProof/>
          </w:rPr>
          <w:t>65</w:t>
        </w:r>
      </w:ins>
      <w:del w:id="3548" w:author="Ryan Lemos" w:date="2019-10-07T11:05:00Z">
        <w:r w:rsidR="00054B21" w:rsidDel="00EA672B">
          <w:delText xml:space="preserve">Figura </w:delText>
        </w:r>
        <w:r w:rsidR="00054B21" w:rsidDel="00EA672B">
          <w:rPr>
            <w:noProof/>
          </w:rPr>
          <w:delText>70</w:delText>
        </w:r>
      </w:del>
      <w:r w:rsidR="00780414">
        <w:fldChar w:fldCharType="end"/>
      </w:r>
      <w:r>
        <w:t>. Os materiais são descritos pelos anos e ainda há a possibilidade de se ter um material que seja disponível para todos os alunos independente do seu ano. A primeira restrição descrita pela estória d</w:t>
      </w:r>
      <w:del w:id="3549" w:author="Ryan Lemos" w:date="2019-10-09T21:00:00Z">
        <w:r w:rsidDel="00014BF9">
          <w:delText xml:space="preserve">a </w:delText>
        </w:r>
        <w:r w:rsidRPr="00FA2F5B" w:rsidDel="00014BF9">
          <w:rPr>
            <w:highlight w:val="yellow"/>
          </w:rPr>
          <w:delText>figura X</w:delText>
        </w:r>
      </w:del>
      <w:ins w:id="3550" w:author="Ryan Lemos" w:date="2019-10-09T21:00:00Z">
        <w:r w:rsidR="00014BF9">
          <w:t xml:space="preserve">o </w:t>
        </w:r>
        <w:r w:rsidR="00014BF9">
          <w:fldChar w:fldCharType="begin"/>
        </w:r>
        <w:r w:rsidR="00014BF9">
          <w:instrText xml:space="preserve"> REF _Ref21547242 \h </w:instrText>
        </w:r>
      </w:ins>
      <w:r w:rsidR="00014BF9">
        <w:fldChar w:fldCharType="separate"/>
      </w:r>
      <w:ins w:id="3551" w:author="Ryan Lemos" w:date="2019-10-14T19:23:00Z">
        <w:r w:rsidR="0002745D">
          <w:t xml:space="preserve">Quadro </w:t>
        </w:r>
        <w:r w:rsidR="0002745D">
          <w:rPr>
            <w:noProof/>
          </w:rPr>
          <w:t>9</w:t>
        </w:r>
      </w:ins>
      <w:ins w:id="3552" w:author="Ryan Lemos" w:date="2019-10-09T21:00:00Z">
        <w:r w:rsidR="00014BF9">
          <w:fldChar w:fldCharType="end"/>
        </w:r>
      </w:ins>
      <w:r>
        <w:t xml:space="preserve"> pode também ser vista na</w:t>
      </w:r>
      <w:r w:rsidR="00780414">
        <w:t xml:space="preserve"> </w:t>
      </w:r>
      <w:r w:rsidR="00780414">
        <w:fldChar w:fldCharType="begin"/>
      </w:r>
      <w:r w:rsidR="00780414">
        <w:instrText xml:space="preserve"> REF _Ref20051870 \h </w:instrText>
      </w:r>
      <w:r w:rsidR="00780414">
        <w:fldChar w:fldCharType="separate"/>
      </w:r>
      <w:ins w:id="3553" w:author="Ryan Lemos" w:date="2019-10-14T19:23:00Z">
        <w:r w:rsidR="0002745D">
          <w:t xml:space="preserve">Figura </w:t>
        </w:r>
        <w:r w:rsidR="0002745D">
          <w:rPr>
            <w:noProof/>
          </w:rPr>
          <w:t>65</w:t>
        </w:r>
      </w:ins>
      <w:del w:id="3554" w:author="Ryan Lemos" w:date="2019-10-07T11:05:00Z">
        <w:r w:rsidR="00054B21" w:rsidDel="00EA672B">
          <w:delText xml:space="preserve">Figura </w:delText>
        </w:r>
        <w:r w:rsidR="00054B21" w:rsidDel="00EA672B">
          <w:rPr>
            <w:noProof/>
          </w:rPr>
          <w:delText>70</w:delText>
        </w:r>
      </w:del>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724E5D2C" w:rsidR="00841D83" w:rsidRDefault="00841D83" w:rsidP="00B70A30">
      <w:pPr>
        <w:pStyle w:val="Legenda"/>
        <w:keepNext/>
      </w:pPr>
      <w:bookmarkStart w:id="3555" w:name="_Ref20051870"/>
      <w:bookmarkStart w:id="3556" w:name="_Toc21973998"/>
      <w:bookmarkStart w:id="3557" w:name="_Toc22075217"/>
      <w:r>
        <w:lastRenderedPageBreak/>
        <w:t xml:space="preserve">Figura </w:t>
      </w:r>
      <w:r w:rsidR="00AE0D01">
        <w:fldChar w:fldCharType="begin"/>
      </w:r>
      <w:r w:rsidR="00AE0D01">
        <w:instrText xml:space="preserve"> SEQ Figura \* ARABIC </w:instrText>
      </w:r>
      <w:r w:rsidR="00AE0D01">
        <w:fldChar w:fldCharType="separate"/>
      </w:r>
      <w:ins w:id="3558" w:author="Ryan Lemos" w:date="2019-10-14T19:23:00Z">
        <w:r w:rsidR="0002745D">
          <w:rPr>
            <w:noProof/>
          </w:rPr>
          <w:t>65</w:t>
        </w:r>
      </w:ins>
      <w:del w:id="3559" w:author="Ryan Lemos" w:date="2019-10-07T11:05:00Z">
        <w:r w:rsidR="00D343FF" w:rsidDel="00EA672B">
          <w:rPr>
            <w:noProof/>
          </w:rPr>
          <w:delText>70</w:delText>
        </w:r>
      </w:del>
      <w:r w:rsidR="00AE0D01">
        <w:rPr>
          <w:noProof/>
        </w:rPr>
        <w:fldChar w:fldCharType="end"/>
      </w:r>
      <w:bookmarkEnd w:id="3555"/>
      <w:r>
        <w:t xml:space="preserve"> - Tela de listagem dos materiais</w:t>
      </w:r>
      <w:bookmarkEnd w:id="3556"/>
      <w:bookmarkEnd w:id="3557"/>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21337" cy="3371974"/>
                    </a:xfrm>
                    <a:prstGeom prst="rect">
                      <a:avLst/>
                    </a:prstGeom>
                  </pic:spPr>
                </pic:pic>
              </a:graphicData>
            </a:graphic>
          </wp:inline>
        </w:drawing>
      </w:r>
    </w:p>
    <w:p w14:paraId="20E2FAD1" w14:textId="265DFD9D" w:rsidR="007E37B0" w:rsidRDefault="009E79A9" w:rsidP="007E37B0">
      <w:pPr>
        <w:pStyle w:val="Fontes"/>
        <w:rPr>
          <w:ins w:id="3560" w:author="Ryan Lemos" w:date="2019-10-13T12:48:00Z"/>
        </w:rPr>
      </w:pPr>
      <w:ins w:id="3561" w:author="Ryan Lemos" w:date="2019-10-13T12:59:00Z">
        <w:r>
          <w:t>Fonte: PRÓPRIA, 2019. Utilizando o ambiente ILC v.1.</w:t>
        </w:r>
      </w:ins>
    </w:p>
    <w:p w14:paraId="5A139A48" w14:textId="77777777" w:rsidR="00987BE5" w:rsidRDefault="00987BE5" w:rsidP="00987BE5">
      <w:pPr>
        <w:ind w:firstLine="0"/>
        <w:jc w:val="center"/>
      </w:pPr>
    </w:p>
    <w:p w14:paraId="3D12A2F5" w14:textId="37E08E8F" w:rsidR="00987BE5" w:rsidRDefault="00987BE5" w:rsidP="00987BE5">
      <w:r>
        <w:t xml:space="preserve">A segunda restrição descrita pela </w:t>
      </w:r>
      <w:del w:id="3562" w:author="Ryan Lemos" w:date="2019-10-09T21:00:00Z">
        <w:r w:rsidRPr="00FA2F5B" w:rsidDel="00014BF9">
          <w:rPr>
            <w:highlight w:val="yellow"/>
          </w:rPr>
          <w:delText>figura X</w:delText>
        </w:r>
      </w:del>
      <w:ins w:id="3563" w:author="Ryan Lemos" w:date="2019-10-09T21:00:00Z">
        <w:r w:rsidR="00014BF9">
          <w:t xml:space="preserve">estória do </w:t>
        </w:r>
        <w:r w:rsidR="00014BF9">
          <w:rPr>
            <w:highlight w:val="yellow"/>
          </w:rPr>
          <w:fldChar w:fldCharType="begin"/>
        </w:r>
        <w:r w:rsidR="00014BF9">
          <w:instrText xml:space="preserve"> REF _Ref21547242 \h </w:instrText>
        </w:r>
      </w:ins>
      <w:r w:rsidR="00014BF9">
        <w:rPr>
          <w:highlight w:val="yellow"/>
        </w:rPr>
      </w:r>
      <w:r w:rsidR="00014BF9">
        <w:rPr>
          <w:highlight w:val="yellow"/>
        </w:rPr>
        <w:fldChar w:fldCharType="separate"/>
      </w:r>
      <w:ins w:id="3564" w:author="Ryan Lemos" w:date="2019-10-14T19:23:00Z">
        <w:r w:rsidR="0002745D">
          <w:t xml:space="preserve">Quadro </w:t>
        </w:r>
        <w:r w:rsidR="0002745D">
          <w:rPr>
            <w:noProof/>
          </w:rPr>
          <w:t>9</w:t>
        </w:r>
      </w:ins>
      <w:ins w:id="3565" w:author="Ryan Lemos" w:date="2019-10-09T21:00:00Z">
        <w:r w:rsidR="00014BF9">
          <w:rPr>
            <w:highlight w:val="yellow"/>
          </w:rPr>
          <w:fldChar w:fldCharType="end"/>
        </w:r>
      </w:ins>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ins w:id="3566" w:author="Ryan Lemos" w:date="2019-10-14T19:23:00Z">
        <w:r w:rsidR="0002745D">
          <w:t xml:space="preserve">Figura </w:t>
        </w:r>
        <w:r w:rsidR="0002745D">
          <w:rPr>
            <w:noProof/>
          </w:rPr>
          <w:t>66</w:t>
        </w:r>
      </w:ins>
      <w:del w:id="3567" w:author="Ryan Lemos" w:date="2019-10-07T11:05:00Z">
        <w:r w:rsidR="00054B21" w:rsidDel="00EA672B">
          <w:delText xml:space="preserve">Figura </w:delText>
        </w:r>
        <w:r w:rsidR="00054B21" w:rsidDel="00EA672B">
          <w:rPr>
            <w:noProof/>
          </w:rPr>
          <w:delText>71</w:delText>
        </w:r>
      </w:del>
      <w:r w:rsidR="00780414">
        <w:fldChar w:fldCharType="end"/>
      </w:r>
      <w:r>
        <w:t xml:space="preserve">. Ao clicar sobre o ano executa-se um efeito de sanfona abrindo e então os materiais daquele ano surgem. </w:t>
      </w:r>
      <w:r w:rsidR="00097BA3">
        <w:t xml:space="preserve">Para essa interface foi utilizado um componente do </w:t>
      </w:r>
      <w:proofErr w:type="spellStart"/>
      <w:r w:rsidR="00097BA3">
        <w:t>MaterializeCSS</w:t>
      </w:r>
      <w:proofErr w:type="spellEnd"/>
      <w:r w:rsidR="00AF4E85">
        <w:t>,</w:t>
      </w:r>
      <w:r w:rsidR="00097BA3">
        <w:t xml:space="preserve"> que é responsável por gerar esse efeito sanfona descrito.</w:t>
      </w:r>
    </w:p>
    <w:p w14:paraId="69060F86" w14:textId="77777777" w:rsidR="00841D83" w:rsidRDefault="00841D83" w:rsidP="00987BE5"/>
    <w:p w14:paraId="1E738427" w14:textId="2E36A538" w:rsidR="00841D83" w:rsidRDefault="00841D83" w:rsidP="00B70A30">
      <w:pPr>
        <w:pStyle w:val="Legenda"/>
        <w:keepNext/>
      </w:pPr>
      <w:bookmarkStart w:id="3568" w:name="_Ref20052037"/>
      <w:bookmarkStart w:id="3569" w:name="_Toc21973999"/>
      <w:bookmarkStart w:id="3570" w:name="_Toc22075218"/>
      <w:r>
        <w:t xml:space="preserve">Figura </w:t>
      </w:r>
      <w:r w:rsidR="00AE0D01">
        <w:fldChar w:fldCharType="begin"/>
      </w:r>
      <w:r w:rsidR="00AE0D01">
        <w:instrText xml:space="preserve"> SEQ Figura \* ARABIC </w:instrText>
      </w:r>
      <w:r w:rsidR="00AE0D01">
        <w:fldChar w:fldCharType="separate"/>
      </w:r>
      <w:ins w:id="3571" w:author="Ryan Lemos" w:date="2019-10-14T19:23:00Z">
        <w:r w:rsidR="0002745D">
          <w:rPr>
            <w:noProof/>
          </w:rPr>
          <w:t>66</w:t>
        </w:r>
      </w:ins>
      <w:del w:id="3572" w:author="Ryan Lemos" w:date="2019-10-07T11:05:00Z">
        <w:r w:rsidR="00D343FF" w:rsidDel="00EA672B">
          <w:rPr>
            <w:noProof/>
          </w:rPr>
          <w:delText>71</w:delText>
        </w:r>
      </w:del>
      <w:r w:rsidR="00AE0D01">
        <w:rPr>
          <w:noProof/>
        </w:rPr>
        <w:fldChar w:fldCharType="end"/>
      </w:r>
      <w:bookmarkEnd w:id="3568"/>
      <w:r>
        <w:t xml:space="preserve"> - </w:t>
      </w:r>
      <w:r w:rsidRPr="006F38F9">
        <w:t>Tela de visualização de materiais de um determinado ano</w:t>
      </w:r>
      <w:bookmarkEnd w:id="3569"/>
      <w:bookmarkEnd w:id="3570"/>
    </w:p>
    <w:p w14:paraId="0F0272F0" w14:textId="3EBCE184" w:rsidR="00987BE5" w:rsidRDefault="00841D83" w:rsidP="00B70A30">
      <w:pPr>
        <w:ind w:firstLine="0"/>
        <w:jc w:val="center"/>
        <w:rPr>
          <w:ins w:id="3573" w:author="Ryan Lemos" w:date="2019-10-13T12:48:00Z"/>
        </w:rP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852790"/>
                    </a:xfrm>
                    <a:prstGeom prst="rect">
                      <a:avLst/>
                    </a:prstGeom>
                  </pic:spPr>
                </pic:pic>
              </a:graphicData>
            </a:graphic>
          </wp:inline>
        </w:drawing>
      </w:r>
    </w:p>
    <w:p w14:paraId="631B8EFC" w14:textId="6C659DA0" w:rsidR="007E37B0" w:rsidRDefault="009E79A9" w:rsidP="007E37B0">
      <w:pPr>
        <w:pStyle w:val="Fontes"/>
        <w:rPr>
          <w:ins w:id="3574" w:author="Ryan Lemos" w:date="2019-10-13T12:48:00Z"/>
        </w:rPr>
      </w:pPr>
      <w:ins w:id="3575" w:author="Ryan Lemos" w:date="2019-10-13T12:59:00Z">
        <w:r>
          <w:t>Fonte: PRÓPRIA, 2019. Utilizando o ambiente ILC v.1.</w:t>
        </w:r>
      </w:ins>
    </w:p>
    <w:p w14:paraId="6F246AA1" w14:textId="77777777" w:rsidR="007E37B0" w:rsidDel="007E37B0" w:rsidRDefault="007E37B0" w:rsidP="00B70A30">
      <w:pPr>
        <w:ind w:firstLine="0"/>
        <w:jc w:val="center"/>
        <w:rPr>
          <w:del w:id="3576" w:author="Ryan Lemos" w:date="2019-10-13T12:48:00Z"/>
        </w:rPr>
      </w:pPr>
    </w:p>
    <w:p w14:paraId="765B30CD" w14:textId="77777777" w:rsidR="00D36233" w:rsidRDefault="00D36233">
      <w:pPr>
        <w:ind w:firstLine="0"/>
        <w:rPr>
          <w:ins w:id="3577" w:author="Ryan Lemos" w:date="2019-10-13T11:44:00Z"/>
        </w:rPr>
        <w:pPrChange w:id="3578" w:author="Ryan Lemos" w:date="2019-10-13T12:48:00Z">
          <w:pPr/>
        </w:pPrChange>
      </w:pPr>
    </w:p>
    <w:p w14:paraId="6C00242C" w14:textId="6EC84F45" w:rsidR="00987BE5" w:rsidRDefault="00D36233" w:rsidP="00D36233">
      <w:pPr>
        <w:rPr>
          <w:ins w:id="3579" w:author="Ryan Lemos" w:date="2019-10-13T11:44:00Z"/>
        </w:rPr>
      </w:pPr>
      <w:ins w:id="3580" w:author="Ryan Lemos" w:date="2019-10-13T11:44:00Z">
        <w:r>
          <w:t xml:space="preserve">Também é possível ao professor a edição dos materiais, a estória do </w:t>
        </w:r>
      </w:ins>
      <w:ins w:id="3581" w:author="Ryan Lemos" w:date="2019-10-13T11:46:00Z">
        <w:r>
          <w:fldChar w:fldCharType="begin"/>
        </w:r>
        <w:r>
          <w:instrText xml:space="preserve"> REF _Ref21859608 \h </w:instrText>
        </w:r>
      </w:ins>
      <w:r>
        <w:fldChar w:fldCharType="separate"/>
      </w:r>
      <w:ins w:id="3582" w:author="Ryan Lemos" w:date="2019-10-14T19:23:00Z">
        <w:r w:rsidR="0002745D">
          <w:t xml:space="preserve">Quadro </w:t>
        </w:r>
        <w:r w:rsidR="0002745D">
          <w:rPr>
            <w:noProof/>
          </w:rPr>
          <w:t>10</w:t>
        </w:r>
      </w:ins>
      <w:ins w:id="3583" w:author="Ryan Lemos" w:date="2019-10-13T11:46:00Z">
        <w:r>
          <w:fldChar w:fldCharType="end"/>
        </w:r>
        <w:r>
          <w:t xml:space="preserve"> que define quais os campos disponíveis para edição, sendo algo relativ</w:t>
        </w:r>
      </w:ins>
      <w:ins w:id="3584" w:author="Ryan Lemos" w:date="2019-10-13T11:47:00Z">
        <w:r>
          <w:t>amente simples.</w:t>
        </w:r>
      </w:ins>
    </w:p>
    <w:p w14:paraId="1A7D04C1" w14:textId="7C77A5C5" w:rsidR="00D36233" w:rsidRDefault="00D36233" w:rsidP="00D36233">
      <w:pPr>
        <w:rPr>
          <w:ins w:id="3585" w:author="Ryan Lemos" w:date="2019-10-13T11:45:00Z"/>
        </w:rPr>
      </w:pPr>
    </w:p>
    <w:p w14:paraId="151F6E01" w14:textId="6E8427CE" w:rsidR="00D36233" w:rsidRDefault="00D36233">
      <w:pPr>
        <w:pStyle w:val="Legenda"/>
        <w:rPr>
          <w:ins w:id="3586" w:author="Ryan Lemos" w:date="2019-10-13T11:45:00Z"/>
        </w:rPr>
        <w:pPrChange w:id="3587" w:author="Ryan Lemos" w:date="2019-10-13T11:46:00Z">
          <w:pPr/>
        </w:pPrChange>
      </w:pPr>
      <w:bookmarkStart w:id="3588" w:name="_Ref21859608"/>
      <w:bookmarkStart w:id="3589" w:name="_Toc21974291"/>
      <w:ins w:id="3590" w:author="Ryan Lemos" w:date="2019-10-13T11:46:00Z">
        <w:r>
          <w:t xml:space="preserve">Quadro </w:t>
        </w:r>
        <w:r>
          <w:fldChar w:fldCharType="begin"/>
        </w:r>
        <w:r>
          <w:instrText xml:space="preserve"> SEQ Quadro \* ARABIC </w:instrText>
        </w:r>
      </w:ins>
      <w:r>
        <w:fldChar w:fldCharType="separate"/>
      </w:r>
      <w:ins w:id="3591" w:author="Ryan Lemos" w:date="2019-10-14T19:23:00Z">
        <w:r w:rsidR="0002745D">
          <w:rPr>
            <w:noProof/>
          </w:rPr>
          <w:t>10</w:t>
        </w:r>
      </w:ins>
      <w:ins w:id="3592" w:author="Ryan Lemos" w:date="2019-10-13T11:46:00Z">
        <w:r>
          <w:fldChar w:fldCharType="end"/>
        </w:r>
        <w:bookmarkEnd w:id="3588"/>
        <w:r>
          <w:t xml:space="preserve"> - Estória de edição de materiais</w:t>
        </w:r>
      </w:ins>
      <w:bookmarkEnd w:id="3589"/>
    </w:p>
    <w:p w14:paraId="5FC56A37" w14:textId="0E01F744" w:rsidR="00D36233" w:rsidRDefault="00D36233">
      <w:pPr>
        <w:pStyle w:val="estrias"/>
        <w:pPrChange w:id="3593" w:author="Ryan Lemos" w:date="2019-10-13T11:45:00Z">
          <w:pPr>
            <w:ind w:firstLine="0"/>
            <w:jc w:val="center"/>
          </w:pPr>
        </w:pPrChange>
      </w:pPr>
      <w:ins w:id="3594" w:author="Ryan Lemos" w:date="2019-10-13T11:45:00Z">
        <w:r>
          <w:t>Como professor quero ser capaz de editar o ano em que o material está disponível e o seu título.</w:t>
        </w:r>
      </w:ins>
    </w:p>
    <w:p w14:paraId="780EA1D7" w14:textId="77777777" w:rsidR="00E01488" w:rsidRDefault="00E01488" w:rsidP="00E01488">
      <w:pPr>
        <w:pStyle w:val="Fontes"/>
        <w:rPr>
          <w:ins w:id="3595" w:author="Ryan Lemos" w:date="2019-10-13T12:55:00Z"/>
        </w:rPr>
      </w:pPr>
      <w:ins w:id="3596" w:author="Ryan Lemos" w:date="2019-10-13T12:55:00Z">
        <w:r>
          <w:t>Fonte: PRÓPRIA, 2019.</w:t>
        </w:r>
      </w:ins>
    </w:p>
    <w:p w14:paraId="238943CD" w14:textId="3B9970E0" w:rsidR="00D36233" w:rsidRDefault="00D36233" w:rsidP="00B70A30">
      <w:pPr>
        <w:pStyle w:val="Legenda"/>
        <w:keepNext/>
        <w:rPr>
          <w:ins w:id="3597" w:author="Ryan Lemos" w:date="2019-10-13T11:47:00Z"/>
        </w:rPr>
      </w:pPr>
    </w:p>
    <w:p w14:paraId="088C0903" w14:textId="50327464" w:rsidR="00D36233" w:rsidRDefault="00D36233" w:rsidP="00D36233">
      <w:pPr>
        <w:rPr>
          <w:ins w:id="3598" w:author="Ryan Lemos" w:date="2019-10-13T12:48:00Z"/>
        </w:rPr>
      </w:pPr>
      <w:ins w:id="3599" w:author="Ryan Lemos" w:date="2019-10-13T11:47:00Z">
        <w:r>
          <w:t xml:space="preserve">A interação dessa estória é vista pela </w:t>
        </w:r>
        <w:r>
          <w:fldChar w:fldCharType="begin"/>
        </w:r>
        <w:r>
          <w:instrText xml:space="preserve"> REF _Ref21859684 \h </w:instrText>
        </w:r>
      </w:ins>
      <w:r>
        <w:fldChar w:fldCharType="separate"/>
      </w:r>
      <w:ins w:id="3600" w:author="Ryan Lemos" w:date="2019-10-14T19:23:00Z">
        <w:r w:rsidR="0002745D">
          <w:t xml:space="preserve">Figura </w:t>
        </w:r>
        <w:r w:rsidR="0002745D">
          <w:rPr>
            <w:noProof/>
          </w:rPr>
          <w:t>67</w:t>
        </w:r>
      </w:ins>
      <w:ins w:id="3601" w:author="Ryan Lemos" w:date="2019-10-13T11:47:00Z">
        <w:r>
          <w:fldChar w:fldCharType="end"/>
        </w:r>
        <w:r>
          <w:t xml:space="preserve">, que </w:t>
        </w:r>
      </w:ins>
      <w:ins w:id="3602" w:author="Ryan Lemos" w:date="2019-10-13T11:48:00Z">
        <w:r>
          <w:t xml:space="preserve">explicita os anseios definidos na estória do </w:t>
        </w:r>
        <w:r>
          <w:fldChar w:fldCharType="begin"/>
        </w:r>
        <w:r>
          <w:instrText xml:space="preserve"> REF _Ref21859608 \h </w:instrText>
        </w:r>
      </w:ins>
      <w:r>
        <w:fldChar w:fldCharType="separate"/>
      </w:r>
      <w:ins w:id="3603" w:author="Ryan Lemos" w:date="2019-10-14T19:23:00Z">
        <w:r w:rsidR="0002745D">
          <w:t xml:space="preserve">Quadro </w:t>
        </w:r>
        <w:r w:rsidR="0002745D">
          <w:rPr>
            <w:noProof/>
          </w:rPr>
          <w:t>10</w:t>
        </w:r>
      </w:ins>
      <w:ins w:id="3604" w:author="Ryan Lemos" w:date="2019-10-13T11:48:00Z">
        <w:r>
          <w:fldChar w:fldCharType="end"/>
        </w:r>
        <w:r>
          <w:t xml:space="preserve"> em que se tem os campos de t</w:t>
        </w:r>
      </w:ins>
      <w:ins w:id="3605" w:author="Ryan Lemos" w:date="2019-10-13T11:49:00Z">
        <w:r>
          <w:t>í</w:t>
        </w:r>
      </w:ins>
      <w:ins w:id="3606" w:author="Ryan Lemos" w:date="2019-10-13T11:48:00Z">
        <w:r>
          <w:t xml:space="preserve">tulo e os anos </w:t>
        </w:r>
      </w:ins>
      <w:ins w:id="3607" w:author="Ryan Lemos" w:date="2019-10-13T11:49:00Z">
        <w:r>
          <w:t>em que o material pode ser disponível. Lembrando que o tipo de material não pode ser mudado, uma vez escolhido como áudio, permanece como áudio</w:t>
        </w:r>
      </w:ins>
      <w:ins w:id="3608" w:author="Ryan Lemos" w:date="2019-10-13T11:50:00Z">
        <w:r>
          <w:t xml:space="preserve">. </w:t>
        </w:r>
      </w:ins>
    </w:p>
    <w:p w14:paraId="1A5C2D9B" w14:textId="77777777" w:rsidR="007E37B0" w:rsidRPr="00D36233" w:rsidRDefault="007E37B0">
      <w:pPr>
        <w:rPr>
          <w:ins w:id="3609" w:author="Ryan Lemos" w:date="2019-10-13T11:45:00Z"/>
          <w:rPrChange w:id="3610" w:author="Ryan Lemos" w:date="2019-10-13T11:47:00Z">
            <w:rPr>
              <w:ins w:id="3611" w:author="Ryan Lemos" w:date="2019-10-13T11:45:00Z"/>
            </w:rPr>
          </w:rPrChange>
        </w:rPr>
        <w:pPrChange w:id="3612" w:author="Ryan Lemos" w:date="2019-10-13T11:47:00Z">
          <w:pPr>
            <w:pStyle w:val="Legenda"/>
            <w:keepNext/>
          </w:pPr>
        </w:pPrChange>
      </w:pPr>
    </w:p>
    <w:p w14:paraId="501A0FCB" w14:textId="23E22CE5" w:rsidR="00B965E2" w:rsidRDefault="00B965E2" w:rsidP="00B70A30">
      <w:pPr>
        <w:pStyle w:val="Legenda"/>
        <w:keepNext/>
      </w:pPr>
      <w:bookmarkStart w:id="3613" w:name="_Ref21859684"/>
      <w:bookmarkStart w:id="3614" w:name="_Toc21974000"/>
      <w:bookmarkStart w:id="3615" w:name="_Toc22075219"/>
      <w:r>
        <w:t xml:space="preserve">Figura </w:t>
      </w:r>
      <w:r w:rsidR="00AE0D01">
        <w:fldChar w:fldCharType="begin"/>
      </w:r>
      <w:r w:rsidR="00AE0D01">
        <w:instrText xml:space="preserve"> SEQ Figura \* ARABIC </w:instrText>
      </w:r>
      <w:r w:rsidR="00AE0D01">
        <w:fldChar w:fldCharType="separate"/>
      </w:r>
      <w:ins w:id="3616" w:author="Ryan Lemos" w:date="2019-10-14T19:23:00Z">
        <w:r w:rsidR="0002745D">
          <w:rPr>
            <w:noProof/>
          </w:rPr>
          <w:t>67</w:t>
        </w:r>
      </w:ins>
      <w:del w:id="3617" w:author="Ryan Lemos" w:date="2019-10-07T11:05:00Z">
        <w:r w:rsidR="00D343FF" w:rsidDel="00EA672B">
          <w:rPr>
            <w:noProof/>
          </w:rPr>
          <w:delText>72</w:delText>
        </w:r>
      </w:del>
      <w:r w:rsidR="00AE0D01">
        <w:rPr>
          <w:noProof/>
        </w:rPr>
        <w:fldChar w:fldCharType="end"/>
      </w:r>
      <w:bookmarkEnd w:id="3613"/>
      <w:r>
        <w:t xml:space="preserve"> - Tela de edição de um material</w:t>
      </w:r>
      <w:bookmarkEnd w:id="3614"/>
      <w:bookmarkEnd w:id="3615"/>
    </w:p>
    <w:p w14:paraId="0519EEFA" w14:textId="77777777" w:rsidR="00841D83" w:rsidRDefault="00841D83" w:rsidP="00841D83">
      <w:pPr>
        <w:ind w:firstLine="0"/>
        <w:jc w:val="center"/>
      </w:pPr>
      <w:commentRangeStart w:id="3618"/>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251200"/>
                    </a:xfrm>
                    <a:prstGeom prst="rect">
                      <a:avLst/>
                    </a:prstGeom>
                  </pic:spPr>
                </pic:pic>
              </a:graphicData>
            </a:graphic>
          </wp:inline>
        </w:drawing>
      </w:r>
      <w:commentRangeEnd w:id="3618"/>
      <w:r w:rsidR="00B32D53">
        <w:rPr>
          <w:rStyle w:val="Refdecomentrio"/>
        </w:rPr>
        <w:commentReference w:id="3618"/>
      </w:r>
    </w:p>
    <w:p w14:paraId="5D4E4BBA" w14:textId="62FBA62F" w:rsidR="007E37B0" w:rsidRDefault="009E79A9" w:rsidP="007E37B0">
      <w:pPr>
        <w:pStyle w:val="Fontes"/>
        <w:rPr>
          <w:ins w:id="3619" w:author="Ryan Lemos" w:date="2019-10-13T12:48:00Z"/>
        </w:rPr>
      </w:pPr>
      <w:ins w:id="3620" w:author="Ryan Lemos" w:date="2019-10-13T12:59:00Z">
        <w:r>
          <w:t>Fonte: PRÓPRIA, 2019. Utilizando o ambiente ILC v.1.</w:t>
        </w:r>
      </w:ins>
    </w:p>
    <w:p w14:paraId="4EF19A9A" w14:textId="6B3A9106" w:rsidR="00841D83" w:rsidDel="00D36233" w:rsidRDefault="00841D83" w:rsidP="00841D83">
      <w:pPr>
        <w:ind w:firstLine="0"/>
        <w:jc w:val="center"/>
        <w:rPr>
          <w:del w:id="3621" w:author="Ryan Lemos" w:date="2019-10-13T11:50:00Z"/>
        </w:rPr>
      </w:pPr>
      <w:del w:id="3622" w:author="Ryan Lemos" w:date="2019-10-13T11:50:00Z">
        <w:r w:rsidRPr="008C1DD0" w:rsidDel="00D36233">
          <w:rPr>
            <w:highlight w:val="yellow"/>
          </w:rPr>
          <w:delText>Falar da edição e visualização dos materiais</w:delText>
        </w:r>
      </w:del>
    </w:p>
    <w:p w14:paraId="5C7894A8" w14:textId="77777777" w:rsidR="00097BA3" w:rsidRDefault="00097BA3" w:rsidP="00987BE5">
      <w:pPr>
        <w:ind w:firstLine="0"/>
        <w:jc w:val="center"/>
      </w:pPr>
    </w:p>
    <w:p w14:paraId="18EBE7CC" w14:textId="7089EE90" w:rsidR="002C0E60" w:rsidRDefault="002C0E60" w:rsidP="002C0E60">
      <w:r>
        <w:t>A estória seguinte se tra</w:t>
      </w:r>
      <w:r w:rsidR="006476E9">
        <w:t xml:space="preserve">ta de como será o cadastro das turmas pelo professor. </w:t>
      </w:r>
      <w:ins w:id="3623" w:author="Ryan Lemos" w:date="2019-10-09T21:01:00Z">
        <w:r w:rsidR="00014BF9">
          <w:t xml:space="preserve">O </w:t>
        </w:r>
        <w:r w:rsidR="00014BF9">
          <w:fldChar w:fldCharType="begin"/>
        </w:r>
        <w:r w:rsidR="00014BF9">
          <w:instrText xml:space="preserve"> REF _Ref21547295 \h </w:instrText>
        </w:r>
      </w:ins>
      <w:r w:rsidR="00014BF9">
        <w:fldChar w:fldCharType="separate"/>
      </w:r>
      <w:ins w:id="3624" w:author="Ryan Lemos" w:date="2019-10-14T19:23:00Z">
        <w:r w:rsidR="0002745D">
          <w:t xml:space="preserve">Quadro </w:t>
        </w:r>
        <w:r w:rsidR="0002745D">
          <w:rPr>
            <w:noProof/>
          </w:rPr>
          <w:t>11</w:t>
        </w:r>
      </w:ins>
      <w:ins w:id="3625" w:author="Ryan Lemos" w:date="2019-10-09T21:01:00Z">
        <w:r w:rsidR="00014BF9">
          <w:fldChar w:fldCharType="end"/>
        </w:r>
        <w:r w:rsidR="00014BF9">
          <w:t xml:space="preserve"> </w:t>
        </w:r>
      </w:ins>
      <w:del w:id="3626" w:author="Ryan Lemos" w:date="2019-10-09T21:01:00Z">
        <w:r w:rsidR="006476E9" w:rsidDel="00014BF9">
          <w:delText xml:space="preserve">A </w:delText>
        </w:r>
        <w:r w:rsidR="006476E9" w:rsidRPr="00596E44" w:rsidDel="00014BF9">
          <w:rPr>
            <w:highlight w:val="yellow"/>
          </w:rPr>
          <w:delText>figura X</w:delText>
        </w:r>
        <w:r w:rsidR="006476E9" w:rsidDel="00014BF9">
          <w:delText xml:space="preserve"> </w:delText>
        </w:r>
      </w:del>
      <w:r w:rsidR="006476E9">
        <w:t>representa essa estória. Nela o professor explica que cada turma é identificada pelo ano de graduação (no caso primeiro, segundo, até o quinto ano), o dia e horários em que a aula é realizada.</w:t>
      </w:r>
    </w:p>
    <w:p w14:paraId="35A7CD1E" w14:textId="1DD0697C" w:rsidR="00885747" w:rsidRDefault="00AA372A" w:rsidP="00B70A30">
      <w:pPr>
        <w:pStyle w:val="Legenda"/>
      </w:pPr>
      <w:bookmarkStart w:id="3627" w:name="_Ref21547295"/>
      <w:bookmarkStart w:id="3628" w:name="_Toc21974292"/>
      <w:r>
        <w:lastRenderedPageBreak/>
        <w:t xml:space="preserve">Quadro </w:t>
      </w:r>
      <w:r w:rsidR="00AE0D01">
        <w:fldChar w:fldCharType="begin"/>
      </w:r>
      <w:r w:rsidR="00AE0D01">
        <w:instrText xml:space="preserve"> SEQ Quadro \* ARABIC </w:instrText>
      </w:r>
      <w:r w:rsidR="00AE0D01">
        <w:fldChar w:fldCharType="separate"/>
      </w:r>
      <w:ins w:id="3629" w:author="Ryan Lemos" w:date="2019-10-14T19:23:00Z">
        <w:r w:rsidR="0002745D">
          <w:rPr>
            <w:noProof/>
          </w:rPr>
          <w:t>11</w:t>
        </w:r>
      </w:ins>
      <w:del w:id="3630" w:author="Ryan Lemos" w:date="2019-10-13T11:46:00Z">
        <w:r w:rsidR="00511CE0" w:rsidDel="00D36233">
          <w:rPr>
            <w:noProof/>
          </w:rPr>
          <w:delText>10</w:delText>
        </w:r>
      </w:del>
      <w:r w:rsidR="00AE0D01">
        <w:rPr>
          <w:noProof/>
        </w:rPr>
        <w:fldChar w:fldCharType="end"/>
      </w:r>
      <w:bookmarkEnd w:id="3627"/>
      <w:r>
        <w:t xml:space="preserve"> - Estória de criação das turmas</w:t>
      </w:r>
      <w:bookmarkEnd w:id="3628"/>
    </w:p>
    <w:p w14:paraId="2D282CC4" w14:textId="267CE1C8" w:rsidR="002C0E60" w:rsidRDefault="00885747" w:rsidP="005B582B">
      <w:pPr>
        <w:pStyle w:val="estrias"/>
      </w:pPr>
      <w:r>
        <w:t>Como professor gostaria de ser capaz de criar minhas turmas conforme dias, horários, e níveis de cada turma.</w:t>
      </w:r>
    </w:p>
    <w:p w14:paraId="64639DDA" w14:textId="77777777" w:rsidR="00E01488" w:rsidRDefault="00E01488" w:rsidP="00E01488">
      <w:pPr>
        <w:pStyle w:val="Fontes"/>
        <w:rPr>
          <w:ins w:id="3631" w:author="Ryan Lemos" w:date="2019-10-13T12:55:00Z"/>
        </w:rPr>
      </w:pPr>
      <w:ins w:id="3632" w:author="Ryan Lemos" w:date="2019-10-13T12:55:00Z">
        <w:r>
          <w:t>Fonte: PRÓPRIA, 2019.</w:t>
        </w:r>
      </w:ins>
    </w:p>
    <w:p w14:paraId="2C24583A" w14:textId="77777777" w:rsidR="006476E9" w:rsidRDefault="006476E9">
      <w:pPr>
        <w:ind w:firstLine="0"/>
        <w:jc w:val="center"/>
      </w:pPr>
    </w:p>
    <w:p w14:paraId="09596458" w14:textId="2AB6E10F"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ins w:id="3633" w:author="Ryan Lemos" w:date="2019-10-14T19:23:00Z">
        <w:r w:rsidR="0002745D">
          <w:t xml:space="preserve">Figura </w:t>
        </w:r>
        <w:r w:rsidR="0002745D">
          <w:rPr>
            <w:noProof/>
          </w:rPr>
          <w:t>68</w:t>
        </w:r>
      </w:ins>
      <w:del w:id="3634" w:author="Ryan Lemos" w:date="2019-10-07T11:05:00Z">
        <w:r w:rsidR="00054B21" w:rsidDel="00EA672B">
          <w:delText xml:space="preserve">Figura </w:delText>
        </w:r>
        <w:r w:rsidR="00054B21" w:rsidDel="00EA672B">
          <w:rPr>
            <w:noProof/>
          </w:rPr>
          <w:delText>73</w:delText>
        </w:r>
      </w:del>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47C93E5D" w:rsidR="00B965E2" w:rsidRDefault="00B965E2" w:rsidP="00B70A30">
      <w:pPr>
        <w:pStyle w:val="Legenda"/>
        <w:keepNext/>
      </w:pPr>
      <w:bookmarkStart w:id="3635" w:name="_Ref20052080"/>
      <w:bookmarkStart w:id="3636" w:name="_Toc21974001"/>
      <w:bookmarkStart w:id="3637" w:name="_Toc22075220"/>
      <w:r>
        <w:t xml:space="preserve">Figura </w:t>
      </w:r>
      <w:r w:rsidR="00AE0D01">
        <w:fldChar w:fldCharType="begin"/>
      </w:r>
      <w:r w:rsidR="00AE0D01">
        <w:instrText xml:space="preserve"> SEQ Figura \* ARABIC </w:instrText>
      </w:r>
      <w:r w:rsidR="00AE0D01">
        <w:fldChar w:fldCharType="separate"/>
      </w:r>
      <w:ins w:id="3638" w:author="Ryan Lemos" w:date="2019-10-14T19:23:00Z">
        <w:r w:rsidR="0002745D">
          <w:rPr>
            <w:noProof/>
          </w:rPr>
          <w:t>68</w:t>
        </w:r>
      </w:ins>
      <w:del w:id="3639" w:author="Ryan Lemos" w:date="2019-10-07T11:05:00Z">
        <w:r w:rsidR="00D343FF" w:rsidDel="00EA672B">
          <w:rPr>
            <w:noProof/>
          </w:rPr>
          <w:delText>73</w:delText>
        </w:r>
      </w:del>
      <w:r w:rsidR="00AE0D01">
        <w:rPr>
          <w:noProof/>
        </w:rPr>
        <w:fldChar w:fldCharType="end"/>
      </w:r>
      <w:bookmarkEnd w:id="3635"/>
      <w:r>
        <w:t xml:space="preserve"> - Tela de cadastro de uma turma</w:t>
      </w:r>
      <w:bookmarkEnd w:id="3636"/>
      <w:bookmarkEnd w:id="3637"/>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478530"/>
                    </a:xfrm>
                    <a:prstGeom prst="rect">
                      <a:avLst/>
                    </a:prstGeom>
                  </pic:spPr>
                </pic:pic>
              </a:graphicData>
            </a:graphic>
          </wp:inline>
        </w:drawing>
      </w:r>
    </w:p>
    <w:p w14:paraId="1FBC1628" w14:textId="1F63D209" w:rsidR="007E37B0" w:rsidRDefault="009E79A9" w:rsidP="007E37B0">
      <w:pPr>
        <w:pStyle w:val="Fontes"/>
        <w:rPr>
          <w:ins w:id="3640" w:author="Ryan Lemos" w:date="2019-10-13T12:48:00Z"/>
        </w:rPr>
      </w:pPr>
      <w:ins w:id="3641" w:author="Ryan Lemos" w:date="2019-10-13T12:59:00Z">
        <w:r>
          <w:t>Fonte: PRÓPRIA, 2019. Utilizando o ambiente ILC v.1.</w:t>
        </w:r>
      </w:ins>
    </w:p>
    <w:p w14:paraId="039DFF6D" w14:textId="77777777" w:rsidR="006476E9" w:rsidRDefault="006476E9" w:rsidP="002C0E60">
      <w:pPr>
        <w:ind w:firstLine="0"/>
        <w:jc w:val="center"/>
      </w:pPr>
    </w:p>
    <w:p w14:paraId="24CACF77" w14:textId="1C59EA8B" w:rsidR="00AA372A" w:rsidRDefault="0013326D">
      <w:r>
        <w:t xml:space="preserve">Ao professor também é possível visualizar suas turmas. </w:t>
      </w:r>
      <w:del w:id="3642" w:author="Ryan Lemos" w:date="2019-10-09T21:01:00Z">
        <w:r w:rsidDel="00014BF9">
          <w:delText xml:space="preserve">A </w:delText>
        </w:r>
        <w:r w:rsidRPr="00596E44" w:rsidDel="00014BF9">
          <w:rPr>
            <w:highlight w:val="yellow"/>
          </w:rPr>
          <w:delText>figura X</w:delText>
        </w:r>
      </w:del>
      <w:ins w:id="3643" w:author="Ryan Lemos" w:date="2019-10-09T21:01:00Z">
        <w:r w:rsidR="00014BF9">
          <w:t xml:space="preserve">O </w:t>
        </w:r>
        <w:r w:rsidR="00014BF9">
          <w:fldChar w:fldCharType="begin"/>
        </w:r>
        <w:r w:rsidR="00014BF9">
          <w:instrText xml:space="preserve"> REF _Ref21547311 \h </w:instrText>
        </w:r>
      </w:ins>
      <w:r w:rsidR="00014BF9">
        <w:fldChar w:fldCharType="separate"/>
      </w:r>
      <w:ins w:id="3644" w:author="Ryan Lemos" w:date="2019-10-14T19:23:00Z">
        <w:r w:rsidR="0002745D">
          <w:t xml:space="preserve">Quadro </w:t>
        </w:r>
        <w:r w:rsidR="0002745D">
          <w:rPr>
            <w:noProof/>
          </w:rPr>
          <w:t>12</w:t>
        </w:r>
      </w:ins>
      <w:ins w:id="3645" w:author="Ryan Lemos" w:date="2019-10-09T21:01:00Z">
        <w:r w:rsidR="00014BF9">
          <w:fldChar w:fldCharType="end"/>
        </w:r>
      </w:ins>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262F4CDB" w:rsidR="00AA372A" w:rsidRDefault="00AA372A" w:rsidP="00B70A30">
      <w:pPr>
        <w:pStyle w:val="Legenda"/>
      </w:pPr>
      <w:bookmarkStart w:id="3646" w:name="_Ref21547311"/>
      <w:bookmarkStart w:id="3647" w:name="_Toc21974293"/>
      <w:r>
        <w:t xml:space="preserve">Quadro </w:t>
      </w:r>
      <w:r w:rsidR="00AE0D01">
        <w:fldChar w:fldCharType="begin"/>
      </w:r>
      <w:r w:rsidR="00AE0D01">
        <w:instrText xml:space="preserve"> SEQ Quadro \* ARABIC </w:instrText>
      </w:r>
      <w:r w:rsidR="00AE0D01">
        <w:fldChar w:fldCharType="separate"/>
      </w:r>
      <w:ins w:id="3648" w:author="Ryan Lemos" w:date="2019-10-14T19:23:00Z">
        <w:r w:rsidR="0002745D">
          <w:rPr>
            <w:noProof/>
          </w:rPr>
          <w:t>12</w:t>
        </w:r>
      </w:ins>
      <w:del w:id="3649" w:author="Ryan Lemos" w:date="2019-10-13T11:46:00Z">
        <w:r w:rsidR="00511CE0" w:rsidDel="00D36233">
          <w:rPr>
            <w:noProof/>
          </w:rPr>
          <w:delText>11</w:delText>
        </w:r>
      </w:del>
      <w:r w:rsidR="00AE0D01">
        <w:rPr>
          <w:noProof/>
        </w:rPr>
        <w:fldChar w:fldCharType="end"/>
      </w:r>
      <w:bookmarkEnd w:id="3646"/>
      <w:r>
        <w:t xml:space="preserve"> - Estória de visualização das turmas</w:t>
      </w:r>
      <w:bookmarkEnd w:id="3647"/>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5CABB200" w14:textId="77777777" w:rsidR="00E01488" w:rsidRDefault="00E01488" w:rsidP="00E01488">
      <w:pPr>
        <w:pStyle w:val="Fontes"/>
        <w:rPr>
          <w:ins w:id="3650" w:author="Ryan Lemos" w:date="2019-10-13T12:55:00Z"/>
        </w:rPr>
      </w:pPr>
      <w:ins w:id="3651" w:author="Ryan Lemos" w:date="2019-10-13T12:55:00Z">
        <w:r>
          <w:lastRenderedPageBreak/>
          <w:t>Fonte: PRÓPRIA, 2019.</w:t>
        </w:r>
      </w:ins>
    </w:p>
    <w:p w14:paraId="623238E5" w14:textId="77777777" w:rsidR="00905032" w:rsidRDefault="00905032" w:rsidP="00B70A30">
      <w:pPr>
        <w:ind w:firstLine="0"/>
      </w:pPr>
    </w:p>
    <w:p w14:paraId="3BBD8A73" w14:textId="59249E6F" w:rsidR="00905032" w:rsidRDefault="00905032" w:rsidP="00596E44">
      <w:r>
        <w:t xml:space="preserve">A </w:t>
      </w:r>
      <w:r w:rsidR="00780414">
        <w:fldChar w:fldCharType="begin"/>
      </w:r>
      <w:r w:rsidR="00780414">
        <w:instrText xml:space="preserve"> REF _Ref20052122 \h </w:instrText>
      </w:r>
      <w:r w:rsidR="00780414">
        <w:fldChar w:fldCharType="separate"/>
      </w:r>
      <w:ins w:id="3652" w:author="Ryan Lemos" w:date="2019-10-14T19:23:00Z">
        <w:r w:rsidR="0002745D">
          <w:t xml:space="preserve">Figura </w:t>
        </w:r>
        <w:r w:rsidR="0002745D">
          <w:rPr>
            <w:noProof/>
          </w:rPr>
          <w:t>69</w:t>
        </w:r>
      </w:ins>
      <w:del w:id="3653" w:author="Ryan Lemos" w:date="2019-10-07T11:05:00Z">
        <w:r w:rsidR="00054B21" w:rsidDel="00EA672B">
          <w:delText xml:space="preserve">Figura </w:delText>
        </w:r>
        <w:r w:rsidR="00054B21" w:rsidDel="00EA672B">
          <w:rPr>
            <w:noProof/>
          </w:rPr>
          <w:delText>74</w:delText>
        </w:r>
      </w:del>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2F482F93" w14:textId="1CD65106" w:rsidR="00B965E2" w:rsidRDefault="00B965E2" w:rsidP="00B70A30">
      <w:pPr>
        <w:pStyle w:val="Legenda"/>
        <w:keepNext/>
      </w:pPr>
      <w:bookmarkStart w:id="3654" w:name="_Ref20052122"/>
      <w:bookmarkStart w:id="3655" w:name="_Toc21974002"/>
      <w:bookmarkStart w:id="3656" w:name="_Toc22075221"/>
      <w:r>
        <w:t xml:space="preserve">Figura </w:t>
      </w:r>
      <w:r w:rsidR="00AE0D01">
        <w:fldChar w:fldCharType="begin"/>
      </w:r>
      <w:r w:rsidR="00AE0D01">
        <w:instrText xml:space="preserve"> SEQ Figura \* ARABIC </w:instrText>
      </w:r>
      <w:r w:rsidR="00AE0D01">
        <w:fldChar w:fldCharType="separate"/>
      </w:r>
      <w:ins w:id="3657" w:author="Ryan Lemos" w:date="2019-10-14T19:23:00Z">
        <w:r w:rsidR="0002745D">
          <w:rPr>
            <w:noProof/>
          </w:rPr>
          <w:t>69</w:t>
        </w:r>
      </w:ins>
      <w:del w:id="3658" w:author="Ryan Lemos" w:date="2019-10-07T11:05:00Z">
        <w:r w:rsidR="00D343FF" w:rsidDel="00EA672B">
          <w:rPr>
            <w:noProof/>
          </w:rPr>
          <w:delText>74</w:delText>
        </w:r>
      </w:del>
      <w:r w:rsidR="00AE0D01">
        <w:rPr>
          <w:noProof/>
        </w:rPr>
        <w:fldChar w:fldCharType="end"/>
      </w:r>
      <w:bookmarkEnd w:id="3654"/>
      <w:r>
        <w:t xml:space="preserve"> - Tela de listagem de turmas</w:t>
      </w:r>
      <w:bookmarkEnd w:id="3655"/>
      <w:bookmarkEnd w:id="3656"/>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343910"/>
                    </a:xfrm>
                    <a:prstGeom prst="rect">
                      <a:avLst/>
                    </a:prstGeom>
                  </pic:spPr>
                </pic:pic>
              </a:graphicData>
            </a:graphic>
          </wp:inline>
        </w:drawing>
      </w:r>
    </w:p>
    <w:p w14:paraId="0DAAD27A" w14:textId="73A6501D" w:rsidR="007E37B0" w:rsidRDefault="009E79A9" w:rsidP="007E37B0">
      <w:pPr>
        <w:pStyle w:val="Fontes"/>
        <w:rPr>
          <w:ins w:id="3659" w:author="Ryan Lemos" w:date="2019-10-13T12:48:00Z"/>
        </w:rPr>
      </w:pPr>
      <w:ins w:id="3660" w:author="Ryan Lemos" w:date="2019-10-13T12:59:00Z">
        <w:r>
          <w:t>Fonte: PRÓPRIA, 2019. Utilizando o ambiente ILC v.1.</w:t>
        </w:r>
      </w:ins>
    </w:p>
    <w:p w14:paraId="355A0ED5" w14:textId="77777777" w:rsidR="002C0E60" w:rsidRDefault="002C0E60" w:rsidP="002C0E60">
      <w:pPr>
        <w:ind w:firstLine="0"/>
        <w:jc w:val="center"/>
      </w:pPr>
    </w:p>
    <w:p w14:paraId="5AF7C9C2" w14:textId="4CE7CAC6"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A estória descrita pel</w:t>
      </w:r>
      <w:del w:id="3661" w:author="Ryan Lemos" w:date="2019-10-09T21:01:00Z">
        <w:r w:rsidR="00B96AC0" w:rsidDel="00014BF9">
          <w:delText xml:space="preserve">a </w:delText>
        </w:r>
        <w:r w:rsidR="00B96AC0" w:rsidRPr="00596E44" w:rsidDel="00014BF9">
          <w:rPr>
            <w:highlight w:val="yellow"/>
          </w:rPr>
          <w:delText>figura x</w:delText>
        </w:r>
      </w:del>
      <w:ins w:id="3662" w:author="Ryan Lemos" w:date="2019-10-09T21:01:00Z">
        <w:r w:rsidR="00014BF9">
          <w:t xml:space="preserve">o </w:t>
        </w:r>
        <w:r w:rsidR="00014BF9">
          <w:fldChar w:fldCharType="begin"/>
        </w:r>
        <w:r w:rsidR="00014BF9">
          <w:instrText xml:space="preserve"> REF _Ref21547323 \h </w:instrText>
        </w:r>
      </w:ins>
      <w:r w:rsidR="00014BF9">
        <w:fldChar w:fldCharType="separate"/>
      </w:r>
      <w:ins w:id="3663" w:author="Ryan Lemos" w:date="2019-10-14T19:23:00Z">
        <w:r w:rsidR="0002745D">
          <w:t xml:space="preserve">Quadro </w:t>
        </w:r>
        <w:r w:rsidR="0002745D">
          <w:rPr>
            <w:noProof/>
          </w:rPr>
          <w:t>13</w:t>
        </w:r>
      </w:ins>
      <w:ins w:id="3664" w:author="Ryan Lemos" w:date="2019-10-09T21:01:00Z">
        <w:r w:rsidR="00014BF9">
          <w:fldChar w:fldCharType="end"/>
        </w:r>
      </w:ins>
      <w:r w:rsidR="00B96AC0">
        <w:t xml:space="preserve"> representa esses anseios em se gerenciar os eventos.</w:t>
      </w:r>
    </w:p>
    <w:p w14:paraId="19364607" w14:textId="77777777" w:rsidR="00AA372A" w:rsidRDefault="00AA372A" w:rsidP="00596E44"/>
    <w:p w14:paraId="106A134B" w14:textId="5CD69CC2" w:rsidR="00AA372A" w:rsidRDefault="00AA372A" w:rsidP="00B70A30">
      <w:pPr>
        <w:pStyle w:val="Legenda"/>
      </w:pPr>
      <w:bookmarkStart w:id="3665" w:name="_Ref21547323"/>
      <w:bookmarkStart w:id="3666" w:name="_Toc21974294"/>
      <w:r>
        <w:t xml:space="preserve">Quadro </w:t>
      </w:r>
      <w:r w:rsidR="00AE0D01">
        <w:fldChar w:fldCharType="begin"/>
      </w:r>
      <w:r w:rsidR="00AE0D01">
        <w:instrText xml:space="preserve"> SEQ Quadro \* ARABIC </w:instrText>
      </w:r>
      <w:r w:rsidR="00AE0D01">
        <w:fldChar w:fldCharType="separate"/>
      </w:r>
      <w:ins w:id="3667" w:author="Ryan Lemos" w:date="2019-10-14T19:23:00Z">
        <w:r w:rsidR="0002745D">
          <w:rPr>
            <w:noProof/>
          </w:rPr>
          <w:t>13</w:t>
        </w:r>
      </w:ins>
      <w:del w:id="3668" w:author="Ryan Lemos" w:date="2019-10-13T11:46:00Z">
        <w:r w:rsidR="00511CE0" w:rsidDel="00D36233">
          <w:rPr>
            <w:noProof/>
          </w:rPr>
          <w:delText>12</w:delText>
        </w:r>
      </w:del>
      <w:r w:rsidR="00AE0D01">
        <w:rPr>
          <w:noProof/>
        </w:rPr>
        <w:fldChar w:fldCharType="end"/>
      </w:r>
      <w:bookmarkEnd w:id="3665"/>
      <w:r>
        <w:t xml:space="preserve"> - Estória de gerência de eventos de uma turma</w:t>
      </w:r>
      <w:bookmarkEnd w:id="3666"/>
    </w:p>
    <w:p w14:paraId="07F9A352" w14:textId="2F0BCE65" w:rsidR="00E550EC" w:rsidRDefault="004B1CC8" w:rsidP="00596E44">
      <w:pPr>
        <w:pStyle w:val="estrias"/>
      </w:pPr>
      <w:r>
        <w:t>Como professor eu gostaria de gerenciar os eventos das minhas turmas.</w:t>
      </w:r>
    </w:p>
    <w:p w14:paraId="41D882DD" w14:textId="77777777" w:rsidR="00E01488" w:rsidRDefault="00E01488" w:rsidP="00E01488">
      <w:pPr>
        <w:pStyle w:val="Fontes"/>
        <w:rPr>
          <w:ins w:id="3669" w:author="Ryan Lemos" w:date="2019-10-13T12:55:00Z"/>
        </w:rPr>
      </w:pPr>
      <w:ins w:id="3670" w:author="Ryan Lemos" w:date="2019-10-13T12:55:00Z">
        <w:r>
          <w:t>Fonte: PRÓPRIA, 2019.</w:t>
        </w:r>
      </w:ins>
    </w:p>
    <w:p w14:paraId="0EFB4474" w14:textId="77777777" w:rsidR="00B96AC0" w:rsidRDefault="00B96AC0" w:rsidP="00B96AC0">
      <w:pPr>
        <w:rPr>
          <w:noProof/>
        </w:rPr>
      </w:pPr>
    </w:p>
    <w:p w14:paraId="587DCA70" w14:textId="062AE392" w:rsidR="00B96AC0" w:rsidRDefault="00B96AC0" w:rsidP="00596E44">
      <w:pPr>
        <w:rPr>
          <w:noProof/>
        </w:rPr>
      </w:pPr>
      <w:r>
        <w:rPr>
          <w:noProof/>
        </w:rPr>
        <w:lastRenderedPageBreak/>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ins w:id="3671" w:author="Ryan Lemos" w:date="2019-10-14T19:23:00Z">
        <w:r w:rsidR="0002745D">
          <w:t xml:space="preserve">Figura </w:t>
        </w:r>
        <w:r w:rsidR="0002745D">
          <w:rPr>
            <w:noProof/>
          </w:rPr>
          <w:t>70</w:t>
        </w:r>
      </w:ins>
      <w:del w:id="3672" w:author="Ryan Lemos" w:date="2019-10-07T11:05:00Z">
        <w:r w:rsidR="00054B21" w:rsidDel="00EA672B">
          <w:delText xml:space="preserve">Figura </w:delText>
        </w:r>
        <w:r w:rsidR="00054B21" w:rsidDel="00EA672B">
          <w:rPr>
            <w:noProof/>
          </w:rPr>
          <w:delText>75</w:delText>
        </w:r>
      </w:del>
      <w:r w:rsidR="00780414">
        <w:rPr>
          <w:noProof/>
        </w:rPr>
        <w:fldChar w:fldCharType="end"/>
      </w:r>
      <w:r w:rsidR="00780414">
        <w:rPr>
          <w:noProof/>
        </w:rPr>
        <w:t xml:space="preserve"> </w:t>
      </w:r>
      <w:r>
        <w:rPr>
          <w:noProof/>
        </w:rPr>
        <w:t>demonstra a implementação da estória d</w:t>
      </w:r>
      <w:ins w:id="3673" w:author="Ryan Lemos" w:date="2019-10-09T21:02:00Z">
        <w:r w:rsidR="00014BF9">
          <w:rPr>
            <w:noProof/>
          </w:rPr>
          <w:t>o</w:t>
        </w:r>
      </w:ins>
      <w:del w:id="3674" w:author="Ryan Lemos" w:date="2019-10-09T21:02:00Z">
        <w:r w:rsidDel="00014BF9">
          <w:rPr>
            <w:noProof/>
          </w:rPr>
          <w:delText>a</w:delText>
        </w:r>
      </w:del>
      <w:del w:id="3675" w:author="Ryan Lemos" w:date="2019-10-09T21:01:00Z">
        <w:r w:rsidDel="00014BF9">
          <w:rPr>
            <w:noProof/>
          </w:rPr>
          <w:delText xml:space="preserve"> </w:delText>
        </w:r>
      </w:del>
      <w:ins w:id="3676" w:author="Ryan Lemos" w:date="2019-10-09T21:01:00Z">
        <w:r w:rsidR="00014BF9">
          <w:rPr>
            <w:noProof/>
          </w:rPr>
          <w:t xml:space="preserve"> </w:t>
        </w:r>
      </w:ins>
      <w:ins w:id="3677" w:author="Ryan Lemos" w:date="2019-10-09T21:02:00Z">
        <w:r w:rsidR="00014BF9">
          <w:rPr>
            <w:noProof/>
          </w:rPr>
          <w:fldChar w:fldCharType="begin"/>
        </w:r>
        <w:r w:rsidR="00014BF9">
          <w:rPr>
            <w:noProof/>
          </w:rPr>
          <w:instrText xml:space="preserve"> REF _Ref21547323 \h </w:instrText>
        </w:r>
      </w:ins>
      <w:r w:rsidR="00014BF9">
        <w:rPr>
          <w:noProof/>
        </w:rPr>
      </w:r>
      <w:r w:rsidR="00014BF9">
        <w:rPr>
          <w:noProof/>
        </w:rPr>
        <w:fldChar w:fldCharType="separate"/>
      </w:r>
      <w:ins w:id="3678" w:author="Ryan Lemos" w:date="2019-10-14T19:23:00Z">
        <w:r w:rsidR="0002745D">
          <w:t xml:space="preserve">Quadro </w:t>
        </w:r>
        <w:r w:rsidR="0002745D">
          <w:rPr>
            <w:noProof/>
          </w:rPr>
          <w:t>13</w:t>
        </w:r>
      </w:ins>
      <w:ins w:id="3679" w:author="Ryan Lemos" w:date="2019-10-09T21:02:00Z">
        <w:r w:rsidR="00014BF9">
          <w:rPr>
            <w:noProof/>
          </w:rPr>
          <w:fldChar w:fldCharType="end"/>
        </w:r>
      </w:ins>
      <w:del w:id="3680" w:author="Ryan Lemos" w:date="2019-10-09T21:01:00Z">
        <w:r w:rsidRPr="00596E44" w:rsidDel="00014BF9">
          <w:rPr>
            <w:noProof/>
            <w:highlight w:val="yellow"/>
          </w:rPr>
          <w:delText>figura x</w:delText>
        </w:r>
      </w:del>
      <w:r>
        <w:rPr>
          <w:noProof/>
        </w:rPr>
        <w:t>. Dentro da turma o professor escolhe a aba eventos e então os eventos cadastrados surgem. É possível ao professor cadastrar, excluir e editar um evento de uma turma. O funcionamento dessa estória, juntamente com as interfaces e interações, é semelhante a estória d</w:t>
      </w:r>
      <w:ins w:id="3681" w:author="Ryan Lemos" w:date="2019-10-09T21:02:00Z">
        <w:r w:rsidR="00014BF9">
          <w:rPr>
            <w:noProof/>
          </w:rPr>
          <w:t xml:space="preserve">o </w:t>
        </w:r>
        <w:r w:rsidR="00014BF9">
          <w:rPr>
            <w:noProof/>
          </w:rPr>
          <w:fldChar w:fldCharType="begin"/>
        </w:r>
        <w:r w:rsidR="00014BF9">
          <w:rPr>
            <w:noProof/>
          </w:rPr>
          <w:instrText xml:space="preserve"> REF _Ref21547160 \h </w:instrText>
        </w:r>
      </w:ins>
      <w:r w:rsidR="00014BF9">
        <w:rPr>
          <w:noProof/>
        </w:rPr>
      </w:r>
      <w:r w:rsidR="00014BF9">
        <w:rPr>
          <w:noProof/>
        </w:rPr>
        <w:fldChar w:fldCharType="separate"/>
      </w:r>
      <w:ins w:id="3682" w:author="Ryan Lemos" w:date="2019-10-14T19:23:00Z">
        <w:r w:rsidR="0002745D">
          <w:t xml:space="preserve">Quadro </w:t>
        </w:r>
        <w:r w:rsidR="0002745D">
          <w:rPr>
            <w:noProof/>
          </w:rPr>
          <w:t>5</w:t>
        </w:r>
      </w:ins>
      <w:ins w:id="3683" w:author="Ryan Lemos" w:date="2019-10-09T21:02:00Z">
        <w:r w:rsidR="00014BF9">
          <w:rPr>
            <w:noProof/>
          </w:rPr>
          <w:fldChar w:fldCharType="end"/>
        </w:r>
      </w:ins>
      <w:del w:id="3684" w:author="Ryan Lemos" w:date="2019-10-09T21:02:00Z">
        <w:r w:rsidDel="00014BF9">
          <w:rPr>
            <w:noProof/>
          </w:rPr>
          <w:delText xml:space="preserve">a </w:delText>
        </w:r>
        <w:r w:rsidRPr="00596E44" w:rsidDel="00014BF9">
          <w:rPr>
            <w:noProof/>
            <w:highlight w:val="yellow"/>
          </w:rPr>
          <w:delText>figura x</w:delText>
        </w:r>
      </w:del>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4BD9B0ED" w:rsidR="00B965E2" w:rsidRDefault="00B965E2" w:rsidP="00B70A30">
      <w:pPr>
        <w:pStyle w:val="Legenda"/>
        <w:keepNext/>
      </w:pPr>
      <w:bookmarkStart w:id="3685" w:name="_Ref20052153"/>
      <w:bookmarkStart w:id="3686" w:name="_Toc21974003"/>
      <w:bookmarkStart w:id="3687" w:name="_Toc22075222"/>
      <w:r>
        <w:t xml:space="preserve">Figura </w:t>
      </w:r>
      <w:r w:rsidR="00AE0D01">
        <w:fldChar w:fldCharType="begin"/>
      </w:r>
      <w:r w:rsidR="00AE0D01">
        <w:instrText xml:space="preserve"> SEQ Figura \* ARABIC </w:instrText>
      </w:r>
      <w:r w:rsidR="00AE0D01">
        <w:fldChar w:fldCharType="separate"/>
      </w:r>
      <w:ins w:id="3688" w:author="Ryan Lemos" w:date="2019-10-14T19:23:00Z">
        <w:r w:rsidR="0002745D">
          <w:rPr>
            <w:noProof/>
          </w:rPr>
          <w:t>70</w:t>
        </w:r>
      </w:ins>
      <w:del w:id="3689" w:author="Ryan Lemos" w:date="2019-10-07T11:05:00Z">
        <w:r w:rsidR="00D343FF" w:rsidDel="00EA672B">
          <w:rPr>
            <w:noProof/>
          </w:rPr>
          <w:delText>75</w:delText>
        </w:r>
      </w:del>
      <w:r w:rsidR="00AE0D01">
        <w:rPr>
          <w:noProof/>
        </w:rPr>
        <w:fldChar w:fldCharType="end"/>
      </w:r>
      <w:bookmarkEnd w:id="3685"/>
      <w:r>
        <w:t xml:space="preserve"> - Tela de listagem de eventos de uma turma</w:t>
      </w:r>
      <w:bookmarkEnd w:id="3686"/>
      <w:bookmarkEnd w:id="3687"/>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29230" cy="2130988"/>
                    </a:xfrm>
                    <a:prstGeom prst="rect">
                      <a:avLst/>
                    </a:prstGeom>
                  </pic:spPr>
                </pic:pic>
              </a:graphicData>
            </a:graphic>
          </wp:inline>
        </w:drawing>
      </w:r>
    </w:p>
    <w:p w14:paraId="6D5952E8" w14:textId="5CB4EBB5" w:rsidR="007E37B0" w:rsidRDefault="009E79A9" w:rsidP="007E37B0">
      <w:pPr>
        <w:pStyle w:val="Fontes"/>
        <w:rPr>
          <w:ins w:id="3690" w:author="Ryan Lemos" w:date="2019-10-13T12:48:00Z"/>
        </w:rPr>
      </w:pPr>
      <w:ins w:id="3691" w:author="Ryan Lemos" w:date="2019-10-13T12:59:00Z">
        <w:r>
          <w:t>Fonte: PRÓPRIA, 2019. Utilizando o ambiente ILC v.1.</w:t>
        </w:r>
      </w:ins>
    </w:p>
    <w:p w14:paraId="6E5A0CB9" w14:textId="77777777" w:rsidR="00B96AC0" w:rsidRDefault="00B96AC0" w:rsidP="00596E44">
      <w:pPr>
        <w:ind w:firstLine="0"/>
        <w:rPr>
          <w:noProof/>
        </w:rPr>
      </w:pPr>
    </w:p>
    <w:p w14:paraId="0FA70DEB" w14:textId="5F74AA0A" w:rsidR="00BD54C1" w:rsidRDefault="00BD54C1">
      <w:pPr>
        <w:rPr>
          <w:noProof/>
        </w:rPr>
      </w:pPr>
      <w:r>
        <w:rPr>
          <w:noProof/>
        </w:rPr>
        <w:t>Ainda é possível ao professor utilizar o calendário para se situar conforme descrito pela estória da</w:t>
      </w:r>
      <w:del w:id="3692" w:author="Ryan Lemos" w:date="2019-10-09T21:02:00Z">
        <w:r w:rsidDel="00014BF9">
          <w:rPr>
            <w:noProof/>
          </w:rPr>
          <w:delText xml:space="preserve"> </w:delText>
        </w:r>
      </w:del>
      <w:ins w:id="3693" w:author="Ryan Lemos" w:date="2019-10-09T21:02:00Z">
        <w:r w:rsidR="00014BF9">
          <w:rPr>
            <w:noProof/>
          </w:rPr>
          <w:t xml:space="preserve"> </w:t>
        </w:r>
        <w:r w:rsidR="00014BF9">
          <w:rPr>
            <w:noProof/>
          </w:rPr>
          <w:fldChar w:fldCharType="begin"/>
        </w:r>
        <w:r w:rsidR="00014BF9">
          <w:rPr>
            <w:noProof/>
          </w:rPr>
          <w:instrText xml:space="preserve"> REF _Ref21547385 \h </w:instrText>
        </w:r>
      </w:ins>
      <w:r w:rsidR="00014BF9">
        <w:rPr>
          <w:noProof/>
        </w:rPr>
      </w:r>
      <w:r w:rsidR="00014BF9">
        <w:rPr>
          <w:noProof/>
        </w:rPr>
        <w:fldChar w:fldCharType="separate"/>
      </w:r>
      <w:ins w:id="3694" w:author="Ryan Lemos" w:date="2019-10-14T19:23:00Z">
        <w:r w:rsidR="0002745D">
          <w:t xml:space="preserve">Quadro </w:t>
        </w:r>
        <w:r w:rsidR="0002745D">
          <w:rPr>
            <w:noProof/>
          </w:rPr>
          <w:t>14</w:t>
        </w:r>
      </w:ins>
      <w:ins w:id="3695" w:author="Ryan Lemos" w:date="2019-10-09T21:02:00Z">
        <w:r w:rsidR="00014BF9">
          <w:rPr>
            <w:noProof/>
          </w:rPr>
          <w:fldChar w:fldCharType="end"/>
        </w:r>
      </w:ins>
      <w:del w:id="3696" w:author="Ryan Lemos" w:date="2019-10-09T21:02:00Z">
        <w:r w:rsidRPr="00596E44" w:rsidDel="00014BF9">
          <w:rPr>
            <w:noProof/>
            <w:highlight w:val="yellow"/>
          </w:rPr>
          <w:delText>figura x</w:delText>
        </w:r>
      </w:del>
      <w:r>
        <w:rPr>
          <w:noProof/>
        </w:rPr>
        <w:t>.</w:t>
      </w:r>
    </w:p>
    <w:p w14:paraId="2F8D20BD" w14:textId="77777777" w:rsidR="00AA372A" w:rsidRDefault="00AA372A" w:rsidP="00B70A30">
      <w:pPr>
        <w:ind w:firstLine="0"/>
        <w:jc w:val="center"/>
        <w:rPr>
          <w:noProof/>
        </w:rPr>
      </w:pPr>
    </w:p>
    <w:p w14:paraId="14D97952" w14:textId="61CEE161" w:rsidR="00AA372A" w:rsidRDefault="00AA372A" w:rsidP="00B70A30">
      <w:pPr>
        <w:pStyle w:val="Legenda"/>
        <w:rPr>
          <w:noProof/>
        </w:rPr>
      </w:pPr>
      <w:bookmarkStart w:id="3697" w:name="_Ref21547385"/>
      <w:bookmarkStart w:id="3698" w:name="_Toc21974295"/>
      <w:r>
        <w:t xml:space="preserve">Quadro </w:t>
      </w:r>
      <w:r w:rsidR="00AE0D01">
        <w:fldChar w:fldCharType="begin"/>
      </w:r>
      <w:r w:rsidR="00AE0D01">
        <w:instrText xml:space="preserve"> SEQ Quadro \* ARABIC </w:instrText>
      </w:r>
      <w:r w:rsidR="00AE0D01">
        <w:fldChar w:fldCharType="separate"/>
      </w:r>
      <w:ins w:id="3699" w:author="Ryan Lemos" w:date="2019-10-14T19:23:00Z">
        <w:r w:rsidR="0002745D">
          <w:rPr>
            <w:noProof/>
          </w:rPr>
          <w:t>14</w:t>
        </w:r>
      </w:ins>
      <w:del w:id="3700" w:author="Ryan Lemos" w:date="2019-10-13T11:46:00Z">
        <w:r w:rsidR="00511CE0" w:rsidDel="00D36233">
          <w:rPr>
            <w:noProof/>
          </w:rPr>
          <w:delText>13</w:delText>
        </w:r>
      </w:del>
      <w:r w:rsidR="00AE0D01">
        <w:rPr>
          <w:noProof/>
        </w:rPr>
        <w:fldChar w:fldCharType="end"/>
      </w:r>
      <w:bookmarkEnd w:id="3697"/>
      <w:r>
        <w:t xml:space="preserve"> - Estória do calendário de uma turma</w:t>
      </w:r>
      <w:bookmarkEnd w:id="3698"/>
    </w:p>
    <w:p w14:paraId="075D554A" w14:textId="06CEE5FA" w:rsidR="004B1CC8" w:rsidRDefault="004B1CC8" w:rsidP="00596E44">
      <w:pPr>
        <w:pStyle w:val="estrias"/>
        <w:rPr>
          <w:noProof/>
        </w:rPr>
      </w:pPr>
      <w:r>
        <w:rPr>
          <w:noProof/>
        </w:rPr>
        <w:t>Como professor eu gostaria de visualizar os eventos das minhas turmas num calendário.</w:t>
      </w:r>
    </w:p>
    <w:p w14:paraId="2A214276" w14:textId="77777777" w:rsidR="00E01488" w:rsidRDefault="00E01488" w:rsidP="00E01488">
      <w:pPr>
        <w:pStyle w:val="Fontes"/>
        <w:rPr>
          <w:ins w:id="3701" w:author="Ryan Lemos" w:date="2019-10-13T12:55:00Z"/>
        </w:rPr>
      </w:pPr>
      <w:ins w:id="3702" w:author="Ryan Lemos" w:date="2019-10-13T12:55:00Z">
        <w:r>
          <w:t>Fonte: PRÓPRIA, 2019.</w:t>
        </w:r>
      </w:ins>
    </w:p>
    <w:p w14:paraId="632CC443" w14:textId="77777777" w:rsidR="00BD54C1" w:rsidRDefault="00BD54C1" w:rsidP="00987BE5">
      <w:pPr>
        <w:ind w:firstLine="0"/>
        <w:jc w:val="center"/>
      </w:pPr>
    </w:p>
    <w:p w14:paraId="477237CC" w14:textId="42C34FB0"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ins w:id="3703" w:author="Ryan Lemos" w:date="2019-10-14T19:23:00Z">
        <w:r w:rsidR="0002745D">
          <w:t xml:space="preserve">Figura </w:t>
        </w:r>
        <w:r w:rsidR="0002745D">
          <w:rPr>
            <w:noProof/>
          </w:rPr>
          <w:t>71</w:t>
        </w:r>
      </w:ins>
      <w:del w:id="3704" w:author="Ryan Lemos" w:date="2019-10-07T11:05:00Z">
        <w:r w:rsidR="00054B21" w:rsidDel="00EA672B">
          <w:delText xml:space="preserve">Figura </w:delText>
        </w:r>
        <w:r w:rsidR="00054B21" w:rsidDel="00EA672B">
          <w:rPr>
            <w:noProof/>
          </w:rPr>
          <w:delText>76</w:delText>
        </w:r>
      </w:del>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385E3E7A" w:rsidR="00B965E2" w:rsidRDefault="00B965E2" w:rsidP="00B70A30">
      <w:pPr>
        <w:pStyle w:val="Legenda"/>
        <w:keepNext/>
      </w:pPr>
      <w:bookmarkStart w:id="3705" w:name="_Ref20052185"/>
      <w:bookmarkStart w:id="3706" w:name="_Toc21974004"/>
      <w:bookmarkStart w:id="3707" w:name="_Toc22075223"/>
      <w:r>
        <w:t xml:space="preserve">Figura </w:t>
      </w:r>
      <w:r w:rsidR="00AE0D01">
        <w:fldChar w:fldCharType="begin"/>
      </w:r>
      <w:r w:rsidR="00AE0D01">
        <w:instrText xml:space="preserve"> SEQ Figura \* ARABIC </w:instrText>
      </w:r>
      <w:r w:rsidR="00AE0D01">
        <w:fldChar w:fldCharType="separate"/>
      </w:r>
      <w:ins w:id="3708" w:author="Ryan Lemos" w:date="2019-10-14T19:23:00Z">
        <w:r w:rsidR="0002745D">
          <w:rPr>
            <w:noProof/>
          </w:rPr>
          <w:t>71</w:t>
        </w:r>
      </w:ins>
      <w:del w:id="3709" w:author="Ryan Lemos" w:date="2019-10-07T11:05:00Z">
        <w:r w:rsidR="00D343FF" w:rsidDel="00EA672B">
          <w:rPr>
            <w:noProof/>
          </w:rPr>
          <w:delText>76</w:delText>
        </w:r>
      </w:del>
      <w:r w:rsidR="00AE0D01">
        <w:rPr>
          <w:noProof/>
        </w:rPr>
        <w:fldChar w:fldCharType="end"/>
      </w:r>
      <w:bookmarkEnd w:id="3705"/>
      <w:r>
        <w:t xml:space="preserve"> - Tela de calendário</w:t>
      </w:r>
      <w:r>
        <w:rPr>
          <w:noProof/>
        </w:rPr>
        <w:t xml:space="preserve"> de uma turma</w:t>
      </w:r>
      <w:bookmarkEnd w:id="3706"/>
      <w:bookmarkEnd w:id="3707"/>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720340"/>
                    </a:xfrm>
                    <a:prstGeom prst="rect">
                      <a:avLst/>
                    </a:prstGeom>
                  </pic:spPr>
                </pic:pic>
              </a:graphicData>
            </a:graphic>
          </wp:inline>
        </w:drawing>
      </w:r>
    </w:p>
    <w:p w14:paraId="16CE7E27" w14:textId="79F4AAE0" w:rsidR="007E37B0" w:rsidRDefault="009E79A9" w:rsidP="007E37B0">
      <w:pPr>
        <w:pStyle w:val="Fontes"/>
        <w:rPr>
          <w:ins w:id="3710" w:author="Ryan Lemos" w:date="2019-10-13T12:48:00Z"/>
        </w:rPr>
      </w:pPr>
      <w:ins w:id="3711" w:author="Ryan Lemos" w:date="2019-10-13T12:59:00Z">
        <w:r>
          <w:t>Fonte: PRÓPRIA, 2019. Utilizando o ambiente ILC v.1.</w:t>
        </w:r>
      </w:ins>
    </w:p>
    <w:p w14:paraId="6401DA10" w14:textId="77777777" w:rsidR="005F0194" w:rsidRDefault="005F0194" w:rsidP="005F0194"/>
    <w:p w14:paraId="361793F8" w14:textId="6CDA4156" w:rsidR="005F0194" w:rsidRDefault="005F0194" w:rsidP="005F0194">
      <w:r>
        <w:t>A estória d</w:t>
      </w:r>
      <w:del w:id="3712" w:author="Ryan Lemos" w:date="2019-10-09T21:02:00Z">
        <w:r w:rsidDel="00014BF9">
          <w:delText xml:space="preserve">a </w:delText>
        </w:r>
        <w:r w:rsidRPr="00596E44" w:rsidDel="00014BF9">
          <w:rPr>
            <w:highlight w:val="yellow"/>
          </w:rPr>
          <w:delText>figura x</w:delText>
        </w:r>
      </w:del>
      <w:ins w:id="3713" w:author="Ryan Lemos" w:date="2019-10-09T21:02:00Z">
        <w:r w:rsidR="00014BF9">
          <w:t xml:space="preserve">o </w:t>
        </w:r>
      </w:ins>
      <w:ins w:id="3714" w:author="Ryan Lemos" w:date="2019-10-09T21:03:00Z">
        <w:r w:rsidR="00014BF9">
          <w:fldChar w:fldCharType="begin"/>
        </w:r>
        <w:r w:rsidR="00014BF9">
          <w:instrText xml:space="preserve"> REF _Ref21547398 \h </w:instrText>
        </w:r>
      </w:ins>
      <w:r w:rsidR="00014BF9">
        <w:fldChar w:fldCharType="separate"/>
      </w:r>
      <w:ins w:id="3715" w:author="Ryan Lemos" w:date="2019-10-14T19:23:00Z">
        <w:r w:rsidR="0002745D">
          <w:t xml:space="preserve">Quadro </w:t>
        </w:r>
        <w:r w:rsidR="0002745D">
          <w:rPr>
            <w:noProof/>
          </w:rPr>
          <w:t>15</w:t>
        </w:r>
      </w:ins>
      <w:ins w:id="3716" w:author="Ryan Lemos" w:date="2019-10-09T21:03:00Z">
        <w:r w:rsidR="00014BF9">
          <w:fldChar w:fldCharType="end"/>
        </w:r>
      </w:ins>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36C5DFAC" w:rsidR="004B1CC8" w:rsidRDefault="00AA372A" w:rsidP="00B70A30">
      <w:pPr>
        <w:pStyle w:val="Legenda"/>
      </w:pPr>
      <w:bookmarkStart w:id="3717" w:name="_Ref21547398"/>
      <w:bookmarkStart w:id="3718" w:name="_Toc21974296"/>
      <w:r>
        <w:t xml:space="preserve">Quadro </w:t>
      </w:r>
      <w:r w:rsidR="00AE0D01">
        <w:fldChar w:fldCharType="begin"/>
      </w:r>
      <w:r w:rsidR="00AE0D01">
        <w:instrText xml:space="preserve"> SEQ Quadro \* ARABIC </w:instrText>
      </w:r>
      <w:r w:rsidR="00AE0D01">
        <w:fldChar w:fldCharType="separate"/>
      </w:r>
      <w:ins w:id="3719" w:author="Ryan Lemos" w:date="2019-10-14T19:23:00Z">
        <w:r w:rsidR="0002745D">
          <w:rPr>
            <w:noProof/>
          </w:rPr>
          <w:t>15</w:t>
        </w:r>
      </w:ins>
      <w:del w:id="3720" w:author="Ryan Lemos" w:date="2019-10-13T11:46:00Z">
        <w:r w:rsidR="00511CE0" w:rsidDel="00D36233">
          <w:rPr>
            <w:noProof/>
          </w:rPr>
          <w:delText>14</w:delText>
        </w:r>
      </w:del>
      <w:r w:rsidR="00AE0D01">
        <w:rPr>
          <w:noProof/>
        </w:rPr>
        <w:fldChar w:fldCharType="end"/>
      </w:r>
      <w:bookmarkEnd w:id="3717"/>
      <w:r>
        <w:t xml:space="preserve"> - Estória de visualização dos alunos de uma turma</w:t>
      </w:r>
      <w:bookmarkEnd w:id="3718"/>
    </w:p>
    <w:p w14:paraId="75B785EA" w14:textId="224AF422" w:rsidR="00987BE5" w:rsidRDefault="004B1CC8" w:rsidP="00596E44">
      <w:pPr>
        <w:pStyle w:val="estrias"/>
      </w:pPr>
      <w:r>
        <w:t>Como professor eu gostaria de visualizar os alunos das minhas turmas.</w:t>
      </w:r>
    </w:p>
    <w:p w14:paraId="58FF6B1A" w14:textId="77777777" w:rsidR="00E01488" w:rsidRDefault="00E01488" w:rsidP="00E01488">
      <w:pPr>
        <w:pStyle w:val="Fontes"/>
        <w:rPr>
          <w:ins w:id="3721" w:author="Ryan Lemos" w:date="2019-10-13T12:55:00Z"/>
        </w:rPr>
      </w:pPr>
      <w:ins w:id="3722" w:author="Ryan Lemos" w:date="2019-10-13T12:55:00Z">
        <w:r>
          <w:t>Fonte: PRÓPRIA, 2019.</w:t>
        </w:r>
      </w:ins>
    </w:p>
    <w:p w14:paraId="1C9968BB" w14:textId="77777777" w:rsidR="005F0194" w:rsidRDefault="005F0194" w:rsidP="00987BE5">
      <w:pPr>
        <w:ind w:firstLine="0"/>
        <w:jc w:val="center"/>
      </w:pPr>
    </w:p>
    <w:p w14:paraId="44539830" w14:textId="6362A16C"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ins w:id="3723" w:author="Ryan Lemos" w:date="2019-10-14T19:23:00Z">
        <w:r w:rsidR="0002745D">
          <w:t xml:space="preserve">Figura </w:t>
        </w:r>
        <w:r w:rsidR="0002745D">
          <w:rPr>
            <w:noProof/>
          </w:rPr>
          <w:t>72</w:t>
        </w:r>
      </w:ins>
      <w:del w:id="3724" w:author="Ryan Lemos" w:date="2019-10-07T11:05:00Z">
        <w:r w:rsidR="00054B21" w:rsidDel="00EA672B">
          <w:delText xml:space="preserve">Figura </w:delText>
        </w:r>
        <w:r w:rsidR="00054B21" w:rsidDel="00EA672B">
          <w:rPr>
            <w:noProof/>
          </w:rPr>
          <w:delText>77</w:delText>
        </w:r>
      </w:del>
      <w:r w:rsidR="00780414">
        <w:fldChar w:fldCharType="end"/>
      </w:r>
      <w:r w:rsidR="002A4486">
        <w:t>.</w:t>
      </w:r>
    </w:p>
    <w:p w14:paraId="56024380" w14:textId="77777777" w:rsidR="005F0194" w:rsidRDefault="005F0194" w:rsidP="00987BE5">
      <w:pPr>
        <w:ind w:firstLine="0"/>
        <w:jc w:val="center"/>
      </w:pPr>
    </w:p>
    <w:p w14:paraId="5BB9402A" w14:textId="63FE7D48" w:rsidR="00B965E2" w:rsidRDefault="00B965E2" w:rsidP="00B70A30">
      <w:pPr>
        <w:pStyle w:val="Legenda"/>
        <w:keepNext/>
      </w:pPr>
      <w:bookmarkStart w:id="3725" w:name="_Ref20052215"/>
      <w:bookmarkStart w:id="3726" w:name="_Toc21974005"/>
      <w:bookmarkStart w:id="3727" w:name="_Toc22075224"/>
      <w:r>
        <w:lastRenderedPageBreak/>
        <w:t xml:space="preserve">Figura </w:t>
      </w:r>
      <w:r w:rsidR="00AE0D01">
        <w:fldChar w:fldCharType="begin"/>
      </w:r>
      <w:r w:rsidR="00AE0D01">
        <w:instrText xml:space="preserve"> SEQ Figura \* ARABIC </w:instrText>
      </w:r>
      <w:r w:rsidR="00AE0D01">
        <w:fldChar w:fldCharType="separate"/>
      </w:r>
      <w:ins w:id="3728" w:author="Ryan Lemos" w:date="2019-10-14T19:23:00Z">
        <w:r w:rsidR="0002745D">
          <w:rPr>
            <w:noProof/>
          </w:rPr>
          <w:t>72</w:t>
        </w:r>
      </w:ins>
      <w:del w:id="3729" w:author="Ryan Lemos" w:date="2019-10-07T11:05:00Z">
        <w:r w:rsidR="00D343FF" w:rsidDel="00EA672B">
          <w:rPr>
            <w:noProof/>
          </w:rPr>
          <w:delText>77</w:delText>
        </w:r>
      </w:del>
      <w:r w:rsidR="00AE0D01">
        <w:rPr>
          <w:noProof/>
        </w:rPr>
        <w:fldChar w:fldCharType="end"/>
      </w:r>
      <w:bookmarkEnd w:id="3725"/>
      <w:r>
        <w:t xml:space="preserve"> - Tela de listagem de alunos de uma turma</w:t>
      </w:r>
      <w:bookmarkEnd w:id="3726"/>
      <w:bookmarkEnd w:id="3727"/>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901315"/>
                    </a:xfrm>
                    <a:prstGeom prst="rect">
                      <a:avLst/>
                    </a:prstGeom>
                  </pic:spPr>
                </pic:pic>
              </a:graphicData>
            </a:graphic>
          </wp:inline>
        </w:drawing>
      </w:r>
    </w:p>
    <w:p w14:paraId="5F0CCB91" w14:textId="0ABCDF91" w:rsidR="007E37B0" w:rsidRDefault="009E79A9" w:rsidP="007E37B0">
      <w:pPr>
        <w:pStyle w:val="Fontes"/>
        <w:rPr>
          <w:ins w:id="3730" w:author="Ryan Lemos" w:date="2019-10-13T12:48:00Z"/>
        </w:rPr>
      </w:pPr>
      <w:ins w:id="3731" w:author="Ryan Lemos" w:date="2019-10-13T12:59:00Z">
        <w:r>
          <w:t>Fonte: PRÓPRIA, 2019. Utilizando o ambiente ILC v.1.</w:t>
        </w:r>
      </w:ins>
    </w:p>
    <w:p w14:paraId="6913084A" w14:textId="77777777" w:rsidR="002A4486" w:rsidRDefault="002A4486" w:rsidP="00987BE5">
      <w:pPr>
        <w:ind w:firstLine="0"/>
        <w:jc w:val="center"/>
      </w:pPr>
    </w:p>
    <w:p w14:paraId="1A31F499" w14:textId="0D3AE557" w:rsidR="002A4486" w:rsidRDefault="00363A00">
      <w:r>
        <w:t>Ainda é possível ao professor, como evidenciado pela estória d</w:t>
      </w:r>
      <w:del w:id="3732" w:author="Ryan Lemos" w:date="2019-10-09T21:03:00Z">
        <w:r w:rsidDel="00014BF9">
          <w:delText xml:space="preserve">a </w:delText>
        </w:r>
        <w:r w:rsidRPr="00596E44" w:rsidDel="00014BF9">
          <w:rPr>
            <w:highlight w:val="yellow"/>
          </w:rPr>
          <w:delText>figura x</w:delText>
        </w:r>
      </w:del>
      <w:ins w:id="3733" w:author="Ryan Lemos" w:date="2019-10-09T21:03:00Z">
        <w:r w:rsidR="00014BF9">
          <w:t xml:space="preserve">o </w:t>
        </w:r>
        <w:r w:rsidR="00014BF9">
          <w:fldChar w:fldCharType="begin"/>
        </w:r>
        <w:r w:rsidR="00014BF9">
          <w:instrText xml:space="preserve"> REF _Ref21547411 \h </w:instrText>
        </w:r>
      </w:ins>
      <w:r w:rsidR="00014BF9">
        <w:fldChar w:fldCharType="separate"/>
      </w:r>
      <w:ins w:id="3734" w:author="Ryan Lemos" w:date="2019-10-14T19:23:00Z">
        <w:r w:rsidR="0002745D">
          <w:t xml:space="preserve">Quadro </w:t>
        </w:r>
        <w:r w:rsidR="0002745D">
          <w:rPr>
            <w:noProof/>
          </w:rPr>
          <w:t>16</w:t>
        </w:r>
      </w:ins>
      <w:ins w:id="3735" w:author="Ryan Lemos" w:date="2019-10-09T21:03:00Z">
        <w:r w:rsidR="00014BF9">
          <w:fldChar w:fldCharType="end"/>
        </w:r>
      </w:ins>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577BD825" w:rsidR="004B1CC8" w:rsidRDefault="00AA372A" w:rsidP="00B70A30">
      <w:pPr>
        <w:pStyle w:val="Legenda"/>
      </w:pPr>
      <w:bookmarkStart w:id="3736" w:name="_Ref21547411"/>
      <w:bookmarkStart w:id="3737" w:name="_Toc21974297"/>
      <w:r>
        <w:t xml:space="preserve">Quadro </w:t>
      </w:r>
      <w:r w:rsidR="00AE0D01">
        <w:fldChar w:fldCharType="begin"/>
      </w:r>
      <w:r w:rsidR="00AE0D01">
        <w:instrText xml:space="preserve"> SEQ Quadro \* ARABIC </w:instrText>
      </w:r>
      <w:r w:rsidR="00AE0D01">
        <w:fldChar w:fldCharType="separate"/>
      </w:r>
      <w:ins w:id="3738" w:author="Ryan Lemos" w:date="2019-10-14T19:23:00Z">
        <w:r w:rsidR="0002745D">
          <w:rPr>
            <w:noProof/>
          </w:rPr>
          <w:t>16</w:t>
        </w:r>
      </w:ins>
      <w:del w:id="3739" w:author="Ryan Lemos" w:date="2019-10-13T11:46:00Z">
        <w:r w:rsidR="00511CE0" w:rsidDel="00D36233">
          <w:rPr>
            <w:noProof/>
          </w:rPr>
          <w:delText>15</w:delText>
        </w:r>
      </w:del>
      <w:r w:rsidR="00AE0D01">
        <w:rPr>
          <w:noProof/>
        </w:rPr>
        <w:fldChar w:fldCharType="end"/>
      </w:r>
      <w:bookmarkEnd w:id="3736"/>
      <w:r>
        <w:t xml:space="preserve"> - Estória de associação dos alunos a uma turma</w:t>
      </w:r>
      <w:bookmarkEnd w:id="3737"/>
    </w:p>
    <w:p w14:paraId="41512A74" w14:textId="17B9DA5D" w:rsidR="00987BE5" w:rsidRDefault="004B1CC8" w:rsidP="00596E44">
      <w:pPr>
        <w:pStyle w:val="estrias"/>
      </w:pPr>
      <w:r>
        <w:t>Como professor eu gostaria de associar os alunos somente indicando quem é da minha turma e quem não é.</w:t>
      </w:r>
    </w:p>
    <w:p w14:paraId="59BCB42A" w14:textId="77777777" w:rsidR="00E01488" w:rsidRDefault="00E01488" w:rsidP="00E01488">
      <w:pPr>
        <w:pStyle w:val="Fontes"/>
        <w:rPr>
          <w:ins w:id="3740" w:author="Ryan Lemos" w:date="2019-10-13T12:55:00Z"/>
        </w:rPr>
      </w:pPr>
      <w:ins w:id="3741" w:author="Ryan Lemos" w:date="2019-10-13T12:55:00Z">
        <w:r>
          <w:t>Fonte: PRÓPRIA, 2019.</w:t>
        </w:r>
      </w:ins>
    </w:p>
    <w:p w14:paraId="61D68AA4" w14:textId="77777777" w:rsidR="00363A00" w:rsidRDefault="00363A00" w:rsidP="00987BE5">
      <w:pPr>
        <w:ind w:firstLine="0"/>
        <w:jc w:val="center"/>
      </w:pPr>
    </w:p>
    <w:p w14:paraId="7E8B0FD2" w14:textId="62C00585" w:rsidR="007C6290" w:rsidRDefault="00363A00" w:rsidP="00596E44">
      <w:r>
        <w:t xml:space="preserve">A </w:t>
      </w:r>
      <w:r w:rsidR="00780414">
        <w:fldChar w:fldCharType="begin"/>
      </w:r>
      <w:r w:rsidR="00780414">
        <w:instrText xml:space="preserve"> REF _Ref20052253 \h </w:instrText>
      </w:r>
      <w:r w:rsidR="00780414">
        <w:fldChar w:fldCharType="separate"/>
      </w:r>
      <w:ins w:id="3742" w:author="Ryan Lemos" w:date="2019-10-14T19:23:00Z">
        <w:r w:rsidR="0002745D">
          <w:t xml:space="preserve">Figura </w:t>
        </w:r>
        <w:r w:rsidR="0002745D">
          <w:rPr>
            <w:noProof/>
          </w:rPr>
          <w:t>73</w:t>
        </w:r>
      </w:ins>
      <w:del w:id="3743" w:author="Ryan Lemos" w:date="2019-10-07T11:05:00Z">
        <w:r w:rsidR="00054B21" w:rsidDel="00EA672B">
          <w:delText xml:space="preserve">Figura </w:delText>
        </w:r>
        <w:r w:rsidR="00054B21" w:rsidDel="00EA672B">
          <w:rPr>
            <w:noProof/>
          </w:rPr>
          <w:delText>78</w:delText>
        </w:r>
      </w:del>
      <w:r w:rsidR="00780414">
        <w:fldChar w:fldCharType="end"/>
      </w:r>
      <w:r w:rsidR="00780414">
        <w:t xml:space="preserve"> </w:t>
      </w:r>
      <w:r>
        <w:t xml:space="preserve">representa </w:t>
      </w:r>
      <w:r w:rsidR="0007209C">
        <w:t>essa maneira de associar descrita pela estória d</w:t>
      </w:r>
      <w:ins w:id="3744" w:author="Ryan Lemos" w:date="2019-10-09T21:03:00Z">
        <w:r w:rsidR="00014BF9">
          <w:t xml:space="preserve">o </w:t>
        </w:r>
      </w:ins>
      <w:ins w:id="3745" w:author="Ryan Lemos" w:date="2019-10-09T21:04:00Z">
        <w:r w:rsidR="00A57060">
          <w:fldChar w:fldCharType="begin"/>
        </w:r>
        <w:r w:rsidR="00A57060">
          <w:instrText xml:space="preserve"> REF _Ref21547411 \h </w:instrText>
        </w:r>
      </w:ins>
      <w:r w:rsidR="00A57060">
        <w:fldChar w:fldCharType="separate"/>
      </w:r>
      <w:ins w:id="3746" w:author="Ryan Lemos" w:date="2019-10-14T19:23:00Z">
        <w:r w:rsidR="0002745D">
          <w:t xml:space="preserve">Quadro </w:t>
        </w:r>
        <w:r w:rsidR="0002745D">
          <w:rPr>
            <w:noProof/>
          </w:rPr>
          <w:t>16</w:t>
        </w:r>
      </w:ins>
      <w:ins w:id="3747" w:author="Ryan Lemos" w:date="2019-10-09T21:04:00Z">
        <w:r w:rsidR="00A57060">
          <w:fldChar w:fldCharType="end"/>
        </w:r>
      </w:ins>
      <w:ins w:id="3748" w:author="Ryan Lemos" w:date="2019-10-09T21:03:00Z">
        <w:r w:rsidR="00014BF9">
          <w:fldChar w:fldCharType="begin"/>
        </w:r>
        <w:r w:rsidR="00014BF9">
          <w:instrText xml:space="preserve"> REF _Ref21547427 \h </w:instrText>
        </w:r>
      </w:ins>
      <w:r w:rsidR="00014BF9">
        <w:fldChar w:fldCharType="separate"/>
      </w:r>
      <w:ins w:id="3749" w:author="Ryan Lemos" w:date="2019-10-14T19:23:00Z">
        <w:r w:rsidR="0002745D">
          <w:t xml:space="preserve">Quadro </w:t>
        </w:r>
        <w:r w:rsidR="0002745D">
          <w:rPr>
            <w:noProof/>
          </w:rPr>
          <w:t>17</w:t>
        </w:r>
      </w:ins>
      <w:r w:rsidR="00014BF9">
        <w:fldChar w:fldCharType="end"/>
      </w:r>
      <w:del w:id="3750" w:author="Ryan Lemos" w:date="2019-10-09T21:03:00Z">
        <w:r w:rsidR="0007209C" w:rsidDel="00014BF9">
          <w:delText xml:space="preserve">a </w:delText>
        </w:r>
        <w:r w:rsidR="0007209C" w:rsidRPr="00596E44" w:rsidDel="00014BF9">
          <w:rPr>
            <w:highlight w:val="yellow"/>
          </w:rPr>
          <w:delText>figura x</w:delText>
        </w:r>
      </w:del>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ins w:id="3751" w:author="Ryan Lemos" w:date="2019-10-14T19:23:00Z">
        <w:r w:rsidR="0002745D">
          <w:t xml:space="preserve">Figura </w:t>
        </w:r>
        <w:r w:rsidR="0002745D">
          <w:rPr>
            <w:noProof/>
          </w:rPr>
          <w:t>73</w:t>
        </w:r>
      </w:ins>
      <w:del w:id="3752" w:author="Ryan Lemos" w:date="2019-10-07T11:05:00Z">
        <w:r w:rsidR="00054B21" w:rsidDel="00EA672B">
          <w:delText xml:space="preserve">Figura </w:delText>
        </w:r>
        <w:r w:rsidR="00054B21" w:rsidDel="00EA672B">
          <w:rPr>
            <w:noProof/>
          </w:rPr>
          <w:delText>78</w:delText>
        </w:r>
      </w:del>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proofErr w:type="spellStart"/>
      <w:r w:rsidR="00151354" w:rsidRPr="00596E44">
        <w:rPr>
          <w:i/>
        </w:rPr>
        <w:t>end</w:t>
      </w:r>
      <w:proofErr w:type="spellEnd"/>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5E25280F" w:rsidR="00B965E2" w:rsidRDefault="00B965E2" w:rsidP="00B70A30">
      <w:pPr>
        <w:pStyle w:val="Legenda"/>
        <w:keepNext/>
      </w:pPr>
      <w:bookmarkStart w:id="3753" w:name="_Ref20052253"/>
      <w:bookmarkStart w:id="3754" w:name="_Toc21974006"/>
      <w:bookmarkStart w:id="3755" w:name="_Toc22075225"/>
      <w:r>
        <w:t xml:space="preserve">Figura </w:t>
      </w:r>
      <w:r w:rsidR="00AE0D01">
        <w:fldChar w:fldCharType="begin"/>
      </w:r>
      <w:r w:rsidR="00AE0D01">
        <w:instrText xml:space="preserve"> SEQ Figura \* ARABIC </w:instrText>
      </w:r>
      <w:r w:rsidR="00AE0D01">
        <w:fldChar w:fldCharType="separate"/>
      </w:r>
      <w:ins w:id="3756" w:author="Ryan Lemos" w:date="2019-10-14T19:23:00Z">
        <w:r w:rsidR="0002745D">
          <w:rPr>
            <w:noProof/>
          </w:rPr>
          <w:t>73</w:t>
        </w:r>
      </w:ins>
      <w:del w:id="3757" w:author="Ryan Lemos" w:date="2019-10-07T11:05:00Z">
        <w:r w:rsidR="00D343FF" w:rsidDel="00EA672B">
          <w:rPr>
            <w:noProof/>
          </w:rPr>
          <w:delText>78</w:delText>
        </w:r>
      </w:del>
      <w:r w:rsidR="00AE0D01">
        <w:rPr>
          <w:noProof/>
        </w:rPr>
        <w:fldChar w:fldCharType="end"/>
      </w:r>
      <w:bookmarkEnd w:id="3753"/>
      <w:r>
        <w:t xml:space="preserve"> - Tela de associação de alunos</w:t>
      </w:r>
      <w:bookmarkEnd w:id="3754"/>
      <w:bookmarkEnd w:id="3755"/>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4378960"/>
                    </a:xfrm>
                    <a:prstGeom prst="rect">
                      <a:avLst/>
                    </a:prstGeom>
                  </pic:spPr>
                </pic:pic>
              </a:graphicData>
            </a:graphic>
          </wp:inline>
        </w:drawing>
      </w:r>
    </w:p>
    <w:p w14:paraId="08EA5398" w14:textId="3E3D0310" w:rsidR="007E37B0" w:rsidRDefault="009E79A9" w:rsidP="007E37B0">
      <w:pPr>
        <w:pStyle w:val="Fontes"/>
        <w:rPr>
          <w:ins w:id="3758" w:author="Ryan Lemos" w:date="2019-10-13T12:48:00Z"/>
        </w:rPr>
      </w:pPr>
      <w:ins w:id="3759" w:author="Ryan Lemos" w:date="2019-10-13T12:59:00Z">
        <w:r>
          <w:t>Fonte: PRÓPRIA, 2019. Utilizando o ambiente ILC v.1.</w:t>
        </w:r>
      </w:ins>
    </w:p>
    <w:p w14:paraId="723512B7" w14:textId="77777777" w:rsidR="00386EE3" w:rsidRDefault="00386EE3" w:rsidP="00987BE5">
      <w:pPr>
        <w:ind w:firstLine="0"/>
        <w:jc w:val="center"/>
      </w:pPr>
    </w:p>
    <w:p w14:paraId="791BE958" w14:textId="057C0268" w:rsidR="00386EE3" w:rsidRDefault="00386EE3">
      <w:r>
        <w:t>A estória apresentada n</w:t>
      </w:r>
      <w:del w:id="3760" w:author="Ryan Lemos" w:date="2019-10-09T21:03:00Z">
        <w:r w:rsidDel="00014BF9">
          <w:delText xml:space="preserve">a </w:delText>
        </w:r>
        <w:r w:rsidRPr="00596E44" w:rsidDel="00014BF9">
          <w:rPr>
            <w:highlight w:val="yellow"/>
          </w:rPr>
          <w:delText>figura x</w:delText>
        </w:r>
      </w:del>
      <w:ins w:id="3761" w:author="Ryan Lemos" w:date="2019-10-09T21:03:00Z">
        <w:r w:rsidR="00014BF9">
          <w:t xml:space="preserve">o </w:t>
        </w:r>
      </w:ins>
      <w:ins w:id="3762" w:author="Ryan Lemos" w:date="2019-10-09T21:04:00Z">
        <w:r w:rsidR="00A57060">
          <w:fldChar w:fldCharType="begin"/>
        </w:r>
        <w:r w:rsidR="00A57060">
          <w:instrText xml:space="preserve"> REF _Ref21547427 \h </w:instrText>
        </w:r>
      </w:ins>
      <w:r w:rsidR="00A57060">
        <w:fldChar w:fldCharType="separate"/>
      </w:r>
      <w:ins w:id="3763" w:author="Ryan Lemos" w:date="2019-10-14T19:23:00Z">
        <w:r w:rsidR="0002745D">
          <w:t xml:space="preserve">Quadro </w:t>
        </w:r>
        <w:r w:rsidR="0002745D">
          <w:rPr>
            <w:noProof/>
          </w:rPr>
          <w:t>17</w:t>
        </w:r>
      </w:ins>
      <w:ins w:id="3764" w:author="Ryan Lemos" w:date="2019-10-09T21:04:00Z">
        <w:r w:rsidR="00A57060">
          <w:fldChar w:fldCharType="end"/>
        </w:r>
      </w:ins>
      <w:ins w:id="3765" w:author="Ryan Lemos" w:date="2019-10-09T21:05:00Z">
        <w:r w:rsidR="00A57060">
          <w:t xml:space="preserve"> </w:t>
        </w:r>
      </w:ins>
      <w:del w:id="3766" w:author="Ryan Lemos" w:date="2019-10-09T21:04:00Z">
        <w:r w:rsidDel="00A57060">
          <w:delText xml:space="preserve"> </w:delText>
        </w:r>
      </w:del>
      <w:r>
        <w:t xml:space="preserve">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5A355632" w:rsidR="004B1CC8" w:rsidRDefault="00AA372A" w:rsidP="00B70A30">
      <w:pPr>
        <w:pStyle w:val="Legenda"/>
      </w:pPr>
      <w:bookmarkStart w:id="3767" w:name="_Ref21547427"/>
      <w:bookmarkStart w:id="3768" w:name="_Toc21974298"/>
      <w:r>
        <w:t xml:space="preserve">Quadro </w:t>
      </w:r>
      <w:r w:rsidR="00AE0D01">
        <w:fldChar w:fldCharType="begin"/>
      </w:r>
      <w:r w:rsidR="00AE0D01">
        <w:instrText xml:space="preserve"> SEQ Quadro \* ARABIC </w:instrText>
      </w:r>
      <w:r w:rsidR="00AE0D01">
        <w:fldChar w:fldCharType="separate"/>
      </w:r>
      <w:ins w:id="3769" w:author="Ryan Lemos" w:date="2019-10-14T19:23:00Z">
        <w:r w:rsidR="0002745D">
          <w:rPr>
            <w:noProof/>
          </w:rPr>
          <w:t>17</w:t>
        </w:r>
      </w:ins>
      <w:del w:id="3770" w:author="Ryan Lemos" w:date="2019-10-13T11:46:00Z">
        <w:r w:rsidR="00511CE0" w:rsidDel="00D36233">
          <w:rPr>
            <w:noProof/>
          </w:rPr>
          <w:delText>16</w:delText>
        </w:r>
      </w:del>
      <w:r w:rsidR="00AE0D01">
        <w:rPr>
          <w:noProof/>
        </w:rPr>
        <w:fldChar w:fldCharType="end"/>
      </w:r>
      <w:bookmarkEnd w:id="3767"/>
      <w:r>
        <w:t xml:space="preserve"> - Estória de notificação a uma dúvida</w:t>
      </w:r>
      <w:bookmarkEnd w:id="3768"/>
    </w:p>
    <w:p w14:paraId="5C86AEAF" w14:textId="6AE72568" w:rsidR="00987BE5" w:rsidRDefault="004B1CC8" w:rsidP="00596E44">
      <w:pPr>
        <w:pStyle w:val="estrias"/>
      </w:pPr>
      <w:r>
        <w:lastRenderedPageBreak/>
        <w:t>Como professor gostaria de ser notificado quando um aluno tem uma dúvida, pois assim fica mais fácil saber quando devo responder.</w:t>
      </w:r>
    </w:p>
    <w:p w14:paraId="3758826E" w14:textId="77777777" w:rsidR="00E01488" w:rsidRDefault="00E01488" w:rsidP="00E01488">
      <w:pPr>
        <w:pStyle w:val="Fontes"/>
        <w:rPr>
          <w:ins w:id="3771" w:author="Ryan Lemos" w:date="2019-10-13T12:55:00Z"/>
        </w:rPr>
      </w:pPr>
      <w:ins w:id="3772" w:author="Ryan Lemos" w:date="2019-10-13T12:55:00Z">
        <w:r>
          <w:t>Fonte: PRÓPRIA, 2019.</w:t>
        </w:r>
      </w:ins>
    </w:p>
    <w:p w14:paraId="35E84AB0" w14:textId="77777777" w:rsidR="00386EE3" w:rsidRDefault="00386EE3" w:rsidP="00987BE5">
      <w:pPr>
        <w:ind w:firstLine="0"/>
        <w:jc w:val="center"/>
      </w:pPr>
    </w:p>
    <w:p w14:paraId="2B8616FC" w14:textId="6B9A369F"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ins w:id="3773" w:author="Ryan Lemos" w:date="2019-10-14T19:23:00Z">
        <w:r w:rsidR="0002745D">
          <w:t xml:space="preserve">Figura </w:t>
        </w:r>
        <w:r w:rsidR="0002745D">
          <w:rPr>
            <w:noProof/>
          </w:rPr>
          <w:t>74</w:t>
        </w:r>
      </w:ins>
      <w:del w:id="3774" w:author="Ryan Lemos" w:date="2019-10-07T11:05:00Z">
        <w:r w:rsidR="00054B21" w:rsidDel="00EA672B">
          <w:delText xml:space="preserve">Figura </w:delText>
        </w:r>
        <w:r w:rsidR="00054B21" w:rsidDel="00EA672B">
          <w:rPr>
            <w:noProof/>
          </w:rPr>
          <w:delText>79</w:delText>
        </w:r>
      </w:del>
      <w:r w:rsidR="00780414">
        <w:fldChar w:fldCharType="end"/>
      </w:r>
      <w:r w:rsidR="00151354">
        <w:t xml:space="preserve"> representa essa interação, que utiliza as notificações </w:t>
      </w:r>
      <w:proofErr w:type="spellStart"/>
      <w:r w:rsidR="00151354">
        <w:t>Laravel</w:t>
      </w:r>
      <w:proofErr w:type="spellEnd"/>
      <w:r w:rsidR="00151354">
        <w:t xml:space="preserve"> para retornar as notificações relacionadas a uma dúvida.</w:t>
      </w:r>
    </w:p>
    <w:p w14:paraId="66C116F8" w14:textId="39495821" w:rsidR="00B965E2" w:rsidRDefault="00B965E2">
      <w:pPr>
        <w:ind w:firstLine="0"/>
        <w:jc w:val="center"/>
      </w:pPr>
    </w:p>
    <w:p w14:paraId="189B0A2D" w14:textId="3F74F1F3" w:rsidR="00B965E2" w:rsidRDefault="00B965E2" w:rsidP="00B70A30">
      <w:pPr>
        <w:pStyle w:val="Legenda"/>
        <w:keepNext/>
      </w:pPr>
      <w:bookmarkStart w:id="3775" w:name="_Ref20052307"/>
      <w:bookmarkStart w:id="3776" w:name="_Toc21974007"/>
      <w:bookmarkStart w:id="3777" w:name="_Toc22075226"/>
      <w:r>
        <w:t xml:space="preserve">Figura </w:t>
      </w:r>
      <w:r w:rsidR="00AE0D01">
        <w:fldChar w:fldCharType="begin"/>
      </w:r>
      <w:r w:rsidR="00AE0D01">
        <w:instrText xml:space="preserve"> SEQ Figura \* ARABIC </w:instrText>
      </w:r>
      <w:r w:rsidR="00AE0D01">
        <w:fldChar w:fldCharType="separate"/>
      </w:r>
      <w:ins w:id="3778" w:author="Ryan Lemos" w:date="2019-10-14T19:23:00Z">
        <w:r w:rsidR="0002745D">
          <w:rPr>
            <w:noProof/>
          </w:rPr>
          <w:t>74</w:t>
        </w:r>
      </w:ins>
      <w:del w:id="3779" w:author="Ryan Lemos" w:date="2019-10-07T11:05:00Z">
        <w:r w:rsidR="00D343FF" w:rsidDel="00EA672B">
          <w:rPr>
            <w:noProof/>
          </w:rPr>
          <w:delText>79</w:delText>
        </w:r>
      </w:del>
      <w:r w:rsidR="00AE0D01">
        <w:rPr>
          <w:noProof/>
        </w:rPr>
        <w:fldChar w:fldCharType="end"/>
      </w:r>
      <w:bookmarkEnd w:id="3775"/>
      <w:r>
        <w:t xml:space="preserve"> - Notificação referente a resposta de uma dúvida</w:t>
      </w:r>
      <w:bookmarkEnd w:id="3776"/>
      <w:bookmarkEnd w:id="3777"/>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6511" cy="2596259"/>
                    </a:xfrm>
                    <a:prstGeom prst="rect">
                      <a:avLst/>
                    </a:prstGeom>
                  </pic:spPr>
                </pic:pic>
              </a:graphicData>
            </a:graphic>
          </wp:inline>
        </w:drawing>
      </w:r>
    </w:p>
    <w:p w14:paraId="2095A07F" w14:textId="71FB97B6" w:rsidR="007E37B0" w:rsidRDefault="009E79A9" w:rsidP="007E37B0">
      <w:pPr>
        <w:pStyle w:val="Fontes"/>
        <w:rPr>
          <w:ins w:id="3780" w:author="Ryan Lemos" w:date="2019-10-13T12:48:00Z"/>
        </w:rPr>
      </w:pPr>
      <w:ins w:id="3781" w:author="Ryan Lemos" w:date="2019-10-13T12:59:00Z">
        <w:r>
          <w:t>Fonte: PRÓPRIA, 2019. Utilizando o ambiente ILC v.1.</w:t>
        </w:r>
      </w:ins>
    </w:p>
    <w:p w14:paraId="5B703182" w14:textId="77777777" w:rsidR="00386EE3" w:rsidRDefault="00386EE3" w:rsidP="00987BE5">
      <w:pPr>
        <w:ind w:firstLine="0"/>
        <w:jc w:val="center"/>
      </w:pPr>
    </w:p>
    <w:p w14:paraId="7A28358B" w14:textId="59909E7D" w:rsidR="00386EE3" w:rsidRDefault="00386EE3" w:rsidP="00386EE3">
      <w:r>
        <w:t>A estória definida pel</w:t>
      </w:r>
      <w:del w:id="3782" w:author="Ryan Lemos" w:date="2019-10-09T21:03:00Z">
        <w:r w:rsidDel="00A57060">
          <w:delText xml:space="preserve">a </w:delText>
        </w:r>
        <w:r w:rsidRPr="00596E44" w:rsidDel="00A57060">
          <w:rPr>
            <w:highlight w:val="yellow"/>
          </w:rPr>
          <w:delText>figura x</w:delText>
        </w:r>
      </w:del>
      <w:ins w:id="3783" w:author="Ryan Lemos" w:date="2019-10-09T21:03:00Z">
        <w:r w:rsidR="00A57060">
          <w:t xml:space="preserve">o </w:t>
        </w:r>
      </w:ins>
      <w:ins w:id="3784" w:author="Ryan Lemos" w:date="2019-10-09T21:05:00Z">
        <w:r w:rsidR="00A57060">
          <w:fldChar w:fldCharType="begin"/>
        </w:r>
        <w:r w:rsidR="00A57060">
          <w:instrText xml:space="preserve"> REF _Ref21547444 \h </w:instrText>
        </w:r>
      </w:ins>
      <w:r w:rsidR="00A57060">
        <w:fldChar w:fldCharType="separate"/>
      </w:r>
      <w:ins w:id="3785" w:author="Ryan Lemos" w:date="2019-10-14T19:23:00Z">
        <w:r w:rsidR="0002745D">
          <w:t xml:space="preserve">Quadro </w:t>
        </w:r>
        <w:r w:rsidR="0002745D">
          <w:rPr>
            <w:noProof/>
          </w:rPr>
          <w:t>18</w:t>
        </w:r>
      </w:ins>
      <w:ins w:id="3786" w:author="Ryan Lemos" w:date="2019-10-09T21:05:00Z">
        <w:r w:rsidR="00A57060">
          <w:fldChar w:fldCharType="end"/>
        </w:r>
        <w:r w:rsidR="00A57060">
          <w:t xml:space="preserve"> </w:t>
        </w:r>
      </w:ins>
      <w:del w:id="3787" w:author="Ryan Lemos" w:date="2019-10-09T21:05:00Z">
        <w:r w:rsidDel="00A57060">
          <w:delText xml:space="preserve"> </w:delText>
        </w:r>
      </w:del>
      <w:r>
        <w:t>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1979D2D9" w:rsidR="004B1CC8" w:rsidRDefault="00AA372A" w:rsidP="00B70A30">
      <w:pPr>
        <w:pStyle w:val="Legenda"/>
      </w:pPr>
      <w:bookmarkStart w:id="3788" w:name="_Ref21547444"/>
      <w:bookmarkStart w:id="3789" w:name="_Toc21974299"/>
      <w:r>
        <w:t xml:space="preserve">Quadro </w:t>
      </w:r>
      <w:r w:rsidR="00AE0D01">
        <w:fldChar w:fldCharType="begin"/>
      </w:r>
      <w:r w:rsidR="00AE0D01">
        <w:instrText xml:space="preserve"> SEQ Quadro \* ARABIC </w:instrText>
      </w:r>
      <w:r w:rsidR="00AE0D01">
        <w:fldChar w:fldCharType="separate"/>
      </w:r>
      <w:ins w:id="3790" w:author="Ryan Lemos" w:date="2019-10-14T19:23:00Z">
        <w:r w:rsidR="0002745D">
          <w:rPr>
            <w:noProof/>
          </w:rPr>
          <w:t>18</w:t>
        </w:r>
      </w:ins>
      <w:del w:id="3791" w:author="Ryan Lemos" w:date="2019-10-13T11:46:00Z">
        <w:r w:rsidR="00511CE0" w:rsidDel="00D36233">
          <w:rPr>
            <w:noProof/>
          </w:rPr>
          <w:delText>17</w:delText>
        </w:r>
      </w:del>
      <w:r w:rsidR="00AE0D01">
        <w:rPr>
          <w:noProof/>
        </w:rPr>
        <w:fldChar w:fldCharType="end"/>
      </w:r>
      <w:bookmarkEnd w:id="3788"/>
      <w:r>
        <w:t xml:space="preserve"> - Estória de resposta a uma dúvida</w:t>
      </w:r>
      <w:bookmarkEnd w:id="3789"/>
    </w:p>
    <w:p w14:paraId="07F55258" w14:textId="200C25A8" w:rsidR="004B1CC8" w:rsidRDefault="004B1CC8" w:rsidP="004B1CC8">
      <w:pPr>
        <w:pStyle w:val="estrias"/>
      </w:pPr>
      <w:r>
        <w:lastRenderedPageBreak/>
        <w:t>Como professor eu gostaria de ser capaz de responder a uma dúvida do aluno.</w:t>
      </w:r>
    </w:p>
    <w:p w14:paraId="59908143" w14:textId="77777777" w:rsidR="00E01488" w:rsidRDefault="00E01488" w:rsidP="00E01488">
      <w:pPr>
        <w:pStyle w:val="Fontes"/>
        <w:rPr>
          <w:ins w:id="3792" w:author="Ryan Lemos" w:date="2019-10-13T12:55:00Z"/>
        </w:rPr>
      </w:pPr>
      <w:ins w:id="3793" w:author="Ryan Lemos" w:date="2019-10-13T12:55:00Z">
        <w:r>
          <w:t>Fonte: PRÓPRIA, 2019.</w:t>
        </w:r>
      </w:ins>
    </w:p>
    <w:p w14:paraId="4D1D6278" w14:textId="77777777" w:rsidR="00386EE3" w:rsidRDefault="00386EE3" w:rsidP="00596E44">
      <w:pPr>
        <w:ind w:firstLine="0"/>
      </w:pPr>
    </w:p>
    <w:p w14:paraId="62D0F8B6" w14:textId="7194BE9E"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ins w:id="3794" w:author="Ryan Lemos" w:date="2019-10-14T19:23:00Z">
        <w:r w:rsidR="0002745D">
          <w:t xml:space="preserve">Figura </w:t>
        </w:r>
        <w:r w:rsidR="0002745D">
          <w:rPr>
            <w:noProof/>
          </w:rPr>
          <w:t>75</w:t>
        </w:r>
      </w:ins>
      <w:del w:id="3795" w:author="Ryan Lemos" w:date="2019-10-07T11:05:00Z">
        <w:r w:rsidR="00054B21" w:rsidDel="00EA672B">
          <w:delText xml:space="preserve">Figura </w:delText>
        </w:r>
        <w:r w:rsidR="00054B21" w:rsidDel="00EA672B">
          <w:rPr>
            <w:noProof/>
          </w:rPr>
          <w:delText>80</w:delText>
        </w:r>
      </w:del>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097341E2" w:rsidR="00B965E2" w:rsidRDefault="00B965E2" w:rsidP="00B70A30">
      <w:pPr>
        <w:pStyle w:val="Legenda"/>
        <w:keepNext/>
      </w:pPr>
      <w:bookmarkStart w:id="3796" w:name="_Ref20052327"/>
      <w:bookmarkStart w:id="3797" w:name="_Toc21974008"/>
      <w:bookmarkStart w:id="3798" w:name="_Toc22075227"/>
      <w:r>
        <w:t xml:space="preserve">Figura </w:t>
      </w:r>
      <w:r w:rsidR="00AE0D01">
        <w:fldChar w:fldCharType="begin"/>
      </w:r>
      <w:r w:rsidR="00AE0D01">
        <w:instrText xml:space="preserve"> SEQ Figura \* ARABIC </w:instrText>
      </w:r>
      <w:r w:rsidR="00AE0D01">
        <w:fldChar w:fldCharType="separate"/>
      </w:r>
      <w:ins w:id="3799" w:author="Ryan Lemos" w:date="2019-10-14T19:23:00Z">
        <w:r w:rsidR="0002745D">
          <w:rPr>
            <w:noProof/>
          </w:rPr>
          <w:t>75</w:t>
        </w:r>
      </w:ins>
      <w:del w:id="3800" w:author="Ryan Lemos" w:date="2019-10-07T11:05:00Z">
        <w:r w:rsidR="00D343FF" w:rsidDel="00EA672B">
          <w:rPr>
            <w:noProof/>
          </w:rPr>
          <w:delText>80</w:delText>
        </w:r>
      </w:del>
      <w:r w:rsidR="00AE0D01">
        <w:rPr>
          <w:noProof/>
        </w:rPr>
        <w:fldChar w:fldCharType="end"/>
      </w:r>
      <w:bookmarkEnd w:id="3796"/>
      <w:r>
        <w:t xml:space="preserve"> - Tela de resposta a dúvida</w:t>
      </w:r>
      <w:bookmarkEnd w:id="3797"/>
      <w:bookmarkEnd w:id="3798"/>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3467735"/>
                    </a:xfrm>
                    <a:prstGeom prst="rect">
                      <a:avLst/>
                    </a:prstGeom>
                  </pic:spPr>
                </pic:pic>
              </a:graphicData>
            </a:graphic>
          </wp:inline>
        </w:drawing>
      </w:r>
    </w:p>
    <w:p w14:paraId="273AFD68" w14:textId="6E36CC9C" w:rsidR="007E37B0" w:rsidRDefault="009E79A9" w:rsidP="007E37B0">
      <w:pPr>
        <w:pStyle w:val="Fontes"/>
        <w:rPr>
          <w:ins w:id="3801" w:author="Ryan Lemos" w:date="2019-10-13T12:48:00Z"/>
        </w:rPr>
      </w:pPr>
      <w:ins w:id="3802" w:author="Ryan Lemos" w:date="2019-10-13T12:59:00Z">
        <w:r>
          <w:t>Fonte: PRÓPRIA, 2019. Utilizando o ambiente ILC v.1.</w:t>
        </w:r>
      </w:ins>
    </w:p>
    <w:p w14:paraId="569A14DC" w14:textId="77777777" w:rsidR="00987BE5" w:rsidRDefault="00987BE5" w:rsidP="00987BE5">
      <w:pPr>
        <w:ind w:firstLine="0"/>
        <w:jc w:val="center"/>
      </w:pPr>
    </w:p>
    <w:p w14:paraId="701F19A8" w14:textId="29AC085A"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w:t>
      </w:r>
      <w:del w:id="3803" w:author="Ryan Lemos" w:date="2019-10-09T21:05:00Z">
        <w:r w:rsidDel="00A57060">
          <w:delText xml:space="preserve">A </w:delText>
        </w:r>
        <w:r w:rsidRPr="00596E44" w:rsidDel="00A57060">
          <w:rPr>
            <w:highlight w:val="yellow"/>
          </w:rPr>
          <w:delText>figura x</w:delText>
        </w:r>
      </w:del>
      <w:ins w:id="3804" w:author="Ryan Lemos" w:date="2019-10-09T21:05:00Z">
        <w:r w:rsidR="00A57060">
          <w:t xml:space="preserve">O </w:t>
        </w:r>
        <w:r w:rsidR="00A57060">
          <w:fldChar w:fldCharType="begin"/>
        </w:r>
        <w:r w:rsidR="00A57060">
          <w:instrText xml:space="preserve"> REF _Ref21547457 \h </w:instrText>
        </w:r>
      </w:ins>
      <w:r w:rsidR="00A57060">
        <w:fldChar w:fldCharType="separate"/>
      </w:r>
      <w:ins w:id="3805" w:author="Ryan Lemos" w:date="2019-10-14T19:23:00Z">
        <w:r w:rsidR="0002745D">
          <w:t xml:space="preserve">Quadro </w:t>
        </w:r>
        <w:r w:rsidR="0002745D">
          <w:rPr>
            <w:noProof/>
          </w:rPr>
          <w:t>19</w:t>
        </w:r>
      </w:ins>
      <w:ins w:id="3806" w:author="Ryan Lemos" w:date="2019-10-09T21:05:00Z">
        <w:r w:rsidR="00A57060">
          <w:fldChar w:fldCharType="end"/>
        </w:r>
      </w:ins>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2C836415" w:rsidR="004B1CC8" w:rsidRDefault="00AA372A" w:rsidP="00B70A30">
      <w:pPr>
        <w:pStyle w:val="Legenda"/>
      </w:pPr>
      <w:bookmarkStart w:id="3807" w:name="_Ref21547457"/>
      <w:bookmarkStart w:id="3808" w:name="_Toc21974300"/>
      <w:r>
        <w:t xml:space="preserve">Quadro </w:t>
      </w:r>
      <w:r w:rsidR="00AE0D01">
        <w:fldChar w:fldCharType="begin"/>
      </w:r>
      <w:r w:rsidR="00AE0D01">
        <w:instrText xml:space="preserve"> SEQ Quadro \* ARABIC </w:instrText>
      </w:r>
      <w:r w:rsidR="00AE0D01">
        <w:fldChar w:fldCharType="separate"/>
      </w:r>
      <w:ins w:id="3809" w:author="Ryan Lemos" w:date="2019-10-14T19:23:00Z">
        <w:r w:rsidR="0002745D">
          <w:rPr>
            <w:noProof/>
          </w:rPr>
          <w:t>19</w:t>
        </w:r>
      </w:ins>
      <w:del w:id="3810" w:author="Ryan Lemos" w:date="2019-10-13T11:46:00Z">
        <w:r w:rsidR="00511CE0" w:rsidDel="00D36233">
          <w:rPr>
            <w:noProof/>
          </w:rPr>
          <w:delText>18</w:delText>
        </w:r>
      </w:del>
      <w:r w:rsidR="00AE0D01">
        <w:rPr>
          <w:noProof/>
        </w:rPr>
        <w:fldChar w:fldCharType="end"/>
      </w:r>
      <w:bookmarkEnd w:id="3807"/>
      <w:r>
        <w:t xml:space="preserve"> - Estória de visualização de dúvidas</w:t>
      </w:r>
      <w:bookmarkEnd w:id="3808"/>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rPr>
          <w:ins w:id="3811" w:author="Ryan Lemos" w:date="2019-10-13T12:55:00Z"/>
        </w:rPr>
      </w:pPr>
      <w:ins w:id="3812" w:author="Ryan Lemos" w:date="2019-10-13T12:55:00Z">
        <w:r>
          <w:t>Fonte: PRÓPRIA, 2019.</w:t>
        </w:r>
      </w:ins>
    </w:p>
    <w:p w14:paraId="0F080AC6" w14:textId="77777777" w:rsidR="006F54D5" w:rsidRDefault="006F54D5" w:rsidP="00B70A30">
      <w:pPr>
        <w:ind w:firstLine="0"/>
        <w:jc w:val="center"/>
      </w:pPr>
    </w:p>
    <w:p w14:paraId="4291FABD" w14:textId="31B30FDE" w:rsidR="006F54D5" w:rsidRDefault="006F54D5" w:rsidP="00596E44">
      <w:r>
        <w:t>A listagem das dúvidas requisitada pela estória d</w:t>
      </w:r>
      <w:del w:id="3813" w:author="Ryan Lemos" w:date="2019-10-09T21:05:00Z">
        <w:r w:rsidDel="00A57060">
          <w:delText xml:space="preserve">a </w:delText>
        </w:r>
        <w:r w:rsidRPr="00596E44" w:rsidDel="00A57060">
          <w:rPr>
            <w:highlight w:val="yellow"/>
          </w:rPr>
          <w:delText>figura x</w:delText>
        </w:r>
      </w:del>
      <w:ins w:id="3814" w:author="Ryan Lemos" w:date="2019-10-09T21:05:00Z">
        <w:r w:rsidR="00A57060">
          <w:t xml:space="preserve">o </w:t>
        </w:r>
        <w:r w:rsidR="00A57060">
          <w:fldChar w:fldCharType="begin"/>
        </w:r>
        <w:r w:rsidR="00A57060">
          <w:instrText xml:space="preserve"> REF _Ref21547457 \h </w:instrText>
        </w:r>
      </w:ins>
      <w:r w:rsidR="00A57060">
        <w:fldChar w:fldCharType="separate"/>
      </w:r>
      <w:ins w:id="3815" w:author="Ryan Lemos" w:date="2019-10-14T19:23:00Z">
        <w:r w:rsidR="0002745D">
          <w:t xml:space="preserve">Quadro </w:t>
        </w:r>
        <w:r w:rsidR="0002745D">
          <w:rPr>
            <w:noProof/>
          </w:rPr>
          <w:t>19</w:t>
        </w:r>
      </w:ins>
      <w:ins w:id="3816" w:author="Ryan Lemos" w:date="2019-10-09T21:05:00Z">
        <w:r w:rsidR="00A57060">
          <w:fldChar w:fldCharType="end"/>
        </w:r>
      </w:ins>
      <w:r>
        <w:t>, pode ser vista na</w:t>
      </w:r>
      <w:r w:rsidR="00780414">
        <w:t xml:space="preserve"> </w:t>
      </w:r>
      <w:r w:rsidR="00780414">
        <w:fldChar w:fldCharType="begin"/>
      </w:r>
      <w:r w:rsidR="00780414">
        <w:instrText xml:space="preserve"> REF _Ref20052367 \h </w:instrText>
      </w:r>
      <w:r w:rsidR="00780414">
        <w:fldChar w:fldCharType="separate"/>
      </w:r>
      <w:ins w:id="3817" w:author="Ryan Lemos" w:date="2019-10-14T19:23:00Z">
        <w:r w:rsidR="0002745D">
          <w:t xml:space="preserve">Figura </w:t>
        </w:r>
        <w:r w:rsidR="0002745D">
          <w:rPr>
            <w:noProof/>
          </w:rPr>
          <w:t>76</w:t>
        </w:r>
      </w:ins>
      <w:del w:id="3818" w:author="Ryan Lemos" w:date="2019-10-07T11:05:00Z">
        <w:r w:rsidR="00054B21" w:rsidDel="00EA672B">
          <w:delText xml:space="preserve">Figura </w:delText>
        </w:r>
        <w:r w:rsidR="00054B21" w:rsidDel="00EA672B">
          <w:rPr>
            <w:noProof/>
          </w:rPr>
          <w:delText>81</w:delText>
        </w:r>
      </w:del>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ins w:id="3819" w:author="Ryan Lemos" w:date="2019-10-14T19:23:00Z">
        <w:r w:rsidR="0002745D">
          <w:t xml:space="preserve">Figura </w:t>
        </w:r>
        <w:r w:rsidR="0002745D">
          <w:rPr>
            <w:noProof/>
          </w:rPr>
          <w:t>75</w:t>
        </w:r>
      </w:ins>
      <w:del w:id="3820" w:author="Ryan Lemos" w:date="2019-10-07T11:05:00Z">
        <w:r w:rsidR="00054B21" w:rsidDel="00EA672B">
          <w:delText xml:space="preserve">Figura </w:delText>
        </w:r>
        <w:r w:rsidR="00054B21" w:rsidDel="00EA672B">
          <w:rPr>
            <w:noProof/>
          </w:rPr>
          <w:delText>80</w:delText>
        </w:r>
      </w:del>
      <w:r w:rsidR="00780414">
        <w:rPr>
          <w:highlight w:val="yellow"/>
        </w:rPr>
        <w:fldChar w:fldCharType="end"/>
      </w:r>
      <w:r w:rsidR="00D76B51">
        <w:t>.</w:t>
      </w:r>
    </w:p>
    <w:p w14:paraId="754CEFF6" w14:textId="77777777" w:rsidR="005F0194" w:rsidRDefault="005F0194" w:rsidP="00987BE5">
      <w:pPr>
        <w:ind w:firstLine="0"/>
        <w:jc w:val="center"/>
      </w:pPr>
    </w:p>
    <w:p w14:paraId="7458C6AC" w14:textId="2431F12B" w:rsidR="00B965E2" w:rsidRDefault="00B965E2" w:rsidP="00B70A30">
      <w:pPr>
        <w:pStyle w:val="Legenda"/>
        <w:keepNext/>
      </w:pPr>
      <w:bookmarkStart w:id="3821" w:name="_Ref20052367"/>
      <w:bookmarkStart w:id="3822" w:name="_Toc21974009"/>
      <w:bookmarkStart w:id="3823" w:name="_Toc22075228"/>
      <w:r>
        <w:t xml:space="preserve">Figura </w:t>
      </w:r>
      <w:r w:rsidR="00AE0D01">
        <w:fldChar w:fldCharType="begin"/>
      </w:r>
      <w:r w:rsidR="00AE0D01">
        <w:instrText xml:space="preserve"> SEQ Figura \* ARABIC </w:instrText>
      </w:r>
      <w:r w:rsidR="00AE0D01">
        <w:fldChar w:fldCharType="separate"/>
      </w:r>
      <w:ins w:id="3824" w:author="Ryan Lemos" w:date="2019-10-14T19:23:00Z">
        <w:r w:rsidR="0002745D">
          <w:rPr>
            <w:noProof/>
          </w:rPr>
          <w:t>76</w:t>
        </w:r>
      </w:ins>
      <w:del w:id="3825" w:author="Ryan Lemos" w:date="2019-10-07T11:05:00Z">
        <w:r w:rsidR="00D343FF" w:rsidDel="00EA672B">
          <w:rPr>
            <w:noProof/>
          </w:rPr>
          <w:delText>81</w:delText>
        </w:r>
      </w:del>
      <w:r w:rsidR="00AE0D01">
        <w:rPr>
          <w:noProof/>
        </w:rPr>
        <w:fldChar w:fldCharType="end"/>
      </w:r>
      <w:bookmarkEnd w:id="3821"/>
      <w:r>
        <w:t xml:space="preserve"> - Tela de listagem de dúvidas para os professores</w:t>
      </w:r>
      <w:bookmarkEnd w:id="3822"/>
      <w:bookmarkEnd w:id="3823"/>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1632585"/>
                    </a:xfrm>
                    <a:prstGeom prst="rect">
                      <a:avLst/>
                    </a:prstGeom>
                  </pic:spPr>
                </pic:pic>
              </a:graphicData>
            </a:graphic>
          </wp:inline>
        </w:drawing>
      </w:r>
    </w:p>
    <w:p w14:paraId="1D184D62" w14:textId="7163230A" w:rsidR="007E37B0" w:rsidRDefault="009E79A9" w:rsidP="007E37B0">
      <w:pPr>
        <w:pStyle w:val="Fontes"/>
        <w:rPr>
          <w:ins w:id="3826" w:author="Ryan Lemos" w:date="2019-10-13T12:49:00Z"/>
        </w:rPr>
      </w:pPr>
      <w:ins w:id="3827" w:author="Ryan Lemos" w:date="2019-10-13T12:59:00Z">
        <w:r>
          <w:t>Fonte: PRÓPRIA, 2019. Utilizando o ambiente ILC v.1.</w:t>
        </w:r>
      </w:ins>
    </w:p>
    <w:p w14:paraId="1750A097" w14:textId="77777777" w:rsidR="00F420BA" w:rsidRDefault="00F420BA" w:rsidP="00596E44">
      <w:pPr>
        <w:jc w:val="center"/>
      </w:pPr>
    </w:p>
    <w:p w14:paraId="0B2D6CC4" w14:textId="06EC8B53" w:rsidR="00FB122B" w:rsidRDefault="00FB122B">
      <w:pPr>
        <w:pStyle w:val="Ttulo4"/>
      </w:pPr>
      <w:bookmarkStart w:id="3828" w:name="_Ref22070945"/>
      <w:del w:id="3829" w:author="Ryan Lemos" w:date="2019-10-15T23:28:00Z">
        <w:r w:rsidDel="00A23541">
          <w:delText xml:space="preserve">Estórias dos </w:delText>
        </w:r>
      </w:del>
      <w:bookmarkStart w:id="3830" w:name="_Toc22075313"/>
      <w:ins w:id="3831" w:author="Ryan Lemos" w:date="2019-10-15T23:28:00Z">
        <w:r w:rsidR="00A23541">
          <w:t>A</w:t>
        </w:r>
      </w:ins>
      <w:del w:id="3832" w:author="Ryan Lemos" w:date="2019-10-15T23:28:00Z">
        <w:r w:rsidDel="00A23541">
          <w:delText>a</w:delText>
        </w:r>
      </w:del>
      <w:r>
        <w:t>luno</w:t>
      </w:r>
      <w:bookmarkEnd w:id="3830"/>
      <w:del w:id="3833" w:author="Ryan Lemos" w:date="2019-10-15T23:28:00Z">
        <w:r w:rsidDel="00A23541">
          <w:delText>s</w:delText>
        </w:r>
      </w:del>
      <w:bookmarkEnd w:id="3828"/>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40B37D76" w:rsidR="00FB122B" w:rsidRDefault="00FB122B" w:rsidP="00FB122B">
      <w:r>
        <w:t>A primeira estória se trata da tela de inicialização do sistema, e a necessidade de exibição do calendário da turma, com eventos como provas ou atividades, para que o aluno fique por dentro do calendário da turma. Essa estória é definida pel</w:t>
      </w:r>
      <w:del w:id="3834" w:author="Ryan Lemos" w:date="2019-10-09T21:05:00Z">
        <w:r w:rsidDel="00A57060">
          <w:delText xml:space="preserve">a </w:delText>
        </w:r>
        <w:r w:rsidRPr="00B21C4F" w:rsidDel="00A57060">
          <w:rPr>
            <w:highlight w:val="yellow"/>
          </w:rPr>
          <w:delText>figura X</w:delText>
        </w:r>
      </w:del>
      <w:ins w:id="3835" w:author="Ryan Lemos" w:date="2019-10-09T21:05:00Z">
        <w:r w:rsidR="00A57060">
          <w:t xml:space="preserve">o </w:t>
        </w:r>
        <w:r w:rsidR="00A57060">
          <w:fldChar w:fldCharType="begin"/>
        </w:r>
        <w:r w:rsidR="00A57060">
          <w:instrText xml:space="preserve"> REF _Ref21547571 \h </w:instrText>
        </w:r>
      </w:ins>
      <w:r w:rsidR="00A57060">
        <w:fldChar w:fldCharType="separate"/>
      </w:r>
      <w:ins w:id="3836" w:author="Ryan Lemos" w:date="2019-10-14T19:23:00Z">
        <w:r w:rsidR="0002745D">
          <w:t xml:space="preserve">Quadro </w:t>
        </w:r>
        <w:r w:rsidR="0002745D">
          <w:rPr>
            <w:noProof/>
          </w:rPr>
          <w:t>20</w:t>
        </w:r>
      </w:ins>
      <w:ins w:id="3837" w:author="Ryan Lemos" w:date="2019-10-09T21:05:00Z">
        <w:r w:rsidR="00A57060">
          <w:fldChar w:fldCharType="end"/>
        </w:r>
      </w:ins>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ins w:id="3838" w:author="Ryan Lemos" w:date="2019-10-14T19:23:00Z">
        <w:r w:rsidR="0002745D">
          <w:t xml:space="preserve">Figura </w:t>
        </w:r>
        <w:r w:rsidR="0002745D">
          <w:rPr>
            <w:noProof/>
          </w:rPr>
          <w:t>77</w:t>
        </w:r>
      </w:ins>
      <w:del w:id="3839" w:author="Ryan Lemos" w:date="2019-10-07T11:05:00Z">
        <w:r w:rsidR="00054B21" w:rsidDel="00EA672B">
          <w:delText xml:space="preserve">Figura </w:delText>
        </w:r>
        <w:r w:rsidR="00054B21" w:rsidDel="00EA672B">
          <w:rPr>
            <w:noProof/>
          </w:rPr>
          <w:delText>82</w:delText>
        </w:r>
      </w:del>
      <w:r w:rsidR="00780414">
        <w:fldChar w:fldCharType="end"/>
      </w:r>
      <w:r>
        <w:t>.</w:t>
      </w:r>
    </w:p>
    <w:p w14:paraId="16FE5E6E" w14:textId="7469DD15" w:rsidR="004B1CC8" w:rsidRDefault="004B1CC8" w:rsidP="00AA372A">
      <w:pPr>
        <w:ind w:firstLine="0"/>
        <w:jc w:val="center"/>
      </w:pPr>
    </w:p>
    <w:p w14:paraId="1C536159" w14:textId="14A94E79" w:rsidR="00AA372A" w:rsidRDefault="00AA372A" w:rsidP="00B70A30">
      <w:pPr>
        <w:pStyle w:val="Legenda"/>
      </w:pPr>
      <w:bookmarkStart w:id="3840" w:name="_Ref21547571"/>
      <w:bookmarkStart w:id="3841" w:name="_Toc21974301"/>
      <w:r>
        <w:t xml:space="preserve">Quadro </w:t>
      </w:r>
      <w:r w:rsidR="00AE0D01">
        <w:fldChar w:fldCharType="begin"/>
      </w:r>
      <w:r w:rsidR="00AE0D01">
        <w:instrText xml:space="preserve"> SEQ Quadro \* ARABIC </w:instrText>
      </w:r>
      <w:r w:rsidR="00AE0D01">
        <w:fldChar w:fldCharType="separate"/>
      </w:r>
      <w:ins w:id="3842" w:author="Ryan Lemos" w:date="2019-10-14T19:23:00Z">
        <w:r w:rsidR="0002745D">
          <w:rPr>
            <w:noProof/>
          </w:rPr>
          <w:t>20</w:t>
        </w:r>
      </w:ins>
      <w:del w:id="3843" w:author="Ryan Lemos" w:date="2019-10-13T11:46:00Z">
        <w:r w:rsidR="00511CE0" w:rsidDel="00D36233">
          <w:rPr>
            <w:noProof/>
          </w:rPr>
          <w:delText>19</w:delText>
        </w:r>
      </w:del>
      <w:r w:rsidR="00AE0D01">
        <w:rPr>
          <w:noProof/>
        </w:rPr>
        <w:fldChar w:fldCharType="end"/>
      </w:r>
      <w:bookmarkEnd w:id="3840"/>
      <w:r>
        <w:t xml:space="preserve"> - Estória de visualização de calendário</w:t>
      </w:r>
      <w:bookmarkEnd w:id="3841"/>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rPr>
          <w:ins w:id="3844" w:author="Ryan Lemos" w:date="2019-10-13T12:55:00Z"/>
        </w:rPr>
      </w:pPr>
      <w:ins w:id="3845" w:author="Ryan Lemos" w:date="2019-10-13T12:55:00Z">
        <w:r>
          <w:t>Fonte: PRÓPRIA, 2019.</w:t>
        </w:r>
      </w:ins>
    </w:p>
    <w:p w14:paraId="4EC1A4F2" w14:textId="77777777" w:rsidR="00BD54C1" w:rsidRDefault="00BD54C1" w:rsidP="00FB122B">
      <w:pPr>
        <w:ind w:firstLine="0"/>
        <w:jc w:val="center"/>
      </w:pPr>
    </w:p>
    <w:p w14:paraId="75E1BA24" w14:textId="713AA3FE" w:rsidR="008901B1" w:rsidRDefault="008901B1" w:rsidP="00596E44">
      <w:r>
        <w:lastRenderedPageBreak/>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7B33F835" w:rsidR="00B965E2" w:rsidRDefault="00B965E2" w:rsidP="00B70A30">
      <w:pPr>
        <w:pStyle w:val="Legenda"/>
        <w:keepNext/>
      </w:pPr>
      <w:bookmarkStart w:id="3846" w:name="_Ref20052439"/>
      <w:bookmarkStart w:id="3847" w:name="_Toc21974010"/>
      <w:bookmarkStart w:id="3848" w:name="_Toc22075229"/>
      <w:r>
        <w:t xml:space="preserve">Figura </w:t>
      </w:r>
      <w:r w:rsidR="00AE0D01">
        <w:fldChar w:fldCharType="begin"/>
      </w:r>
      <w:r w:rsidR="00AE0D01">
        <w:instrText xml:space="preserve"> SEQ Figura \* ARABIC </w:instrText>
      </w:r>
      <w:r w:rsidR="00AE0D01">
        <w:fldChar w:fldCharType="separate"/>
      </w:r>
      <w:ins w:id="3849" w:author="Ryan Lemos" w:date="2019-10-14T19:23:00Z">
        <w:r w:rsidR="0002745D">
          <w:rPr>
            <w:noProof/>
          </w:rPr>
          <w:t>77</w:t>
        </w:r>
      </w:ins>
      <w:del w:id="3850" w:author="Ryan Lemos" w:date="2019-10-07T11:05:00Z">
        <w:r w:rsidR="00D343FF" w:rsidDel="00EA672B">
          <w:rPr>
            <w:noProof/>
          </w:rPr>
          <w:delText>82</w:delText>
        </w:r>
      </w:del>
      <w:r w:rsidR="00AE0D01">
        <w:rPr>
          <w:noProof/>
        </w:rPr>
        <w:fldChar w:fldCharType="end"/>
      </w:r>
      <w:bookmarkEnd w:id="3846"/>
      <w:r>
        <w:t xml:space="preserve"> - Tela de calendário para o aluno</w:t>
      </w:r>
      <w:bookmarkEnd w:id="3847"/>
      <w:bookmarkEnd w:id="3848"/>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734945"/>
                    </a:xfrm>
                    <a:prstGeom prst="rect">
                      <a:avLst/>
                    </a:prstGeom>
                  </pic:spPr>
                </pic:pic>
              </a:graphicData>
            </a:graphic>
          </wp:inline>
        </w:drawing>
      </w:r>
    </w:p>
    <w:p w14:paraId="5D219050" w14:textId="65946469" w:rsidR="007E37B0" w:rsidRDefault="009E79A9" w:rsidP="007E37B0">
      <w:pPr>
        <w:pStyle w:val="Fontes"/>
        <w:rPr>
          <w:ins w:id="3851" w:author="Ryan Lemos" w:date="2019-10-13T12:49:00Z"/>
        </w:rPr>
      </w:pPr>
      <w:ins w:id="3852" w:author="Ryan Lemos" w:date="2019-10-13T12:59:00Z">
        <w:r>
          <w:t>Fonte: PRÓPRIA, 2019. Utilizando o ambiente ILC v.1.</w:t>
        </w:r>
      </w:ins>
    </w:p>
    <w:p w14:paraId="75F052E5" w14:textId="77777777" w:rsidR="00FB122B" w:rsidRDefault="00FB122B" w:rsidP="00FB122B">
      <w:pPr>
        <w:ind w:firstLine="0"/>
        <w:jc w:val="center"/>
      </w:pPr>
    </w:p>
    <w:p w14:paraId="1FA9013F" w14:textId="5CC53C1B" w:rsidR="00FB122B" w:rsidRDefault="00FB122B" w:rsidP="00FB122B">
      <w:r>
        <w:t>Já a segunda estória do aluno se trata de quando ele tem uma dúvida a respeito de algum conteúdo e por isso deseja-se enviar essa dúvida para possível resposta de um professor. Essa estória é definida pel</w:t>
      </w:r>
      <w:del w:id="3853" w:author="Ryan Lemos" w:date="2019-10-09T21:06:00Z">
        <w:r w:rsidDel="00A57060">
          <w:delText xml:space="preserve">a </w:delText>
        </w:r>
        <w:r w:rsidRPr="00B21C4F" w:rsidDel="00A57060">
          <w:rPr>
            <w:highlight w:val="yellow"/>
          </w:rPr>
          <w:delText>figura X</w:delText>
        </w:r>
      </w:del>
      <w:ins w:id="3854" w:author="Ryan Lemos" w:date="2019-10-09T21:06:00Z">
        <w:r w:rsidR="00A57060">
          <w:t xml:space="preserve">o </w:t>
        </w:r>
        <w:r w:rsidR="00A57060">
          <w:fldChar w:fldCharType="begin"/>
        </w:r>
        <w:r w:rsidR="00A57060">
          <w:instrText xml:space="preserve"> REF _Ref21547584 \h </w:instrText>
        </w:r>
      </w:ins>
      <w:r w:rsidR="00A57060">
        <w:fldChar w:fldCharType="separate"/>
      </w:r>
      <w:ins w:id="3855" w:author="Ryan Lemos" w:date="2019-10-14T19:23:00Z">
        <w:r w:rsidR="0002745D">
          <w:t xml:space="preserve">Quadro </w:t>
        </w:r>
        <w:r w:rsidR="0002745D">
          <w:rPr>
            <w:noProof/>
          </w:rPr>
          <w:t>21</w:t>
        </w:r>
      </w:ins>
      <w:ins w:id="3856" w:author="Ryan Lemos" w:date="2019-10-09T21:06:00Z">
        <w:r w:rsidR="00A57060">
          <w:fldChar w:fldCharType="end"/>
        </w:r>
      </w:ins>
      <w:r>
        <w:t>, e sua interface pode ser notada na</w:t>
      </w:r>
      <w:r w:rsidR="00780414">
        <w:t xml:space="preserve"> </w:t>
      </w:r>
      <w:r w:rsidR="00780414">
        <w:fldChar w:fldCharType="begin"/>
      </w:r>
      <w:r w:rsidR="00780414">
        <w:instrText xml:space="preserve"> REF _Ref20052458 \h </w:instrText>
      </w:r>
      <w:r w:rsidR="00780414">
        <w:fldChar w:fldCharType="separate"/>
      </w:r>
      <w:ins w:id="3857" w:author="Ryan Lemos" w:date="2019-10-14T19:23:00Z">
        <w:r w:rsidR="0002745D">
          <w:t xml:space="preserve">Figura </w:t>
        </w:r>
        <w:r w:rsidR="0002745D">
          <w:rPr>
            <w:noProof/>
          </w:rPr>
          <w:t>78</w:t>
        </w:r>
      </w:ins>
      <w:del w:id="3858" w:author="Ryan Lemos" w:date="2019-10-07T11:05:00Z">
        <w:r w:rsidR="00054B21" w:rsidDel="00EA672B">
          <w:delText xml:space="preserve">Figura </w:delText>
        </w:r>
        <w:r w:rsidR="00054B21" w:rsidDel="00EA672B">
          <w:rPr>
            <w:noProof/>
          </w:rPr>
          <w:delText>83</w:delText>
        </w:r>
      </w:del>
      <w:r w:rsidR="00780414">
        <w:fldChar w:fldCharType="end"/>
      </w:r>
      <w:r>
        <w:t>.</w:t>
      </w:r>
    </w:p>
    <w:p w14:paraId="4BD7B199" w14:textId="1578B62C" w:rsidR="004B1CC8" w:rsidRDefault="004B1CC8" w:rsidP="00AA372A">
      <w:pPr>
        <w:ind w:firstLine="0"/>
        <w:jc w:val="center"/>
      </w:pPr>
    </w:p>
    <w:p w14:paraId="52F16976" w14:textId="1E8BB80C" w:rsidR="00AA372A" w:rsidRDefault="00AA372A" w:rsidP="00B70A30">
      <w:pPr>
        <w:pStyle w:val="Legenda"/>
      </w:pPr>
      <w:bookmarkStart w:id="3859" w:name="_Ref21547584"/>
      <w:bookmarkStart w:id="3860" w:name="_Toc21974302"/>
      <w:r>
        <w:t xml:space="preserve">Quadro </w:t>
      </w:r>
      <w:r w:rsidR="00AE0D01">
        <w:fldChar w:fldCharType="begin"/>
      </w:r>
      <w:r w:rsidR="00AE0D01">
        <w:instrText xml:space="preserve"> SEQ Quadro \* ARABIC </w:instrText>
      </w:r>
      <w:r w:rsidR="00AE0D01">
        <w:fldChar w:fldCharType="separate"/>
      </w:r>
      <w:ins w:id="3861" w:author="Ryan Lemos" w:date="2019-10-14T19:23:00Z">
        <w:r w:rsidR="0002745D">
          <w:rPr>
            <w:noProof/>
          </w:rPr>
          <w:t>21</w:t>
        </w:r>
      </w:ins>
      <w:del w:id="3862" w:author="Ryan Lemos" w:date="2019-10-13T11:46:00Z">
        <w:r w:rsidR="00511CE0" w:rsidDel="00D36233">
          <w:rPr>
            <w:noProof/>
          </w:rPr>
          <w:delText>20</w:delText>
        </w:r>
      </w:del>
      <w:r w:rsidR="00AE0D01">
        <w:rPr>
          <w:noProof/>
        </w:rPr>
        <w:fldChar w:fldCharType="end"/>
      </w:r>
      <w:bookmarkEnd w:id="3859"/>
      <w:r>
        <w:t xml:space="preserve"> - </w:t>
      </w:r>
      <w:r w:rsidRPr="00672D46">
        <w:t>Estória de</w:t>
      </w:r>
      <w:r>
        <w:t xml:space="preserve"> envio de dúvidas</w:t>
      </w:r>
      <w:bookmarkEnd w:id="3860"/>
    </w:p>
    <w:p w14:paraId="3F8F3ACE" w14:textId="3C59EC81" w:rsidR="004B1CC8" w:rsidRDefault="004B1CC8" w:rsidP="00596E44">
      <w:pPr>
        <w:pStyle w:val="estrias"/>
      </w:pPr>
      <w:r>
        <w:t>Como aluno, gostaria de enviar uma dúvida ao professor de um determinado assunto.</w:t>
      </w:r>
    </w:p>
    <w:p w14:paraId="287A6B45" w14:textId="77777777" w:rsidR="00E01488" w:rsidRDefault="00E01488" w:rsidP="00E01488">
      <w:pPr>
        <w:pStyle w:val="Fontes"/>
        <w:rPr>
          <w:ins w:id="3863" w:author="Ryan Lemos" w:date="2019-10-13T12:55:00Z"/>
        </w:rPr>
      </w:pPr>
      <w:ins w:id="3864" w:author="Ryan Lemos" w:date="2019-10-13T12:55:00Z">
        <w:r>
          <w:t>Fonte: PRÓPRIA, 2019.</w:t>
        </w:r>
      </w:ins>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lastRenderedPageBreak/>
        <w:t xml:space="preserve"> </w:t>
      </w:r>
    </w:p>
    <w:p w14:paraId="11938EED" w14:textId="3036CE59" w:rsidR="00B965E2" w:rsidRDefault="00B965E2" w:rsidP="00B70A30">
      <w:pPr>
        <w:pStyle w:val="Legenda"/>
        <w:keepNext/>
      </w:pPr>
      <w:bookmarkStart w:id="3865" w:name="_Ref20052458"/>
      <w:bookmarkStart w:id="3866" w:name="_Toc21974011"/>
      <w:bookmarkStart w:id="3867" w:name="_Toc22075230"/>
      <w:r>
        <w:t xml:space="preserve">Figura </w:t>
      </w:r>
      <w:r w:rsidR="00AE0D01">
        <w:fldChar w:fldCharType="begin"/>
      </w:r>
      <w:r w:rsidR="00AE0D01">
        <w:instrText xml:space="preserve"> SEQ Figura \* ARABIC </w:instrText>
      </w:r>
      <w:r w:rsidR="00AE0D01">
        <w:fldChar w:fldCharType="separate"/>
      </w:r>
      <w:ins w:id="3868" w:author="Ryan Lemos" w:date="2019-10-14T19:23:00Z">
        <w:r w:rsidR="0002745D">
          <w:rPr>
            <w:noProof/>
          </w:rPr>
          <w:t>78</w:t>
        </w:r>
      </w:ins>
      <w:del w:id="3869" w:author="Ryan Lemos" w:date="2019-10-07T11:05:00Z">
        <w:r w:rsidR="00D343FF" w:rsidDel="00EA672B">
          <w:rPr>
            <w:noProof/>
          </w:rPr>
          <w:delText>83</w:delText>
        </w:r>
      </w:del>
      <w:r w:rsidR="00AE0D01">
        <w:rPr>
          <w:noProof/>
        </w:rPr>
        <w:fldChar w:fldCharType="end"/>
      </w:r>
      <w:bookmarkEnd w:id="3865"/>
      <w:r>
        <w:t xml:space="preserve"> - Tela de envio de dúvidas</w:t>
      </w:r>
      <w:bookmarkEnd w:id="3866"/>
      <w:bookmarkEnd w:id="3867"/>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2535" cy="3026530"/>
                    </a:xfrm>
                    <a:prstGeom prst="rect">
                      <a:avLst/>
                    </a:prstGeom>
                  </pic:spPr>
                </pic:pic>
              </a:graphicData>
            </a:graphic>
          </wp:inline>
        </w:drawing>
      </w:r>
    </w:p>
    <w:p w14:paraId="6BAA2879" w14:textId="6DA0FF77" w:rsidR="007E37B0" w:rsidRDefault="009E79A9" w:rsidP="007E37B0">
      <w:pPr>
        <w:pStyle w:val="Fontes"/>
        <w:rPr>
          <w:ins w:id="3870" w:author="Ryan Lemos" w:date="2019-10-13T12:49:00Z"/>
        </w:rPr>
      </w:pPr>
      <w:ins w:id="3871" w:author="Ryan Lemos" w:date="2019-10-13T12:59:00Z">
        <w:r>
          <w:t>Fonte: PRÓPRIA, 2019. Utilizando o ambiente ILC v.1.</w:t>
        </w:r>
      </w:ins>
    </w:p>
    <w:p w14:paraId="238E59FD" w14:textId="77777777" w:rsidR="00FB122B" w:rsidRDefault="00FB122B" w:rsidP="00FB122B">
      <w:pPr>
        <w:ind w:firstLine="0"/>
        <w:jc w:val="center"/>
      </w:pPr>
    </w:p>
    <w:p w14:paraId="038E65EF" w14:textId="2D897D51" w:rsidR="008942AD" w:rsidRDefault="008942AD" w:rsidP="008942AD">
      <w:r>
        <w:t>Já a estória definida pel</w:t>
      </w:r>
      <w:del w:id="3872" w:author="Ryan Lemos" w:date="2019-10-09T21:06:00Z">
        <w:r w:rsidDel="00A57060">
          <w:delText xml:space="preserve">a </w:delText>
        </w:r>
        <w:r w:rsidRPr="00B21C4F" w:rsidDel="00A57060">
          <w:rPr>
            <w:highlight w:val="yellow"/>
          </w:rPr>
          <w:delText>figura X</w:delText>
        </w:r>
      </w:del>
      <w:ins w:id="3873" w:author="Ryan Lemos" w:date="2019-10-09T21:06:00Z">
        <w:r w:rsidR="00A57060">
          <w:t xml:space="preserve">o </w:t>
        </w:r>
        <w:r w:rsidR="00A57060">
          <w:fldChar w:fldCharType="begin"/>
        </w:r>
        <w:r w:rsidR="00A57060">
          <w:instrText xml:space="preserve"> REF _Ref21547597 \h </w:instrText>
        </w:r>
      </w:ins>
      <w:r w:rsidR="00A57060">
        <w:fldChar w:fldCharType="separate"/>
      </w:r>
      <w:ins w:id="3874" w:author="Ryan Lemos" w:date="2019-10-14T19:23:00Z">
        <w:r w:rsidR="0002745D">
          <w:t xml:space="preserve">Quadro </w:t>
        </w:r>
        <w:r w:rsidR="0002745D">
          <w:rPr>
            <w:noProof/>
          </w:rPr>
          <w:t>22</w:t>
        </w:r>
      </w:ins>
      <w:ins w:id="3875" w:author="Ryan Lemos" w:date="2019-10-09T21:06:00Z">
        <w:r w:rsidR="00A57060">
          <w:fldChar w:fldCharType="end"/>
        </w:r>
      </w:ins>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38BC2B2E" w:rsidR="008942AD" w:rsidRDefault="00AA372A" w:rsidP="00B70A30">
      <w:pPr>
        <w:pStyle w:val="Legenda"/>
      </w:pPr>
      <w:bookmarkStart w:id="3876" w:name="_Ref21547597"/>
      <w:bookmarkStart w:id="3877" w:name="_Toc21974303"/>
      <w:r>
        <w:t xml:space="preserve">Quadro </w:t>
      </w:r>
      <w:r w:rsidR="00AE0D01">
        <w:fldChar w:fldCharType="begin"/>
      </w:r>
      <w:r w:rsidR="00AE0D01">
        <w:instrText xml:space="preserve"> SEQ Quadro \* ARABIC </w:instrText>
      </w:r>
      <w:r w:rsidR="00AE0D01">
        <w:fldChar w:fldCharType="separate"/>
      </w:r>
      <w:ins w:id="3878" w:author="Ryan Lemos" w:date="2019-10-14T19:23:00Z">
        <w:r w:rsidR="0002745D">
          <w:rPr>
            <w:noProof/>
          </w:rPr>
          <w:t>22</w:t>
        </w:r>
      </w:ins>
      <w:del w:id="3879" w:author="Ryan Lemos" w:date="2019-10-13T11:46:00Z">
        <w:r w:rsidR="00511CE0" w:rsidDel="00D36233">
          <w:rPr>
            <w:noProof/>
          </w:rPr>
          <w:delText>21</w:delText>
        </w:r>
      </w:del>
      <w:r w:rsidR="00AE0D01">
        <w:rPr>
          <w:noProof/>
        </w:rPr>
        <w:fldChar w:fldCharType="end"/>
      </w:r>
      <w:bookmarkEnd w:id="3876"/>
      <w:r>
        <w:t xml:space="preserve"> - </w:t>
      </w:r>
      <w:r w:rsidRPr="00315B60">
        <w:t>Estória de</w:t>
      </w:r>
      <w:r>
        <w:t xml:space="preserve"> notificação dos alunos</w:t>
      </w:r>
      <w:bookmarkEnd w:id="3877"/>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B71FA79" w14:textId="77777777" w:rsidR="00E01488" w:rsidRDefault="00E01488" w:rsidP="00E01488">
      <w:pPr>
        <w:pStyle w:val="Fontes"/>
        <w:rPr>
          <w:ins w:id="3880" w:author="Ryan Lemos" w:date="2019-10-13T12:55:00Z"/>
        </w:rPr>
      </w:pPr>
      <w:ins w:id="3881" w:author="Ryan Lemos" w:date="2019-10-13T12:55:00Z">
        <w:r>
          <w:t>Fonte: PRÓPRIA, 2019.</w:t>
        </w:r>
      </w:ins>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7509E309" w:rsidR="00B965E2" w:rsidRDefault="00B965E2" w:rsidP="00B70A30">
      <w:pPr>
        <w:pStyle w:val="Legenda"/>
        <w:keepNext/>
      </w:pPr>
      <w:bookmarkStart w:id="3882" w:name="_Toc21974012"/>
      <w:bookmarkStart w:id="3883" w:name="_Toc22075231"/>
      <w:r>
        <w:lastRenderedPageBreak/>
        <w:t xml:space="preserve">Figura </w:t>
      </w:r>
      <w:r w:rsidR="00AE0D01">
        <w:fldChar w:fldCharType="begin"/>
      </w:r>
      <w:r w:rsidR="00AE0D01">
        <w:instrText xml:space="preserve"> SEQ Figura \* ARABIC </w:instrText>
      </w:r>
      <w:r w:rsidR="00AE0D01">
        <w:fldChar w:fldCharType="separate"/>
      </w:r>
      <w:ins w:id="3884" w:author="Ryan Lemos" w:date="2019-10-14T19:23:00Z">
        <w:r w:rsidR="0002745D">
          <w:rPr>
            <w:noProof/>
          </w:rPr>
          <w:t>79</w:t>
        </w:r>
      </w:ins>
      <w:del w:id="3885" w:author="Ryan Lemos" w:date="2019-10-07T11:05:00Z">
        <w:r w:rsidR="00D343FF" w:rsidDel="00EA672B">
          <w:rPr>
            <w:noProof/>
          </w:rPr>
          <w:delText>84</w:delText>
        </w:r>
      </w:del>
      <w:r w:rsidR="00AE0D01">
        <w:rPr>
          <w:noProof/>
        </w:rPr>
        <w:fldChar w:fldCharType="end"/>
      </w:r>
      <w:r>
        <w:t xml:space="preserve"> - Notificação de resposta a dúvida</w:t>
      </w:r>
      <w:bookmarkEnd w:id="3882"/>
      <w:bookmarkEnd w:id="3883"/>
    </w:p>
    <w:p w14:paraId="7ABB4D0F" w14:textId="79DF9ADF" w:rsidR="008942AD" w:rsidRDefault="008942AD" w:rsidP="008942AD">
      <w:pPr>
        <w:ind w:firstLine="0"/>
        <w:jc w:val="center"/>
        <w:rPr>
          <w:ins w:id="3886" w:author="Ryan Lemos" w:date="2019-10-13T12:49:00Z"/>
        </w:rP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12904" cy="1355987"/>
                    </a:xfrm>
                    <a:prstGeom prst="rect">
                      <a:avLst/>
                    </a:prstGeom>
                  </pic:spPr>
                </pic:pic>
              </a:graphicData>
            </a:graphic>
          </wp:inline>
        </w:drawing>
      </w:r>
    </w:p>
    <w:p w14:paraId="786BD3FC" w14:textId="07D5B922" w:rsidR="007E37B0" w:rsidRDefault="009E79A9" w:rsidP="007E37B0">
      <w:pPr>
        <w:pStyle w:val="Fontes"/>
        <w:rPr>
          <w:ins w:id="3887" w:author="Ryan Lemos" w:date="2019-10-13T12:49:00Z"/>
        </w:rPr>
      </w:pPr>
      <w:ins w:id="3888" w:author="Ryan Lemos" w:date="2019-10-13T12:59:00Z">
        <w:r>
          <w:t>Fonte: PRÓPRIA, 2019. Utilizando o ambiente ILC v.1.</w:t>
        </w:r>
      </w:ins>
    </w:p>
    <w:p w14:paraId="12455307" w14:textId="77777777" w:rsidR="007E37B0" w:rsidRDefault="007E37B0" w:rsidP="008942AD">
      <w:pPr>
        <w:ind w:firstLine="0"/>
        <w:jc w:val="center"/>
      </w:pPr>
    </w:p>
    <w:p w14:paraId="271F0917" w14:textId="253B7FD2" w:rsidR="00FB122B" w:rsidRDefault="00FB122B" w:rsidP="00FB122B">
      <w:r>
        <w:t>A estória definida pel</w:t>
      </w:r>
      <w:del w:id="3889" w:author="Ryan Lemos" w:date="2019-10-09T21:06:00Z">
        <w:r w:rsidDel="00A57060">
          <w:delText xml:space="preserve">a </w:delText>
        </w:r>
        <w:r w:rsidRPr="00B21C4F" w:rsidDel="00A57060">
          <w:rPr>
            <w:highlight w:val="yellow"/>
          </w:rPr>
          <w:delText>figura X</w:delText>
        </w:r>
      </w:del>
      <w:ins w:id="3890" w:author="Ryan Lemos" w:date="2019-10-09T21:06:00Z">
        <w:r w:rsidR="00A57060">
          <w:t xml:space="preserve">o </w:t>
        </w:r>
        <w:r w:rsidR="00A57060">
          <w:fldChar w:fldCharType="begin"/>
        </w:r>
        <w:r w:rsidR="00A57060">
          <w:instrText xml:space="preserve"> REF _Ref21547614 \h </w:instrText>
        </w:r>
      </w:ins>
      <w:r w:rsidR="00A57060">
        <w:fldChar w:fldCharType="separate"/>
      </w:r>
      <w:ins w:id="3891" w:author="Ryan Lemos" w:date="2019-10-14T19:23:00Z">
        <w:r w:rsidR="0002745D">
          <w:t xml:space="preserve">Quadro </w:t>
        </w:r>
        <w:r w:rsidR="0002745D">
          <w:rPr>
            <w:noProof/>
          </w:rPr>
          <w:t>23</w:t>
        </w:r>
      </w:ins>
      <w:ins w:id="3892" w:author="Ryan Lemos" w:date="2019-10-09T21:06:00Z">
        <w:r w:rsidR="00A57060">
          <w:fldChar w:fldCharType="end"/>
        </w:r>
      </w:ins>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11CDFBCD" w:rsidR="00AA372A" w:rsidRDefault="00AA372A" w:rsidP="00B70A30">
      <w:pPr>
        <w:pStyle w:val="Legenda"/>
      </w:pPr>
      <w:bookmarkStart w:id="3893" w:name="_Ref21547614"/>
      <w:bookmarkStart w:id="3894" w:name="_Toc21974304"/>
      <w:r>
        <w:t xml:space="preserve">Quadro </w:t>
      </w:r>
      <w:r w:rsidR="00AE0D01">
        <w:fldChar w:fldCharType="begin"/>
      </w:r>
      <w:r w:rsidR="00AE0D01">
        <w:instrText xml:space="preserve"> SEQ Quadro \* ARABIC </w:instrText>
      </w:r>
      <w:r w:rsidR="00AE0D01">
        <w:fldChar w:fldCharType="separate"/>
      </w:r>
      <w:ins w:id="3895" w:author="Ryan Lemos" w:date="2019-10-14T19:23:00Z">
        <w:r w:rsidR="0002745D">
          <w:rPr>
            <w:noProof/>
          </w:rPr>
          <w:t>23</w:t>
        </w:r>
      </w:ins>
      <w:del w:id="3896" w:author="Ryan Lemos" w:date="2019-10-13T11:46:00Z">
        <w:r w:rsidR="00511CE0" w:rsidDel="00D36233">
          <w:rPr>
            <w:noProof/>
          </w:rPr>
          <w:delText>22</w:delText>
        </w:r>
      </w:del>
      <w:r w:rsidR="00AE0D01">
        <w:rPr>
          <w:noProof/>
        </w:rPr>
        <w:fldChar w:fldCharType="end"/>
      </w:r>
      <w:bookmarkEnd w:id="3893"/>
      <w:r>
        <w:t xml:space="preserve"> - </w:t>
      </w:r>
      <w:r w:rsidRPr="00491E62">
        <w:t>Estória de</w:t>
      </w:r>
      <w:r>
        <w:t xml:space="preserve"> visualização de materiais pelos alunos</w:t>
      </w:r>
      <w:bookmarkEnd w:id="3894"/>
    </w:p>
    <w:p w14:paraId="3E480145" w14:textId="008EFE9E" w:rsidR="004B1CC8" w:rsidDel="00E01488" w:rsidRDefault="004B1CC8" w:rsidP="00596E44">
      <w:pPr>
        <w:pStyle w:val="estrias"/>
        <w:rPr>
          <w:del w:id="3897" w:author="Ryan Lemos" w:date="2019-10-13T12:55:00Z"/>
        </w:rPr>
      </w:pPr>
      <w:r>
        <w:t>Como aluno desejo ser capaz de visualizar somente os materiais referentes a níveis inferiores ou iguais ao meu.</w:t>
      </w:r>
    </w:p>
    <w:p w14:paraId="3248487A" w14:textId="08CA98CB" w:rsidR="00FB122B" w:rsidRDefault="00FB122B">
      <w:pPr>
        <w:pStyle w:val="estrias"/>
        <w:pPrChange w:id="3898" w:author="Ryan Lemos" w:date="2019-10-13T12:55:00Z">
          <w:pPr>
            <w:ind w:firstLine="0"/>
          </w:pPr>
        </w:pPrChange>
      </w:pPr>
    </w:p>
    <w:p w14:paraId="5EA2EDF0" w14:textId="77777777" w:rsidR="00E01488" w:rsidRDefault="00E01488" w:rsidP="00E01488">
      <w:pPr>
        <w:pStyle w:val="Fontes"/>
        <w:rPr>
          <w:ins w:id="3899" w:author="Ryan Lemos" w:date="2019-10-13T12:55:00Z"/>
        </w:rPr>
      </w:pPr>
      <w:ins w:id="3900" w:author="Ryan Lemos" w:date="2019-10-13T12:55:00Z">
        <w:r>
          <w:t>Fonte: PRÓPRIA, 2019.</w:t>
        </w:r>
      </w:ins>
    </w:p>
    <w:p w14:paraId="1A113CF9" w14:textId="77777777" w:rsidR="00CD1ADB" w:rsidRDefault="00CD1ADB" w:rsidP="00FB122B">
      <w:pPr>
        <w:ind w:firstLine="0"/>
        <w:jc w:val="center"/>
      </w:pPr>
    </w:p>
    <w:p w14:paraId="225CEF54" w14:textId="5CF15570" w:rsidR="00CD1ADB" w:rsidRDefault="00CD1ADB" w:rsidP="00596E44">
      <w:r>
        <w:t>A</w:t>
      </w:r>
      <w:ins w:id="3901" w:author="Ryan Lemos" w:date="2019-10-09T21:16:00Z">
        <w:r w:rsidR="005A7551">
          <w:t xml:space="preserve"> </w:t>
        </w:r>
        <w:r w:rsidR="005A7551">
          <w:fldChar w:fldCharType="begin"/>
        </w:r>
        <w:r w:rsidR="005A7551">
          <w:instrText xml:space="preserve"> REF _Ref21548213 \h </w:instrText>
        </w:r>
      </w:ins>
      <w:r w:rsidR="005A7551">
        <w:fldChar w:fldCharType="separate"/>
      </w:r>
      <w:ins w:id="3902" w:author="Ryan Lemos" w:date="2019-10-14T19:23:00Z">
        <w:r w:rsidR="0002745D">
          <w:t xml:space="preserve">Figura </w:t>
        </w:r>
        <w:r w:rsidR="0002745D">
          <w:rPr>
            <w:noProof/>
          </w:rPr>
          <w:t>80</w:t>
        </w:r>
      </w:ins>
      <w:ins w:id="3903" w:author="Ryan Lemos" w:date="2019-10-09T21:16:00Z">
        <w:r w:rsidR="005A7551">
          <w:fldChar w:fldCharType="end"/>
        </w:r>
      </w:ins>
      <w:r>
        <w:t xml:space="preserve"> </w:t>
      </w:r>
      <w:del w:id="3904" w:author="Ryan Lemos" w:date="2019-10-09T21:16:00Z">
        <w:r w:rsidDel="005A7551">
          <w:delText xml:space="preserve">figura X </w:delText>
        </w:r>
      </w:del>
      <w:r>
        <w:t>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62563F4F" w14:textId="77777777" w:rsidR="00CD1ADB" w:rsidRDefault="00CD1ADB" w:rsidP="00FB122B">
      <w:pPr>
        <w:ind w:firstLine="0"/>
        <w:jc w:val="center"/>
      </w:pPr>
    </w:p>
    <w:p w14:paraId="78BB38BC" w14:textId="0D0CB016" w:rsidR="00B965E2" w:rsidRDefault="00B965E2" w:rsidP="00B70A30">
      <w:pPr>
        <w:pStyle w:val="Legenda"/>
        <w:keepNext/>
      </w:pPr>
      <w:bookmarkStart w:id="3905" w:name="_Ref21548213"/>
      <w:bookmarkStart w:id="3906" w:name="_Toc21974013"/>
      <w:bookmarkStart w:id="3907" w:name="_Toc22075232"/>
      <w:r>
        <w:t xml:space="preserve">Figura </w:t>
      </w:r>
      <w:r w:rsidR="00AE0D01">
        <w:fldChar w:fldCharType="begin"/>
      </w:r>
      <w:r w:rsidR="00AE0D01">
        <w:instrText xml:space="preserve"> SEQ Figura \* ARABIC </w:instrText>
      </w:r>
      <w:r w:rsidR="00AE0D01">
        <w:fldChar w:fldCharType="separate"/>
      </w:r>
      <w:ins w:id="3908" w:author="Ryan Lemos" w:date="2019-10-14T19:23:00Z">
        <w:r w:rsidR="0002745D">
          <w:rPr>
            <w:noProof/>
          </w:rPr>
          <w:t>80</w:t>
        </w:r>
      </w:ins>
      <w:del w:id="3909" w:author="Ryan Lemos" w:date="2019-10-07T11:05:00Z">
        <w:r w:rsidR="00D343FF" w:rsidDel="00EA672B">
          <w:rPr>
            <w:noProof/>
          </w:rPr>
          <w:delText>85</w:delText>
        </w:r>
      </w:del>
      <w:r w:rsidR="00AE0D01">
        <w:rPr>
          <w:noProof/>
        </w:rPr>
        <w:fldChar w:fldCharType="end"/>
      </w:r>
      <w:bookmarkEnd w:id="3905"/>
      <w:r>
        <w:t xml:space="preserve"> - Tela de listagem de materiais para o aluno</w:t>
      </w:r>
      <w:bookmarkEnd w:id="3906"/>
      <w:bookmarkEnd w:id="3907"/>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50102" cy="2421473"/>
                    </a:xfrm>
                    <a:prstGeom prst="rect">
                      <a:avLst/>
                    </a:prstGeom>
                  </pic:spPr>
                </pic:pic>
              </a:graphicData>
            </a:graphic>
          </wp:inline>
        </w:drawing>
      </w:r>
    </w:p>
    <w:p w14:paraId="5BB06FB1" w14:textId="3CD9B535" w:rsidR="007E37B0" w:rsidRDefault="009E79A9" w:rsidP="007E37B0">
      <w:pPr>
        <w:pStyle w:val="Fontes"/>
        <w:rPr>
          <w:ins w:id="3910" w:author="Ryan Lemos" w:date="2019-10-13T12:49:00Z"/>
        </w:rPr>
      </w:pPr>
      <w:ins w:id="3911" w:author="Ryan Lemos" w:date="2019-10-13T12:59:00Z">
        <w:r>
          <w:t>Fonte: PRÓPRIA, 2019. Utilizando o ambiente ILC v.1.</w:t>
        </w:r>
      </w:ins>
    </w:p>
    <w:p w14:paraId="0054483B" w14:textId="77777777" w:rsidR="006814E6" w:rsidRDefault="006814E6" w:rsidP="00FB122B">
      <w:pPr>
        <w:ind w:firstLine="0"/>
        <w:jc w:val="center"/>
      </w:pPr>
    </w:p>
    <w:p w14:paraId="3C63B96E" w14:textId="09E60076" w:rsidR="006814E6" w:rsidRDefault="006814E6">
      <w:r>
        <w:t xml:space="preserve">Ainda como aluno é possível que ele acesse o material cadastrado pelo professor. </w:t>
      </w:r>
      <w:del w:id="3912" w:author="Ryan Lemos" w:date="2019-10-09T21:06:00Z">
        <w:r w:rsidDel="00A57060">
          <w:delText xml:space="preserve">A </w:delText>
        </w:r>
        <w:r w:rsidRPr="00596E44" w:rsidDel="00A57060">
          <w:rPr>
            <w:highlight w:val="yellow"/>
          </w:rPr>
          <w:delText>figura X</w:delText>
        </w:r>
      </w:del>
      <w:ins w:id="3913" w:author="Ryan Lemos" w:date="2019-10-09T21:06:00Z">
        <w:r w:rsidR="00A57060">
          <w:t xml:space="preserve">O </w:t>
        </w:r>
        <w:r w:rsidR="00A57060">
          <w:fldChar w:fldCharType="begin"/>
        </w:r>
        <w:r w:rsidR="00A57060">
          <w:instrText xml:space="preserve"> REF _Ref21547631 \h </w:instrText>
        </w:r>
      </w:ins>
      <w:r w:rsidR="00A57060">
        <w:fldChar w:fldCharType="separate"/>
      </w:r>
      <w:ins w:id="3914" w:author="Ryan Lemos" w:date="2019-10-14T19:23:00Z">
        <w:r w:rsidR="0002745D">
          <w:t xml:space="preserve">Quadro </w:t>
        </w:r>
        <w:r w:rsidR="0002745D">
          <w:rPr>
            <w:noProof/>
          </w:rPr>
          <w:t>24</w:t>
        </w:r>
      </w:ins>
      <w:ins w:id="3915" w:author="Ryan Lemos" w:date="2019-10-09T21:06:00Z">
        <w:r w:rsidR="00A57060">
          <w:fldChar w:fldCharType="end"/>
        </w:r>
      </w:ins>
      <w:r>
        <w:t xml:space="preserve"> representa a estória que descreve esse anseio do aluno.</w:t>
      </w:r>
    </w:p>
    <w:p w14:paraId="110B8282" w14:textId="77777777" w:rsidR="00AA372A" w:rsidRDefault="00AA372A" w:rsidP="00B70A30">
      <w:pPr>
        <w:ind w:firstLine="0"/>
        <w:jc w:val="center"/>
      </w:pPr>
    </w:p>
    <w:p w14:paraId="5B439256" w14:textId="220007D2" w:rsidR="00292289" w:rsidRDefault="00AA372A" w:rsidP="00B70A30">
      <w:pPr>
        <w:pStyle w:val="Legenda"/>
      </w:pPr>
      <w:bookmarkStart w:id="3916" w:name="_Ref21547631"/>
      <w:bookmarkStart w:id="3917" w:name="_Toc21974305"/>
      <w:r>
        <w:t xml:space="preserve">Quadro </w:t>
      </w:r>
      <w:r w:rsidR="00AE0D01">
        <w:fldChar w:fldCharType="begin"/>
      </w:r>
      <w:r w:rsidR="00AE0D01">
        <w:instrText xml:space="preserve"> SEQ Quadro \* ARABIC </w:instrText>
      </w:r>
      <w:r w:rsidR="00AE0D01">
        <w:fldChar w:fldCharType="separate"/>
      </w:r>
      <w:ins w:id="3918" w:author="Ryan Lemos" w:date="2019-10-14T19:23:00Z">
        <w:r w:rsidR="0002745D">
          <w:rPr>
            <w:noProof/>
          </w:rPr>
          <w:t>24</w:t>
        </w:r>
      </w:ins>
      <w:del w:id="3919" w:author="Ryan Lemos" w:date="2019-10-13T11:46:00Z">
        <w:r w:rsidR="00511CE0" w:rsidDel="00D36233">
          <w:rPr>
            <w:noProof/>
          </w:rPr>
          <w:delText>23</w:delText>
        </w:r>
      </w:del>
      <w:r w:rsidR="00AE0D01">
        <w:rPr>
          <w:noProof/>
        </w:rPr>
        <w:fldChar w:fldCharType="end"/>
      </w:r>
      <w:bookmarkEnd w:id="3916"/>
      <w:r w:rsidRPr="00BE0662">
        <w:t xml:space="preserve"> - Estória de </w:t>
      </w:r>
      <w:r>
        <w:t>visualização de conteúdo de um material</w:t>
      </w:r>
      <w:bookmarkEnd w:id="3917"/>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2B8F054D" w14:textId="77777777" w:rsidR="00E01488" w:rsidRDefault="00E01488" w:rsidP="00E01488">
      <w:pPr>
        <w:pStyle w:val="Fontes"/>
        <w:rPr>
          <w:ins w:id="3920" w:author="Ryan Lemos" w:date="2019-10-13T12:55:00Z"/>
        </w:rPr>
      </w:pPr>
      <w:ins w:id="3921" w:author="Ryan Lemos" w:date="2019-10-13T12:55:00Z">
        <w:r>
          <w:t>Fonte: PRÓPRIA, 2019.</w:t>
        </w:r>
      </w:ins>
    </w:p>
    <w:p w14:paraId="6B07EAF5" w14:textId="77777777" w:rsidR="006814E6" w:rsidRDefault="006814E6" w:rsidP="005B582B">
      <w:pPr>
        <w:ind w:firstLine="0"/>
      </w:pPr>
    </w:p>
    <w:p w14:paraId="29CDBA08" w14:textId="13236F73" w:rsidR="006814E6" w:rsidRDefault="006814E6" w:rsidP="006814E6">
      <w:r>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ins w:id="3922" w:author="Ryan Lemos" w:date="2019-10-14T19:23:00Z">
        <w:r w:rsidR="0002745D">
          <w:t xml:space="preserve">Figura </w:t>
        </w:r>
        <w:r w:rsidR="0002745D">
          <w:rPr>
            <w:noProof/>
          </w:rPr>
          <w:t>81</w:t>
        </w:r>
      </w:ins>
      <w:del w:id="3923" w:author="Ryan Lemos" w:date="2019-10-07T11:05:00Z">
        <w:r w:rsidR="00054B21" w:rsidDel="00EA672B">
          <w:delText xml:space="preserve">Figura </w:delText>
        </w:r>
        <w:r w:rsidR="00054B21" w:rsidDel="00EA672B">
          <w:rPr>
            <w:noProof/>
          </w:rPr>
          <w:delText>86</w:delText>
        </w:r>
      </w:del>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11FC8963" w:rsidR="00B965E2" w:rsidRDefault="00B965E2" w:rsidP="00B70A30">
      <w:pPr>
        <w:pStyle w:val="Legenda"/>
        <w:keepNext/>
      </w:pPr>
      <w:bookmarkStart w:id="3924" w:name="_Ref20052498"/>
      <w:bookmarkStart w:id="3925" w:name="_Toc21974014"/>
      <w:bookmarkStart w:id="3926" w:name="_Toc22075233"/>
      <w:r>
        <w:t xml:space="preserve">Figura </w:t>
      </w:r>
      <w:r w:rsidR="00AE0D01">
        <w:fldChar w:fldCharType="begin"/>
      </w:r>
      <w:r w:rsidR="00AE0D01">
        <w:instrText xml:space="preserve"> SEQ Figura \* ARABIC </w:instrText>
      </w:r>
      <w:r w:rsidR="00AE0D01">
        <w:fldChar w:fldCharType="separate"/>
      </w:r>
      <w:ins w:id="3927" w:author="Ryan Lemos" w:date="2019-10-14T19:23:00Z">
        <w:r w:rsidR="0002745D">
          <w:rPr>
            <w:noProof/>
          </w:rPr>
          <w:t>81</w:t>
        </w:r>
      </w:ins>
      <w:del w:id="3928" w:author="Ryan Lemos" w:date="2019-10-07T11:05:00Z">
        <w:r w:rsidR="00D343FF" w:rsidDel="00EA672B">
          <w:rPr>
            <w:noProof/>
          </w:rPr>
          <w:delText>86</w:delText>
        </w:r>
      </w:del>
      <w:r w:rsidR="00AE0D01">
        <w:rPr>
          <w:noProof/>
        </w:rPr>
        <w:fldChar w:fldCharType="end"/>
      </w:r>
      <w:bookmarkEnd w:id="3924"/>
      <w:r>
        <w:t xml:space="preserve"> - Tela de visualização de materiais de um determinado ano para o aluno</w:t>
      </w:r>
      <w:bookmarkEnd w:id="3925"/>
      <w:bookmarkEnd w:id="3926"/>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72511" cy="2281863"/>
                    </a:xfrm>
                    <a:prstGeom prst="rect">
                      <a:avLst/>
                    </a:prstGeom>
                  </pic:spPr>
                </pic:pic>
              </a:graphicData>
            </a:graphic>
          </wp:inline>
        </w:drawing>
      </w:r>
    </w:p>
    <w:p w14:paraId="1AB9D0F7" w14:textId="236319F7" w:rsidR="007E37B0" w:rsidRDefault="009E79A9" w:rsidP="007E37B0">
      <w:pPr>
        <w:pStyle w:val="Fontes"/>
        <w:rPr>
          <w:ins w:id="3929" w:author="Ryan Lemos" w:date="2019-10-13T12:49:00Z"/>
        </w:rPr>
      </w:pPr>
      <w:ins w:id="3930" w:author="Ryan Lemos" w:date="2019-10-13T12:59:00Z">
        <w:r>
          <w:t>Fonte: PRÓPRIA, 2019. Utilizando o ambiente ILC v.1.</w:t>
        </w:r>
      </w:ins>
    </w:p>
    <w:p w14:paraId="7EAE6506" w14:textId="77777777" w:rsidR="00987BE5" w:rsidRDefault="00987BE5" w:rsidP="00987BE5">
      <w:pPr>
        <w:ind w:firstLine="0"/>
        <w:jc w:val="center"/>
      </w:pPr>
    </w:p>
    <w:p w14:paraId="036687A7" w14:textId="255C017C"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ins w:id="3931" w:author="Ryan Lemos" w:date="2019-10-14T19:23:00Z">
        <w:r w:rsidR="0002745D">
          <w:t xml:space="preserve">Figura </w:t>
        </w:r>
        <w:r w:rsidR="0002745D">
          <w:rPr>
            <w:noProof/>
          </w:rPr>
          <w:t>82</w:t>
        </w:r>
      </w:ins>
      <w:del w:id="3932" w:author="Ryan Lemos" w:date="2019-10-07T11:05:00Z">
        <w:r w:rsidR="00054B21" w:rsidDel="00EA672B">
          <w:delText xml:space="preserve">Figura </w:delText>
        </w:r>
        <w:r w:rsidR="00054B21" w:rsidDel="00EA672B">
          <w:rPr>
            <w:noProof/>
          </w:rPr>
          <w:delText>87</w:delText>
        </w:r>
      </w:del>
      <w:r w:rsidR="00780414">
        <w:fldChar w:fldCharType="end"/>
      </w:r>
      <w:r w:rsidR="00780414">
        <w:t xml:space="preserve"> </w:t>
      </w:r>
      <w:r>
        <w:t>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Assim o cadastro de arquivos, bem como a sua recuperação é feita de maneira bem simples pelo </w:t>
      </w:r>
      <w:r w:rsidR="00151354" w:rsidRPr="00596E44">
        <w:rPr>
          <w:i/>
        </w:rPr>
        <w:t>front</w:t>
      </w:r>
      <w:r w:rsidR="007567FB">
        <w:rPr>
          <w:i/>
        </w:rPr>
        <w:t>-</w:t>
      </w:r>
      <w:proofErr w:type="spellStart"/>
      <w:r w:rsidR="00151354" w:rsidRPr="00596E44">
        <w:rPr>
          <w:i/>
        </w:rPr>
        <w:t>end</w:t>
      </w:r>
      <w:proofErr w:type="spellEnd"/>
      <w:r w:rsidR="00151354">
        <w:t xml:space="preserve"> que somente deve identificar o caminho do arquivo no </w:t>
      </w:r>
      <w:proofErr w:type="spellStart"/>
      <w:r w:rsidR="00151354" w:rsidRPr="00596E44">
        <w:rPr>
          <w:i/>
        </w:rPr>
        <w:t>back</w:t>
      </w:r>
      <w:proofErr w:type="spellEnd"/>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7C34F284" w:rsidR="00B965E2" w:rsidRDefault="00B965E2" w:rsidP="00B70A30">
      <w:pPr>
        <w:pStyle w:val="Legenda"/>
        <w:keepNext/>
      </w:pPr>
      <w:bookmarkStart w:id="3933" w:name="_Ref20052538"/>
      <w:bookmarkStart w:id="3934" w:name="_Toc21974015"/>
      <w:bookmarkStart w:id="3935" w:name="_Toc22075234"/>
      <w:r>
        <w:lastRenderedPageBreak/>
        <w:t xml:space="preserve">Figura </w:t>
      </w:r>
      <w:r w:rsidR="00AE0D01">
        <w:fldChar w:fldCharType="begin"/>
      </w:r>
      <w:r w:rsidR="00AE0D01">
        <w:instrText xml:space="preserve"> SEQ Figura \* ARABIC </w:instrText>
      </w:r>
      <w:r w:rsidR="00AE0D01">
        <w:fldChar w:fldCharType="separate"/>
      </w:r>
      <w:ins w:id="3936" w:author="Ryan Lemos" w:date="2019-10-14T19:23:00Z">
        <w:r w:rsidR="0002745D">
          <w:rPr>
            <w:noProof/>
          </w:rPr>
          <w:t>82</w:t>
        </w:r>
      </w:ins>
      <w:del w:id="3937" w:author="Ryan Lemos" w:date="2019-10-07T11:05:00Z">
        <w:r w:rsidR="00D343FF" w:rsidDel="00EA672B">
          <w:rPr>
            <w:noProof/>
          </w:rPr>
          <w:delText>87</w:delText>
        </w:r>
      </w:del>
      <w:r w:rsidR="00AE0D01">
        <w:rPr>
          <w:noProof/>
        </w:rPr>
        <w:fldChar w:fldCharType="end"/>
      </w:r>
      <w:bookmarkEnd w:id="3933"/>
      <w:r>
        <w:t xml:space="preserve"> - Tela para ouvir materiais de áudio</w:t>
      </w:r>
      <w:bookmarkEnd w:id="3934"/>
      <w:bookmarkEnd w:id="3935"/>
    </w:p>
    <w:p w14:paraId="2582C5A7" w14:textId="61D2D2D4" w:rsidR="006814E6" w:rsidRDefault="00987BE5" w:rsidP="00FB122B">
      <w:pPr>
        <w:ind w:firstLine="0"/>
        <w:jc w:val="center"/>
        <w:rPr>
          <w:ins w:id="3938" w:author="Ryan Lemos" w:date="2019-10-13T12:49:00Z"/>
        </w:rP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92241" cy="2254799"/>
                    </a:xfrm>
                    <a:prstGeom prst="rect">
                      <a:avLst/>
                    </a:prstGeom>
                  </pic:spPr>
                </pic:pic>
              </a:graphicData>
            </a:graphic>
          </wp:inline>
        </w:drawing>
      </w:r>
    </w:p>
    <w:p w14:paraId="6FEEF178" w14:textId="7D84DBDA" w:rsidR="007E37B0" w:rsidRDefault="009E79A9">
      <w:pPr>
        <w:pStyle w:val="Fontes"/>
        <w:pPrChange w:id="3939" w:author="Ryan Lemos" w:date="2019-10-13T12:49:00Z">
          <w:pPr>
            <w:ind w:firstLine="0"/>
            <w:jc w:val="center"/>
          </w:pPr>
        </w:pPrChange>
      </w:pPr>
      <w:ins w:id="3940" w:author="Ryan Lemos" w:date="2019-10-13T12:59:00Z">
        <w:r>
          <w:t>Fonte: PRÓPRIA, 2019. Utilizando o ambiente ILC v.1.</w:t>
        </w:r>
      </w:ins>
    </w:p>
    <w:p w14:paraId="2156491D" w14:textId="77777777" w:rsidR="00FB122B" w:rsidRPr="007E37B0" w:rsidRDefault="00FB122B" w:rsidP="005B582B">
      <w:pPr>
        <w:ind w:firstLine="0"/>
        <w:rPr>
          <w:rPrChange w:id="3941" w:author="Ryan Lemos" w:date="2019-10-13T12:49:00Z">
            <w:rPr>
              <w:lang w:val="en-US"/>
            </w:rPr>
          </w:rPrChange>
        </w:rPr>
      </w:pPr>
    </w:p>
    <w:p w14:paraId="063F9C54" w14:textId="77777777" w:rsidR="003C127D" w:rsidRDefault="003C127D">
      <w:pPr>
        <w:pStyle w:val="Ttulo2"/>
      </w:pPr>
      <w:bookmarkStart w:id="3942" w:name="_Ref21873185"/>
      <w:bookmarkStart w:id="3943" w:name="_Toc22075314"/>
      <w:r>
        <w:t>Release 2 – Banco de questões</w:t>
      </w:r>
      <w:bookmarkEnd w:id="3942"/>
      <w:bookmarkEnd w:id="3943"/>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pPr>
        <w:pStyle w:val="Ttulo3"/>
      </w:pPr>
      <w:bookmarkStart w:id="3944" w:name="_Toc22075315"/>
      <w:r>
        <w:t>Sistema desenvolvido</w:t>
      </w:r>
      <w:bookmarkEnd w:id="3944"/>
    </w:p>
    <w:p w14:paraId="042544A2" w14:textId="77777777" w:rsidR="000E3B98" w:rsidRDefault="000E3B98" w:rsidP="000E3B98"/>
    <w:p w14:paraId="24C6B692" w14:textId="702EB0B0" w:rsidR="000E3B98" w:rsidRDefault="000E3B98" w:rsidP="000E3B98">
      <w:pPr>
        <w:rPr>
          <w:ins w:id="3945" w:author="Ryan Lemos" w:date="2019-10-14T19:23:00Z"/>
        </w:rPr>
      </w:pPr>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del w:id="3946" w:author="Ryan Lemos" w:date="2019-10-07T09:07:00Z">
        <w:r w:rsidDel="00DC21E5">
          <w:delText xml:space="preserve"> </w:delText>
        </w:r>
      </w:del>
    </w:p>
    <w:p w14:paraId="4A3D4CD8" w14:textId="77777777" w:rsidR="0002745D" w:rsidRDefault="0002745D"/>
    <w:p w14:paraId="3BD85FB9" w14:textId="7DF30C60" w:rsidR="000E3B98" w:rsidRPr="004C0224" w:rsidDel="001864F9" w:rsidRDefault="0002745D">
      <w:pPr>
        <w:pStyle w:val="Ttulo4"/>
        <w:rPr>
          <w:del w:id="3947" w:author="Ryan Lemos" w:date="2019-10-14T19:20:00Z"/>
        </w:rPr>
        <w:pPrChange w:id="3948" w:author="Ryan Lemos" w:date="2019-10-14T19:22:00Z">
          <w:pPr/>
        </w:pPrChange>
      </w:pPr>
      <w:bookmarkStart w:id="3949" w:name="_Toc22075316"/>
      <w:ins w:id="3950" w:author="Ryan Lemos" w:date="2019-10-14T19:22:00Z">
        <w:r>
          <w:t>Professor</w:t>
        </w:r>
      </w:ins>
      <w:bookmarkEnd w:id="3949"/>
    </w:p>
    <w:p w14:paraId="7B74F0CC" w14:textId="27ECF5EE" w:rsidR="003C127D" w:rsidDel="00DC21E5" w:rsidRDefault="003C127D">
      <w:pPr>
        <w:pStyle w:val="Ttulo4"/>
        <w:rPr>
          <w:del w:id="3951" w:author="Ryan Lemos" w:date="2019-10-07T09:06:00Z"/>
        </w:rPr>
      </w:pPr>
      <w:del w:id="3952" w:author="Ryan Lemos" w:date="2019-10-14T19:16:00Z">
        <w:r w:rsidDel="001864F9">
          <w:delText>Professor</w:delText>
        </w:r>
      </w:del>
      <w:bookmarkStart w:id="3953" w:name="_Toc21973476"/>
      <w:bookmarkStart w:id="3954" w:name="_Toc22075317"/>
      <w:bookmarkEnd w:id="3953"/>
      <w:bookmarkEnd w:id="3954"/>
    </w:p>
    <w:p w14:paraId="5046B99F" w14:textId="77777777" w:rsidR="003C127D" w:rsidDel="00DC21E5" w:rsidRDefault="003C127D">
      <w:pPr>
        <w:pStyle w:val="Ttulo4"/>
        <w:rPr>
          <w:del w:id="3955" w:author="Ryan Lemos" w:date="2019-10-07T09:06:00Z"/>
        </w:rPr>
        <w:pPrChange w:id="3956" w:author="Ryan Lemos" w:date="2019-10-14T19:22:00Z">
          <w:pPr/>
        </w:pPrChange>
      </w:pPr>
      <w:bookmarkStart w:id="3957" w:name="_Toc21338792"/>
      <w:bookmarkStart w:id="3958" w:name="_Toc21505905"/>
      <w:bookmarkStart w:id="3959" w:name="_Toc21872659"/>
      <w:bookmarkStart w:id="3960" w:name="_Toc21972498"/>
      <w:bookmarkStart w:id="3961" w:name="_Toc21973074"/>
      <w:bookmarkStart w:id="3962" w:name="_Toc21973220"/>
      <w:bookmarkStart w:id="3963" w:name="_Toc21973292"/>
      <w:bookmarkStart w:id="3964" w:name="_Toc21973477"/>
      <w:bookmarkStart w:id="3965" w:name="_Toc22075318"/>
      <w:bookmarkEnd w:id="3957"/>
      <w:bookmarkEnd w:id="3958"/>
      <w:bookmarkEnd w:id="3959"/>
      <w:bookmarkEnd w:id="3960"/>
      <w:bookmarkEnd w:id="3961"/>
      <w:bookmarkEnd w:id="3962"/>
      <w:bookmarkEnd w:id="3963"/>
      <w:bookmarkEnd w:id="3964"/>
      <w:bookmarkEnd w:id="3965"/>
    </w:p>
    <w:p w14:paraId="444BD7D0" w14:textId="19384F9F" w:rsidR="002D05BB" w:rsidDel="00DC21E5" w:rsidRDefault="008D6124">
      <w:pPr>
        <w:pStyle w:val="Ttulo4"/>
        <w:rPr>
          <w:del w:id="3966" w:author="Ryan Lemos" w:date="2019-10-07T09:06:00Z"/>
        </w:rPr>
        <w:pPrChange w:id="3967" w:author="Ryan Lemos" w:date="2019-10-14T19:22:00Z">
          <w:pPr/>
        </w:pPrChange>
      </w:pPr>
      <w:del w:id="3968" w:author="Ryan Lemos" w:date="2019-10-07T09:06:00Z">
        <w:r w:rsidDel="00DC21E5">
          <w:delText xml:space="preserve">A primeira estória definida para o segundo </w:delText>
        </w:r>
        <w:r w:rsidRPr="005B582B" w:rsidDel="00DC21E5">
          <w:rPr>
            <w:i/>
          </w:rPr>
          <w:delText>release</w:delText>
        </w:r>
        <w:r w:rsidDel="00DC21E5">
          <w:delText xml:space="preserve"> </w:delText>
        </w:r>
        <w:r w:rsidR="002D05BB" w:rsidDel="00DC21E5">
          <w:delText>se trata de uma característica que uma questão pode ter</w:delText>
        </w:r>
        <w:r w:rsidR="003C35EC" w:rsidDel="00DC21E5">
          <w:delText>,</w:delText>
        </w:r>
        <w:r w:rsidR="002D05BB" w:rsidDel="00DC21E5">
          <w:delText xml:space="preserve"> que diz respeito ao seu assunto, que aquela questão se refere. Essa estória pode ser identificada pela </w:delText>
        </w:r>
        <w:r w:rsidR="002D05BB" w:rsidRPr="00596E44" w:rsidDel="00DC21E5">
          <w:rPr>
            <w:highlight w:val="yellow"/>
          </w:rPr>
          <w:delText>figura X</w:delText>
        </w:r>
        <w:r w:rsidR="002D05BB" w:rsidDel="00DC21E5">
          <w:delText xml:space="preserve">. </w:delText>
        </w:r>
        <w:bookmarkStart w:id="3969" w:name="_Toc21338793"/>
        <w:bookmarkStart w:id="3970" w:name="_Toc21505906"/>
        <w:bookmarkStart w:id="3971" w:name="_Toc21872660"/>
        <w:bookmarkStart w:id="3972" w:name="_Toc21972499"/>
        <w:bookmarkStart w:id="3973" w:name="_Toc21973075"/>
        <w:bookmarkStart w:id="3974" w:name="_Toc21973221"/>
        <w:bookmarkStart w:id="3975" w:name="_Toc21973293"/>
        <w:bookmarkStart w:id="3976" w:name="_Toc21973478"/>
        <w:bookmarkStart w:id="3977" w:name="_Toc22075319"/>
        <w:bookmarkEnd w:id="3969"/>
        <w:bookmarkEnd w:id="3970"/>
        <w:bookmarkEnd w:id="3971"/>
        <w:bookmarkEnd w:id="3972"/>
        <w:bookmarkEnd w:id="3973"/>
        <w:bookmarkEnd w:id="3974"/>
        <w:bookmarkEnd w:id="3975"/>
        <w:bookmarkEnd w:id="3976"/>
        <w:bookmarkEnd w:id="3977"/>
      </w:del>
    </w:p>
    <w:p w14:paraId="4BC630D3" w14:textId="205341E2" w:rsidR="008723DF" w:rsidDel="00DC21E5" w:rsidRDefault="008723DF">
      <w:pPr>
        <w:pStyle w:val="Ttulo4"/>
        <w:rPr>
          <w:del w:id="3978" w:author="Ryan Lemos" w:date="2019-10-07T09:06:00Z"/>
        </w:rPr>
        <w:pPrChange w:id="3979" w:author="Ryan Lemos" w:date="2019-10-14T19:22:00Z">
          <w:pPr>
            <w:ind w:firstLine="0"/>
            <w:jc w:val="center"/>
          </w:pPr>
        </w:pPrChange>
      </w:pPr>
      <w:bookmarkStart w:id="3980" w:name="_Toc21338794"/>
      <w:bookmarkStart w:id="3981" w:name="_Toc21505907"/>
      <w:bookmarkStart w:id="3982" w:name="_Toc21872661"/>
      <w:bookmarkStart w:id="3983" w:name="_Toc21972500"/>
      <w:bookmarkStart w:id="3984" w:name="_Toc21973076"/>
      <w:bookmarkStart w:id="3985" w:name="_Toc21973222"/>
      <w:bookmarkStart w:id="3986" w:name="_Toc21973294"/>
      <w:bookmarkStart w:id="3987" w:name="_Toc21973479"/>
      <w:bookmarkStart w:id="3988" w:name="_Toc22075320"/>
      <w:bookmarkEnd w:id="3980"/>
      <w:bookmarkEnd w:id="3981"/>
      <w:bookmarkEnd w:id="3982"/>
      <w:bookmarkEnd w:id="3983"/>
      <w:bookmarkEnd w:id="3984"/>
      <w:bookmarkEnd w:id="3985"/>
      <w:bookmarkEnd w:id="3986"/>
      <w:bookmarkEnd w:id="3987"/>
      <w:bookmarkEnd w:id="3988"/>
    </w:p>
    <w:p w14:paraId="181E3A0E" w14:textId="6CBE6B5A" w:rsidR="00AA372A" w:rsidDel="00DC21E5" w:rsidRDefault="00515A53">
      <w:pPr>
        <w:pStyle w:val="Ttulo4"/>
        <w:rPr>
          <w:del w:id="3989" w:author="Ryan Lemos" w:date="2019-10-07T09:06:00Z"/>
        </w:rPr>
        <w:pPrChange w:id="3990" w:author="Ryan Lemos" w:date="2019-10-14T19:22:00Z">
          <w:pPr>
            <w:pStyle w:val="Legenda"/>
          </w:pPr>
        </w:pPrChange>
      </w:pPr>
      <w:del w:id="3991" w:author="Ryan Lemos" w:date="2019-10-07T09:06:00Z">
        <w:r w:rsidDel="00DC21E5">
          <w:delText xml:space="preserve">Quadro </w:delText>
        </w:r>
        <w:r w:rsidR="00681596" w:rsidDel="00DC21E5">
          <w:rPr>
            <w:iCs w:val="0"/>
          </w:rPr>
          <w:fldChar w:fldCharType="begin"/>
        </w:r>
        <w:r w:rsidR="00681596" w:rsidDel="00DC21E5">
          <w:delInstrText xml:space="preserve"> SEQ Quadro \* ARABIC </w:delInstrText>
        </w:r>
        <w:r w:rsidR="00681596" w:rsidDel="00DC21E5">
          <w:rPr>
            <w:iCs w:val="0"/>
          </w:rPr>
          <w:fldChar w:fldCharType="separate"/>
        </w:r>
        <w:r w:rsidR="00054B21" w:rsidDel="00DC21E5">
          <w:rPr>
            <w:noProof/>
          </w:rPr>
          <w:delText>24</w:delText>
        </w:r>
        <w:r w:rsidR="00681596" w:rsidDel="00DC21E5">
          <w:rPr>
            <w:iCs w:val="0"/>
            <w:noProof/>
          </w:rPr>
          <w:fldChar w:fldCharType="end"/>
        </w:r>
        <w:r w:rsidDel="00DC21E5">
          <w:delText xml:space="preserve"> </w:delText>
        </w:r>
        <w:r w:rsidRPr="009A5E3B" w:rsidDel="00DC21E5">
          <w:delText xml:space="preserve">- Estória </w:delText>
        </w:r>
        <w:r w:rsidDel="00DC21E5">
          <w:rPr>
            <w:noProof/>
          </w:rPr>
          <w:delText>de gestão de assuntos de questões</w:delText>
        </w:r>
        <w:bookmarkStart w:id="3992" w:name="_Toc21338795"/>
        <w:bookmarkStart w:id="3993" w:name="_Toc21505908"/>
        <w:bookmarkStart w:id="3994" w:name="_Toc21872662"/>
        <w:bookmarkStart w:id="3995" w:name="_Toc21972501"/>
        <w:bookmarkStart w:id="3996" w:name="_Toc21973077"/>
        <w:bookmarkStart w:id="3997" w:name="_Toc21973223"/>
        <w:bookmarkStart w:id="3998" w:name="_Toc21973295"/>
        <w:bookmarkStart w:id="3999" w:name="_Toc21973480"/>
        <w:bookmarkStart w:id="4000" w:name="_Toc22075321"/>
        <w:bookmarkEnd w:id="3992"/>
        <w:bookmarkEnd w:id="3993"/>
        <w:bookmarkEnd w:id="3994"/>
        <w:bookmarkEnd w:id="3995"/>
        <w:bookmarkEnd w:id="3996"/>
        <w:bookmarkEnd w:id="3997"/>
        <w:bookmarkEnd w:id="3998"/>
        <w:bookmarkEnd w:id="3999"/>
        <w:bookmarkEnd w:id="4000"/>
      </w:del>
    </w:p>
    <w:p w14:paraId="2CA3123E" w14:textId="333F4B22" w:rsidR="00B224BF" w:rsidDel="00DC21E5" w:rsidRDefault="008723DF">
      <w:pPr>
        <w:pStyle w:val="Ttulo4"/>
        <w:rPr>
          <w:del w:id="4001" w:author="Ryan Lemos" w:date="2019-10-07T09:06:00Z"/>
        </w:rPr>
        <w:pPrChange w:id="4002" w:author="Ryan Lemos" w:date="2019-10-14T19:22:00Z">
          <w:pPr>
            <w:pStyle w:val="estrias"/>
          </w:pPr>
        </w:pPrChange>
      </w:pPr>
      <w:del w:id="4003" w:author="Ryan Lemos" w:date="2019-10-07T09:06:00Z">
        <w:r w:rsidDel="00DC21E5">
          <w:delText>Como professor desejo ser capaz de gerir os assuntos das questões.</w:delText>
        </w:r>
        <w:bookmarkStart w:id="4004" w:name="_Toc21338796"/>
        <w:bookmarkStart w:id="4005" w:name="_Toc21505909"/>
        <w:bookmarkStart w:id="4006" w:name="_Toc21872663"/>
        <w:bookmarkStart w:id="4007" w:name="_Toc21972502"/>
        <w:bookmarkStart w:id="4008" w:name="_Toc21973078"/>
        <w:bookmarkStart w:id="4009" w:name="_Toc21973224"/>
        <w:bookmarkStart w:id="4010" w:name="_Toc21973296"/>
        <w:bookmarkStart w:id="4011" w:name="_Toc21973481"/>
        <w:bookmarkStart w:id="4012" w:name="_Toc22075322"/>
        <w:bookmarkEnd w:id="4004"/>
        <w:bookmarkEnd w:id="4005"/>
        <w:bookmarkEnd w:id="4006"/>
        <w:bookmarkEnd w:id="4007"/>
        <w:bookmarkEnd w:id="4008"/>
        <w:bookmarkEnd w:id="4009"/>
        <w:bookmarkEnd w:id="4010"/>
        <w:bookmarkEnd w:id="4011"/>
        <w:bookmarkEnd w:id="4012"/>
      </w:del>
    </w:p>
    <w:p w14:paraId="1983BEF1" w14:textId="1E322428" w:rsidR="008723DF" w:rsidDel="00DC21E5" w:rsidRDefault="008723DF">
      <w:pPr>
        <w:pStyle w:val="Ttulo4"/>
        <w:rPr>
          <w:del w:id="4013" w:author="Ryan Lemos" w:date="2019-10-07T09:06:00Z"/>
        </w:rPr>
        <w:pPrChange w:id="4014" w:author="Ryan Lemos" w:date="2019-10-14T19:22:00Z">
          <w:pPr>
            <w:pStyle w:val="estrias"/>
          </w:pPr>
        </w:pPrChange>
      </w:pPr>
      <w:bookmarkStart w:id="4015" w:name="_Toc21338797"/>
      <w:bookmarkStart w:id="4016" w:name="_Toc21505910"/>
      <w:bookmarkStart w:id="4017" w:name="_Toc21872664"/>
      <w:bookmarkStart w:id="4018" w:name="_Toc21972503"/>
      <w:bookmarkStart w:id="4019" w:name="_Toc21973079"/>
      <w:bookmarkStart w:id="4020" w:name="_Toc21973225"/>
      <w:bookmarkStart w:id="4021" w:name="_Toc21973297"/>
      <w:bookmarkStart w:id="4022" w:name="_Toc21973482"/>
      <w:bookmarkStart w:id="4023" w:name="_Toc22075323"/>
      <w:bookmarkEnd w:id="4015"/>
      <w:bookmarkEnd w:id="4016"/>
      <w:bookmarkEnd w:id="4017"/>
      <w:bookmarkEnd w:id="4018"/>
      <w:bookmarkEnd w:id="4019"/>
      <w:bookmarkEnd w:id="4020"/>
      <w:bookmarkEnd w:id="4021"/>
      <w:bookmarkEnd w:id="4022"/>
      <w:bookmarkEnd w:id="4023"/>
    </w:p>
    <w:p w14:paraId="60928393" w14:textId="4E41605F" w:rsidR="008723DF" w:rsidRPr="00596E44" w:rsidDel="00DC21E5" w:rsidRDefault="008723DF">
      <w:pPr>
        <w:pStyle w:val="Ttulo4"/>
        <w:rPr>
          <w:del w:id="4024" w:author="Ryan Lemos" w:date="2019-10-07T09:06:00Z"/>
          <w:b/>
          <w:bCs/>
        </w:rPr>
        <w:pPrChange w:id="4025" w:author="Ryan Lemos" w:date="2019-10-14T19:22:00Z">
          <w:pPr>
            <w:pStyle w:val="estrias"/>
          </w:pPr>
        </w:pPrChange>
      </w:pPr>
      <w:del w:id="4026" w:author="Ryan Lemos" w:date="2019-10-07T09:06:00Z">
        <w:r w:rsidRPr="00596E44" w:rsidDel="00DC21E5">
          <w:rPr>
            <w:b/>
            <w:bCs/>
          </w:rPr>
          <w:delText>Restrição da estória:</w:delText>
        </w:r>
        <w:bookmarkStart w:id="4027" w:name="_Toc21338798"/>
        <w:bookmarkStart w:id="4028" w:name="_Toc21505911"/>
        <w:bookmarkStart w:id="4029" w:name="_Toc21872665"/>
        <w:bookmarkStart w:id="4030" w:name="_Toc21972504"/>
        <w:bookmarkStart w:id="4031" w:name="_Toc21973080"/>
        <w:bookmarkStart w:id="4032" w:name="_Toc21973226"/>
        <w:bookmarkStart w:id="4033" w:name="_Toc21973298"/>
        <w:bookmarkStart w:id="4034" w:name="_Toc21973483"/>
        <w:bookmarkStart w:id="4035" w:name="_Toc22075324"/>
        <w:bookmarkEnd w:id="4027"/>
        <w:bookmarkEnd w:id="4028"/>
        <w:bookmarkEnd w:id="4029"/>
        <w:bookmarkEnd w:id="4030"/>
        <w:bookmarkEnd w:id="4031"/>
        <w:bookmarkEnd w:id="4032"/>
        <w:bookmarkEnd w:id="4033"/>
        <w:bookmarkEnd w:id="4034"/>
        <w:bookmarkEnd w:id="4035"/>
      </w:del>
    </w:p>
    <w:p w14:paraId="42D7411B" w14:textId="58C001A5" w:rsidR="008723DF" w:rsidDel="00DC21E5" w:rsidRDefault="008723DF">
      <w:pPr>
        <w:pStyle w:val="Ttulo4"/>
        <w:rPr>
          <w:del w:id="4036" w:author="Ryan Lemos" w:date="2019-10-07T09:06:00Z"/>
        </w:rPr>
        <w:pPrChange w:id="4037" w:author="Ryan Lemos" w:date="2019-10-14T19:22:00Z">
          <w:pPr>
            <w:pStyle w:val="estrias"/>
            <w:numPr>
              <w:numId w:val="21"/>
            </w:numPr>
            <w:ind w:left="3196" w:hanging="360"/>
          </w:pPr>
        </w:pPrChange>
      </w:pPr>
      <w:del w:id="4038" w:author="Ryan Lemos" w:date="2019-10-07T09:06:00Z">
        <w:r w:rsidDel="00DC21E5">
          <w:delText>O professor não deve ser capaz de excluir um assunto, caso esse assunto esteja atrelado a uma questão.</w:delText>
        </w:r>
        <w:bookmarkStart w:id="4039" w:name="_Toc21338799"/>
        <w:bookmarkStart w:id="4040" w:name="_Toc21505912"/>
        <w:bookmarkStart w:id="4041" w:name="_Toc21872666"/>
        <w:bookmarkStart w:id="4042" w:name="_Toc21972505"/>
        <w:bookmarkStart w:id="4043" w:name="_Toc21973081"/>
        <w:bookmarkStart w:id="4044" w:name="_Toc21973227"/>
        <w:bookmarkStart w:id="4045" w:name="_Toc21973299"/>
        <w:bookmarkStart w:id="4046" w:name="_Toc21973484"/>
        <w:bookmarkStart w:id="4047" w:name="_Toc22075325"/>
        <w:bookmarkEnd w:id="4039"/>
        <w:bookmarkEnd w:id="4040"/>
        <w:bookmarkEnd w:id="4041"/>
        <w:bookmarkEnd w:id="4042"/>
        <w:bookmarkEnd w:id="4043"/>
        <w:bookmarkEnd w:id="4044"/>
        <w:bookmarkEnd w:id="4045"/>
        <w:bookmarkEnd w:id="4046"/>
        <w:bookmarkEnd w:id="4047"/>
      </w:del>
    </w:p>
    <w:p w14:paraId="06FF9989" w14:textId="590C0B27" w:rsidR="002D05BB" w:rsidDel="00DC21E5" w:rsidRDefault="002D05BB">
      <w:pPr>
        <w:pStyle w:val="Ttulo4"/>
        <w:rPr>
          <w:del w:id="4048" w:author="Ryan Lemos" w:date="2019-10-07T09:06:00Z"/>
        </w:rPr>
        <w:pPrChange w:id="4049" w:author="Ryan Lemos" w:date="2019-10-14T19:22:00Z">
          <w:pPr>
            <w:ind w:firstLine="0"/>
            <w:jc w:val="center"/>
          </w:pPr>
        </w:pPrChange>
      </w:pPr>
      <w:bookmarkStart w:id="4050" w:name="_Toc21338800"/>
      <w:bookmarkStart w:id="4051" w:name="_Toc21505913"/>
      <w:bookmarkStart w:id="4052" w:name="_Toc21872667"/>
      <w:bookmarkStart w:id="4053" w:name="_Toc21972506"/>
      <w:bookmarkStart w:id="4054" w:name="_Toc21973082"/>
      <w:bookmarkStart w:id="4055" w:name="_Toc21973228"/>
      <w:bookmarkStart w:id="4056" w:name="_Toc21973300"/>
      <w:bookmarkStart w:id="4057" w:name="_Toc21973485"/>
      <w:bookmarkStart w:id="4058" w:name="_Toc22075326"/>
      <w:bookmarkEnd w:id="4050"/>
      <w:bookmarkEnd w:id="4051"/>
      <w:bookmarkEnd w:id="4052"/>
      <w:bookmarkEnd w:id="4053"/>
      <w:bookmarkEnd w:id="4054"/>
      <w:bookmarkEnd w:id="4055"/>
      <w:bookmarkEnd w:id="4056"/>
      <w:bookmarkEnd w:id="4057"/>
      <w:bookmarkEnd w:id="4058"/>
    </w:p>
    <w:p w14:paraId="16B1DB6A" w14:textId="3E14CCCE" w:rsidR="00B224BF" w:rsidDel="00DC21E5" w:rsidRDefault="00B224BF">
      <w:pPr>
        <w:pStyle w:val="Ttulo4"/>
        <w:rPr>
          <w:del w:id="4059" w:author="Ryan Lemos" w:date="2019-10-07T09:06:00Z"/>
        </w:rPr>
        <w:pPrChange w:id="4060" w:author="Ryan Lemos" w:date="2019-10-14T19:22:00Z">
          <w:pPr>
            <w:ind w:firstLine="0"/>
            <w:jc w:val="center"/>
          </w:pPr>
        </w:pPrChange>
      </w:pPr>
      <w:bookmarkStart w:id="4061" w:name="_Toc21338801"/>
      <w:bookmarkStart w:id="4062" w:name="_Toc21505914"/>
      <w:bookmarkStart w:id="4063" w:name="_Toc21872668"/>
      <w:bookmarkStart w:id="4064" w:name="_Toc21972507"/>
      <w:bookmarkStart w:id="4065" w:name="_Toc21973083"/>
      <w:bookmarkStart w:id="4066" w:name="_Toc21973229"/>
      <w:bookmarkStart w:id="4067" w:name="_Toc21973301"/>
      <w:bookmarkStart w:id="4068" w:name="_Toc21973486"/>
      <w:bookmarkStart w:id="4069" w:name="_Toc22075327"/>
      <w:bookmarkEnd w:id="4061"/>
      <w:bookmarkEnd w:id="4062"/>
      <w:bookmarkEnd w:id="4063"/>
      <w:bookmarkEnd w:id="4064"/>
      <w:bookmarkEnd w:id="4065"/>
      <w:bookmarkEnd w:id="4066"/>
      <w:bookmarkEnd w:id="4067"/>
      <w:bookmarkEnd w:id="4068"/>
      <w:bookmarkEnd w:id="4069"/>
    </w:p>
    <w:p w14:paraId="372C330C" w14:textId="6339509D" w:rsidR="007169BE" w:rsidDel="00DC21E5" w:rsidRDefault="00C0541F">
      <w:pPr>
        <w:pStyle w:val="Ttulo4"/>
        <w:rPr>
          <w:del w:id="4070" w:author="Ryan Lemos" w:date="2019-10-07T09:06:00Z"/>
        </w:rPr>
        <w:pPrChange w:id="4071" w:author="Ryan Lemos" w:date="2019-10-14T19:22:00Z">
          <w:pPr/>
        </w:pPrChange>
      </w:pPr>
      <w:del w:id="4072" w:author="Ryan Lemos" w:date="2019-10-07T09:06:00Z">
        <w:r w:rsidDel="00DC21E5">
          <w:delText xml:space="preserve">Como descrito na </w:delText>
        </w:r>
        <w:r w:rsidRPr="00596E44" w:rsidDel="00DC21E5">
          <w:rPr>
            <w:highlight w:val="yellow"/>
          </w:rPr>
          <w:delText>figura X</w:delText>
        </w:r>
        <w:r w:rsidDel="00DC21E5">
          <w:delText xml:space="preserve"> essa estória apresenta algumas restrições. Uma delas serve para barrar o professor em caso de tentativa de exclusão de um assunto que já pertença a uma questão. Isso serve para evitar inconsistências. </w:delText>
        </w:r>
        <w:r w:rsidR="003C35EC" w:rsidDel="00DC21E5">
          <w:delText>O</w:delText>
        </w:r>
        <w:r w:rsidDel="00DC21E5">
          <w:delText xml:space="preserve"> sistema est</w:delText>
        </w:r>
        <w:r w:rsidR="003C35EC" w:rsidDel="00DC21E5">
          <w:delText>á</w:delText>
        </w:r>
        <w:r w:rsidDel="00DC21E5">
          <w:delText xml:space="preserve"> utilizando um recurso do </w:delText>
        </w:r>
        <w:r w:rsidRPr="005B582B" w:rsidDel="00DC21E5">
          <w:rPr>
            <w:i/>
          </w:rPr>
          <w:delText>framework</w:delText>
        </w:r>
        <w:r w:rsidDel="00DC21E5">
          <w:delText xml:space="preserve"> Laravel, chamado </w:delText>
        </w:r>
        <w:r w:rsidRPr="00596E44" w:rsidDel="00DC21E5">
          <w:rPr>
            <w:i/>
          </w:rPr>
          <w:delText>soft</w:delText>
        </w:r>
        <w:r w:rsidDel="00DC21E5">
          <w:delText xml:space="preserve"> </w:delText>
        </w:r>
        <w:r w:rsidRPr="00596E44" w:rsidDel="00DC21E5">
          <w:rPr>
            <w:i/>
          </w:rPr>
          <w:delText>deletes</w:delText>
        </w:r>
        <w:r w:rsidDel="00DC21E5">
          <w:delText>, que evita a exclusão definitiva de um registro</w:delText>
        </w:r>
        <w:r w:rsidR="003C35EC" w:rsidDel="00DC21E5">
          <w:delText>, sendo que e</w:delText>
        </w:r>
        <w:r w:rsidDel="00DC21E5">
          <w:delText>sse recurso funciona adicionando uma coluna na tabela denominada ‘</w:delText>
        </w:r>
        <w:r w:rsidRPr="00596E44" w:rsidDel="00DC21E5">
          <w:rPr>
            <w:i/>
          </w:rPr>
          <w:delText>deleted_at</w:delText>
        </w:r>
        <w:r w:rsidDel="00DC21E5">
          <w:rPr>
            <w:i/>
          </w:rPr>
          <w:delText xml:space="preserve">’, </w:delText>
        </w:r>
        <w:r w:rsidDel="00DC21E5">
          <w:delText>que indica a data em que o registro foi excluído. Assim</w:delText>
        </w:r>
        <w:r w:rsidR="003C35EC" w:rsidDel="00DC21E5">
          <w:delText>,</w:delText>
        </w:r>
        <w:r w:rsidDel="00DC21E5">
          <w:delText xml:space="preserve"> nas buscas pelo registro</w:delText>
        </w:r>
        <w:r w:rsidR="003C35EC" w:rsidDel="00DC21E5">
          <w:delText>,</w:delText>
        </w:r>
        <w:r w:rsidDel="00DC21E5">
          <w:delText xml:space="preserve"> o Laravel ignora os registros que apresent</w:delText>
        </w:r>
        <w:r w:rsidR="003C35EC" w:rsidDel="00DC21E5">
          <w:delText>a</w:delText>
        </w:r>
        <w:r w:rsidDel="00DC21E5">
          <w:delText xml:space="preserve">m essa coluna com um valor diferente de nulo. Porém esse recurso no sistema está sendo utilizado de maneira a evitar a exclusão definitiva de registros importantes. Assim decidiu-se pelo bloqueio do botão </w:delText>
        </w:r>
        <w:r w:rsidR="007169BE" w:rsidDel="00DC21E5">
          <w:delText>de exclusão, conforme visto na</w:delText>
        </w:r>
        <w:r w:rsidR="00780414" w:rsidDel="00DC21E5">
          <w:delText xml:space="preserve"> </w:delText>
        </w:r>
        <w:r w:rsidR="00780414" w:rsidDel="00DC21E5">
          <w:rPr>
            <w:iCs w:val="0"/>
          </w:rPr>
          <w:fldChar w:fldCharType="begin"/>
        </w:r>
        <w:r w:rsidR="00780414" w:rsidDel="00DC21E5">
          <w:delInstrText xml:space="preserve"> REF _Ref20052567 \h </w:delInstrText>
        </w:r>
        <w:r w:rsidR="00780414" w:rsidDel="00DC21E5">
          <w:rPr>
            <w:iCs w:val="0"/>
          </w:rPr>
        </w:r>
        <w:r w:rsidR="00780414" w:rsidDel="00DC21E5">
          <w:rPr>
            <w:iCs w:val="0"/>
          </w:rPr>
          <w:fldChar w:fldCharType="separate"/>
        </w:r>
        <w:r w:rsidR="00054B21" w:rsidDel="00DC21E5">
          <w:delText xml:space="preserve">Figura </w:delText>
        </w:r>
        <w:r w:rsidR="00054B21" w:rsidDel="00DC21E5">
          <w:rPr>
            <w:noProof/>
          </w:rPr>
          <w:delText>88</w:delText>
        </w:r>
        <w:r w:rsidR="00780414" w:rsidDel="00DC21E5">
          <w:rPr>
            <w:iCs w:val="0"/>
          </w:rPr>
          <w:fldChar w:fldCharType="end"/>
        </w:r>
        <w:r w:rsidR="007169BE" w:rsidDel="00DC21E5">
          <w:delText>, para evitar que questões cadastradas possam trazer consigo assuntos que já foram excluídos.</w:delText>
        </w:r>
        <w:bookmarkStart w:id="4073" w:name="_Toc21338802"/>
        <w:bookmarkStart w:id="4074" w:name="_Toc21505915"/>
        <w:bookmarkStart w:id="4075" w:name="_Toc21872669"/>
        <w:bookmarkStart w:id="4076" w:name="_Toc21972508"/>
        <w:bookmarkStart w:id="4077" w:name="_Toc21973084"/>
        <w:bookmarkStart w:id="4078" w:name="_Toc21973230"/>
        <w:bookmarkStart w:id="4079" w:name="_Toc21973302"/>
        <w:bookmarkStart w:id="4080" w:name="_Toc21973487"/>
        <w:bookmarkStart w:id="4081" w:name="_Toc22075328"/>
        <w:bookmarkEnd w:id="4073"/>
        <w:bookmarkEnd w:id="4074"/>
        <w:bookmarkEnd w:id="4075"/>
        <w:bookmarkEnd w:id="4076"/>
        <w:bookmarkEnd w:id="4077"/>
        <w:bookmarkEnd w:id="4078"/>
        <w:bookmarkEnd w:id="4079"/>
        <w:bookmarkEnd w:id="4080"/>
        <w:bookmarkEnd w:id="4081"/>
      </w:del>
    </w:p>
    <w:p w14:paraId="61689EE8" w14:textId="499A862C" w:rsidR="00B965E2" w:rsidDel="00DC21E5" w:rsidRDefault="000638D6">
      <w:pPr>
        <w:pStyle w:val="Ttulo4"/>
        <w:rPr>
          <w:del w:id="4082" w:author="Ryan Lemos" w:date="2019-10-07T09:06:00Z"/>
        </w:rPr>
        <w:pPrChange w:id="4083" w:author="Ryan Lemos" w:date="2019-10-14T19:22:00Z">
          <w:pPr>
            <w:ind w:firstLine="0"/>
            <w:jc w:val="center"/>
          </w:pPr>
        </w:pPrChange>
      </w:pPr>
      <w:del w:id="4084" w:author="Ryan Lemos" w:date="2019-10-07T09:06:00Z">
        <w:r w:rsidRPr="000638D6" w:rsidDel="00DC21E5">
          <w:rPr>
            <w:noProof/>
          </w:rPr>
          <w:delText xml:space="preserve"> </w:delText>
        </w:r>
        <w:bookmarkStart w:id="4085" w:name="_Toc21338803"/>
        <w:bookmarkStart w:id="4086" w:name="_Toc21505916"/>
        <w:bookmarkStart w:id="4087" w:name="_Toc21872670"/>
        <w:bookmarkStart w:id="4088" w:name="_Toc21972509"/>
        <w:bookmarkStart w:id="4089" w:name="_Toc21973085"/>
        <w:bookmarkStart w:id="4090" w:name="_Toc21973231"/>
        <w:bookmarkStart w:id="4091" w:name="_Toc21973303"/>
        <w:bookmarkStart w:id="4092" w:name="_Toc21973488"/>
        <w:bookmarkStart w:id="4093" w:name="_Toc22075329"/>
        <w:bookmarkEnd w:id="4085"/>
        <w:bookmarkEnd w:id="4086"/>
        <w:bookmarkEnd w:id="4087"/>
        <w:bookmarkEnd w:id="4088"/>
        <w:bookmarkEnd w:id="4089"/>
        <w:bookmarkEnd w:id="4090"/>
        <w:bookmarkEnd w:id="4091"/>
        <w:bookmarkEnd w:id="4092"/>
        <w:bookmarkEnd w:id="4093"/>
      </w:del>
    </w:p>
    <w:p w14:paraId="05A50D1E" w14:textId="17F3BCEA" w:rsidR="00B965E2" w:rsidDel="00DC21E5" w:rsidRDefault="00B965E2">
      <w:pPr>
        <w:pStyle w:val="Ttulo4"/>
        <w:rPr>
          <w:del w:id="4094" w:author="Ryan Lemos" w:date="2019-10-07T09:06:00Z"/>
        </w:rPr>
        <w:pPrChange w:id="4095" w:author="Ryan Lemos" w:date="2019-10-14T19:22:00Z">
          <w:pPr>
            <w:pStyle w:val="Legenda"/>
            <w:keepNext/>
          </w:pPr>
        </w:pPrChange>
      </w:pPr>
      <w:bookmarkStart w:id="4096" w:name="_Ref20052567"/>
      <w:del w:id="4097" w:author="Ryan Lemos" w:date="2019-10-07T09:06:00Z">
        <w:r w:rsidDel="00DC21E5">
          <w:delText xml:space="preserve">Figura </w:delText>
        </w:r>
        <w:r w:rsidR="00681596" w:rsidDel="00DC21E5">
          <w:rPr>
            <w:iCs w:val="0"/>
          </w:rPr>
          <w:fldChar w:fldCharType="begin"/>
        </w:r>
        <w:r w:rsidR="00681596" w:rsidDel="00DC21E5">
          <w:delInstrText xml:space="preserve"> SEQ Figura \* ARABIC </w:delInstrText>
        </w:r>
        <w:r w:rsidR="00681596" w:rsidDel="00DC21E5">
          <w:rPr>
            <w:iCs w:val="0"/>
          </w:rPr>
          <w:fldChar w:fldCharType="separate"/>
        </w:r>
        <w:r w:rsidR="00D343FF" w:rsidDel="00DC21E5">
          <w:rPr>
            <w:noProof/>
          </w:rPr>
          <w:delText>88</w:delText>
        </w:r>
        <w:r w:rsidR="00681596" w:rsidDel="00DC21E5">
          <w:rPr>
            <w:iCs w:val="0"/>
            <w:noProof/>
          </w:rPr>
          <w:fldChar w:fldCharType="end"/>
        </w:r>
        <w:bookmarkEnd w:id="4096"/>
        <w:r w:rsidDel="00DC21E5">
          <w:delText xml:space="preserve"> - Tela de listagem dos assuntos</w:delText>
        </w:r>
        <w:bookmarkStart w:id="4098" w:name="_Toc21338804"/>
        <w:bookmarkStart w:id="4099" w:name="_Toc21505917"/>
        <w:bookmarkStart w:id="4100" w:name="_Toc21872671"/>
        <w:bookmarkStart w:id="4101" w:name="_Toc21972510"/>
        <w:bookmarkStart w:id="4102" w:name="_Toc21973086"/>
        <w:bookmarkStart w:id="4103" w:name="_Toc21973232"/>
        <w:bookmarkStart w:id="4104" w:name="_Toc21973304"/>
        <w:bookmarkStart w:id="4105" w:name="_Toc21973489"/>
        <w:bookmarkStart w:id="4106" w:name="_Toc22075330"/>
        <w:bookmarkEnd w:id="4098"/>
        <w:bookmarkEnd w:id="4099"/>
        <w:bookmarkEnd w:id="4100"/>
        <w:bookmarkEnd w:id="4101"/>
        <w:bookmarkEnd w:id="4102"/>
        <w:bookmarkEnd w:id="4103"/>
        <w:bookmarkEnd w:id="4104"/>
        <w:bookmarkEnd w:id="4105"/>
        <w:bookmarkEnd w:id="4106"/>
      </w:del>
    </w:p>
    <w:p w14:paraId="35AF330B" w14:textId="3F27F91A" w:rsidR="007169BE" w:rsidDel="001864F9" w:rsidRDefault="000638D6">
      <w:pPr>
        <w:pStyle w:val="Ttulo4"/>
        <w:rPr>
          <w:del w:id="4107" w:author="Ryan Lemos" w:date="2019-10-14T19:16:00Z"/>
        </w:rPr>
      </w:pPr>
      <w:bookmarkStart w:id="4108" w:name="_Ref21873331"/>
      <w:del w:id="4109" w:author="Ryan Lemos" w:date="2019-10-07T09:06:00Z">
        <w:r w:rsidDel="00DC21E5">
          <w:rPr>
            <w:iCs w:val="0"/>
            <w:noProof/>
          </w:rPr>
          <w:drawing>
            <wp:inline distT="0" distB="0" distL="0" distR="0" wp14:anchorId="46A5254E" wp14:editId="5079E12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27837" cy="4075182"/>
                      </a:xfrm>
                      <a:prstGeom prst="rect">
                        <a:avLst/>
                      </a:prstGeom>
                    </pic:spPr>
                  </pic:pic>
                </a:graphicData>
              </a:graphic>
            </wp:inline>
          </w:drawing>
        </w:r>
      </w:del>
      <w:bookmarkStart w:id="4110" w:name="_Toc21973087"/>
      <w:bookmarkStart w:id="4111" w:name="_Toc21973233"/>
      <w:bookmarkStart w:id="4112" w:name="_Toc21973305"/>
      <w:bookmarkStart w:id="4113" w:name="_Toc21973490"/>
      <w:bookmarkStart w:id="4114" w:name="_Toc22075331"/>
      <w:bookmarkEnd w:id="4108"/>
      <w:bookmarkEnd w:id="4110"/>
      <w:bookmarkEnd w:id="4111"/>
      <w:bookmarkEnd w:id="4112"/>
      <w:bookmarkEnd w:id="4113"/>
      <w:bookmarkEnd w:id="4114"/>
    </w:p>
    <w:p w14:paraId="380F57E2" w14:textId="77777777" w:rsidR="001864F9" w:rsidRPr="001864F9" w:rsidRDefault="001864F9">
      <w:pPr>
        <w:pStyle w:val="Ttulo4"/>
        <w:rPr>
          <w:rPrChange w:id="4115" w:author="Ryan Lemos" w:date="2019-10-14T19:16:00Z">
            <w:rPr/>
          </w:rPrChange>
        </w:rPr>
        <w:pPrChange w:id="4116" w:author="Ryan Lemos" w:date="2019-10-14T19:22:00Z">
          <w:pPr>
            <w:ind w:firstLine="0"/>
          </w:pPr>
        </w:pPrChange>
      </w:pPr>
      <w:bookmarkStart w:id="4117" w:name="_Toc22075332"/>
      <w:bookmarkEnd w:id="4117"/>
    </w:p>
    <w:p w14:paraId="1EBCC1C4" w14:textId="77777777" w:rsidR="0002745D" w:rsidRDefault="0002745D">
      <w:pPr>
        <w:rPr>
          <w:ins w:id="4118" w:author="Ryan Lemos" w:date="2019-10-14T19:23:00Z"/>
        </w:rPr>
      </w:pPr>
    </w:p>
    <w:p w14:paraId="5E796E46" w14:textId="57E40C19" w:rsidR="0049723A" w:rsidRDefault="00DC21E5" w:rsidP="0049723A">
      <w:ins w:id="4119" w:author="Ryan Lemos" w:date="2019-10-07T09:07:00Z">
        <w:r>
          <w:lastRenderedPageBreak/>
          <w:t xml:space="preserve">A primeira estória definida para o segundo </w:t>
        </w:r>
        <w:r w:rsidRPr="005B582B">
          <w:rPr>
            <w:i/>
            <w:iCs/>
          </w:rPr>
          <w:t>release</w:t>
        </w:r>
      </w:ins>
      <w:del w:id="4120" w:author="Ryan Lemos" w:date="2019-10-07T09:07:00Z">
        <w:r w:rsidR="00894804" w:rsidDel="00DC21E5">
          <w:delText>A estória seguinte</w:delText>
        </w:r>
      </w:del>
      <w:r w:rsidR="00894804">
        <w:t xml:space="preserve"> se trata da criação de uma questão</w:t>
      </w:r>
      <w:r w:rsidR="00D54A70">
        <w:t>. Apesar de parecer um processo simples, tem uma série de vertentes que devem ser tratadas conforme visto na estória d</w:t>
      </w:r>
      <w:del w:id="4121" w:author="Ryan Lemos" w:date="2019-10-09T21:07:00Z">
        <w:r w:rsidR="00D54A70" w:rsidDel="00A57060">
          <w:delText xml:space="preserve">a </w:delText>
        </w:r>
        <w:r w:rsidR="00D54A70" w:rsidRPr="00596E44" w:rsidDel="00A57060">
          <w:rPr>
            <w:highlight w:val="yellow"/>
          </w:rPr>
          <w:delText>figura x</w:delText>
        </w:r>
      </w:del>
      <w:ins w:id="4122" w:author="Ryan Lemos" w:date="2019-10-09T21:07:00Z">
        <w:r w:rsidR="00A57060">
          <w:t xml:space="preserve">o </w:t>
        </w:r>
        <w:r w:rsidR="00A57060">
          <w:fldChar w:fldCharType="begin"/>
        </w:r>
        <w:r w:rsidR="00A57060">
          <w:instrText xml:space="preserve"> REF _Ref21547647 \h </w:instrText>
        </w:r>
      </w:ins>
      <w:r w:rsidR="00A57060">
        <w:fldChar w:fldCharType="separate"/>
      </w:r>
      <w:ins w:id="4123" w:author="Ryan Lemos" w:date="2019-10-14T19:23:00Z">
        <w:r w:rsidR="0002745D">
          <w:t xml:space="preserve">Quadro </w:t>
        </w:r>
        <w:r w:rsidR="0002745D">
          <w:rPr>
            <w:noProof/>
          </w:rPr>
          <w:t>25</w:t>
        </w:r>
      </w:ins>
      <w:ins w:id="4124" w:author="Ryan Lemos" w:date="2019-10-09T21:07:00Z">
        <w:r w:rsidR="00A57060">
          <w:fldChar w:fldCharType="end"/>
        </w:r>
      </w:ins>
      <w:r w:rsidR="00D54A70">
        <w:t xml:space="preserve">. </w:t>
      </w:r>
    </w:p>
    <w:p w14:paraId="011325EE" w14:textId="3AD9D173" w:rsidR="00FE4DD4" w:rsidRDefault="00FE4DD4" w:rsidP="00FE4DD4">
      <w:pPr>
        <w:ind w:firstLine="0"/>
        <w:jc w:val="center"/>
      </w:pPr>
    </w:p>
    <w:p w14:paraId="514505EA" w14:textId="30D4F9E0" w:rsidR="00FE4DD4" w:rsidRDefault="00FE4DD4" w:rsidP="00B70A30">
      <w:pPr>
        <w:pStyle w:val="Legenda"/>
      </w:pPr>
      <w:bookmarkStart w:id="4125" w:name="_Ref21547647"/>
      <w:bookmarkStart w:id="4126" w:name="_Toc21974306"/>
      <w:r>
        <w:t xml:space="preserve">Quadro </w:t>
      </w:r>
      <w:r w:rsidR="00AE0D01">
        <w:fldChar w:fldCharType="begin"/>
      </w:r>
      <w:r w:rsidR="00AE0D01">
        <w:instrText xml:space="preserve"> SEQ Quadro \* ARABIC </w:instrText>
      </w:r>
      <w:r w:rsidR="00AE0D01">
        <w:fldChar w:fldCharType="separate"/>
      </w:r>
      <w:ins w:id="4127" w:author="Ryan Lemos" w:date="2019-10-14T19:23:00Z">
        <w:r w:rsidR="0002745D">
          <w:rPr>
            <w:noProof/>
          </w:rPr>
          <w:t>25</w:t>
        </w:r>
      </w:ins>
      <w:del w:id="4128" w:author="Ryan Lemos" w:date="2019-10-07T11:05:00Z">
        <w:r w:rsidR="00054B21" w:rsidDel="00EA672B">
          <w:rPr>
            <w:noProof/>
          </w:rPr>
          <w:delText>25</w:delText>
        </w:r>
      </w:del>
      <w:r w:rsidR="00AE0D01">
        <w:rPr>
          <w:noProof/>
        </w:rPr>
        <w:fldChar w:fldCharType="end"/>
      </w:r>
      <w:bookmarkEnd w:id="4125"/>
      <w:r w:rsidRPr="00FF15EE">
        <w:t xml:space="preserve"> - Estória de </w:t>
      </w:r>
      <w:r>
        <w:t>criação de questões</w:t>
      </w:r>
      <w:bookmarkEnd w:id="4126"/>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pPr>
        <w:pStyle w:val="Fontes"/>
        <w:rPr>
          <w:ins w:id="4129" w:author="Ryan Lemos" w:date="2019-10-13T12:56:00Z"/>
        </w:rPr>
        <w:pPrChange w:id="4130" w:author="Ryan Lemos" w:date="2019-10-13T12:56:00Z">
          <w:pPr>
            <w:pStyle w:val="Fontes"/>
            <w:numPr>
              <w:numId w:val="20"/>
            </w:numPr>
            <w:ind w:left="3196" w:hanging="360"/>
          </w:pPr>
        </w:pPrChange>
      </w:pPr>
      <w:ins w:id="4131" w:author="Ryan Lemos" w:date="2019-10-13T12:56:00Z">
        <w:r>
          <w:t>Fonte: PRÓPRIA, 2019.</w:t>
        </w:r>
      </w:ins>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336F9F7A" w:rsidR="00893103" w:rsidRDefault="00893103" w:rsidP="00D54A70">
      <w:r>
        <w:t xml:space="preserve">A </w:t>
      </w:r>
      <w:r w:rsidR="00780414">
        <w:fldChar w:fldCharType="begin"/>
      </w:r>
      <w:r w:rsidR="00780414">
        <w:instrText xml:space="preserve"> REF _Ref20052591 \h </w:instrText>
      </w:r>
      <w:r w:rsidR="00780414">
        <w:fldChar w:fldCharType="separate"/>
      </w:r>
      <w:ins w:id="4132" w:author="Ryan Lemos" w:date="2019-10-14T19:23:00Z">
        <w:r w:rsidR="0002745D">
          <w:t xml:space="preserve">Figura </w:t>
        </w:r>
        <w:r w:rsidR="0002745D">
          <w:rPr>
            <w:noProof/>
          </w:rPr>
          <w:t>83</w:t>
        </w:r>
      </w:ins>
      <w:del w:id="4133" w:author="Ryan Lemos" w:date="2019-10-07T11:05:00Z">
        <w:r w:rsidR="00054B21" w:rsidDel="00EA672B">
          <w:delText xml:space="preserve">Figura </w:delText>
        </w:r>
        <w:r w:rsidR="00054B21" w:rsidDel="00EA672B">
          <w:rPr>
            <w:noProof/>
          </w:rPr>
          <w:delText>89</w:delText>
        </w:r>
      </w:del>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proofErr w:type="spellStart"/>
      <w:r w:rsidR="00EA685B" w:rsidRPr="00596E44">
        <w:rPr>
          <w:i/>
        </w:rPr>
        <w:t>enter</w:t>
      </w:r>
      <w:proofErr w:type="spellEnd"/>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212BE8B6" w:rsidR="00B965E2" w:rsidRDefault="00B965E2" w:rsidP="00B70A30">
      <w:pPr>
        <w:pStyle w:val="Legenda"/>
        <w:keepNext/>
      </w:pPr>
      <w:bookmarkStart w:id="4134" w:name="_Ref20052591"/>
      <w:bookmarkStart w:id="4135" w:name="_Toc21974016"/>
      <w:bookmarkStart w:id="4136" w:name="_Toc22075235"/>
      <w:r>
        <w:t xml:space="preserve">Figura </w:t>
      </w:r>
      <w:r w:rsidR="00AE0D01">
        <w:fldChar w:fldCharType="begin"/>
      </w:r>
      <w:r w:rsidR="00AE0D01">
        <w:instrText xml:space="preserve"> SEQ Figura \* ARABIC </w:instrText>
      </w:r>
      <w:r w:rsidR="00AE0D01">
        <w:fldChar w:fldCharType="separate"/>
      </w:r>
      <w:ins w:id="4137" w:author="Ryan Lemos" w:date="2019-10-14T19:23:00Z">
        <w:r w:rsidR="0002745D">
          <w:rPr>
            <w:noProof/>
          </w:rPr>
          <w:t>83</w:t>
        </w:r>
      </w:ins>
      <w:del w:id="4138" w:author="Ryan Lemos" w:date="2019-10-07T11:05:00Z">
        <w:r w:rsidR="00D343FF" w:rsidDel="00EA672B">
          <w:rPr>
            <w:noProof/>
          </w:rPr>
          <w:delText>89</w:delText>
        </w:r>
      </w:del>
      <w:r w:rsidR="00AE0D01">
        <w:rPr>
          <w:noProof/>
        </w:rPr>
        <w:fldChar w:fldCharType="end"/>
      </w:r>
      <w:bookmarkEnd w:id="4134"/>
      <w:r>
        <w:t xml:space="preserve"> - Tela da primeira etapa de cadastro de uma questão</w:t>
      </w:r>
      <w:bookmarkEnd w:id="4135"/>
      <w:bookmarkEnd w:id="4136"/>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522220"/>
                    </a:xfrm>
                    <a:prstGeom prst="rect">
                      <a:avLst/>
                    </a:prstGeom>
                  </pic:spPr>
                </pic:pic>
              </a:graphicData>
            </a:graphic>
          </wp:inline>
        </w:drawing>
      </w:r>
    </w:p>
    <w:p w14:paraId="578EC711" w14:textId="7DFA6ECD" w:rsidR="007E37B0" w:rsidRDefault="009E79A9" w:rsidP="007E37B0">
      <w:pPr>
        <w:pStyle w:val="Fontes"/>
        <w:rPr>
          <w:ins w:id="4139" w:author="Ryan Lemos" w:date="2019-10-13T12:49:00Z"/>
        </w:rPr>
      </w:pPr>
      <w:ins w:id="4140" w:author="Ryan Lemos" w:date="2019-10-13T12:59:00Z">
        <w:r>
          <w:t>Fonte: PRÓPRIA, 2019. Utilizando o ambiente ILC v.1.</w:t>
        </w:r>
      </w:ins>
    </w:p>
    <w:p w14:paraId="5EFA7D65" w14:textId="77777777" w:rsidR="004C0224" w:rsidRDefault="004C0224" w:rsidP="004C0224"/>
    <w:p w14:paraId="6229E73D" w14:textId="25033C38" w:rsidR="004C0224" w:rsidRDefault="004C0224">
      <w:pPr>
        <w:rPr>
          <w:ins w:id="4141" w:author="Ryan Lemos" w:date="2019-10-13T12:18:00Z"/>
        </w:rPr>
      </w:pPr>
      <w:r>
        <w:t xml:space="preserve">Já a </w:t>
      </w:r>
      <w:r w:rsidR="00780414">
        <w:fldChar w:fldCharType="begin"/>
      </w:r>
      <w:r w:rsidR="00780414">
        <w:instrText xml:space="preserve"> REF _Ref20052605 \h </w:instrText>
      </w:r>
      <w:r w:rsidR="00780414">
        <w:fldChar w:fldCharType="separate"/>
      </w:r>
      <w:ins w:id="4142" w:author="Ryan Lemos" w:date="2019-10-14T19:23:00Z">
        <w:r w:rsidR="0002745D">
          <w:t xml:space="preserve">Figura </w:t>
        </w:r>
        <w:r w:rsidR="0002745D">
          <w:rPr>
            <w:noProof/>
          </w:rPr>
          <w:t>84</w:t>
        </w:r>
      </w:ins>
      <w:del w:id="4143" w:author="Ryan Lemos" w:date="2019-10-07T11:05:00Z">
        <w:r w:rsidR="00054B21" w:rsidDel="00EA672B">
          <w:delText xml:space="preserve">Figura </w:delText>
        </w:r>
        <w:r w:rsidR="00054B21" w:rsidDel="00EA672B">
          <w:rPr>
            <w:noProof/>
          </w:rPr>
          <w:delText>90</w:delText>
        </w:r>
      </w:del>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w:t>
      </w:r>
      <w:proofErr w:type="spellStart"/>
      <w:r w:rsidR="00C00F6E">
        <w:t>JavaScript</w:t>
      </w:r>
      <w:proofErr w:type="spellEnd"/>
      <w:r w:rsidR="00C00F6E">
        <w:t xml:space="preserve"> chamado </w:t>
      </w:r>
      <w:proofErr w:type="spellStart"/>
      <w:r w:rsidR="00C00F6E">
        <w:t>CKEditor</w:t>
      </w:r>
      <w:proofErr w:type="spellEnd"/>
      <w:r w:rsidR="00C00F6E">
        <w:t>,</w:t>
      </w:r>
      <w:ins w:id="4144" w:author="Ryan Lemos" w:date="2019-10-09T20:54:00Z">
        <w:r w:rsidR="001A66C9">
          <w:t xml:space="preserve"> conforme seção</w:t>
        </w:r>
      </w:ins>
      <w:ins w:id="4145" w:author="Ryan Lemos" w:date="2019-10-13T15:36:00Z">
        <w:r w:rsidR="00A768C5">
          <w:t xml:space="preserve"> </w:t>
        </w:r>
        <w:r w:rsidR="00A768C5">
          <w:fldChar w:fldCharType="begin"/>
        </w:r>
        <w:r w:rsidR="00A768C5">
          <w:instrText xml:space="preserve"> REF _Ref21873418 \r \h </w:instrText>
        </w:r>
      </w:ins>
      <w:r w:rsidR="00A768C5">
        <w:fldChar w:fldCharType="separate"/>
      </w:r>
      <w:ins w:id="4146" w:author="Ryan Lemos" w:date="2019-10-14T19:23:00Z">
        <w:r w:rsidR="0002745D">
          <w:t>2.2.4.7</w:t>
        </w:r>
      </w:ins>
      <w:ins w:id="4147" w:author="Ryan Lemos" w:date="2019-10-13T15:36:00Z">
        <w:r w:rsidR="00A768C5">
          <w:fldChar w:fldCharType="end"/>
        </w:r>
      </w:ins>
      <w:ins w:id="4148" w:author="Ryan Lemos" w:date="2019-10-09T20:54:00Z">
        <w:r w:rsidR="001A66C9">
          <w:t>.</w:t>
        </w:r>
      </w:ins>
      <w:del w:id="4149" w:author="Ryan Lemos" w:date="2019-10-09T20:54:00Z">
        <w:r w:rsidR="00C00F6E" w:rsidDel="001A66C9">
          <w:delText xml:space="preserve"> que detém uma série de ferramentas para edição de textos, como negrito, itálico, criação de </w:delText>
        </w:r>
        <w:r w:rsidR="00CF506D" w:rsidDel="001A66C9">
          <w:delText>listas etc.</w:delText>
        </w:r>
        <w:r w:rsidR="00C00F6E" w:rsidDel="001A66C9">
          <w:delText xml:space="preserve"> (</w:delText>
        </w:r>
        <w:commentRangeStart w:id="4150"/>
        <w:r w:rsidR="00C00F6E" w:rsidDel="001A66C9">
          <w:delText>CKEDITOR</w:delText>
        </w:r>
        <w:commentRangeEnd w:id="4150"/>
        <w:r w:rsidR="00027C62" w:rsidDel="001A66C9">
          <w:rPr>
            <w:rStyle w:val="Refdecomentrio"/>
          </w:rPr>
          <w:commentReference w:id="4150"/>
        </w:r>
        <w:r w:rsidR="00C00F6E" w:rsidDel="001A66C9">
          <w:delText>, 2019).</w:delText>
        </w:r>
      </w:del>
    </w:p>
    <w:p w14:paraId="58732A6B" w14:textId="77777777" w:rsidR="00BD1CB5" w:rsidRDefault="00BD1CB5"/>
    <w:p w14:paraId="6386A08D" w14:textId="64956BB0" w:rsidR="00B965E2" w:rsidRDefault="00B965E2" w:rsidP="00B70A30">
      <w:pPr>
        <w:pStyle w:val="Legenda"/>
        <w:keepNext/>
      </w:pPr>
      <w:bookmarkStart w:id="4151" w:name="_Ref20052605"/>
      <w:bookmarkStart w:id="4152" w:name="_Toc21974017"/>
      <w:bookmarkStart w:id="4153" w:name="_Toc22075236"/>
      <w:r>
        <w:lastRenderedPageBreak/>
        <w:t xml:space="preserve">Figura </w:t>
      </w:r>
      <w:r w:rsidR="00AE0D01">
        <w:fldChar w:fldCharType="begin"/>
      </w:r>
      <w:r w:rsidR="00AE0D01">
        <w:instrText xml:space="preserve"> SEQ Figura \* ARABIC </w:instrText>
      </w:r>
      <w:r w:rsidR="00AE0D01">
        <w:fldChar w:fldCharType="separate"/>
      </w:r>
      <w:ins w:id="4154" w:author="Ryan Lemos" w:date="2019-10-14T19:23:00Z">
        <w:r w:rsidR="0002745D">
          <w:rPr>
            <w:noProof/>
          </w:rPr>
          <w:t>84</w:t>
        </w:r>
      </w:ins>
      <w:del w:id="4155" w:author="Ryan Lemos" w:date="2019-10-07T11:05:00Z">
        <w:r w:rsidR="00D343FF" w:rsidDel="00EA672B">
          <w:rPr>
            <w:noProof/>
          </w:rPr>
          <w:delText>90</w:delText>
        </w:r>
      </w:del>
      <w:r w:rsidR="00AE0D01">
        <w:rPr>
          <w:noProof/>
        </w:rPr>
        <w:fldChar w:fldCharType="end"/>
      </w:r>
      <w:bookmarkEnd w:id="4151"/>
      <w:r>
        <w:t xml:space="preserve"> - </w:t>
      </w:r>
      <w:r w:rsidRPr="003E60B6">
        <w:t xml:space="preserve">Tela da </w:t>
      </w:r>
      <w:r>
        <w:t>segunda</w:t>
      </w:r>
      <w:r w:rsidRPr="003E60B6">
        <w:t xml:space="preserve"> etapa de cadastro de uma questão</w:t>
      </w:r>
      <w:bookmarkEnd w:id="4152"/>
      <w:bookmarkEnd w:id="4153"/>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4275455"/>
                    </a:xfrm>
                    <a:prstGeom prst="rect">
                      <a:avLst/>
                    </a:prstGeom>
                  </pic:spPr>
                </pic:pic>
              </a:graphicData>
            </a:graphic>
          </wp:inline>
        </w:drawing>
      </w:r>
    </w:p>
    <w:p w14:paraId="1B77AFD2" w14:textId="1B4623B3" w:rsidR="007E37B0" w:rsidRDefault="009E79A9" w:rsidP="007E37B0">
      <w:pPr>
        <w:pStyle w:val="Fontes"/>
        <w:rPr>
          <w:ins w:id="4156" w:author="Ryan Lemos" w:date="2019-10-13T12:49:00Z"/>
        </w:rPr>
      </w:pPr>
      <w:ins w:id="4157" w:author="Ryan Lemos" w:date="2019-10-13T12:59:00Z">
        <w:r>
          <w:t>Fonte: PRÓPRIA, 2019. Utilizando o ambiente ILC v.1.</w:t>
        </w:r>
      </w:ins>
    </w:p>
    <w:p w14:paraId="1160547A" w14:textId="77777777" w:rsidR="004C0224" w:rsidRDefault="004C0224" w:rsidP="004C0224"/>
    <w:p w14:paraId="37958617" w14:textId="6FE9B3F8"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ins w:id="4158" w:author="Ryan Lemos" w:date="2019-10-14T19:23:00Z">
        <w:r w:rsidR="0002745D">
          <w:t xml:space="preserve">Figura </w:t>
        </w:r>
        <w:r w:rsidR="0002745D">
          <w:rPr>
            <w:noProof/>
          </w:rPr>
          <w:t>85</w:t>
        </w:r>
      </w:ins>
      <w:del w:id="4159" w:author="Ryan Lemos" w:date="2019-10-07T11:05:00Z">
        <w:r w:rsidR="00054B21" w:rsidDel="00EA672B">
          <w:delText xml:space="preserve">Figura </w:delText>
        </w:r>
        <w:r w:rsidR="00054B21" w:rsidDel="00EA672B">
          <w:rPr>
            <w:noProof/>
          </w:rPr>
          <w:delText>91</w:delText>
        </w:r>
      </w:del>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2923F6C8" w14:textId="520254B1" w:rsidR="00B965E2" w:rsidRDefault="00B965E2" w:rsidP="00B70A30">
      <w:pPr>
        <w:pStyle w:val="Legenda"/>
        <w:keepNext/>
      </w:pPr>
      <w:bookmarkStart w:id="4160" w:name="_Ref20052631"/>
      <w:bookmarkStart w:id="4161" w:name="_Toc21974018"/>
      <w:bookmarkStart w:id="4162" w:name="_Toc22075237"/>
      <w:r>
        <w:lastRenderedPageBreak/>
        <w:t xml:space="preserve">Figura </w:t>
      </w:r>
      <w:r w:rsidR="00AE0D01">
        <w:fldChar w:fldCharType="begin"/>
      </w:r>
      <w:r w:rsidR="00AE0D01">
        <w:instrText xml:space="preserve"> SEQ Figura \* ARABIC </w:instrText>
      </w:r>
      <w:r w:rsidR="00AE0D01">
        <w:fldChar w:fldCharType="separate"/>
      </w:r>
      <w:ins w:id="4163" w:author="Ryan Lemos" w:date="2019-10-14T19:23:00Z">
        <w:r w:rsidR="0002745D">
          <w:rPr>
            <w:noProof/>
          </w:rPr>
          <w:t>85</w:t>
        </w:r>
      </w:ins>
      <w:del w:id="4164" w:author="Ryan Lemos" w:date="2019-10-07T11:05:00Z">
        <w:r w:rsidR="00D343FF" w:rsidDel="00EA672B">
          <w:rPr>
            <w:noProof/>
          </w:rPr>
          <w:delText>91</w:delText>
        </w:r>
      </w:del>
      <w:r w:rsidR="00AE0D01">
        <w:rPr>
          <w:noProof/>
        </w:rPr>
        <w:fldChar w:fldCharType="end"/>
      </w:r>
      <w:bookmarkEnd w:id="4160"/>
      <w:r>
        <w:t xml:space="preserve"> - </w:t>
      </w:r>
      <w:r w:rsidRPr="00CA52D1">
        <w:t xml:space="preserve">Tela da </w:t>
      </w:r>
      <w:r>
        <w:t>terceira</w:t>
      </w:r>
      <w:r w:rsidRPr="00CA52D1">
        <w:t xml:space="preserve"> etapa de cadastro de uma questão</w:t>
      </w:r>
      <w:bookmarkEnd w:id="4161"/>
      <w:bookmarkEnd w:id="4162"/>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1C26CB5E" w:rsidR="007E37B0" w:rsidRDefault="009E79A9" w:rsidP="007E37B0">
      <w:pPr>
        <w:pStyle w:val="Fontes"/>
        <w:rPr>
          <w:ins w:id="4165" w:author="Ryan Lemos" w:date="2019-10-13T12:49:00Z"/>
        </w:rPr>
      </w:pPr>
      <w:ins w:id="4166" w:author="Ryan Lemos" w:date="2019-10-13T12:59:00Z">
        <w:r>
          <w:t>Fonte: PRÓPRIA, 2019. Utilizando o ambiente ILC v.1.</w:t>
        </w:r>
      </w:ins>
    </w:p>
    <w:p w14:paraId="321E6BB1" w14:textId="77777777" w:rsidR="00BC4BB5" w:rsidRDefault="00BC4BB5">
      <w:pPr>
        <w:ind w:firstLine="0"/>
        <w:jc w:val="center"/>
      </w:pPr>
    </w:p>
    <w:p w14:paraId="5416431C" w14:textId="5A16A543"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ins w:id="4167" w:author="Ryan Lemos" w:date="2019-10-14T19:23:00Z">
        <w:r w:rsidR="0002745D">
          <w:t xml:space="preserve">Figura </w:t>
        </w:r>
        <w:r w:rsidR="0002745D">
          <w:rPr>
            <w:noProof/>
          </w:rPr>
          <w:t>86</w:t>
        </w:r>
      </w:ins>
      <w:del w:id="4168" w:author="Ryan Lemos" w:date="2019-10-07T11:05:00Z">
        <w:r w:rsidR="00054B21" w:rsidDel="00EA672B">
          <w:delText xml:space="preserve">Figura </w:delText>
        </w:r>
        <w:r w:rsidR="00054B21" w:rsidDel="00EA672B">
          <w:rPr>
            <w:noProof/>
          </w:rPr>
          <w:delText>92</w:delText>
        </w:r>
      </w:del>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35897C41" w:rsidR="00B965E2" w:rsidRDefault="00B965E2" w:rsidP="00B70A30">
      <w:pPr>
        <w:pStyle w:val="Legenda"/>
        <w:keepNext/>
      </w:pPr>
      <w:bookmarkStart w:id="4169" w:name="_Ref20052650"/>
      <w:bookmarkStart w:id="4170" w:name="_Toc21974019"/>
      <w:bookmarkStart w:id="4171" w:name="_Toc22075238"/>
      <w:r>
        <w:lastRenderedPageBreak/>
        <w:t xml:space="preserve">Figura </w:t>
      </w:r>
      <w:r w:rsidR="00AE0D01">
        <w:fldChar w:fldCharType="begin"/>
      </w:r>
      <w:r w:rsidR="00AE0D01">
        <w:instrText xml:space="preserve"> SEQ Figura \* ARABIC </w:instrText>
      </w:r>
      <w:r w:rsidR="00AE0D01">
        <w:fldChar w:fldCharType="separate"/>
      </w:r>
      <w:ins w:id="4172" w:author="Ryan Lemos" w:date="2019-10-14T19:23:00Z">
        <w:r w:rsidR="0002745D">
          <w:rPr>
            <w:noProof/>
          </w:rPr>
          <w:t>86</w:t>
        </w:r>
      </w:ins>
      <w:del w:id="4173" w:author="Ryan Lemos" w:date="2019-10-07T11:05:00Z">
        <w:r w:rsidR="00D343FF" w:rsidDel="00EA672B">
          <w:rPr>
            <w:noProof/>
          </w:rPr>
          <w:delText>92</w:delText>
        </w:r>
      </w:del>
      <w:r w:rsidR="00AE0D01">
        <w:rPr>
          <w:noProof/>
        </w:rPr>
        <w:fldChar w:fldCharType="end"/>
      </w:r>
      <w:bookmarkEnd w:id="4169"/>
      <w:r>
        <w:t xml:space="preserve"> - </w:t>
      </w:r>
      <w:r w:rsidRPr="001F67F9">
        <w:t xml:space="preserve">Tela da </w:t>
      </w:r>
      <w:r>
        <w:t>última</w:t>
      </w:r>
      <w:r w:rsidRPr="001F67F9">
        <w:t xml:space="preserve"> etapa de cadastro de uma questão</w:t>
      </w:r>
      <w:bookmarkEnd w:id="4170"/>
      <w:bookmarkEnd w:id="4171"/>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4030345"/>
                    </a:xfrm>
                    <a:prstGeom prst="rect">
                      <a:avLst/>
                    </a:prstGeom>
                  </pic:spPr>
                </pic:pic>
              </a:graphicData>
            </a:graphic>
          </wp:inline>
        </w:drawing>
      </w:r>
    </w:p>
    <w:p w14:paraId="3244FB0C" w14:textId="04B36D3C" w:rsidR="007E37B0" w:rsidRDefault="009E79A9" w:rsidP="007E37B0">
      <w:pPr>
        <w:pStyle w:val="Fontes"/>
        <w:rPr>
          <w:ins w:id="4174" w:author="Ryan Lemos" w:date="2019-10-13T12:49:00Z"/>
        </w:rPr>
      </w:pPr>
      <w:ins w:id="4175" w:author="Ryan Lemos" w:date="2019-10-13T12:59:00Z">
        <w:r>
          <w:t>Fonte: PRÓPRIA, 2019. Utilizando o ambiente ILC v.1.</w:t>
        </w:r>
      </w:ins>
    </w:p>
    <w:p w14:paraId="45693233" w14:textId="77777777" w:rsidR="00B224BF" w:rsidRDefault="00B224BF">
      <w:pPr>
        <w:ind w:firstLine="0"/>
        <w:jc w:val="center"/>
      </w:pPr>
    </w:p>
    <w:p w14:paraId="6FB7AD75" w14:textId="420C07BC"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4176"/>
      <w:r w:rsidRPr="00596E44">
        <w:rPr>
          <w:i/>
        </w:rPr>
        <w:t>Local</w:t>
      </w:r>
      <w:r>
        <w:t xml:space="preserve"> </w:t>
      </w:r>
      <w:proofErr w:type="spellStart"/>
      <w:r w:rsidRPr="00596E44">
        <w:rPr>
          <w:i/>
        </w:rPr>
        <w:t>Storage</w:t>
      </w:r>
      <w:proofErr w:type="spellEnd"/>
      <w:r>
        <w:t xml:space="preserve">, </w:t>
      </w:r>
      <w:commentRangeEnd w:id="4176"/>
      <w:r w:rsidR="00AB3C4D">
        <w:rPr>
          <w:rStyle w:val="Refdecomentrio"/>
        </w:rPr>
        <w:commentReference w:id="4176"/>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ins w:id="4177" w:author="Ryan Lemos" w:date="2019-10-14T19:23:00Z">
        <w:r w:rsidR="0002745D">
          <w:t xml:space="preserve">Figura </w:t>
        </w:r>
        <w:r w:rsidR="0002745D">
          <w:rPr>
            <w:noProof/>
          </w:rPr>
          <w:t>87</w:t>
        </w:r>
      </w:ins>
      <w:del w:id="4178" w:author="Ryan Lemos" w:date="2019-10-07T11:05:00Z">
        <w:r w:rsidR="00054B21" w:rsidDel="00EA672B">
          <w:delText xml:space="preserve">Figura </w:delText>
        </w:r>
        <w:r w:rsidR="00054B21" w:rsidDel="00EA672B">
          <w:rPr>
            <w:noProof/>
          </w:rPr>
          <w:delText>93</w:delText>
        </w:r>
      </w:del>
      <w:r w:rsidR="00780414">
        <w:fldChar w:fldCharType="end"/>
      </w:r>
      <w:r w:rsidR="00EE5F10">
        <w:t xml:space="preserve">, em que foi utilizado o navegador Google Chrome. </w:t>
      </w:r>
    </w:p>
    <w:p w14:paraId="74866706" w14:textId="77777777" w:rsidR="00EE5F10" w:rsidRDefault="00EE5F10" w:rsidP="00BC4BB5"/>
    <w:p w14:paraId="6A769D36" w14:textId="26B3F2BC" w:rsidR="00B965E2" w:rsidRDefault="00B965E2" w:rsidP="00B70A30">
      <w:pPr>
        <w:pStyle w:val="Legenda"/>
        <w:keepNext/>
      </w:pPr>
      <w:bookmarkStart w:id="4179" w:name="_Ref20052691"/>
      <w:bookmarkStart w:id="4180" w:name="_Toc21974020"/>
      <w:bookmarkStart w:id="4181" w:name="_Toc22075239"/>
      <w:r>
        <w:t xml:space="preserve">Figura </w:t>
      </w:r>
      <w:r w:rsidR="00AE0D01">
        <w:fldChar w:fldCharType="begin"/>
      </w:r>
      <w:r w:rsidR="00AE0D01">
        <w:instrText xml:space="preserve"> SEQ Figura \* ARABIC </w:instrText>
      </w:r>
      <w:r w:rsidR="00AE0D01">
        <w:fldChar w:fldCharType="separate"/>
      </w:r>
      <w:ins w:id="4182" w:author="Ryan Lemos" w:date="2019-10-14T19:23:00Z">
        <w:r w:rsidR="0002745D">
          <w:rPr>
            <w:noProof/>
          </w:rPr>
          <w:t>87</w:t>
        </w:r>
      </w:ins>
      <w:del w:id="4183" w:author="Ryan Lemos" w:date="2019-10-07T11:05:00Z">
        <w:r w:rsidR="00D343FF" w:rsidDel="00EA672B">
          <w:rPr>
            <w:noProof/>
          </w:rPr>
          <w:delText>93</w:delText>
        </w:r>
      </w:del>
      <w:r w:rsidR="00AE0D01">
        <w:rPr>
          <w:noProof/>
        </w:rPr>
        <w:fldChar w:fldCharType="end"/>
      </w:r>
      <w:bookmarkEnd w:id="4179"/>
      <w:r>
        <w:t xml:space="preserve"> - Dados salvos no navegador</w:t>
      </w:r>
      <w:bookmarkEnd w:id="4180"/>
      <w:bookmarkEnd w:id="4181"/>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1056005"/>
                    </a:xfrm>
                    <a:prstGeom prst="rect">
                      <a:avLst/>
                    </a:prstGeom>
                  </pic:spPr>
                </pic:pic>
              </a:graphicData>
            </a:graphic>
          </wp:inline>
        </w:drawing>
      </w:r>
    </w:p>
    <w:p w14:paraId="335DBEB6" w14:textId="671FCA2C" w:rsidR="004002CD" w:rsidRDefault="004002CD" w:rsidP="004002CD">
      <w:pPr>
        <w:pStyle w:val="Fontes"/>
        <w:rPr>
          <w:ins w:id="4184" w:author="Ryan Lemos" w:date="2019-10-14T11:06:00Z"/>
        </w:rPr>
      </w:pPr>
      <w:ins w:id="4185" w:author="Ryan Lemos" w:date="2019-10-14T11:06:00Z">
        <w:r>
          <w:t>Fonte: PRÓPRIA, 2019. Utilizando o Google Chrome v.</w:t>
        </w:r>
        <w:r w:rsidRPr="004002CD">
          <w:t>77.0.3865.90</w:t>
        </w:r>
        <w:r>
          <w:t>.</w:t>
        </w:r>
      </w:ins>
    </w:p>
    <w:p w14:paraId="0E12030B" w14:textId="77777777" w:rsidR="00EE5F10" w:rsidRDefault="00EE5F10" w:rsidP="00EE5F10"/>
    <w:p w14:paraId="640B7E2F" w14:textId="77777777" w:rsidR="00EE5F10" w:rsidRDefault="00EE5F10" w:rsidP="00EE5F10">
      <w:r>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53678967" w:rsidR="00074A94" w:rsidRDefault="00074A94">
      <w:r>
        <w:t>A próxima estória descrita pel</w:t>
      </w:r>
      <w:ins w:id="4186" w:author="Ryan Lemos" w:date="2019-10-09T21:07:00Z">
        <w:r w:rsidR="00A57060">
          <w:t>o</w:t>
        </w:r>
      </w:ins>
      <w:del w:id="4187" w:author="Ryan Lemos" w:date="2019-10-09T21:07:00Z">
        <w:r w:rsidDel="00A57060">
          <w:delText>a</w:delText>
        </w:r>
      </w:del>
      <w:ins w:id="4188" w:author="Ryan Lemos" w:date="2019-10-09T21:07:00Z">
        <w:r w:rsidR="00A57060">
          <w:t xml:space="preserve"> </w:t>
        </w:r>
        <w:r w:rsidR="00A57060">
          <w:fldChar w:fldCharType="begin"/>
        </w:r>
        <w:r w:rsidR="00A57060">
          <w:instrText xml:space="preserve"> REF _Ref21547673 \h </w:instrText>
        </w:r>
      </w:ins>
      <w:r w:rsidR="00A57060">
        <w:fldChar w:fldCharType="separate"/>
      </w:r>
      <w:ins w:id="4189" w:author="Ryan Lemos" w:date="2019-10-14T19:23:00Z">
        <w:r w:rsidR="0002745D">
          <w:t xml:space="preserve">Quadro </w:t>
        </w:r>
        <w:r w:rsidR="0002745D">
          <w:rPr>
            <w:noProof/>
          </w:rPr>
          <w:t>26</w:t>
        </w:r>
      </w:ins>
      <w:ins w:id="4190" w:author="Ryan Lemos" w:date="2019-10-09T21:07:00Z">
        <w:r w:rsidR="00A57060">
          <w:fldChar w:fldCharType="end"/>
        </w:r>
      </w:ins>
      <w:r>
        <w:t xml:space="preserve"> </w:t>
      </w:r>
      <w:del w:id="4191" w:author="Ryan Lemos" w:date="2019-10-09T21:07:00Z">
        <w:r w:rsidRPr="00596E44" w:rsidDel="00A57060">
          <w:rPr>
            <w:highlight w:val="yellow"/>
          </w:rPr>
          <w:delText>figura x</w:delText>
        </w:r>
        <w:r w:rsidDel="00A57060">
          <w:delText xml:space="preserve"> </w:delText>
        </w:r>
      </w:del>
      <w:r>
        <w:t>se trata da edição de uma questão criada por um professor.</w:t>
      </w:r>
    </w:p>
    <w:p w14:paraId="26B84864" w14:textId="1572A05E" w:rsidR="00EB7BBD" w:rsidRDefault="00EB7BBD" w:rsidP="00FE4DD4">
      <w:pPr>
        <w:ind w:firstLine="0"/>
        <w:jc w:val="center"/>
      </w:pPr>
    </w:p>
    <w:p w14:paraId="697EF4F0" w14:textId="49FB213A" w:rsidR="00FE4DD4" w:rsidRDefault="00FE4DD4" w:rsidP="00B70A30">
      <w:pPr>
        <w:pStyle w:val="Legenda"/>
      </w:pPr>
      <w:bookmarkStart w:id="4192" w:name="_Ref21547673"/>
      <w:bookmarkStart w:id="4193" w:name="_Toc21974307"/>
      <w:r>
        <w:t xml:space="preserve">Quadro </w:t>
      </w:r>
      <w:r w:rsidR="00AE0D01">
        <w:fldChar w:fldCharType="begin"/>
      </w:r>
      <w:r w:rsidR="00AE0D01">
        <w:instrText xml:space="preserve"> SEQ Quadro \* ARABIC </w:instrText>
      </w:r>
      <w:r w:rsidR="00AE0D01">
        <w:fldChar w:fldCharType="separate"/>
      </w:r>
      <w:ins w:id="4194" w:author="Ryan Lemos" w:date="2019-10-14T19:23:00Z">
        <w:r w:rsidR="0002745D">
          <w:rPr>
            <w:noProof/>
          </w:rPr>
          <w:t>26</w:t>
        </w:r>
      </w:ins>
      <w:del w:id="4195" w:author="Ryan Lemos" w:date="2019-10-07T11:05:00Z">
        <w:r w:rsidR="00054B21" w:rsidDel="00EA672B">
          <w:rPr>
            <w:noProof/>
          </w:rPr>
          <w:delText>26</w:delText>
        </w:r>
      </w:del>
      <w:r w:rsidR="00AE0D01">
        <w:rPr>
          <w:noProof/>
        </w:rPr>
        <w:fldChar w:fldCharType="end"/>
      </w:r>
      <w:bookmarkEnd w:id="4192"/>
      <w:r w:rsidRPr="008656DC">
        <w:t xml:space="preserve"> - Estória de </w:t>
      </w:r>
      <w:r>
        <w:t>edição de uma questão</w:t>
      </w:r>
      <w:bookmarkEnd w:id="4193"/>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615A8EA8" w14:textId="77777777" w:rsidR="00E01488" w:rsidRDefault="00E01488" w:rsidP="00E01488">
      <w:pPr>
        <w:pStyle w:val="Fontes"/>
        <w:rPr>
          <w:ins w:id="4196" w:author="Ryan Lemos" w:date="2019-10-13T12:56:00Z"/>
        </w:rPr>
      </w:pPr>
      <w:ins w:id="4197" w:author="Ryan Lemos" w:date="2019-10-13T12:56:00Z">
        <w:r>
          <w:t>Fonte: PRÓPRIA, 2019.</w:t>
        </w:r>
      </w:ins>
    </w:p>
    <w:p w14:paraId="758D4B11" w14:textId="77777777" w:rsidR="00B224BF" w:rsidRDefault="00B224BF" w:rsidP="00B70A30">
      <w:pPr>
        <w:ind w:firstLine="0"/>
        <w:jc w:val="center"/>
      </w:pPr>
    </w:p>
    <w:p w14:paraId="4EE6A4D9" w14:textId="66CA2660"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ins w:id="4198" w:author="Ryan Lemos" w:date="2019-10-14T19:23:00Z">
        <w:r w:rsidR="0002745D">
          <w:t xml:space="preserve">Figura </w:t>
        </w:r>
        <w:r w:rsidR="0002745D">
          <w:rPr>
            <w:noProof/>
          </w:rPr>
          <w:t>88</w:t>
        </w:r>
      </w:ins>
      <w:del w:id="4199" w:author="Ryan Lemos" w:date="2019-10-07T11:05:00Z">
        <w:r w:rsidR="00054B21" w:rsidDel="00EA672B">
          <w:delText xml:space="preserve">Figura </w:delText>
        </w:r>
        <w:r w:rsidR="00054B21" w:rsidDel="00EA672B">
          <w:rPr>
            <w:noProof/>
          </w:rPr>
          <w:delText>94</w:delText>
        </w:r>
      </w:del>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10B7E722" w:rsidR="00B965E2" w:rsidRDefault="00B965E2" w:rsidP="00B70A30">
      <w:pPr>
        <w:pStyle w:val="Legenda"/>
        <w:keepNext/>
      </w:pPr>
      <w:bookmarkStart w:id="4200" w:name="_Ref20052716"/>
      <w:bookmarkStart w:id="4201" w:name="_Toc21974021"/>
      <w:bookmarkStart w:id="4202" w:name="_Toc22075240"/>
      <w:r>
        <w:lastRenderedPageBreak/>
        <w:t xml:space="preserve">Figura </w:t>
      </w:r>
      <w:r w:rsidR="00AE0D01">
        <w:fldChar w:fldCharType="begin"/>
      </w:r>
      <w:r w:rsidR="00AE0D01">
        <w:instrText xml:space="preserve"> SEQ Figura \* ARABIC </w:instrText>
      </w:r>
      <w:r w:rsidR="00AE0D01">
        <w:fldChar w:fldCharType="separate"/>
      </w:r>
      <w:ins w:id="4203" w:author="Ryan Lemos" w:date="2019-10-14T19:23:00Z">
        <w:r w:rsidR="0002745D">
          <w:rPr>
            <w:noProof/>
          </w:rPr>
          <w:t>88</w:t>
        </w:r>
      </w:ins>
      <w:del w:id="4204" w:author="Ryan Lemos" w:date="2019-10-07T11:05:00Z">
        <w:r w:rsidR="00D343FF" w:rsidDel="00EA672B">
          <w:rPr>
            <w:noProof/>
          </w:rPr>
          <w:delText>94</w:delText>
        </w:r>
      </w:del>
      <w:r w:rsidR="00AE0D01">
        <w:rPr>
          <w:noProof/>
        </w:rPr>
        <w:fldChar w:fldCharType="end"/>
      </w:r>
      <w:bookmarkEnd w:id="4200"/>
      <w:r>
        <w:t xml:space="preserve"> - Tela de edição de uma questão</w:t>
      </w:r>
      <w:bookmarkEnd w:id="4201"/>
      <w:bookmarkEnd w:id="4202"/>
    </w:p>
    <w:p w14:paraId="014EFA18" w14:textId="1B5FC5EA" w:rsidR="00C60EA2" w:rsidRDefault="00265637" w:rsidP="00596E44">
      <w:pPr>
        <w:ind w:firstLine="0"/>
        <w:jc w:val="center"/>
        <w:rPr>
          <w:ins w:id="4205" w:author="Ryan Lemos" w:date="2019-10-13T12:50:00Z"/>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3397885"/>
                    </a:xfrm>
                    <a:prstGeom prst="rect">
                      <a:avLst/>
                    </a:prstGeom>
                  </pic:spPr>
                </pic:pic>
              </a:graphicData>
            </a:graphic>
          </wp:inline>
        </w:drawing>
      </w:r>
    </w:p>
    <w:p w14:paraId="44387195" w14:textId="37164DA5" w:rsidR="007E37B0" w:rsidDel="007E37B0" w:rsidRDefault="009E79A9">
      <w:pPr>
        <w:pStyle w:val="Fontes"/>
        <w:rPr>
          <w:del w:id="4206" w:author="Ryan Lemos" w:date="2019-10-13T12:50:00Z"/>
        </w:rPr>
        <w:pPrChange w:id="4207" w:author="Ryan Lemos" w:date="2019-10-13T12:50:00Z">
          <w:pPr>
            <w:ind w:firstLine="0"/>
            <w:jc w:val="center"/>
          </w:pPr>
        </w:pPrChange>
      </w:pPr>
      <w:ins w:id="4208" w:author="Ryan Lemos" w:date="2019-10-13T12:59:00Z">
        <w:r>
          <w:t>Fonte: PRÓPRIA, 2019. Utilizando o ambiente ILC v.1.</w:t>
        </w:r>
      </w:ins>
    </w:p>
    <w:p w14:paraId="1A019C48" w14:textId="77777777" w:rsidR="00265637" w:rsidRDefault="00265637">
      <w:pPr>
        <w:pStyle w:val="Fontes"/>
        <w:pPrChange w:id="4209" w:author="Ryan Lemos" w:date="2019-10-13T12:50:00Z">
          <w:pPr>
            <w:ind w:firstLine="0"/>
            <w:jc w:val="center"/>
          </w:pPr>
        </w:pPrChange>
      </w:pPr>
    </w:p>
    <w:p w14:paraId="4DDD155A" w14:textId="77777777" w:rsidR="00725243" w:rsidRDefault="00725243">
      <w:pPr>
        <w:ind w:firstLine="0"/>
      </w:pPr>
    </w:p>
    <w:p w14:paraId="35890519" w14:textId="6895E6E0" w:rsidR="00725243" w:rsidRDefault="00725243" w:rsidP="005B582B">
      <w:r>
        <w:t>A próxima estória descrita pel</w:t>
      </w:r>
      <w:del w:id="4210" w:author="Ryan Lemos" w:date="2019-10-09T21:07:00Z">
        <w:r w:rsidDel="00A57060">
          <w:delText xml:space="preserve">a </w:delText>
        </w:r>
        <w:r w:rsidRPr="005B582B" w:rsidDel="00A57060">
          <w:delText>figura x</w:delText>
        </w:r>
      </w:del>
      <w:ins w:id="4211" w:author="Ryan Lemos" w:date="2019-10-09T21:07:00Z">
        <w:r w:rsidR="00A57060">
          <w:t xml:space="preserve">o </w:t>
        </w:r>
        <w:r w:rsidR="00A57060">
          <w:fldChar w:fldCharType="begin"/>
        </w:r>
        <w:r w:rsidR="00A57060">
          <w:instrText xml:space="preserve"> REF _Ref21547690 \h </w:instrText>
        </w:r>
      </w:ins>
      <w:r w:rsidR="00A57060">
        <w:fldChar w:fldCharType="separate"/>
      </w:r>
      <w:ins w:id="4212" w:author="Ryan Lemos" w:date="2019-10-14T19:23:00Z">
        <w:r w:rsidR="0002745D">
          <w:t xml:space="preserve">Quadro </w:t>
        </w:r>
        <w:r w:rsidR="0002745D">
          <w:rPr>
            <w:noProof/>
          </w:rPr>
          <w:t>27</w:t>
        </w:r>
      </w:ins>
      <w:ins w:id="4213" w:author="Ryan Lemos" w:date="2019-10-09T21:07:00Z">
        <w:r w:rsidR="00A57060">
          <w:fldChar w:fldCharType="end"/>
        </w:r>
      </w:ins>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3F40DF09" w:rsidR="00FE4DD4" w:rsidRDefault="00FE4DD4" w:rsidP="00B70A30">
      <w:pPr>
        <w:pStyle w:val="Legenda"/>
      </w:pPr>
      <w:bookmarkStart w:id="4214" w:name="_Ref21547690"/>
      <w:bookmarkStart w:id="4215" w:name="_Toc21974308"/>
      <w:r>
        <w:t xml:space="preserve">Quadro </w:t>
      </w:r>
      <w:r w:rsidR="00AE0D01">
        <w:fldChar w:fldCharType="begin"/>
      </w:r>
      <w:r w:rsidR="00AE0D01">
        <w:instrText xml:space="preserve"> SEQ Quadro \* ARABIC </w:instrText>
      </w:r>
      <w:r w:rsidR="00AE0D01">
        <w:fldChar w:fldCharType="separate"/>
      </w:r>
      <w:ins w:id="4216" w:author="Ryan Lemos" w:date="2019-10-14T19:23:00Z">
        <w:r w:rsidR="0002745D">
          <w:rPr>
            <w:noProof/>
          </w:rPr>
          <w:t>27</w:t>
        </w:r>
      </w:ins>
      <w:del w:id="4217" w:author="Ryan Lemos" w:date="2019-10-07T11:05:00Z">
        <w:r w:rsidR="00054B21" w:rsidDel="00EA672B">
          <w:rPr>
            <w:noProof/>
          </w:rPr>
          <w:delText>27</w:delText>
        </w:r>
      </w:del>
      <w:r w:rsidR="00AE0D01">
        <w:rPr>
          <w:noProof/>
        </w:rPr>
        <w:fldChar w:fldCharType="end"/>
      </w:r>
      <w:bookmarkEnd w:id="4214"/>
      <w:r w:rsidRPr="00A45B27">
        <w:t xml:space="preserve"> - Estória de </w:t>
      </w:r>
      <w:r>
        <w:t>criação de atividades</w:t>
      </w:r>
      <w:bookmarkEnd w:id="4215"/>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Del="00E01488" w:rsidRDefault="008F079D" w:rsidP="00596E44">
      <w:pPr>
        <w:pStyle w:val="estrias"/>
        <w:numPr>
          <w:ilvl w:val="0"/>
          <w:numId w:val="19"/>
        </w:numPr>
        <w:rPr>
          <w:del w:id="4218" w:author="Ryan Lemos" w:date="2019-10-13T12:56:00Z"/>
        </w:rPr>
      </w:pPr>
      <w:r>
        <w:t>O professor deve ser capaz de visualizar quais foram as questões</w:t>
      </w:r>
      <w:r w:rsidR="000D79BC">
        <w:t xml:space="preserve"> restantes dos filtros.</w:t>
      </w:r>
    </w:p>
    <w:p w14:paraId="12321740" w14:textId="29ADD0EA" w:rsidR="000C0CCF" w:rsidRDefault="000C0CCF">
      <w:pPr>
        <w:pStyle w:val="estrias"/>
        <w:numPr>
          <w:ilvl w:val="0"/>
          <w:numId w:val="19"/>
        </w:numPr>
        <w:rPr>
          <w:ins w:id="4219" w:author="Ryan Lemos" w:date="2019-10-13T12:56:00Z"/>
        </w:rPr>
        <w:pPrChange w:id="4220" w:author="Ryan Lemos" w:date="2019-10-13T12:56:00Z">
          <w:pPr/>
        </w:pPrChange>
      </w:pPr>
    </w:p>
    <w:p w14:paraId="546AE7BA" w14:textId="77777777" w:rsidR="00E01488" w:rsidRDefault="00E01488" w:rsidP="00E01488">
      <w:pPr>
        <w:pStyle w:val="Fontes"/>
        <w:rPr>
          <w:ins w:id="4221" w:author="Ryan Lemos" w:date="2019-10-13T12:56:00Z"/>
        </w:rPr>
      </w:pPr>
      <w:ins w:id="4222" w:author="Ryan Lemos" w:date="2019-10-13T12:56:00Z">
        <w:r>
          <w:t>Fonte: PRÓPRIA, 2019.</w:t>
        </w:r>
      </w:ins>
    </w:p>
    <w:p w14:paraId="0C347B4D" w14:textId="77777777" w:rsidR="00E01488" w:rsidRDefault="00E01488" w:rsidP="000C0CCF"/>
    <w:p w14:paraId="26B2B95C" w14:textId="6DED2D4F" w:rsidR="000C0CCF" w:rsidDel="00E01488" w:rsidRDefault="000C0CCF">
      <w:pPr>
        <w:rPr>
          <w:del w:id="4223" w:author="Ryan Lemos" w:date="2019-10-13T12:56:00Z"/>
        </w:rPr>
      </w:pPr>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ins w:id="4224" w:author="Ryan Lemos" w:date="2019-10-14T19:23:00Z">
        <w:r w:rsidR="0002745D">
          <w:t xml:space="preserve">Figura </w:t>
        </w:r>
        <w:r w:rsidR="0002745D">
          <w:rPr>
            <w:noProof/>
          </w:rPr>
          <w:t>89</w:t>
        </w:r>
      </w:ins>
      <w:del w:id="4225" w:author="Ryan Lemos" w:date="2019-10-07T11:05:00Z">
        <w:r w:rsidR="00054B21" w:rsidDel="00EA672B">
          <w:delText xml:space="preserve">Figura </w:delText>
        </w:r>
        <w:r w:rsidR="00054B21" w:rsidDel="00EA672B">
          <w:rPr>
            <w:noProof/>
          </w:rPr>
          <w:delText>95</w:delText>
        </w:r>
      </w:del>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p w14:paraId="71FFC1C9" w14:textId="77777777" w:rsidR="00B965E2" w:rsidRDefault="00265637" w:rsidP="00725243">
      <w:pPr>
        <w:ind w:firstLine="0"/>
        <w:jc w:val="center"/>
      </w:pPr>
      <w:r w:rsidRPr="00265637">
        <w:rPr>
          <w:noProof/>
        </w:rPr>
        <w:t xml:space="preserve"> </w:t>
      </w:r>
    </w:p>
    <w:p w14:paraId="7BBA3DDE" w14:textId="17D61282" w:rsidR="00B965E2" w:rsidRDefault="00B965E2" w:rsidP="00B70A30">
      <w:pPr>
        <w:pStyle w:val="Legenda"/>
        <w:keepNext/>
      </w:pPr>
      <w:bookmarkStart w:id="4226" w:name="_Ref20052737"/>
      <w:bookmarkStart w:id="4227" w:name="_Toc21974022"/>
      <w:bookmarkStart w:id="4228" w:name="_Toc22075241"/>
      <w:r>
        <w:t xml:space="preserve">Figura </w:t>
      </w:r>
      <w:r w:rsidR="00AE0D01">
        <w:fldChar w:fldCharType="begin"/>
      </w:r>
      <w:r w:rsidR="00AE0D01">
        <w:instrText xml:space="preserve"> SEQ Figura \* ARABIC </w:instrText>
      </w:r>
      <w:r w:rsidR="00AE0D01">
        <w:fldChar w:fldCharType="separate"/>
      </w:r>
      <w:ins w:id="4229" w:author="Ryan Lemos" w:date="2019-10-14T19:23:00Z">
        <w:r w:rsidR="0002745D">
          <w:rPr>
            <w:noProof/>
          </w:rPr>
          <w:t>89</w:t>
        </w:r>
      </w:ins>
      <w:del w:id="4230" w:author="Ryan Lemos" w:date="2019-10-07T11:05:00Z">
        <w:r w:rsidR="00D343FF" w:rsidDel="00EA672B">
          <w:rPr>
            <w:noProof/>
          </w:rPr>
          <w:delText>95</w:delText>
        </w:r>
      </w:del>
      <w:r w:rsidR="00AE0D01">
        <w:rPr>
          <w:noProof/>
        </w:rPr>
        <w:fldChar w:fldCharType="end"/>
      </w:r>
      <w:bookmarkEnd w:id="4226"/>
      <w:r>
        <w:t xml:space="preserve"> - Tela de criação de uma atividade</w:t>
      </w:r>
      <w:bookmarkEnd w:id="4227"/>
      <w:bookmarkEnd w:id="4228"/>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79827" cy="3066439"/>
                    </a:xfrm>
                    <a:prstGeom prst="rect">
                      <a:avLst/>
                    </a:prstGeom>
                  </pic:spPr>
                </pic:pic>
              </a:graphicData>
            </a:graphic>
          </wp:inline>
        </w:drawing>
      </w:r>
    </w:p>
    <w:p w14:paraId="480D430F" w14:textId="0510A571" w:rsidR="007E37B0" w:rsidRDefault="009E79A9" w:rsidP="007E37B0">
      <w:pPr>
        <w:pStyle w:val="Fontes"/>
        <w:rPr>
          <w:ins w:id="4231" w:author="Ryan Lemos" w:date="2019-10-13T12:50:00Z"/>
        </w:rPr>
      </w:pPr>
      <w:ins w:id="4232" w:author="Ryan Lemos" w:date="2019-10-13T12:59:00Z">
        <w:r>
          <w:t>Fonte: PRÓPRIA, 2019. Utilizando o ambiente ILC v.1.</w:t>
        </w:r>
      </w:ins>
    </w:p>
    <w:p w14:paraId="40495D44" w14:textId="77777777" w:rsidR="00C632A2" w:rsidRDefault="00C632A2" w:rsidP="00C632A2"/>
    <w:p w14:paraId="65B7DC39" w14:textId="3F4A6861" w:rsidR="00AC435E" w:rsidRDefault="00C632A2">
      <w:r>
        <w:t xml:space="preserve">Já a </w:t>
      </w:r>
      <w:r w:rsidR="00780414">
        <w:fldChar w:fldCharType="begin"/>
      </w:r>
      <w:r w:rsidR="00780414">
        <w:instrText xml:space="preserve"> REF _Ref20052757 \h </w:instrText>
      </w:r>
      <w:r w:rsidR="00780414">
        <w:fldChar w:fldCharType="separate"/>
      </w:r>
      <w:ins w:id="4233" w:author="Ryan Lemos" w:date="2019-10-14T19:23:00Z">
        <w:r w:rsidR="0002745D">
          <w:t xml:space="preserve">Figura </w:t>
        </w:r>
        <w:r w:rsidR="0002745D">
          <w:rPr>
            <w:noProof/>
          </w:rPr>
          <w:t>90</w:t>
        </w:r>
      </w:ins>
      <w:del w:id="4234" w:author="Ryan Lemos" w:date="2019-10-07T11:05:00Z">
        <w:r w:rsidR="00054B21" w:rsidDel="00EA672B">
          <w:delText xml:space="preserve">Figura </w:delText>
        </w:r>
        <w:r w:rsidR="00054B21" w:rsidDel="00EA672B">
          <w:rPr>
            <w:noProof/>
          </w:rPr>
          <w:delText>96</w:delText>
        </w:r>
      </w:del>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55A2988C" w:rsidR="00B965E2" w:rsidRDefault="00B965E2" w:rsidP="00B70A30">
      <w:pPr>
        <w:pStyle w:val="Legenda"/>
        <w:keepNext/>
      </w:pPr>
      <w:bookmarkStart w:id="4235" w:name="_Ref20052757"/>
      <w:bookmarkStart w:id="4236" w:name="_Toc21974023"/>
      <w:bookmarkStart w:id="4237" w:name="_Toc22075242"/>
      <w:r>
        <w:lastRenderedPageBreak/>
        <w:t xml:space="preserve">Figura </w:t>
      </w:r>
      <w:r w:rsidR="00AE0D01">
        <w:fldChar w:fldCharType="begin"/>
      </w:r>
      <w:r w:rsidR="00AE0D01">
        <w:instrText xml:space="preserve"> SEQ Figura \* ARABIC </w:instrText>
      </w:r>
      <w:r w:rsidR="00AE0D01">
        <w:fldChar w:fldCharType="separate"/>
      </w:r>
      <w:ins w:id="4238" w:author="Ryan Lemos" w:date="2019-10-14T19:23:00Z">
        <w:r w:rsidR="0002745D">
          <w:rPr>
            <w:noProof/>
          </w:rPr>
          <w:t>90</w:t>
        </w:r>
      </w:ins>
      <w:del w:id="4239" w:author="Ryan Lemos" w:date="2019-10-07T11:05:00Z">
        <w:r w:rsidR="00D343FF" w:rsidDel="00EA672B">
          <w:rPr>
            <w:noProof/>
          </w:rPr>
          <w:delText>96</w:delText>
        </w:r>
      </w:del>
      <w:r w:rsidR="00AE0D01">
        <w:rPr>
          <w:noProof/>
        </w:rPr>
        <w:fldChar w:fldCharType="end"/>
      </w:r>
      <w:bookmarkEnd w:id="4235"/>
      <w:r>
        <w:t xml:space="preserve"> - </w:t>
      </w:r>
      <w:r w:rsidRPr="0096664E">
        <w:t>Tela de criação de uma atividade</w:t>
      </w:r>
      <w:r>
        <w:t xml:space="preserve"> parte 2</w:t>
      </w:r>
      <w:bookmarkEnd w:id="4236"/>
      <w:bookmarkEnd w:id="4237"/>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3259455"/>
                    </a:xfrm>
                    <a:prstGeom prst="rect">
                      <a:avLst/>
                    </a:prstGeom>
                  </pic:spPr>
                </pic:pic>
              </a:graphicData>
            </a:graphic>
          </wp:inline>
        </w:drawing>
      </w:r>
    </w:p>
    <w:p w14:paraId="3FD2784E" w14:textId="1A82765F" w:rsidR="007E37B0" w:rsidRDefault="009E79A9" w:rsidP="007E37B0">
      <w:pPr>
        <w:pStyle w:val="Fontes"/>
        <w:rPr>
          <w:ins w:id="4240" w:author="Ryan Lemos" w:date="2019-10-13T12:50:00Z"/>
        </w:rPr>
      </w:pPr>
      <w:ins w:id="4241" w:author="Ryan Lemos" w:date="2019-10-13T12:59:00Z">
        <w:r>
          <w:t>Fonte: PRÓPRIA, 2019. Utilizando o ambiente ILC v.1.</w:t>
        </w:r>
      </w:ins>
    </w:p>
    <w:p w14:paraId="62CAFFE0" w14:textId="77777777" w:rsidR="00C632A2" w:rsidRDefault="00C632A2" w:rsidP="00725243">
      <w:pPr>
        <w:ind w:firstLine="0"/>
        <w:jc w:val="center"/>
      </w:pPr>
    </w:p>
    <w:p w14:paraId="12F71D6F" w14:textId="638350DD"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ins w:id="4242" w:author="Ryan Lemos" w:date="2019-10-14T19:23:00Z">
        <w:r w:rsidR="0002745D">
          <w:t xml:space="preserve">Figura </w:t>
        </w:r>
        <w:r w:rsidR="0002745D">
          <w:rPr>
            <w:noProof/>
          </w:rPr>
          <w:t>91</w:t>
        </w:r>
      </w:ins>
      <w:del w:id="4243" w:author="Ryan Lemos" w:date="2019-10-07T11:05:00Z">
        <w:r w:rsidR="00054B21" w:rsidDel="00EA672B">
          <w:delText xml:space="preserve">Figura </w:delText>
        </w:r>
        <w:r w:rsidR="00054B21" w:rsidDel="00EA672B">
          <w:rPr>
            <w:noProof/>
          </w:rPr>
          <w:delText>97</w:delText>
        </w:r>
      </w:del>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7303BB10" w:rsidR="00B965E2" w:rsidRDefault="00B965E2" w:rsidP="00B70A30">
      <w:pPr>
        <w:pStyle w:val="Legenda"/>
        <w:keepNext/>
      </w:pPr>
      <w:bookmarkStart w:id="4244" w:name="_Ref20052789"/>
      <w:bookmarkStart w:id="4245" w:name="_Toc21974024"/>
      <w:bookmarkStart w:id="4246" w:name="_Toc22075243"/>
      <w:r>
        <w:lastRenderedPageBreak/>
        <w:t xml:space="preserve">Figura </w:t>
      </w:r>
      <w:r w:rsidR="00AE0D01">
        <w:fldChar w:fldCharType="begin"/>
      </w:r>
      <w:r w:rsidR="00AE0D01">
        <w:instrText xml:space="preserve"> SEQ Figura \* ARABIC </w:instrText>
      </w:r>
      <w:r w:rsidR="00AE0D01">
        <w:fldChar w:fldCharType="separate"/>
      </w:r>
      <w:ins w:id="4247" w:author="Ryan Lemos" w:date="2019-10-14T19:23:00Z">
        <w:r w:rsidR="0002745D">
          <w:rPr>
            <w:noProof/>
          </w:rPr>
          <w:t>91</w:t>
        </w:r>
      </w:ins>
      <w:del w:id="4248" w:author="Ryan Lemos" w:date="2019-10-07T11:05:00Z">
        <w:r w:rsidR="00D343FF" w:rsidDel="00EA672B">
          <w:rPr>
            <w:noProof/>
          </w:rPr>
          <w:delText>97</w:delText>
        </w:r>
      </w:del>
      <w:r w:rsidR="00AE0D01">
        <w:rPr>
          <w:noProof/>
        </w:rPr>
        <w:fldChar w:fldCharType="end"/>
      </w:r>
      <w:bookmarkEnd w:id="4244"/>
      <w:r>
        <w:t xml:space="preserve"> - Tela de visualização de questões</w:t>
      </w:r>
      <w:bookmarkEnd w:id="4245"/>
      <w:bookmarkEnd w:id="4246"/>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43006" cy="2982370"/>
                    </a:xfrm>
                    <a:prstGeom prst="rect">
                      <a:avLst/>
                    </a:prstGeom>
                  </pic:spPr>
                </pic:pic>
              </a:graphicData>
            </a:graphic>
          </wp:inline>
        </w:drawing>
      </w:r>
    </w:p>
    <w:p w14:paraId="085E2AB8" w14:textId="09655D6F" w:rsidR="007E37B0" w:rsidRDefault="009E79A9" w:rsidP="007E37B0">
      <w:pPr>
        <w:pStyle w:val="Fontes"/>
        <w:rPr>
          <w:ins w:id="4249" w:author="Ryan Lemos" w:date="2019-10-13T12:50:00Z"/>
        </w:rPr>
      </w:pPr>
      <w:ins w:id="4250" w:author="Ryan Lemos" w:date="2019-10-13T12:59:00Z">
        <w:r>
          <w:t>Fonte: PRÓPRIA, 2019. Utilizando o ambiente ILC v.1.</w:t>
        </w:r>
      </w:ins>
    </w:p>
    <w:p w14:paraId="58015E7E" w14:textId="77777777" w:rsidR="00265637" w:rsidRDefault="00265637" w:rsidP="00596E44">
      <w:pPr>
        <w:ind w:firstLine="0"/>
        <w:jc w:val="center"/>
        <w:rPr>
          <w:noProof/>
        </w:rPr>
      </w:pPr>
    </w:p>
    <w:p w14:paraId="003446DC" w14:textId="5BE43829" w:rsidR="00B965E2" w:rsidRDefault="00265637">
      <w:pPr>
        <w:rPr>
          <w:ins w:id="4251" w:author="Ryan Lemos" w:date="2019-10-13T12:50:00Z"/>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ins w:id="4252" w:author="Ryan Lemos" w:date="2019-10-14T19:23:00Z">
        <w:r w:rsidR="0002745D">
          <w:t xml:space="preserve">Figura </w:t>
        </w:r>
        <w:r w:rsidR="0002745D">
          <w:rPr>
            <w:noProof/>
          </w:rPr>
          <w:t>92</w:t>
        </w:r>
      </w:ins>
      <w:del w:id="4253" w:author="Ryan Lemos" w:date="2019-10-07T11:05:00Z">
        <w:r w:rsidR="00054B21" w:rsidDel="00EA672B">
          <w:delText xml:space="preserve">Figura </w:delText>
        </w:r>
        <w:r w:rsidR="00054B21" w:rsidDel="00EA672B">
          <w:rPr>
            <w:noProof/>
          </w:rPr>
          <w:delText>98</w:delText>
        </w:r>
      </w:del>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62E6C2BD" w14:textId="77777777" w:rsidR="007E37B0" w:rsidRDefault="007E37B0">
      <w:pPr>
        <w:rPr>
          <w:noProof/>
        </w:rPr>
      </w:pPr>
    </w:p>
    <w:p w14:paraId="2C1D2725" w14:textId="7A93C57A" w:rsidR="00B965E2" w:rsidRDefault="00B965E2" w:rsidP="00B70A30">
      <w:pPr>
        <w:pStyle w:val="Legenda"/>
        <w:keepNext/>
      </w:pPr>
      <w:bookmarkStart w:id="4254" w:name="_Ref20052832"/>
      <w:bookmarkStart w:id="4255" w:name="_Toc21974025"/>
      <w:bookmarkStart w:id="4256" w:name="_Toc22075244"/>
      <w:r>
        <w:t xml:space="preserve">Figura </w:t>
      </w:r>
      <w:r w:rsidR="00AE0D01">
        <w:fldChar w:fldCharType="begin"/>
      </w:r>
      <w:r w:rsidR="00AE0D01">
        <w:instrText xml:space="preserve"> SEQ Figura \* ARABIC </w:instrText>
      </w:r>
      <w:r w:rsidR="00AE0D01">
        <w:fldChar w:fldCharType="separate"/>
      </w:r>
      <w:ins w:id="4257" w:author="Ryan Lemos" w:date="2019-10-14T19:23:00Z">
        <w:r w:rsidR="0002745D">
          <w:rPr>
            <w:noProof/>
          </w:rPr>
          <w:t>92</w:t>
        </w:r>
      </w:ins>
      <w:del w:id="4258" w:author="Ryan Lemos" w:date="2019-10-07T11:05:00Z">
        <w:r w:rsidR="00D343FF" w:rsidDel="00EA672B">
          <w:rPr>
            <w:noProof/>
          </w:rPr>
          <w:delText>98</w:delText>
        </w:r>
      </w:del>
      <w:r w:rsidR="00AE0D01">
        <w:rPr>
          <w:noProof/>
        </w:rPr>
        <w:fldChar w:fldCharType="end"/>
      </w:r>
      <w:bookmarkEnd w:id="4254"/>
      <w:r>
        <w:t xml:space="preserve"> - Tela de visualização de uma questão em específico</w:t>
      </w:r>
      <w:bookmarkEnd w:id="4255"/>
      <w:bookmarkEnd w:id="4256"/>
      <w:r>
        <w:t xml:space="preserve">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5547" cy="2944220"/>
                    </a:xfrm>
                    <a:prstGeom prst="rect">
                      <a:avLst/>
                    </a:prstGeom>
                  </pic:spPr>
                </pic:pic>
              </a:graphicData>
            </a:graphic>
          </wp:inline>
        </w:drawing>
      </w:r>
    </w:p>
    <w:p w14:paraId="49C9C598" w14:textId="7EB7334A" w:rsidR="007E37B0" w:rsidRDefault="009E79A9" w:rsidP="007E37B0">
      <w:pPr>
        <w:pStyle w:val="Fontes"/>
        <w:rPr>
          <w:ins w:id="4259" w:author="Ryan Lemos" w:date="2019-10-13T12:50:00Z"/>
        </w:rPr>
      </w:pPr>
      <w:ins w:id="4260" w:author="Ryan Lemos" w:date="2019-10-13T12:59:00Z">
        <w:r>
          <w:t>Fonte: PRÓPRIA, 2019. Utilizando o ambiente ILC v.1.</w:t>
        </w:r>
      </w:ins>
    </w:p>
    <w:p w14:paraId="4A35E9BC" w14:textId="649A3790" w:rsidR="00725243" w:rsidRDefault="00725243">
      <w:pPr>
        <w:ind w:firstLine="0"/>
      </w:pPr>
    </w:p>
    <w:p w14:paraId="0B527FEF" w14:textId="7ED8109F" w:rsidR="003B3A81" w:rsidRDefault="003B3A81" w:rsidP="00F5144D">
      <w:r>
        <w:lastRenderedPageBreak/>
        <w:t>Finalizada a criação de uma atividade o professor pode conferi-la em sua lista de atividades. A estória que define</w:t>
      </w:r>
      <w:r w:rsidR="00214F9A">
        <w:t xml:space="preserve"> essa funcionalidade é descrita pelo</w:t>
      </w:r>
      <w:del w:id="4261" w:author="Ryan Lemos" w:date="2019-10-09T21:08:00Z">
        <w:r w:rsidR="00214F9A" w:rsidDel="00A57060">
          <w:delText xml:space="preserve"> </w:delText>
        </w:r>
      </w:del>
      <w:ins w:id="4262" w:author="Ryan Lemos" w:date="2019-10-09T21:08:00Z">
        <w:r w:rsidR="00A57060">
          <w:t xml:space="preserve"> </w:t>
        </w:r>
        <w:r w:rsidR="00A57060">
          <w:fldChar w:fldCharType="begin"/>
        </w:r>
        <w:r w:rsidR="00A57060">
          <w:instrText xml:space="preserve"> REF _Ref21547709 \h </w:instrText>
        </w:r>
      </w:ins>
      <w:r w:rsidR="00A57060">
        <w:fldChar w:fldCharType="separate"/>
      </w:r>
      <w:ins w:id="4263" w:author="Ryan Lemos" w:date="2019-10-14T19:23:00Z">
        <w:r w:rsidR="0002745D">
          <w:t xml:space="preserve">Quadro </w:t>
        </w:r>
        <w:r w:rsidR="0002745D">
          <w:rPr>
            <w:noProof/>
          </w:rPr>
          <w:t>28</w:t>
        </w:r>
      </w:ins>
      <w:ins w:id="4264" w:author="Ryan Lemos" w:date="2019-10-09T21:08:00Z">
        <w:r w:rsidR="00A57060">
          <w:fldChar w:fldCharType="end"/>
        </w:r>
      </w:ins>
      <w:del w:id="4265" w:author="Ryan Lemos" w:date="2019-10-09T21:08:00Z">
        <w:r w:rsidR="00214F9A" w:rsidRPr="00B70A30" w:rsidDel="00A57060">
          <w:rPr>
            <w:highlight w:val="yellow"/>
          </w:rPr>
          <w:delText>quadro x</w:delText>
        </w:r>
      </w:del>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2E2A9232" w:rsidR="005F6C85" w:rsidRDefault="005F6C85" w:rsidP="00B70A30">
      <w:pPr>
        <w:pStyle w:val="Legenda"/>
      </w:pPr>
      <w:bookmarkStart w:id="4266" w:name="_Ref21547709"/>
      <w:bookmarkStart w:id="4267" w:name="_Toc21974309"/>
      <w:r>
        <w:t xml:space="preserve">Quadro </w:t>
      </w:r>
      <w:r w:rsidR="00AE0D01">
        <w:fldChar w:fldCharType="begin"/>
      </w:r>
      <w:r w:rsidR="00AE0D01">
        <w:instrText xml:space="preserve"> SEQ Quadro \* ARABIC </w:instrText>
      </w:r>
      <w:r w:rsidR="00AE0D01">
        <w:fldChar w:fldCharType="separate"/>
      </w:r>
      <w:ins w:id="4268" w:author="Ryan Lemos" w:date="2019-10-14T19:23:00Z">
        <w:r w:rsidR="0002745D">
          <w:rPr>
            <w:noProof/>
          </w:rPr>
          <w:t>28</w:t>
        </w:r>
      </w:ins>
      <w:del w:id="4269" w:author="Ryan Lemos" w:date="2019-10-07T11:05:00Z">
        <w:r w:rsidR="00054B21" w:rsidDel="00EA672B">
          <w:rPr>
            <w:noProof/>
          </w:rPr>
          <w:delText>28</w:delText>
        </w:r>
      </w:del>
      <w:r w:rsidR="00AE0D01">
        <w:rPr>
          <w:noProof/>
        </w:rPr>
        <w:fldChar w:fldCharType="end"/>
      </w:r>
      <w:bookmarkEnd w:id="4266"/>
      <w:r>
        <w:t xml:space="preserve"> - Estória de visualização das atividades criadas</w:t>
      </w:r>
      <w:bookmarkEnd w:id="4267"/>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16DEA680" w14:textId="3AD0A8B7" w:rsidR="003B3A81" w:rsidRPr="00214F9A" w:rsidDel="00E01488" w:rsidRDefault="00214F9A" w:rsidP="00B70A30">
      <w:pPr>
        <w:pStyle w:val="estrias"/>
        <w:numPr>
          <w:ilvl w:val="0"/>
          <w:numId w:val="26"/>
        </w:numPr>
        <w:rPr>
          <w:del w:id="4270" w:author="Ryan Lemos" w:date="2019-10-13T12:56:00Z"/>
        </w:rPr>
      </w:pPr>
      <w:r w:rsidRPr="00B70A30">
        <w:t>As</w:t>
      </w:r>
      <w:r>
        <w:t xml:space="preserve"> ações devem ser de editar, duplicar, excluir e gerar PDF da atividade.</w:t>
      </w:r>
      <w:r w:rsidRPr="00B70A30">
        <w:t xml:space="preserve"> </w:t>
      </w:r>
    </w:p>
    <w:p w14:paraId="21750F1F" w14:textId="2D23CEE6" w:rsidR="005F6C85" w:rsidRDefault="005F6C85">
      <w:pPr>
        <w:pStyle w:val="estrias"/>
        <w:numPr>
          <w:ilvl w:val="0"/>
          <w:numId w:val="26"/>
        </w:numPr>
        <w:rPr>
          <w:ins w:id="4271" w:author="Ryan Lemos" w:date="2019-10-13T12:56:00Z"/>
        </w:rPr>
        <w:pPrChange w:id="4272" w:author="Ryan Lemos" w:date="2019-10-13T12:56:00Z">
          <w:pPr/>
        </w:pPrChange>
      </w:pPr>
    </w:p>
    <w:p w14:paraId="1068E331" w14:textId="77777777" w:rsidR="00E01488" w:rsidRDefault="00E01488" w:rsidP="00E01488">
      <w:pPr>
        <w:pStyle w:val="Fontes"/>
        <w:rPr>
          <w:ins w:id="4273" w:author="Ryan Lemos" w:date="2019-10-13T12:56:00Z"/>
        </w:rPr>
      </w:pPr>
      <w:ins w:id="4274" w:author="Ryan Lemos" w:date="2019-10-13T12:56:00Z">
        <w:r>
          <w:t>Fonte: PRÓPRIA, 2019.</w:t>
        </w:r>
      </w:ins>
    </w:p>
    <w:p w14:paraId="51C512A3" w14:textId="77777777" w:rsidR="00E01488" w:rsidRDefault="00E01488" w:rsidP="005F6C85"/>
    <w:p w14:paraId="5D2561B1" w14:textId="34B3B696" w:rsidR="005F6C85" w:rsidRDefault="005F6C85" w:rsidP="005F6C85">
      <w:r>
        <w:t>A interação resultante pode ser vista na</w:t>
      </w:r>
      <w:del w:id="4275" w:author="Ryan Lemos" w:date="2019-10-14T11:07:00Z">
        <w:r w:rsidDel="00EA29D8">
          <w:delText xml:space="preserve"> </w:delText>
        </w:r>
      </w:del>
      <w:ins w:id="4276" w:author="Ryan Lemos" w:date="2019-10-14T11:07:00Z">
        <w:r w:rsidR="00EA29D8">
          <w:t xml:space="preserve"> </w:t>
        </w:r>
      </w:ins>
      <w:ins w:id="4277" w:author="Ryan Lemos" w:date="2019-10-14T11:08:00Z">
        <w:r w:rsidR="00EA29D8">
          <w:fldChar w:fldCharType="begin"/>
        </w:r>
        <w:r w:rsidR="00EA29D8">
          <w:instrText xml:space="preserve"> REF _Ref21943711 \h </w:instrText>
        </w:r>
      </w:ins>
      <w:r w:rsidR="00EA29D8">
        <w:fldChar w:fldCharType="separate"/>
      </w:r>
      <w:ins w:id="4278" w:author="Ryan Lemos" w:date="2019-10-14T19:23:00Z">
        <w:r w:rsidR="0002745D">
          <w:t xml:space="preserve">Figura </w:t>
        </w:r>
        <w:r w:rsidR="0002745D">
          <w:rPr>
            <w:noProof/>
          </w:rPr>
          <w:t>93</w:t>
        </w:r>
      </w:ins>
      <w:ins w:id="4279" w:author="Ryan Lemos" w:date="2019-10-14T11:08:00Z">
        <w:r w:rsidR="00EA29D8">
          <w:fldChar w:fldCharType="end"/>
        </w:r>
      </w:ins>
      <w:del w:id="4280" w:author="Ryan Lemos" w:date="2019-10-14T11:07:00Z">
        <w:r w:rsidDel="00EA29D8">
          <w:fldChar w:fldCharType="begin"/>
        </w:r>
        <w:r w:rsidDel="00EA29D8">
          <w:delInstrText xml:space="preserve"> REF _Ref20053018 \h </w:delInstrText>
        </w:r>
        <w:r w:rsidDel="00EA29D8">
          <w:fldChar w:fldCharType="separate"/>
        </w:r>
      </w:del>
      <w:del w:id="4281" w:author="Ryan Lemos" w:date="2019-10-07T11:05:00Z">
        <w:r w:rsidR="00054B21" w:rsidDel="00EA672B">
          <w:delText xml:space="preserve">Figura </w:delText>
        </w:r>
        <w:r w:rsidR="00054B21" w:rsidDel="00EA672B">
          <w:rPr>
            <w:noProof/>
          </w:rPr>
          <w:delText>100</w:delText>
        </w:r>
      </w:del>
      <w:del w:id="4282" w:author="Ryan Lemos" w:date="2019-10-14T11:07:00Z">
        <w:r w:rsidDel="00EA29D8">
          <w:fldChar w:fldCharType="end"/>
        </w:r>
      </w:del>
      <w:r>
        <w:t xml:space="preserve">. </w:t>
      </w:r>
      <w:del w:id="4283" w:author="Ryan Lemos" w:date="2019-10-13T15:37:00Z">
        <w:r w:rsidR="005D1008" w:rsidDel="00A768C5">
          <w:delText>Os botões para as ações</w:delText>
        </w:r>
        <w:r w:rsidR="0088162B" w:rsidDel="00A768C5">
          <w:delText xml:space="preserve"> são como as definidas na </w:delText>
        </w:r>
        <w:r w:rsidR="0088162B" w:rsidRPr="00B70A30" w:rsidDel="00A768C5">
          <w:rPr>
            <w:highlight w:val="yellow"/>
          </w:rPr>
          <w:delText>seção x</w:delText>
        </w:r>
        <w:r w:rsidR="0088162B" w:rsidDel="00A768C5">
          <w:delText>.</w:delText>
        </w:r>
        <w:r w:rsidR="005D1008" w:rsidDel="00A768C5">
          <w:delText xml:space="preserve"> </w:delText>
        </w:r>
      </w:del>
      <w:r w:rsidR="0088162B">
        <w:t xml:space="preserve">A </w:t>
      </w:r>
      <w:ins w:id="4284" w:author="Ryan Lemos" w:date="2019-10-14T11:08:00Z">
        <w:r w:rsidR="00EA29D8">
          <w:fldChar w:fldCharType="begin"/>
        </w:r>
        <w:r w:rsidR="00EA29D8">
          <w:instrText xml:space="preserve"> REF _Ref21943711 \h </w:instrText>
        </w:r>
      </w:ins>
      <w:r w:rsidR="00EA29D8">
        <w:fldChar w:fldCharType="separate"/>
      </w:r>
      <w:ins w:id="4285" w:author="Ryan Lemos" w:date="2019-10-14T19:23:00Z">
        <w:r w:rsidR="0002745D">
          <w:t xml:space="preserve">Figura </w:t>
        </w:r>
        <w:r w:rsidR="0002745D">
          <w:rPr>
            <w:noProof/>
          </w:rPr>
          <w:t>93</w:t>
        </w:r>
      </w:ins>
      <w:ins w:id="4286" w:author="Ryan Lemos" w:date="2019-10-14T11:08:00Z">
        <w:r w:rsidR="00EA29D8">
          <w:fldChar w:fldCharType="end"/>
        </w:r>
        <w:r w:rsidR="00EA29D8">
          <w:t xml:space="preserve"> </w:t>
        </w:r>
      </w:ins>
      <w:del w:id="4287" w:author="Ryan Lemos" w:date="2019-10-14T11:08:00Z">
        <w:r w:rsidR="0088162B" w:rsidDel="00EA29D8">
          <w:fldChar w:fldCharType="begin"/>
        </w:r>
        <w:r w:rsidR="0088162B" w:rsidDel="00EA29D8">
          <w:delInstrText xml:space="preserve"> REF _Ref20053018 \h </w:delInstrText>
        </w:r>
        <w:r w:rsidR="0088162B" w:rsidDel="00EA29D8">
          <w:fldChar w:fldCharType="separate"/>
        </w:r>
      </w:del>
      <w:del w:id="4288" w:author="Ryan Lemos" w:date="2019-10-07T11:05:00Z">
        <w:r w:rsidR="00054B21" w:rsidDel="00EA672B">
          <w:delText xml:space="preserve">Figura </w:delText>
        </w:r>
        <w:r w:rsidR="00054B21" w:rsidDel="00EA672B">
          <w:rPr>
            <w:noProof/>
          </w:rPr>
          <w:delText>100</w:delText>
        </w:r>
      </w:del>
      <w:del w:id="4289" w:author="Ryan Lemos" w:date="2019-10-14T11:08:00Z">
        <w:r w:rsidR="0088162B" w:rsidDel="00EA29D8">
          <w:fldChar w:fldCharType="end"/>
        </w:r>
        <w:r w:rsidR="0088162B" w:rsidDel="00EA29D8">
          <w:delText xml:space="preserve"> </w:delText>
        </w:r>
      </w:del>
      <w:r w:rsidR="0088162B">
        <w:t>ainda tem uma peculiaridade, que se trata da atividade com nome de ‘Test Online’, nota-se que há os botões de edição e exclusão. O motivo é que essa atividade está associada a uma turma ou grupo de alunos</w:t>
      </w:r>
      <w:del w:id="4290" w:author="Ryan Lemos" w:date="2019-10-13T15:37:00Z">
        <w:r w:rsidR="0088162B" w:rsidDel="00A768C5">
          <w:delText xml:space="preserve">, conforme </w:delText>
        </w:r>
        <w:r w:rsidR="0088162B" w:rsidRPr="00B70A30" w:rsidDel="00A768C5">
          <w:rPr>
            <w:highlight w:val="yellow"/>
          </w:rPr>
          <w:delText>seção x</w:delText>
        </w:r>
      </w:del>
      <w:r w:rsidR="0068253A">
        <w:t>.</w:t>
      </w:r>
      <w:r w:rsidR="0088162B">
        <w:t xml:space="preserve"> </w:t>
      </w:r>
      <w:r w:rsidR="0068253A">
        <w:t>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w:t>
      </w:r>
      <w:del w:id="4291" w:author="Ryan Lemos" w:date="2019-10-14T10:47:00Z">
        <w:r w:rsidR="0068253A" w:rsidDel="004E770C">
          <w:delText xml:space="preserve"> </w:delText>
        </w:r>
      </w:del>
      <w:ins w:id="4292" w:author="Ryan Lemos" w:date="2019-10-14T10:47:00Z">
        <w:r w:rsidR="004E770C">
          <w:t xml:space="preserve"> </w:t>
        </w:r>
      </w:ins>
      <w:ins w:id="4293" w:author="Ryan Lemos" w:date="2019-10-14T10:48:00Z">
        <w:r w:rsidR="004E770C">
          <w:fldChar w:fldCharType="begin"/>
        </w:r>
        <w:r w:rsidR="004E770C">
          <w:instrText xml:space="preserve"> REF _Ref21942504 \r \h </w:instrText>
        </w:r>
      </w:ins>
      <w:r w:rsidR="004E770C">
        <w:fldChar w:fldCharType="separate"/>
      </w:r>
      <w:ins w:id="4294" w:author="Ryan Lemos" w:date="2019-10-14T19:23:00Z">
        <w:r w:rsidR="0002745D">
          <w:t>2.2.5</w:t>
        </w:r>
      </w:ins>
      <w:ins w:id="4295" w:author="Ryan Lemos" w:date="2019-10-14T10:48:00Z">
        <w:r w:rsidR="004E770C">
          <w:fldChar w:fldCharType="end"/>
        </w:r>
      </w:ins>
      <w:commentRangeStart w:id="4296"/>
      <w:del w:id="4297" w:author="Ryan Lemos" w:date="2019-10-14T10:47:00Z">
        <w:r w:rsidR="0068253A" w:rsidDel="004E770C">
          <w:delText>X</w:delText>
        </w:r>
        <w:commentRangeEnd w:id="4296"/>
        <w:r w:rsidR="0068253A" w:rsidDel="004E770C">
          <w:rPr>
            <w:rStyle w:val="Refdecomentrio"/>
          </w:rPr>
          <w:commentReference w:id="4296"/>
        </w:r>
      </w:del>
      <w:r w:rsidR="0068253A">
        <w:t>. A partir dessa incapacidade de edição de uma atividade, pensando na possibilidade de o professor querer utilizar a atividade novamente, porém alterando algumas questões, surge a possibilidade então de duplicação da atividade</w:t>
      </w:r>
      <w:del w:id="4298" w:author="Ryan Lemos" w:date="2019-10-13T15:37:00Z">
        <w:r w:rsidR="0068253A" w:rsidDel="00A768C5">
          <w:delText xml:space="preserve"> conforme descrita na </w:delText>
        </w:r>
        <w:r w:rsidR="0068253A" w:rsidRPr="00B70A30" w:rsidDel="00A768C5">
          <w:rPr>
            <w:highlight w:val="yellow"/>
          </w:rPr>
          <w:delText>seção X</w:delText>
        </w:r>
      </w:del>
      <w:r w:rsidR="0068253A">
        <w:t>.</w:t>
      </w:r>
    </w:p>
    <w:p w14:paraId="28E6009F" w14:textId="77777777" w:rsidR="0068253A" w:rsidRDefault="0068253A" w:rsidP="00B70A30"/>
    <w:p w14:paraId="7EC63417" w14:textId="3FA80B86" w:rsidR="005F6C85" w:rsidRDefault="005F6C85" w:rsidP="00B70A30">
      <w:pPr>
        <w:pStyle w:val="Legenda"/>
        <w:keepNext/>
      </w:pPr>
      <w:bookmarkStart w:id="4299" w:name="_Ref21943711"/>
      <w:bookmarkStart w:id="4300" w:name="_Toc21974026"/>
      <w:bookmarkStart w:id="4301" w:name="_Toc22075245"/>
      <w:r>
        <w:t xml:space="preserve">Figura </w:t>
      </w:r>
      <w:r w:rsidR="00AE0D01">
        <w:fldChar w:fldCharType="begin"/>
      </w:r>
      <w:r w:rsidR="00AE0D01">
        <w:instrText xml:space="preserve"> SEQ Figura \* ARABIC </w:instrText>
      </w:r>
      <w:r w:rsidR="00AE0D01">
        <w:fldChar w:fldCharType="separate"/>
      </w:r>
      <w:ins w:id="4302" w:author="Ryan Lemos" w:date="2019-10-14T19:23:00Z">
        <w:r w:rsidR="0002745D">
          <w:rPr>
            <w:noProof/>
          </w:rPr>
          <w:t>93</w:t>
        </w:r>
      </w:ins>
      <w:del w:id="4303" w:author="Ryan Lemos" w:date="2019-10-07T11:05:00Z">
        <w:r w:rsidR="00D343FF" w:rsidDel="00EA672B">
          <w:rPr>
            <w:noProof/>
          </w:rPr>
          <w:delText>99</w:delText>
        </w:r>
      </w:del>
      <w:r w:rsidR="00AE0D01">
        <w:rPr>
          <w:noProof/>
        </w:rPr>
        <w:fldChar w:fldCharType="end"/>
      </w:r>
      <w:bookmarkEnd w:id="4299"/>
      <w:r>
        <w:t xml:space="preserve"> - Tela de listagem das atividades criadas</w:t>
      </w:r>
      <w:bookmarkEnd w:id="4300"/>
      <w:bookmarkEnd w:id="4301"/>
    </w:p>
    <w:p w14:paraId="4BF344F0" w14:textId="5CAE3880" w:rsidR="005F6C85" w:rsidRDefault="005F6C85" w:rsidP="005F6C85">
      <w:pPr>
        <w:ind w:firstLine="0"/>
        <w:jc w:val="center"/>
        <w:rPr>
          <w:ins w:id="4304" w:author="Ryan Lemos" w:date="2019-10-13T12:50:00Z"/>
        </w:rP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218055"/>
                    </a:xfrm>
                    <a:prstGeom prst="rect">
                      <a:avLst/>
                    </a:prstGeom>
                  </pic:spPr>
                </pic:pic>
              </a:graphicData>
            </a:graphic>
          </wp:inline>
        </w:drawing>
      </w:r>
    </w:p>
    <w:p w14:paraId="22BA7000" w14:textId="12587A60" w:rsidR="007E37B0" w:rsidRDefault="009E79A9">
      <w:pPr>
        <w:pStyle w:val="Fontes"/>
        <w:pPrChange w:id="4305" w:author="Ryan Lemos" w:date="2019-10-13T12:50:00Z">
          <w:pPr>
            <w:ind w:firstLine="0"/>
            <w:jc w:val="center"/>
          </w:pPr>
        </w:pPrChange>
      </w:pPr>
      <w:ins w:id="4306" w:author="Ryan Lemos" w:date="2019-10-13T12:59:00Z">
        <w:r>
          <w:lastRenderedPageBreak/>
          <w:t>Fonte: PRÓPRIA, 2019. Utilizando o ambiente ILC v.1.</w:t>
        </w:r>
      </w:ins>
    </w:p>
    <w:p w14:paraId="6AF0EAD6" w14:textId="77777777" w:rsidR="005F6C85" w:rsidRDefault="005F6C85" w:rsidP="00B70A30">
      <w:pPr>
        <w:ind w:firstLine="0"/>
        <w:jc w:val="center"/>
      </w:pPr>
    </w:p>
    <w:p w14:paraId="1154AE5C" w14:textId="4580F86E" w:rsidR="00A5757F" w:rsidRDefault="00A5757F" w:rsidP="005B582B">
      <w:r>
        <w:t>A estória presente n</w:t>
      </w:r>
      <w:del w:id="4307" w:author="Ryan Lemos" w:date="2019-10-09T21:08:00Z">
        <w:r w:rsidDel="00A57060">
          <w:delText xml:space="preserve">a </w:delText>
        </w:r>
        <w:r w:rsidRPr="00596E44" w:rsidDel="00A57060">
          <w:rPr>
            <w:highlight w:val="yellow"/>
          </w:rPr>
          <w:delText>figura x</w:delText>
        </w:r>
      </w:del>
      <w:ins w:id="4308" w:author="Ryan Lemos" w:date="2019-10-09T21:08:00Z">
        <w:r w:rsidR="00A57060">
          <w:t xml:space="preserve">o </w:t>
        </w:r>
        <w:r w:rsidR="00A57060">
          <w:fldChar w:fldCharType="begin"/>
        </w:r>
        <w:r w:rsidR="00A57060">
          <w:instrText xml:space="preserve"> REF _Ref21547727 \h </w:instrText>
        </w:r>
      </w:ins>
      <w:r w:rsidR="00A57060">
        <w:fldChar w:fldCharType="separate"/>
      </w:r>
      <w:ins w:id="4309" w:author="Ryan Lemos" w:date="2019-10-14T19:23:00Z">
        <w:r w:rsidR="0002745D">
          <w:t xml:space="preserve">Quadro </w:t>
        </w:r>
        <w:r w:rsidR="0002745D">
          <w:rPr>
            <w:noProof/>
          </w:rPr>
          <w:t>29</w:t>
        </w:r>
      </w:ins>
      <w:ins w:id="4310" w:author="Ryan Lemos" w:date="2019-10-09T21:08:00Z">
        <w:r w:rsidR="00A57060">
          <w:fldChar w:fldCharType="end"/>
        </w:r>
      </w:ins>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2027615D" w:rsidR="00FE4DD4" w:rsidRDefault="00FE4DD4" w:rsidP="00B70A30">
      <w:pPr>
        <w:pStyle w:val="Legenda"/>
      </w:pPr>
      <w:bookmarkStart w:id="4311" w:name="_Ref21547727"/>
      <w:bookmarkStart w:id="4312" w:name="_Toc21974310"/>
      <w:r>
        <w:t xml:space="preserve">Quadro </w:t>
      </w:r>
      <w:r w:rsidR="00AE0D01">
        <w:fldChar w:fldCharType="begin"/>
      </w:r>
      <w:r w:rsidR="00AE0D01">
        <w:instrText xml:space="preserve"> SEQ Quadro \* ARABIC </w:instrText>
      </w:r>
      <w:r w:rsidR="00AE0D01">
        <w:fldChar w:fldCharType="separate"/>
      </w:r>
      <w:ins w:id="4313" w:author="Ryan Lemos" w:date="2019-10-14T19:23:00Z">
        <w:r w:rsidR="0002745D">
          <w:rPr>
            <w:noProof/>
          </w:rPr>
          <w:t>29</w:t>
        </w:r>
      </w:ins>
      <w:del w:id="4314" w:author="Ryan Lemos" w:date="2019-10-07T11:05:00Z">
        <w:r w:rsidR="00054B21" w:rsidDel="00EA672B">
          <w:rPr>
            <w:noProof/>
          </w:rPr>
          <w:delText>29</w:delText>
        </w:r>
      </w:del>
      <w:r w:rsidR="00AE0D01">
        <w:rPr>
          <w:noProof/>
        </w:rPr>
        <w:fldChar w:fldCharType="end"/>
      </w:r>
      <w:bookmarkEnd w:id="4311"/>
      <w:r w:rsidRPr="00E0778B">
        <w:t xml:space="preserve"> - Estória de </w:t>
      </w:r>
      <w:r>
        <w:t>edição de atividades</w:t>
      </w:r>
      <w:bookmarkEnd w:id="4312"/>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37ADDA94" w14:textId="416C90D1" w:rsidR="003B3A81" w:rsidDel="00E01488" w:rsidRDefault="003B3A81">
      <w:pPr>
        <w:pStyle w:val="estrias"/>
        <w:numPr>
          <w:ilvl w:val="0"/>
          <w:numId w:val="18"/>
        </w:numPr>
        <w:rPr>
          <w:del w:id="4315" w:author="Ryan Lemos" w:date="2019-10-13T12:57:00Z"/>
        </w:rPr>
      </w:pPr>
      <w:r>
        <w:t>Se a atividade estiver associada a uma turma o professor não poderá editar a atividade.</w:t>
      </w:r>
    </w:p>
    <w:p w14:paraId="57988BA7" w14:textId="374E0390" w:rsidR="000E3B98" w:rsidRDefault="000E3B98">
      <w:pPr>
        <w:pStyle w:val="estrias"/>
        <w:numPr>
          <w:ilvl w:val="0"/>
          <w:numId w:val="18"/>
        </w:numPr>
        <w:rPr>
          <w:ins w:id="4316" w:author="Ryan Lemos" w:date="2019-10-13T12:57:00Z"/>
        </w:rPr>
        <w:pPrChange w:id="4317" w:author="Ryan Lemos" w:date="2019-10-13T12:57:00Z">
          <w:pPr>
            <w:ind w:firstLine="0"/>
          </w:pPr>
        </w:pPrChange>
      </w:pPr>
    </w:p>
    <w:p w14:paraId="52439327" w14:textId="77777777" w:rsidR="00E01488" w:rsidRDefault="00E01488" w:rsidP="00E01488">
      <w:pPr>
        <w:pStyle w:val="Fontes"/>
        <w:rPr>
          <w:ins w:id="4318" w:author="Ryan Lemos" w:date="2019-10-13T12:57:00Z"/>
        </w:rPr>
      </w:pPr>
      <w:ins w:id="4319" w:author="Ryan Lemos" w:date="2019-10-13T12:57:00Z">
        <w:r>
          <w:t>Fonte: PRÓPRIA, 2019.</w:t>
        </w:r>
      </w:ins>
    </w:p>
    <w:p w14:paraId="46EB7711" w14:textId="77777777" w:rsidR="00E01488" w:rsidRDefault="00E01488" w:rsidP="00596E44">
      <w:pPr>
        <w:ind w:firstLine="0"/>
      </w:pPr>
    </w:p>
    <w:p w14:paraId="32334824" w14:textId="1BC2E50C"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ins w:id="4320" w:author="Ryan Lemos" w:date="2019-10-14T19:23:00Z">
        <w:r w:rsidR="0002745D">
          <w:t xml:space="preserve">Figura </w:t>
        </w:r>
        <w:r w:rsidR="0002745D">
          <w:rPr>
            <w:noProof/>
          </w:rPr>
          <w:t>89</w:t>
        </w:r>
      </w:ins>
      <w:del w:id="4321" w:author="Ryan Lemos" w:date="2019-10-07T11:05:00Z">
        <w:r w:rsidR="00054B21" w:rsidDel="00EA672B">
          <w:delText xml:space="preserve">Figura </w:delText>
        </w:r>
        <w:r w:rsidR="00054B21" w:rsidDel="00EA672B">
          <w:rPr>
            <w:noProof/>
          </w:rPr>
          <w:delText>95</w:delText>
        </w:r>
      </w:del>
      <w:r w:rsidR="00A2188C">
        <w:fldChar w:fldCharType="end"/>
      </w:r>
      <w:r w:rsidR="00A2188C">
        <w:t xml:space="preserve"> e na </w:t>
      </w:r>
      <w:r w:rsidR="00A2188C">
        <w:fldChar w:fldCharType="begin"/>
      </w:r>
      <w:r w:rsidR="00A2188C">
        <w:instrText xml:space="preserve"> REF _Ref20052757 \h </w:instrText>
      </w:r>
      <w:r w:rsidR="00A2188C">
        <w:fldChar w:fldCharType="separate"/>
      </w:r>
      <w:ins w:id="4322" w:author="Ryan Lemos" w:date="2019-10-14T19:23:00Z">
        <w:r w:rsidR="0002745D">
          <w:t xml:space="preserve">Figura </w:t>
        </w:r>
        <w:r w:rsidR="0002745D">
          <w:rPr>
            <w:noProof/>
          </w:rPr>
          <w:t>90</w:t>
        </w:r>
      </w:ins>
      <w:del w:id="4323" w:author="Ryan Lemos" w:date="2019-10-07T11:05:00Z">
        <w:r w:rsidR="00054B21" w:rsidDel="00EA672B">
          <w:delText xml:space="preserve">Figura </w:delText>
        </w:r>
        <w:r w:rsidR="00054B21" w:rsidDel="00EA672B">
          <w:rPr>
            <w:noProof/>
          </w:rPr>
          <w:delText>96</w:delText>
        </w:r>
      </w:del>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ins w:id="4324" w:author="Ryan Lemos" w:date="2019-10-14T19:23:00Z">
        <w:r w:rsidR="0002745D">
          <w:t xml:space="preserve">Figura </w:t>
        </w:r>
        <w:r w:rsidR="0002745D">
          <w:rPr>
            <w:noProof/>
          </w:rPr>
          <w:t>94</w:t>
        </w:r>
      </w:ins>
      <w:del w:id="4325" w:author="Ryan Lemos" w:date="2019-10-07T11:05:00Z">
        <w:r w:rsidR="00054B21" w:rsidDel="00EA672B">
          <w:delText xml:space="preserve">Figura </w:delText>
        </w:r>
        <w:r w:rsidR="00054B21" w:rsidDel="00EA672B">
          <w:rPr>
            <w:noProof/>
          </w:rPr>
          <w:delText>100</w:delText>
        </w:r>
      </w:del>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547739F8" w:rsidR="00B965E2" w:rsidRDefault="00B965E2" w:rsidP="00B70A30">
      <w:pPr>
        <w:pStyle w:val="Legenda"/>
        <w:keepNext/>
      </w:pPr>
      <w:bookmarkStart w:id="4326" w:name="_Ref20053018"/>
      <w:bookmarkStart w:id="4327" w:name="_Toc21974027"/>
      <w:bookmarkStart w:id="4328" w:name="_Toc22075246"/>
      <w:r>
        <w:lastRenderedPageBreak/>
        <w:t xml:space="preserve">Figura </w:t>
      </w:r>
      <w:r w:rsidR="00AE0D01">
        <w:fldChar w:fldCharType="begin"/>
      </w:r>
      <w:r w:rsidR="00AE0D01">
        <w:instrText xml:space="preserve"> SEQ Figura \* ARABIC </w:instrText>
      </w:r>
      <w:r w:rsidR="00AE0D01">
        <w:fldChar w:fldCharType="separate"/>
      </w:r>
      <w:ins w:id="4329" w:author="Ryan Lemos" w:date="2019-10-14T19:23:00Z">
        <w:r w:rsidR="0002745D">
          <w:rPr>
            <w:noProof/>
          </w:rPr>
          <w:t>94</w:t>
        </w:r>
      </w:ins>
      <w:del w:id="4330" w:author="Ryan Lemos" w:date="2019-10-07T11:05:00Z">
        <w:r w:rsidR="00D343FF" w:rsidDel="00EA672B">
          <w:rPr>
            <w:noProof/>
          </w:rPr>
          <w:delText>100</w:delText>
        </w:r>
      </w:del>
      <w:r w:rsidR="00AE0D01">
        <w:rPr>
          <w:noProof/>
        </w:rPr>
        <w:fldChar w:fldCharType="end"/>
      </w:r>
      <w:bookmarkEnd w:id="4326"/>
      <w:r>
        <w:t xml:space="preserve"> - Tela de edição de uma atividade</w:t>
      </w:r>
      <w:bookmarkEnd w:id="4327"/>
      <w:bookmarkEnd w:id="4328"/>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10581" cy="2841956"/>
                    </a:xfrm>
                    <a:prstGeom prst="rect">
                      <a:avLst/>
                    </a:prstGeom>
                  </pic:spPr>
                </pic:pic>
              </a:graphicData>
            </a:graphic>
          </wp:inline>
        </w:drawing>
      </w:r>
    </w:p>
    <w:p w14:paraId="1045A8FF" w14:textId="5EED68A7" w:rsidR="007E37B0" w:rsidRDefault="009E79A9" w:rsidP="007E37B0">
      <w:pPr>
        <w:pStyle w:val="Fontes"/>
        <w:rPr>
          <w:ins w:id="4331" w:author="Ryan Lemos" w:date="2019-10-13T12:50:00Z"/>
        </w:rPr>
      </w:pPr>
      <w:ins w:id="4332" w:author="Ryan Lemos" w:date="2019-10-13T12:59:00Z">
        <w:r>
          <w:t>Fonte: PRÓPRIA, 2019. Utilizando o ambiente ILC v.1.</w:t>
        </w:r>
      </w:ins>
    </w:p>
    <w:p w14:paraId="0AB8AA73" w14:textId="53D49C18" w:rsidR="003B3A81" w:rsidRDefault="003B3A81" w:rsidP="004D5E0A"/>
    <w:p w14:paraId="1E7520E2" w14:textId="3E55A22B" w:rsidR="004D5E0A" w:rsidRDefault="004D5E0A" w:rsidP="004D5E0A">
      <w:r>
        <w:t xml:space="preserve">A partir das restrições geradas pela estória do </w:t>
      </w:r>
      <w:ins w:id="4333" w:author="Ryan Lemos" w:date="2019-10-09T21:08:00Z">
        <w:r w:rsidR="00A57060">
          <w:fldChar w:fldCharType="begin"/>
        </w:r>
        <w:r w:rsidR="00A57060">
          <w:instrText xml:space="preserve"> REF _Ref21547727 \h </w:instrText>
        </w:r>
      </w:ins>
      <w:r w:rsidR="00A57060">
        <w:fldChar w:fldCharType="separate"/>
      </w:r>
      <w:ins w:id="4334" w:author="Ryan Lemos" w:date="2019-10-14T19:23:00Z">
        <w:r w:rsidR="0002745D">
          <w:t xml:space="preserve">Quadro </w:t>
        </w:r>
        <w:r w:rsidR="0002745D">
          <w:rPr>
            <w:noProof/>
          </w:rPr>
          <w:t>29</w:t>
        </w:r>
      </w:ins>
      <w:ins w:id="4335" w:author="Ryan Lemos" w:date="2019-10-09T21:08:00Z">
        <w:r w:rsidR="00A57060">
          <w:fldChar w:fldCharType="end"/>
        </w:r>
        <w:r w:rsidR="00A57060">
          <w:t xml:space="preserve"> </w:t>
        </w:r>
      </w:ins>
      <w:del w:id="4336" w:author="Ryan Lemos" w:date="2019-10-09T21:08:00Z">
        <w:r w:rsidRPr="00B70A30" w:rsidDel="00A57060">
          <w:rPr>
            <w:highlight w:val="yellow"/>
          </w:rPr>
          <w:delText>quadro x</w:delText>
        </w:r>
        <w:r w:rsidDel="00A57060">
          <w:delText xml:space="preserve"> </w:delText>
        </w:r>
      </w:del>
      <w:r>
        <w:t>surgiu uma nova necessidade, descrita pela estória do</w:t>
      </w:r>
      <w:del w:id="4337" w:author="Ryan Lemos" w:date="2019-10-09T21:08:00Z">
        <w:r w:rsidDel="00A57060">
          <w:delText xml:space="preserve"> </w:delText>
        </w:r>
      </w:del>
      <w:ins w:id="4338" w:author="Ryan Lemos" w:date="2019-10-09T21:08:00Z">
        <w:r w:rsidR="00A57060">
          <w:t xml:space="preserve"> </w:t>
        </w:r>
        <w:r w:rsidR="00A57060">
          <w:fldChar w:fldCharType="begin"/>
        </w:r>
        <w:r w:rsidR="00A57060">
          <w:instrText xml:space="preserve"> REF _Ref21547754 \h </w:instrText>
        </w:r>
      </w:ins>
      <w:r w:rsidR="00A57060">
        <w:fldChar w:fldCharType="separate"/>
      </w:r>
      <w:ins w:id="4339" w:author="Ryan Lemos" w:date="2019-10-14T19:23:00Z">
        <w:r w:rsidR="0002745D">
          <w:t xml:space="preserve">Quadro </w:t>
        </w:r>
        <w:r w:rsidR="0002745D">
          <w:rPr>
            <w:noProof/>
          </w:rPr>
          <w:t>30</w:t>
        </w:r>
      </w:ins>
      <w:ins w:id="4340" w:author="Ryan Lemos" w:date="2019-10-09T21:08:00Z">
        <w:r w:rsidR="00A57060">
          <w:fldChar w:fldCharType="end"/>
        </w:r>
      </w:ins>
      <w:del w:id="4341" w:author="Ryan Lemos" w:date="2019-10-09T21:08:00Z">
        <w:r w:rsidRPr="00B70A30" w:rsidDel="00A57060">
          <w:rPr>
            <w:highlight w:val="yellow"/>
          </w:rPr>
          <w:delText>quadro x</w:delText>
        </w:r>
      </w:del>
      <w:r>
        <w:t>. Se trata da capacidade de duplicar uma atividade, caso o professor necessite reutilizar uma ou mais questões de uma atividade numa nova atividade.</w:t>
      </w:r>
    </w:p>
    <w:p w14:paraId="1E5715A8" w14:textId="6D565F57" w:rsidR="004D5E0A" w:rsidRDefault="00F7481A" w:rsidP="005074A5">
      <w:pPr>
        <w:pStyle w:val="Legenda"/>
      </w:pPr>
      <w:bookmarkStart w:id="4342" w:name="_Ref21547754"/>
      <w:bookmarkStart w:id="4343" w:name="_Toc21974311"/>
      <w:r>
        <w:t xml:space="preserve">Quadro </w:t>
      </w:r>
      <w:r w:rsidR="00AE0D01">
        <w:fldChar w:fldCharType="begin"/>
      </w:r>
      <w:r w:rsidR="00AE0D01">
        <w:instrText xml:space="preserve"> SEQ Quadro \* ARABIC </w:instrText>
      </w:r>
      <w:r w:rsidR="00AE0D01">
        <w:fldChar w:fldCharType="separate"/>
      </w:r>
      <w:ins w:id="4344" w:author="Ryan Lemos" w:date="2019-10-14T19:23:00Z">
        <w:r w:rsidR="0002745D">
          <w:rPr>
            <w:noProof/>
          </w:rPr>
          <w:t>30</w:t>
        </w:r>
      </w:ins>
      <w:del w:id="4345" w:author="Ryan Lemos" w:date="2019-10-07T11:05:00Z">
        <w:r w:rsidR="00054B21" w:rsidDel="00EA672B">
          <w:rPr>
            <w:noProof/>
          </w:rPr>
          <w:delText>30</w:delText>
        </w:r>
      </w:del>
      <w:r w:rsidR="00AE0D01">
        <w:rPr>
          <w:noProof/>
        </w:rPr>
        <w:fldChar w:fldCharType="end"/>
      </w:r>
      <w:bookmarkEnd w:id="4342"/>
      <w:r>
        <w:t xml:space="preserve"> - Estória de duplicar atividades</w:t>
      </w:r>
      <w:bookmarkEnd w:id="4343"/>
    </w:p>
    <w:p w14:paraId="2C77E22B" w14:textId="5BA069BC" w:rsidR="00841D83" w:rsidDel="00E01488" w:rsidRDefault="00841D83" w:rsidP="00B70A30">
      <w:pPr>
        <w:pStyle w:val="estrias"/>
        <w:rPr>
          <w:del w:id="4346" w:author="Ryan Lemos" w:date="2019-10-13T12:57:00Z"/>
        </w:rPr>
      </w:pPr>
      <w:commentRangeStart w:id="4347"/>
      <w:commentRangeEnd w:id="4347"/>
      <w:r>
        <w:rPr>
          <w:rStyle w:val="Refdecomentrio"/>
        </w:rPr>
        <w:commentReference w:id="4347"/>
      </w:r>
      <w:r w:rsidR="003B3A81">
        <w:t>Como professor quero ser capaz de duplicar atividades.</w:t>
      </w:r>
    </w:p>
    <w:p w14:paraId="019230A7" w14:textId="0C562511" w:rsidR="004D5E0A" w:rsidRDefault="004D5E0A">
      <w:pPr>
        <w:pStyle w:val="estrias"/>
        <w:rPr>
          <w:ins w:id="4348" w:author="Ryan Lemos" w:date="2019-10-13T12:57:00Z"/>
        </w:rPr>
        <w:pPrChange w:id="4349" w:author="Ryan Lemos" w:date="2019-10-13T12:57:00Z">
          <w:pPr/>
        </w:pPrChange>
      </w:pPr>
    </w:p>
    <w:p w14:paraId="15B05758" w14:textId="77777777" w:rsidR="00E01488" w:rsidRDefault="00E01488" w:rsidP="00E01488">
      <w:pPr>
        <w:pStyle w:val="Fontes"/>
        <w:rPr>
          <w:ins w:id="4350" w:author="Ryan Lemos" w:date="2019-10-13T12:57:00Z"/>
        </w:rPr>
      </w:pPr>
      <w:ins w:id="4351" w:author="Ryan Lemos" w:date="2019-10-13T12:57:00Z">
        <w:r>
          <w:t>Fonte: PRÓPRIA, 2019.</w:t>
        </w:r>
      </w:ins>
    </w:p>
    <w:p w14:paraId="5FD8A7F5" w14:textId="77777777" w:rsidR="00E01488" w:rsidRDefault="00E01488" w:rsidP="004D5E0A"/>
    <w:p w14:paraId="2ED40FF9" w14:textId="3F2C7B5D" w:rsidR="00E33640" w:rsidRPr="0000255B" w:rsidRDefault="004D5E0A" w:rsidP="004D5E0A">
      <w:r>
        <w:t xml:space="preserve">Para que isso fosse possível se utilizou um método do </w:t>
      </w:r>
      <w:commentRangeStart w:id="4352"/>
      <w:proofErr w:type="spellStart"/>
      <w:r>
        <w:t>Eloquent</w:t>
      </w:r>
      <w:commentRangeEnd w:id="4352"/>
      <w:proofErr w:type="spellEnd"/>
      <w:r>
        <w:rPr>
          <w:rStyle w:val="Refdecomentrio"/>
        </w:rPr>
        <w:commentReference w:id="4352"/>
      </w:r>
      <w:r>
        <w:t xml:space="preserve"> que se chama </w:t>
      </w:r>
      <w:proofErr w:type="spellStart"/>
      <w:r w:rsidRPr="00B70A30">
        <w:rPr>
          <w:i/>
          <w:iCs/>
        </w:rPr>
        <w:t>replicate</w:t>
      </w:r>
      <w:proofErr w:type="spellEnd"/>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ins w:id="4353" w:author="Ryan Lemos" w:date="2019-10-14T19:23:00Z">
        <w:r w:rsidR="0002745D">
          <w:t xml:space="preserve">Figura </w:t>
        </w:r>
        <w:r w:rsidR="0002745D">
          <w:rPr>
            <w:noProof/>
          </w:rPr>
          <w:t>98</w:t>
        </w:r>
      </w:ins>
      <w:del w:id="4354" w:author="Ryan Lemos" w:date="2019-10-07T11:05:00Z">
        <w:r w:rsidR="00054B21" w:rsidDel="00EA672B">
          <w:delText xml:space="preserve">Figura </w:delText>
        </w:r>
        <w:r w:rsidR="00054B21" w:rsidDel="00EA672B">
          <w:rPr>
            <w:noProof/>
          </w:rPr>
          <w:delText>104</w:delText>
        </w:r>
      </w:del>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salvos como visto na linha 117 a linha 121. No ambiente para que o professor possa duplicar a atividade, basta clicar no botão de duplicar atividade</w:t>
      </w:r>
      <w:del w:id="4355" w:author="Ryan Lemos" w:date="2019-10-13T15:38:00Z">
        <w:r w:rsidR="0000255B" w:rsidDel="00A768C5">
          <w:delText xml:space="preserve"> conforme seção x</w:delText>
        </w:r>
      </w:del>
      <w:r w:rsidR="0000255B">
        <w:t xml:space="preserve">. Uma vez clicado, o </w:t>
      </w:r>
      <w:r w:rsidR="0000255B" w:rsidRPr="00B70A30">
        <w:rPr>
          <w:i/>
          <w:iCs/>
        </w:rPr>
        <w:t>front-</w:t>
      </w:r>
      <w:proofErr w:type="spellStart"/>
      <w:r w:rsidR="0000255B" w:rsidRPr="00B70A30">
        <w:rPr>
          <w:i/>
          <w:iCs/>
        </w:rPr>
        <w:t>end</w:t>
      </w:r>
      <w:proofErr w:type="spellEnd"/>
      <w:r w:rsidR="0000255B">
        <w:t xml:space="preserve"> Angular envia uma requisição para o </w:t>
      </w:r>
      <w:proofErr w:type="spellStart"/>
      <w:r w:rsidR="0000255B" w:rsidRPr="00B70A30">
        <w:rPr>
          <w:i/>
          <w:iCs/>
        </w:rPr>
        <w:t>back-end</w:t>
      </w:r>
      <w:proofErr w:type="spellEnd"/>
      <w:r w:rsidR="0000255B">
        <w:t xml:space="preserve"> </w:t>
      </w:r>
      <w:proofErr w:type="spellStart"/>
      <w:r w:rsidR="0000255B">
        <w:t>Laravel</w:t>
      </w:r>
      <w:proofErr w:type="spellEnd"/>
      <w:r w:rsidR="0000255B">
        <w:t xml:space="preserve">, caindo exatamente na função da </w:t>
      </w:r>
      <w:r w:rsidR="0000255B">
        <w:fldChar w:fldCharType="begin"/>
      </w:r>
      <w:r w:rsidR="0000255B">
        <w:instrText xml:space="preserve"> REF _Ref20053073 \h </w:instrText>
      </w:r>
      <w:r w:rsidR="0000255B">
        <w:fldChar w:fldCharType="separate"/>
      </w:r>
      <w:ins w:id="4356" w:author="Ryan Lemos" w:date="2019-10-14T19:23:00Z">
        <w:r w:rsidR="0002745D">
          <w:t xml:space="preserve">Figura </w:t>
        </w:r>
        <w:r w:rsidR="0002745D">
          <w:rPr>
            <w:noProof/>
          </w:rPr>
          <w:t>98</w:t>
        </w:r>
      </w:ins>
      <w:del w:id="4357" w:author="Ryan Lemos" w:date="2019-10-07T11:05:00Z">
        <w:r w:rsidR="00054B21" w:rsidDel="00EA672B">
          <w:delText xml:space="preserve">Figura </w:delText>
        </w:r>
        <w:r w:rsidR="00054B21" w:rsidDel="00EA672B">
          <w:rPr>
            <w:noProof/>
          </w:rPr>
          <w:delText>104</w:delText>
        </w:r>
      </w:del>
      <w:r w:rsidR="0000255B">
        <w:fldChar w:fldCharType="end"/>
      </w:r>
      <w:r w:rsidR="0000255B">
        <w:t xml:space="preserve">. Depois de duplicado o registro o </w:t>
      </w:r>
      <w:proofErr w:type="spellStart"/>
      <w:r w:rsidR="0000255B" w:rsidRPr="00B70A30">
        <w:rPr>
          <w:i/>
          <w:iCs/>
        </w:rPr>
        <w:t>back-end</w:t>
      </w:r>
      <w:proofErr w:type="spellEnd"/>
      <w:r w:rsidR="0000255B">
        <w:rPr>
          <w:i/>
          <w:iCs/>
        </w:rPr>
        <w:t xml:space="preserve"> </w:t>
      </w:r>
      <w:r w:rsidR="0000255B">
        <w:t xml:space="preserve">retorna um </w:t>
      </w:r>
      <w:commentRangeStart w:id="4358"/>
      <w:del w:id="4359" w:author="Ryan Lemos" w:date="2019-10-13T12:28:00Z">
        <w:r w:rsidR="0000255B" w:rsidDel="00E70F3A">
          <w:delText>ApiResource</w:delText>
        </w:r>
        <w:commentRangeEnd w:id="4358"/>
        <w:r w:rsidR="0000255B" w:rsidDel="00E70F3A">
          <w:delText xml:space="preserve"> </w:delText>
        </w:r>
      </w:del>
      <w:ins w:id="4360" w:author="Ryan Lemos" w:date="2019-10-13T12:28:00Z">
        <w:r w:rsidR="00E70F3A">
          <w:t xml:space="preserve">API </w:t>
        </w:r>
        <w:proofErr w:type="spellStart"/>
        <w:r w:rsidR="00E70F3A" w:rsidRPr="00E70F3A">
          <w:rPr>
            <w:i/>
            <w:iCs/>
            <w:rPrChange w:id="4361" w:author="Ryan Lemos" w:date="2019-10-13T12:28:00Z">
              <w:rPr/>
            </w:rPrChange>
          </w:rPr>
          <w:t>Resource</w:t>
        </w:r>
        <w:proofErr w:type="spellEnd"/>
        <w:r w:rsidR="00E70F3A">
          <w:t xml:space="preserve"> </w:t>
        </w:r>
      </w:ins>
      <w:r w:rsidR="0000255B">
        <w:t xml:space="preserve">da atividade para o </w:t>
      </w:r>
      <w:r w:rsidR="0000255B" w:rsidRPr="00B70A30">
        <w:rPr>
          <w:i/>
          <w:iCs/>
        </w:rPr>
        <w:t>front-</w:t>
      </w:r>
      <w:proofErr w:type="spellStart"/>
      <w:r w:rsidR="0000255B" w:rsidRPr="00B70A30">
        <w:rPr>
          <w:i/>
          <w:iCs/>
        </w:rPr>
        <w:t>end</w:t>
      </w:r>
      <w:proofErr w:type="spellEnd"/>
      <w:r w:rsidR="0000255B">
        <w:t xml:space="preserve"> Angular, que então redireciona o usuário para a edição da atividade duplicada, para devidas alterações.</w:t>
      </w:r>
      <w:r w:rsidR="0000255B">
        <w:rPr>
          <w:rStyle w:val="Refdecomentrio"/>
        </w:rPr>
        <w:commentReference w:id="4358"/>
      </w:r>
    </w:p>
    <w:p w14:paraId="1BEDA553" w14:textId="084AD1E2" w:rsidR="00191B4D" w:rsidRDefault="00191B4D" w:rsidP="00B70A30">
      <w:pPr>
        <w:pStyle w:val="Legenda"/>
        <w:keepNext/>
      </w:pPr>
      <w:bookmarkStart w:id="4362" w:name="_Toc21974028"/>
      <w:bookmarkStart w:id="4363" w:name="_Toc22075247"/>
      <w:r>
        <w:lastRenderedPageBreak/>
        <w:t xml:space="preserve">Figura </w:t>
      </w:r>
      <w:r w:rsidR="00AE0D01">
        <w:fldChar w:fldCharType="begin"/>
      </w:r>
      <w:r w:rsidR="00AE0D01">
        <w:instrText xml:space="preserve"> SEQ Figura \* ARABIC </w:instrText>
      </w:r>
      <w:r w:rsidR="00AE0D01">
        <w:fldChar w:fldCharType="separate"/>
      </w:r>
      <w:ins w:id="4364" w:author="Ryan Lemos" w:date="2019-10-14T19:23:00Z">
        <w:r w:rsidR="0002745D">
          <w:rPr>
            <w:noProof/>
          </w:rPr>
          <w:t>95</w:t>
        </w:r>
      </w:ins>
      <w:del w:id="4365" w:author="Ryan Lemos" w:date="2019-10-07T11:05:00Z">
        <w:r w:rsidR="00D343FF" w:rsidDel="00EA672B">
          <w:rPr>
            <w:noProof/>
          </w:rPr>
          <w:delText>101</w:delText>
        </w:r>
      </w:del>
      <w:r w:rsidR="00AE0D01">
        <w:rPr>
          <w:noProof/>
        </w:rPr>
        <w:fldChar w:fldCharType="end"/>
      </w:r>
      <w:r>
        <w:t xml:space="preserve"> - Função de duplicação de registro</w:t>
      </w:r>
      <w:bookmarkEnd w:id="4362"/>
      <w:bookmarkEnd w:id="4363"/>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658110"/>
                    </a:xfrm>
                    <a:prstGeom prst="rect">
                      <a:avLst/>
                    </a:prstGeom>
                  </pic:spPr>
                </pic:pic>
              </a:graphicData>
            </a:graphic>
          </wp:inline>
        </w:drawing>
      </w:r>
    </w:p>
    <w:p w14:paraId="6D534C63" w14:textId="32366AD6" w:rsidR="00FA420F" w:rsidRPr="00181560" w:rsidRDefault="009E79A9" w:rsidP="00FA420F">
      <w:pPr>
        <w:pStyle w:val="Fontes"/>
        <w:rPr>
          <w:ins w:id="4366" w:author="Ryan Lemos" w:date="2019-10-13T12:52:00Z"/>
        </w:rPr>
      </w:pPr>
      <w:ins w:id="4367" w:author="Ryan Lemos" w:date="2019-10-13T13:01:00Z">
        <w:r>
          <w:t>Fonte: PRÓPRIA, 2019. Utilizando o VSCODE v.1.39.1</w:t>
        </w:r>
      </w:ins>
    </w:p>
    <w:p w14:paraId="22C03EDC" w14:textId="5CF34BC6" w:rsidR="004D5E0A" w:rsidRDefault="004D5E0A" w:rsidP="00FC505B"/>
    <w:p w14:paraId="7CAEE5FF" w14:textId="06D5F0DA"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w:t>
      </w:r>
      <w:del w:id="4368" w:author="Ryan Lemos" w:date="2019-10-09T21:09:00Z">
        <w:r w:rsidR="0058721F" w:rsidDel="00A57060">
          <w:delText xml:space="preserve"> </w:delText>
        </w:r>
      </w:del>
      <w:ins w:id="4369" w:author="Ryan Lemos" w:date="2019-10-09T21:09:00Z">
        <w:r w:rsidR="00A57060">
          <w:t xml:space="preserve"> </w:t>
        </w:r>
        <w:r w:rsidR="00A57060">
          <w:fldChar w:fldCharType="begin"/>
        </w:r>
        <w:r w:rsidR="00A57060">
          <w:instrText xml:space="preserve"> REF _Ref21547768 \h </w:instrText>
        </w:r>
      </w:ins>
      <w:r w:rsidR="00A57060">
        <w:fldChar w:fldCharType="separate"/>
      </w:r>
      <w:ins w:id="4370" w:author="Ryan Lemos" w:date="2019-10-14T19:23:00Z">
        <w:r w:rsidR="0002745D">
          <w:t xml:space="preserve">Quadro </w:t>
        </w:r>
        <w:r w:rsidR="0002745D">
          <w:rPr>
            <w:noProof/>
          </w:rPr>
          <w:t>31</w:t>
        </w:r>
      </w:ins>
      <w:ins w:id="4371" w:author="Ryan Lemos" w:date="2019-10-09T21:09:00Z">
        <w:r w:rsidR="00A57060">
          <w:fldChar w:fldCharType="end"/>
        </w:r>
      </w:ins>
      <w:del w:id="4372" w:author="Ryan Lemos" w:date="2019-10-09T21:09:00Z">
        <w:r w:rsidR="0058721F" w:rsidDel="00A57060">
          <w:delText>quadro x</w:delText>
        </w:r>
      </w:del>
      <w:r w:rsidR="0058721F">
        <w:t xml:space="preserve">. </w:t>
      </w:r>
    </w:p>
    <w:p w14:paraId="7AD35439" w14:textId="77777777" w:rsidR="00F7481A" w:rsidRDefault="00F7481A" w:rsidP="00FC505B"/>
    <w:p w14:paraId="21E85821" w14:textId="0CB48775" w:rsidR="0058721F" w:rsidRDefault="00DE4F35" w:rsidP="00B70A30">
      <w:pPr>
        <w:pStyle w:val="Legenda"/>
      </w:pPr>
      <w:bookmarkStart w:id="4373" w:name="_Ref21547768"/>
      <w:bookmarkStart w:id="4374" w:name="_Toc21974312"/>
      <w:r>
        <w:t xml:space="preserve">Quadro </w:t>
      </w:r>
      <w:r w:rsidR="00AE0D01">
        <w:fldChar w:fldCharType="begin"/>
      </w:r>
      <w:r w:rsidR="00AE0D01">
        <w:instrText xml:space="preserve"> SEQ Quadro \* ARABIC </w:instrText>
      </w:r>
      <w:r w:rsidR="00AE0D01">
        <w:fldChar w:fldCharType="separate"/>
      </w:r>
      <w:ins w:id="4375" w:author="Ryan Lemos" w:date="2019-10-14T19:23:00Z">
        <w:r w:rsidR="0002745D">
          <w:rPr>
            <w:noProof/>
          </w:rPr>
          <w:t>31</w:t>
        </w:r>
      </w:ins>
      <w:del w:id="4376" w:author="Ryan Lemos" w:date="2019-10-07T11:05:00Z">
        <w:r w:rsidR="00054B21" w:rsidDel="00EA672B">
          <w:rPr>
            <w:noProof/>
          </w:rPr>
          <w:delText>31</w:delText>
        </w:r>
      </w:del>
      <w:r w:rsidR="00AE0D01">
        <w:rPr>
          <w:noProof/>
        </w:rPr>
        <w:fldChar w:fldCharType="end"/>
      </w:r>
      <w:bookmarkEnd w:id="4373"/>
      <w:r>
        <w:t xml:space="preserve"> - Estória de geração de PDF da atividade</w:t>
      </w:r>
      <w:bookmarkEnd w:id="4374"/>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1EB9B50D" w14:textId="250EEFD5" w:rsidR="00DE4F35" w:rsidRPr="00B70A30" w:rsidDel="00E01488" w:rsidRDefault="00DE4F35" w:rsidP="00B70A30">
      <w:pPr>
        <w:pStyle w:val="estrias"/>
        <w:numPr>
          <w:ilvl w:val="0"/>
          <w:numId w:val="27"/>
        </w:numPr>
        <w:rPr>
          <w:del w:id="4377" w:author="Ryan Lemos" w:date="2019-10-13T12:57:00Z"/>
          <w:b/>
          <w:bCs/>
        </w:rPr>
      </w:pPr>
      <w:r>
        <w:t>A atividade deve conter um cabeçalho em branco para preenchimento em sala.</w:t>
      </w:r>
    </w:p>
    <w:p w14:paraId="004E6790" w14:textId="29138FAE" w:rsidR="00DE4F35" w:rsidRDefault="00DE4F35">
      <w:pPr>
        <w:pStyle w:val="estrias"/>
        <w:numPr>
          <w:ilvl w:val="0"/>
          <w:numId w:val="27"/>
        </w:numPr>
        <w:rPr>
          <w:ins w:id="4378" w:author="Ryan Lemos" w:date="2019-10-13T12:57:00Z"/>
        </w:rPr>
        <w:pPrChange w:id="4379" w:author="Ryan Lemos" w:date="2019-10-13T12:57:00Z">
          <w:pPr/>
        </w:pPrChange>
      </w:pPr>
    </w:p>
    <w:p w14:paraId="1ECE213D" w14:textId="77777777" w:rsidR="00E01488" w:rsidRDefault="00E01488" w:rsidP="00E01488">
      <w:pPr>
        <w:pStyle w:val="Fontes"/>
        <w:rPr>
          <w:ins w:id="4380" w:author="Ryan Lemos" w:date="2019-10-13T12:57:00Z"/>
        </w:rPr>
      </w:pPr>
      <w:ins w:id="4381" w:author="Ryan Lemos" w:date="2019-10-13T12:57:00Z">
        <w:r>
          <w:t>Fonte: PRÓPRIA, 2019.</w:t>
        </w:r>
      </w:ins>
    </w:p>
    <w:p w14:paraId="6E7BCF57" w14:textId="77777777" w:rsidR="00E01488" w:rsidRDefault="00E01488" w:rsidP="00885747"/>
    <w:p w14:paraId="679B3561" w14:textId="41AB722C" w:rsidR="001D34DC" w:rsidRDefault="00DE4F35" w:rsidP="001D34DC">
      <w:pPr>
        <w:rPr>
          <w:ins w:id="4382" w:author="Ryan Lemos" w:date="2019-10-14T19:21:00Z"/>
        </w:rPr>
      </w:pPr>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4383"/>
      <w:r w:rsidR="007427E3">
        <w:t>DOMPDF</w:t>
      </w:r>
      <w:commentRangeEnd w:id="4383"/>
      <w:r w:rsidR="007427E3">
        <w:rPr>
          <w:rStyle w:val="Refdecomentrio"/>
        </w:rPr>
        <w:commentReference w:id="4383"/>
      </w:r>
      <w:r w:rsidR="007427E3">
        <w:t xml:space="preserve">. A geração de documentos PDF na aplicação é feita por meio desse pacote, o documento é gerado pelo </w:t>
      </w:r>
      <w:proofErr w:type="spellStart"/>
      <w:r w:rsidR="007427E3" w:rsidRPr="00B70A30">
        <w:rPr>
          <w:i/>
          <w:iCs/>
        </w:rPr>
        <w:t>back-end</w:t>
      </w:r>
      <w:proofErr w:type="spellEnd"/>
      <w:r w:rsidR="007427E3">
        <w:t xml:space="preserve"> que envia como resposta o arquivo ao </w:t>
      </w:r>
      <w:r w:rsidR="007427E3" w:rsidRPr="00B70A30">
        <w:rPr>
          <w:i/>
          <w:iCs/>
        </w:rPr>
        <w:t>front-</w:t>
      </w:r>
      <w:proofErr w:type="spellStart"/>
      <w:r w:rsidR="007427E3" w:rsidRPr="00B70A30">
        <w:rPr>
          <w:i/>
          <w:iCs/>
        </w:rPr>
        <w:t>end</w:t>
      </w:r>
      <w:proofErr w:type="spellEnd"/>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4384"/>
      <w:r w:rsidR="007427E3">
        <w:t>seção</w:t>
      </w:r>
      <w:ins w:id="4385" w:author="Ryan Lemos" w:date="2019-10-14T19:05:00Z">
        <w:r w:rsidR="006228CE">
          <w:t xml:space="preserve"> </w:t>
        </w:r>
        <w:r w:rsidR="006228CE">
          <w:fldChar w:fldCharType="begin"/>
        </w:r>
        <w:r w:rsidR="006228CE">
          <w:instrText xml:space="preserve"> REF _Ref21972368 \r \h </w:instrText>
        </w:r>
      </w:ins>
      <w:r w:rsidR="001864F9">
        <w:instrText xml:space="preserve"> \* MERGEFORMAT </w:instrText>
      </w:r>
      <w:r w:rsidR="006228CE">
        <w:fldChar w:fldCharType="separate"/>
      </w:r>
      <w:ins w:id="4386" w:author="Ryan Lemos" w:date="2019-10-14T19:23:00Z">
        <w:r w:rsidR="0002745D">
          <w:t>2.2.4.8</w:t>
        </w:r>
      </w:ins>
      <w:ins w:id="4387" w:author="Ryan Lemos" w:date="2019-10-14T19:05:00Z">
        <w:r w:rsidR="006228CE">
          <w:fldChar w:fldCharType="end"/>
        </w:r>
      </w:ins>
      <w:del w:id="4388" w:author="Ryan Lemos" w:date="2019-10-14T19:05:00Z">
        <w:r w:rsidR="007427E3" w:rsidDel="006228CE">
          <w:delText xml:space="preserve"> </w:delText>
        </w:r>
      </w:del>
      <w:ins w:id="4389" w:author="Ryan Lemos" w:date="2019-10-14T19:05:00Z">
        <w:r w:rsidR="006228CE">
          <w:t xml:space="preserve"> </w:t>
        </w:r>
      </w:ins>
      <w:del w:id="4390" w:author="Ryan Lemos" w:date="2019-10-14T19:05:00Z">
        <w:r w:rsidR="007427E3" w:rsidDel="006228CE">
          <w:delText>X</w:delText>
        </w:r>
      </w:del>
      <w:r w:rsidR="007427E3">
        <w:t>.</w:t>
      </w:r>
      <w:commentRangeEnd w:id="4384"/>
      <w:r w:rsidR="007427E3">
        <w:rPr>
          <w:rStyle w:val="Refdecomentrio"/>
        </w:rPr>
        <w:commentReference w:id="4384"/>
      </w:r>
      <w:r w:rsidR="007427E3">
        <w:t xml:space="preserve"> A </w:t>
      </w:r>
      <w:ins w:id="4391" w:author="Ryan Lemos" w:date="2019-10-14T19:11:00Z">
        <w:r w:rsidR="001864F9">
          <w:fldChar w:fldCharType="begin"/>
        </w:r>
        <w:r w:rsidR="001864F9">
          <w:instrText xml:space="preserve"> REF _Ref21972689 \h </w:instrText>
        </w:r>
      </w:ins>
      <w:r w:rsidR="001864F9">
        <w:fldChar w:fldCharType="separate"/>
      </w:r>
      <w:ins w:id="4392" w:author="Ryan Lemos" w:date="2019-10-14T19:23:00Z">
        <w:r w:rsidR="0002745D">
          <w:t xml:space="preserve">Figura </w:t>
        </w:r>
        <w:r w:rsidR="0002745D">
          <w:rPr>
            <w:noProof/>
          </w:rPr>
          <w:t>96</w:t>
        </w:r>
      </w:ins>
      <w:ins w:id="4393" w:author="Ryan Lemos" w:date="2019-10-14T19:11:00Z">
        <w:r w:rsidR="001864F9">
          <w:fldChar w:fldCharType="end"/>
        </w:r>
        <w:r w:rsidR="001864F9">
          <w:t xml:space="preserve">A se trata de algumas questões da atividade gerada, já a </w:t>
        </w:r>
      </w:ins>
      <w:ins w:id="4394" w:author="Ryan Lemos" w:date="2019-10-14T19:12:00Z">
        <w:r w:rsidR="001864F9">
          <w:fldChar w:fldCharType="begin"/>
        </w:r>
        <w:r w:rsidR="001864F9">
          <w:instrText xml:space="preserve"> REF _Ref21972689 \h </w:instrText>
        </w:r>
      </w:ins>
      <w:ins w:id="4395" w:author="Ryan Lemos" w:date="2019-10-14T19:12:00Z">
        <w:r w:rsidR="001864F9">
          <w:fldChar w:fldCharType="separate"/>
        </w:r>
      </w:ins>
      <w:ins w:id="4396" w:author="Ryan Lemos" w:date="2019-10-14T19:23:00Z">
        <w:r w:rsidR="0002745D">
          <w:t xml:space="preserve">Figura </w:t>
        </w:r>
        <w:r w:rsidR="0002745D">
          <w:rPr>
            <w:noProof/>
          </w:rPr>
          <w:t>96</w:t>
        </w:r>
      </w:ins>
      <w:ins w:id="4397" w:author="Ryan Lemos" w:date="2019-10-14T19:12:00Z">
        <w:r w:rsidR="001864F9">
          <w:fldChar w:fldCharType="end"/>
        </w:r>
        <w:r w:rsidR="001864F9">
          <w:t xml:space="preserve">B se refere ao gabarito da atividade da </w:t>
        </w:r>
        <w:r w:rsidR="001864F9">
          <w:fldChar w:fldCharType="begin"/>
        </w:r>
        <w:r w:rsidR="001864F9">
          <w:instrText xml:space="preserve"> REF _Ref21972689 \h </w:instrText>
        </w:r>
      </w:ins>
      <w:ins w:id="4398" w:author="Ryan Lemos" w:date="2019-10-14T19:12:00Z">
        <w:r w:rsidR="001864F9">
          <w:fldChar w:fldCharType="separate"/>
        </w:r>
      </w:ins>
      <w:ins w:id="4399" w:author="Ryan Lemos" w:date="2019-10-14T19:23:00Z">
        <w:r w:rsidR="0002745D">
          <w:t xml:space="preserve">Figura </w:t>
        </w:r>
        <w:r w:rsidR="0002745D">
          <w:rPr>
            <w:noProof/>
          </w:rPr>
          <w:t>96</w:t>
        </w:r>
      </w:ins>
      <w:ins w:id="4400" w:author="Ryan Lemos" w:date="2019-10-14T19:12:00Z">
        <w:r w:rsidR="001864F9">
          <w:fldChar w:fldCharType="end"/>
        </w:r>
      </w:ins>
      <w:ins w:id="4401" w:author="Ryan Lemos" w:date="2019-10-14T19:21:00Z">
        <w:r w:rsidR="001D34DC">
          <w:t>A</w:t>
        </w:r>
      </w:ins>
      <w:ins w:id="4402" w:author="Ryan Lemos" w:date="2019-10-14T19:12:00Z">
        <w:r w:rsidR="001864F9">
          <w:t>.</w:t>
        </w:r>
      </w:ins>
    </w:p>
    <w:p w14:paraId="7B47B557" w14:textId="6C17C987" w:rsidR="003B3A81" w:rsidDel="001864F9" w:rsidRDefault="001D34DC">
      <w:pPr>
        <w:rPr>
          <w:del w:id="4403" w:author="Ryan Lemos" w:date="2019-10-14T19:10:00Z"/>
        </w:rPr>
      </w:pPr>
      <w:ins w:id="4404" w:author="Ryan Lemos" w:date="2019-10-14T19:21:00Z">
        <w:r w:rsidDel="001D34DC">
          <w:t xml:space="preserve"> </w:t>
        </w:r>
      </w:ins>
      <w:del w:id="4405" w:author="Ryan Lemos" w:date="2019-10-14T19:21:00Z">
        <w:r w:rsidR="00B70A30" w:rsidDel="001D34DC">
          <w:fldChar w:fldCharType="begin"/>
        </w:r>
        <w:r w:rsidR="00B70A30" w:rsidDel="001D34DC">
          <w:delInstrText xml:space="preserve"> REF _Ref20561698 \h </w:delInstrText>
        </w:r>
        <w:r w:rsidR="001864F9" w:rsidDel="001D34DC">
          <w:delInstrText xml:space="preserve"> \* MERGEFORMAT </w:delInstrText>
        </w:r>
        <w:r w:rsidR="00B70A30" w:rsidDel="001D34DC">
          <w:fldChar w:fldCharType="separate"/>
        </w:r>
      </w:del>
      <w:del w:id="4406" w:author="Ryan Lemos" w:date="2019-10-07T11:05:00Z">
        <w:r w:rsidR="00054B21" w:rsidDel="00EA672B">
          <w:delText xml:space="preserve">Figura </w:delText>
        </w:r>
        <w:r w:rsidR="00054B21" w:rsidDel="00EA672B">
          <w:rPr>
            <w:noProof/>
          </w:rPr>
          <w:delText>102</w:delText>
        </w:r>
      </w:del>
      <w:del w:id="4407" w:author="Ryan Lemos" w:date="2019-10-14T19:21:00Z">
        <w:r w:rsidR="00B70A30" w:rsidDel="001D34DC">
          <w:fldChar w:fldCharType="end"/>
        </w:r>
      </w:del>
    </w:p>
    <w:p w14:paraId="071F14B4" w14:textId="2313D79D" w:rsidR="007427E3" w:rsidRDefault="007427E3">
      <w:pPr>
        <w:pPrChange w:id="4408" w:author="Ryan Lemos" w:date="2019-10-14T19:21:00Z">
          <w:pPr>
            <w:ind w:firstLine="0"/>
            <w:jc w:val="left"/>
          </w:pPr>
        </w:pPrChange>
      </w:pPr>
    </w:p>
    <w:p w14:paraId="05964590" w14:textId="4522FD08" w:rsidR="006228CE" w:rsidRDefault="006228CE">
      <w:pPr>
        <w:pStyle w:val="Legenda"/>
        <w:keepNext/>
        <w:rPr>
          <w:ins w:id="4409" w:author="Ryan Lemos" w:date="2019-10-14T19:05:00Z"/>
        </w:rPr>
        <w:pPrChange w:id="4410" w:author="Ryan Lemos" w:date="2019-10-14T19:05:00Z">
          <w:pPr>
            <w:pStyle w:val="Legenda"/>
          </w:pPr>
        </w:pPrChange>
      </w:pPr>
      <w:bookmarkStart w:id="4411" w:name="_Ref21972689"/>
      <w:bookmarkStart w:id="4412" w:name="_Toc21974029"/>
      <w:bookmarkStart w:id="4413" w:name="_Toc22075248"/>
      <w:bookmarkStart w:id="4414" w:name="_Ref20561698"/>
      <w:ins w:id="4415" w:author="Ryan Lemos" w:date="2019-10-14T19:05:00Z">
        <w:r>
          <w:lastRenderedPageBreak/>
          <w:t xml:space="preserve">Figura </w:t>
        </w:r>
        <w:r>
          <w:fldChar w:fldCharType="begin"/>
        </w:r>
        <w:r>
          <w:instrText xml:space="preserve"> SEQ Figura \* ARABIC </w:instrText>
        </w:r>
      </w:ins>
      <w:r>
        <w:fldChar w:fldCharType="separate"/>
      </w:r>
      <w:ins w:id="4416" w:author="Ryan Lemos" w:date="2019-10-14T19:23:00Z">
        <w:r w:rsidR="0002745D">
          <w:rPr>
            <w:noProof/>
          </w:rPr>
          <w:t>96</w:t>
        </w:r>
      </w:ins>
      <w:ins w:id="4417" w:author="Ryan Lemos" w:date="2019-10-14T19:05:00Z">
        <w:r>
          <w:fldChar w:fldCharType="end"/>
        </w:r>
        <w:bookmarkEnd w:id="4411"/>
        <w:r>
          <w:t xml:space="preserve"> - </w:t>
        </w:r>
        <w:r w:rsidRPr="002F4C1E">
          <w:t>Exemplo de atividade gerada pelo ambiente</w:t>
        </w:r>
        <w:bookmarkEnd w:id="4412"/>
        <w:bookmarkEnd w:id="4413"/>
      </w:ins>
    </w:p>
    <w:p w14:paraId="4E13506C" w14:textId="43506B24" w:rsidR="00B70A30" w:rsidDel="006228CE" w:rsidRDefault="006228CE" w:rsidP="00B70A30">
      <w:pPr>
        <w:pStyle w:val="Legenda"/>
        <w:keepNext/>
        <w:rPr>
          <w:del w:id="4418" w:author="Ryan Lemos" w:date="2019-10-14T19:04:00Z"/>
        </w:rPr>
      </w:pPr>
      <w:ins w:id="4419" w:author="Ryan Lemos" w:date="2019-10-14T19:05:00Z">
        <w:r>
          <w:rPr>
            <w:b w:val="0"/>
            <w:iCs w:val="0"/>
            <w:noProof/>
          </w:rPr>
          <w:drawing>
            <wp:inline distT="0" distB="0" distL="0" distR="0" wp14:anchorId="7F2B130D" wp14:editId="280EA387">
              <wp:extent cx="5173980" cy="3068682"/>
              <wp:effectExtent l="0" t="0" r="7620" b="0"/>
              <wp:docPr id="98" name="Imagem 9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 B.png"/>
                      <pic:cNvPicPr/>
                    </pic:nvPicPr>
                    <pic:blipFill>
                      <a:blip r:embed="rId126">
                        <a:extLst>
                          <a:ext uri="{28A0092B-C50C-407E-A947-70E740481C1C}">
                            <a14:useLocalDpi xmlns:a14="http://schemas.microsoft.com/office/drawing/2010/main" val="0"/>
                          </a:ext>
                        </a:extLst>
                      </a:blip>
                      <a:stretch>
                        <a:fillRect/>
                      </a:stretch>
                    </pic:blipFill>
                    <pic:spPr>
                      <a:xfrm>
                        <a:off x="0" y="0"/>
                        <a:ext cx="5181546" cy="3073170"/>
                      </a:xfrm>
                      <a:prstGeom prst="rect">
                        <a:avLst/>
                      </a:prstGeom>
                    </pic:spPr>
                  </pic:pic>
                </a:graphicData>
              </a:graphic>
            </wp:inline>
          </w:drawing>
        </w:r>
      </w:ins>
      <w:del w:id="4420" w:author="Ryan Lemos" w:date="2019-10-14T19:04:00Z">
        <w:r w:rsidR="00B70A30" w:rsidDel="006228CE">
          <w:delText xml:space="preserve">Figura </w:delText>
        </w:r>
        <w:r w:rsidR="00B06645" w:rsidDel="006228CE">
          <w:rPr>
            <w:b w:val="0"/>
            <w:iCs w:val="0"/>
          </w:rPr>
          <w:fldChar w:fldCharType="begin"/>
        </w:r>
        <w:r w:rsidR="00B06645" w:rsidDel="006228CE">
          <w:delInstrText xml:space="preserve"> SEQ Figura \* ARABIC </w:delInstrText>
        </w:r>
        <w:r w:rsidR="00B06645" w:rsidDel="006228CE">
          <w:rPr>
            <w:b w:val="0"/>
            <w:iCs w:val="0"/>
          </w:rPr>
          <w:fldChar w:fldCharType="separate"/>
        </w:r>
      </w:del>
      <w:del w:id="4421" w:author="Ryan Lemos" w:date="2019-10-07T11:05:00Z">
        <w:r w:rsidR="00D343FF" w:rsidDel="00EA672B">
          <w:rPr>
            <w:noProof/>
          </w:rPr>
          <w:delText>102</w:delText>
        </w:r>
      </w:del>
      <w:del w:id="4422" w:author="Ryan Lemos" w:date="2019-10-14T19:04:00Z">
        <w:r w:rsidR="00B06645" w:rsidDel="006228CE">
          <w:rPr>
            <w:b w:val="0"/>
            <w:iCs w:val="0"/>
            <w:noProof/>
          </w:rPr>
          <w:fldChar w:fldCharType="end"/>
        </w:r>
        <w:bookmarkEnd w:id="4414"/>
        <w:r w:rsidR="00B70A30" w:rsidDel="006228CE">
          <w:delText xml:space="preserve"> - Exemplo de atividade gerada pelo ambiente</w:delText>
        </w:r>
      </w:del>
    </w:p>
    <w:p w14:paraId="6906617A" w14:textId="1D1743C0" w:rsidR="00B70A30" w:rsidRPr="00B70A30" w:rsidRDefault="00B70A30" w:rsidP="00B70A30">
      <w:pPr>
        <w:ind w:firstLine="0"/>
        <w:jc w:val="center"/>
      </w:pPr>
      <w:commentRangeStart w:id="4423"/>
      <w:del w:id="4424" w:author="Ryan Lemos" w:date="2019-10-14T19:04:00Z">
        <w:r w:rsidDel="006228CE">
          <w:rPr>
            <w:noProof/>
          </w:rPr>
          <w:drawing>
            <wp:inline distT="0" distB="0" distL="0" distR="0" wp14:anchorId="73C90E32" wp14:editId="208ECCDB">
              <wp:extent cx="5760085" cy="3416300"/>
              <wp:effectExtent l="0" t="0" r="0" b="0"/>
              <wp:docPr id="77" name="Imagem 7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m título.png"/>
                      <pic:cNvPicPr/>
                    </pic:nvPicPr>
                    <pic:blipFill>
                      <a:blip r:embed="rId127">
                        <a:extLst>
                          <a:ext uri="{28A0092B-C50C-407E-A947-70E740481C1C}">
                            <a14:useLocalDpi xmlns:a14="http://schemas.microsoft.com/office/drawing/2010/main" val="0"/>
                          </a:ext>
                        </a:extLst>
                      </a:blip>
                      <a:stretch>
                        <a:fillRect/>
                      </a:stretch>
                    </pic:blipFill>
                    <pic:spPr>
                      <a:xfrm>
                        <a:off x="0" y="0"/>
                        <a:ext cx="5760085" cy="3416300"/>
                      </a:xfrm>
                      <a:prstGeom prst="rect">
                        <a:avLst/>
                      </a:prstGeom>
                    </pic:spPr>
                  </pic:pic>
                </a:graphicData>
              </a:graphic>
            </wp:inline>
          </w:drawing>
        </w:r>
      </w:del>
      <w:commentRangeEnd w:id="4423"/>
      <w:r w:rsidR="00B32D53">
        <w:rPr>
          <w:rStyle w:val="Refdecomentrio"/>
        </w:rPr>
        <w:commentReference w:id="4423"/>
      </w:r>
    </w:p>
    <w:p w14:paraId="3FB8E609" w14:textId="77777777" w:rsidR="004002CD" w:rsidRDefault="004002CD" w:rsidP="004002CD">
      <w:pPr>
        <w:pStyle w:val="Fontes"/>
        <w:rPr>
          <w:ins w:id="4425" w:author="Ryan Lemos" w:date="2019-10-14T11:05:00Z"/>
        </w:rPr>
      </w:pPr>
      <w:ins w:id="4426" w:author="Ryan Lemos" w:date="2019-10-14T11:05:00Z">
        <w:r>
          <w:t xml:space="preserve">Fonte: PRÓPRIA, 2019. Utilizando o Adobe </w:t>
        </w:r>
        <w:proofErr w:type="spellStart"/>
        <w:r>
          <w:t>Acrobrat</w:t>
        </w:r>
        <w:proofErr w:type="spellEnd"/>
        <w:r>
          <w:t xml:space="preserve"> Reader DC v.19.012.</w:t>
        </w:r>
      </w:ins>
    </w:p>
    <w:p w14:paraId="1E60AD1C" w14:textId="77777777" w:rsidR="00B73552" w:rsidRDefault="00B73552" w:rsidP="00885747">
      <w:pPr>
        <w:rPr>
          <w:ins w:id="4427" w:author="Ryan Lemos" w:date="2019-10-09T21:09:00Z"/>
        </w:rPr>
      </w:pPr>
    </w:p>
    <w:p w14:paraId="187586BF" w14:textId="0BCF6D0A"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w:t>
      </w:r>
      <w:del w:id="4428" w:author="Ryan Lemos" w:date="2019-10-09T21:09:00Z">
        <w:r w:rsidR="00D43835" w:rsidDel="00B73552">
          <w:delText xml:space="preserve">Assim surge uma série de estórias, </w:delText>
        </w:r>
        <w:r w:rsidR="00D43835" w:rsidRPr="005B582B" w:rsidDel="00B73552">
          <w:rPr>
            <w:highlight w:val="yellow"/>
          </w:rPr>
          <w:delText>estória x até y</w:delText>
        </w:r>
        <w:r w:rsidR="00D43835" w:rsidDel="00B73552">
          <w:delText xml:space="preserve">, que descrevem o processo de gerenciamento das atividades de uma turma. </w:delText>
        </w:r>
      </w:del>
      <w:r w:rsidR="00D43835">
        <w:t xml:space="preserve">A </w:t>
      </w:r>
      <w:del w:id="4429" w:author="Ryan Lemos" w:date="2019-10-09T21:10:00Z">
        <w:r w:rsidR="00D43835" w:rsidRPr="005B582B" w:rsidDel="00B73552">
          <w:rPr>
            <w:highlight w:val="yellow"/>
          </w:rPr>
          <w:delText>estória x</w:delText>
        </w:r>
      </w:del>
      <w:ins w:id="4430" w:author="Ryan Lemos" w:date="2019-10-09T21:10:00Z">
        <w:r w:rsidR="00B73552">
          <w:t xml:space="preserve">estória do </w:t>
        </w:r>
        <w:r w:rsidR="00B73552">
          <w:fldChar w:fldCharType="begin"/>
        </w:r>
        <w:r w:rsidR="00B73552">
          <w:instrText xml:space="preserve"> REF _Ref21547843 \h </w:instrText>
        </w:r>
      </w:ins>
      <w:r w:rsidR="00B73552">
        <w:fldChar w:fldCharType="separate"/>
      </w:r>
      <w:ins w:id="4431" w:author="Ryan Lemos" w:date="2019-10-14T19:23:00Z">
        <w:r w:rsidR="0002745D">
          <w:t xml:space="preserve">Quadro </w:t>
        </w:r>
        <w:r w:rsidR="0002745D">
          <w:rPr>
            <w:noProof/>
          </w:rPr>
          <w:t>32</w:t>
        </w:r>
      </w:ins>
      <w:ins w:id="4432" w:author="Ryan Lemos" w:date="2019-10-09T21:10:00Z">
        <w:r w:rsidR="00B73552">
          <w:fldChar w:fldCharType="end"/>
        </w:r>
      </w:ins>
      <w:r w:rsidR="00D43835">
        <w:t xml:space="preserve"> representa o anseio do professor por visualizar as atividades que foram atribuídas aos alunos. </w:t>
      </w:r>
    </w:p>
    <w:p w14:paraId="023A54E3" w14:textId="77777777" w:rsidR="00FE4DD4" w:rsidRDefault="00FE4DD4" w:rsidP="00885747"/>
    <w:p w14:paraId="4C24977F" w14:textId="586F955B" w:rsidR="00642301" w:rsidRDefault="00FE4DD4" w:rsidP="00B70A30">
      <w:pPr>
        <w:pStyle w:val="Legenda"/>
      </w:pPr>
      <w:bookmarkStart w:id="4433" w:name="_Ref21547843"/>
      <w:bookmarkStart w:id="4434" w:name="_Toc21974313"/>
      <w:r>
        <w:t xml:space="preserve">Quadro </w:t>
      </w:r>
      <w:r w:rsidR="00AE0D01">
        <w:fldChar w:fldCharType="begin"/>
      </w:r>
      <w:r w:rsidR="00AE0D01">
        <w:instrText xml:space="preserve"> SEQ Quadro \* ARABIC </w:instrText>
      </w:r>
      <w:r w:rsidR="00AE0D01">
        <w:fldChar w:fldCharType="separate"/>
      </w:r>
      <w:ins w:id="4435" w:author="Ryan Lemos" w:date="2019-10-14T19:23:00Z">
        <w:r w:rsidR="0002745D">
          <w:rPr>
            <w:noProof/>
          </w:rPr>
          <w:t>32</w:t>
        </w:r>
      </w:ins>
      <w:del w:id="4436" w:author="Ryan Lemos" w:date="2019-10-07T11:05:00Z">
        <w:r w:rsidR="00054B21" w:rsidDel="00EA672B">
          <w:rPr>
            <w:noProof/>
          </w:rPr>
          <w:delText>32</w:delText>
        </w:r>
      </w:del>
      <w:r w:rsidR="00AE0D01">
        <w:rPr>
          <w:noProof/>
        </w:rPr>
        <w:fldChar w:fldCharType="end"/>
      </w:r>
      <w:bookmarkEnd w:id="4433"/>
      <w:r w:rsidRPr="00CA69A4">
        <w:t xml:space="preserve"> - Estória de </w:t>
      </w:r>
      <w:r>
        <w:t>visualização de atividades associadas</w:t>
      </w:r>
      <w:bookmarkEnd w:id="4434"/>
    </w:p>
    <w:p w14:paraId="7AF79CDE" w14:textId="41237A83" w:rsidR="00642301" w:rsidRPr="005B582B" w:rsidDel="00E01488" w:rsidRDefault="00642301">
      <w:pPr>
        <w:pStyle w:val="estrias"/>
        <w:rPr>
          <w:del w:id="4437" w:author="Ryan Lemos" w:date="2019-10-13T12:57:00Z"/>
          <w:b/>
          <w:bCs/>
        </w:rPr>
      </w:pPr>
      <w:r>
        <w:t xml:space="preserve">Como professor quero ser capaz de </w:t>
      </w:r>
      <w:r w:rsidR="00D43835">
        <w:t>visualizar as atividades que enviei aos alunos.</w:t>
      </w:r>
    </w:p>
    <w:p w14:paraId="25881E53" w14:textId="257C3287" w:rsidR="00642301" w:rsidRDefault="00642301">
      <w:pPr>
        <w:pStyle w:val="estrias"/>
        <w:rPr>
          <w:ins w:id="4438" w:author="Ryan Lemos" w:date="2019-10-13T12:57:00Z"/>
        </w:rPr>
        <w:pPrChange w:id="4439" w:author="Ryan Lemos" w:date="2019-10-13T12:57:00Z">
          <w:pPr/>
        </w:pPrChange>
      </w:pPr>
    </w:p>
    <w:p w14:paraId="4B8A01EE" w14:textId="77777777" w:rsidR="00E01488" w:rsidRDefault="00E01488" w:rsidP="00E01488">
      <w:pPr>
        <w:pStyle w:val="Fontes"/>
        <w:rPr>
          <w:ins w:id="4440" w:author="Ryan Lemos" w:date="2019-10-13T12:57:00Z"/>
        </w:rPr>
      </w:pPr>
      <w:ins w:id="4441" w:author="Ryan Lemos" w:date="2019-10-13T12:57:00Z">
        <w:r>
          <w:t>Fonte: PRÓPRIA, 2019.</w:t>
        </w:r>
      </w:ins>
    </w:p>
    <w:p w14:paraId="28AB37D7" w14:textId="77777777" w:rsidR="00E01488" w:rsidRDefault="00E01488" w:rsidP="00885747"/>
    <w:p w14:paraId="0E37A876" w14:textId="68A683E5"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ins w:id="4442" w:author="Ryan Lemos" w:date="2019-10-14T19:23:00Z">
        <w:r w:rsidR="0002745D">
          <w:t xml:space="preserve">Figura </w:t>
        </w:r>
        <w:r w:rsidR="0002745D">
          <w:rPr>
            <w:noProof/>
          </w:rPr>
          <w:t>97</w:t>
        </w:r>
      </w:ins>
      <w:del w:id="4443" w:author="Ryan Lemos" w:date="2019-10-07T11:05:00Z">
        <w:r w:rsidR="00054B21" w:rsidDel="00EA672B">
          <w:delText xml:space="preserve">Figura </w:delText>
        </w:r>
        <w:r w:rsidR="00054B21" w:rsidDel="00EA672B">
          <w:rPr>
            <w:noProof/>
          </w:rPr>
          <w:delText>103</w:delText>
        </w:r>
      </w:del>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7F63652D" w:rsidR="00B965E2" w:rsidRDefault="00B965E2" w:rsidP="00B70A30">
      <w:pPr>
        <w:pStyle w:val="Legenda"/>
        <w:keepNext/>
      </w:pPr>
      <w:bookmarkStart w:id="4444" w:name="_Ref20053051"/>
      <w:bookmarkStart w:id="4445" w:name="_Toc21974030"/>
      <w:bookmarkStart w:id="4446" w:name="_Toc22075249"/>
      <w:r>
        <w:lastRenderedPageBreak/>
        <w:t xml:space="preserve">Figura </w:t>
      </w:r>
      <w:r w:rsidR="00AE0D01">
        <w:fldChar w:fldCharType="begin"/>
      </w:r>
      <w:r w:rsidR="00AE0D01">
        <w:instrText xml:space="preserve"> SEQ Figura \* ARABIC </w:instrText>
      </w:r>
      <w:r w:rsidR="00AE0D01">
        <w:fldChar w:fldCharType="separate"/>
      </w:r>
      <w:ins w:id="4447" w:author="Ryan Lemos" w:date="2019-10-14T19:23:00Z">
        <w:r w:rsidR="0002745D">
          <w:rPr>
            <w:noProof/>
          </w:rPr>
          <w:t>97</w:t>
        </w:r>
      </w:ins>
      <w:del w:id="4448" w:author="Ryan Lemos" w:date="2019-10-07T11:05:00Z">
        <w:r w:rsidR="00D343FF" w:rsidDel="00EA672B">
          <w:rPr>
            <w:noProof/>
          </w:rPr>
          <w:delText>103</w:delText>
        </w:r>
      </w:del>
      <w:r w:rsidR="00AE0D01">
        <w:rPr>
          <w:noProof/>
        </w:rPr>
        <w:fldChar w:fldCharType="end"/>
      </w:r>
      <w:bookmarkEnd w:id="4444"/>
      <w:r>
        <w:t xml:space="preserve"> - Tela de listagem de atividades associadas a uma turma</w:t>
      </w:r>
      <w:bookmarkEnd w:id="4445"/>
      <w:bookmarkEnd w:id="4446"/>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7183" cy="2510249"/>
                    </a:xfrm>
                    <a:prstGeom prst="rect">
                      <a:avLst/>
                    </a:prstGeom>
                  </pic:spPr>
                </pic:pic>
              </a:graphicData>
            </a:graphic>
          </wp:inline>
        </w:drawing>
      </w:r>
    </w:p>
    <w:p w14:paraId="5B710106" w14:textId="0704B576" w:rsidR="007E37B0" w:rsidRDefault="009E79A9" w:rsidP="007E37B0">
      <w:pPr>
        <w:pStyle w:val="Fontes"/>
        <w:rPr>
          <w:ins w:id="4449" w:author="Ryan Lemos" w:date="2019-10-13T12:50:00Z"/>
        </w:rPr>
      </w:pPr>
      <w:ins w:id="4450" w:author="Ryan Lemos" w:date="2019-10-13T12:59:00Z">
        <w:r>
          <w:t>Fonte: PRÓPRIA, 2019. Utilizando o ambiente ILC v.1.</w:t>
        </w:r>
      </w:ins>
    </w:p>
    <w:p w14:paraId="6AA248BE" w14:textId="77777777" w:rsidR="00FB7263" w:rsidRDefault="00FB7263" w:rsidP="00B70A30">
      <w:pPr>
        <w:pStyle w:val="Legenda"/>
      </w:pPr>
    </w:p>
    <w:p w14:paraId="3A9E6767" w14:textId="4B3DF9C3" w:rsidR="00FB7263" w:rsidRDefault="00FB7263" w:rsidP="00FB7263">
      <w:r>
        <w:t>As atividades criadas anteriormente</w:t>
      </w:r>
      <w:del w:id="4451" w:author="Ryan Lemos" w:date="2019-10-13T15:38:00Z">
        <w:r w:rsidDel="00A768C5">
          <w:delText>, conforme seção x</w:delText>
        </w:r>
      </w:del>
      <w:r>
        <w:t>, podem ser atribuídas a um ou mais alunos de uma turma. A estória que descreve esse processo de associação pode ser vista no</w:t>
      </w:r>
      <w:del w:id="4452" w:author="Ryan Lemos" w:date="2019-10-09T21:10:00Z">
        <w:r w:rsidDel="00B73552">
          <w:delText xml:space="preserve"> </w:delText>
        </w:r>
      </w:del>
      <w:ins w:id="4453" w:author="Ryan Lemos" w:date="2019-10-09T21:10:00Z">
        <w:r w:rsidR="00B73552">
          <w:t xml:space="preserve"> </w:t>
        </w:r>
        <w:r w:rsidR="00B73552">
          <w:fldChar w:fldCharType="begin"/>
        </w:r>
        <w:r w:rsidR="00B73552">
          <w:instrText xml:space="preserve"> REF _Ref21547862 \h </w:instrText>
        </w:r>
      </w:ins>
      <w:r w:rsidR="00B73552">
        <w:fldChar w:fldCharType="separate"/>
      </w:r>
      <w:ins w:id="4454" w:author="Ryan Lemos" w:date="2019-10-14T19:23:00Z">
        <w:r w:rsidR="0002745D">
          <w:t xml:space="preserve">Quadro </w:t>
        </w:r>
        <w:r w:rsidR="0002745D">
          <w:rPr>
            <w:noProof/>
          </w:rPr>
          <w:t>33</w:t>
        </w:r>
      </w:ins>
      <w:ins w:id="4455" w:author="Ryan Lemos" w:date="2019-10-09T21:10:00Z">
        <w:r w:rsidR="00B73552">
          <w:fldChar w:fldCharType="end"/>
        </w:r>
      </w:ins>
      <w:del w:id="4456" w:author="Ryan Lemos" w:date="2019-10-09T21:10:00Z">
        <w:r w:rsidDel="00B73552">
          <w:delText>quadro x</w:delText>
        </w:r>
      </w:del>
      <w:r>
        <w:t xml:space="preserve">.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38422B0C" w:rsidR="001B007E" w:rsidRDefault="00FE4DD4" w:rsidP="00B70A30">
      <w:pPr>
        <w:pStyle w:val="Legenda"/>
      </w:pPr>
      <w:bookmarkStart w:id="4457" w:name="_Ref21547862"/>
      <w:bookmarkStart w:id="4458" w:name="_Toc21974314"/>
      <w:r>
        <w:t xml:space="preserve">Quadro </w:t>
      </w:r>
      <w:r w:rsidR="00AE0D01">
        <w:fldChar w:fldCharType="begin"/>
      </w:r>
      <w:r w:rsidR="00AE0D01">
        <w:instrText xml:space="preserve"> SEQ Quadro \* ARABIC </w:instrText>
      </w:r>
      <w:r w:rsidR="00AE0D01">
        <w:fldChar w:fldCharType="separate"/>
      </w:r>
      <w:ins w:id="4459" w:author="Ryan Lemos" w:date="2019-10-14T19:23:00Z">
        <w:r w:rsidR="0002745D">
          <w:rPr>
            <w:noProof/>
          </w:rPr>
          <w:t>33</w:t>
        </w:r>
      </w:ins>
      <w:del w:id="4460" w:author="Ryan Lemos" w:date="2019-10-07T11:05:00Z">
        <w:r w:rsidR="00054B21" w:rsidDel="00EA672B">
          <w:rPr>
            <w:noProof/>
          </w:rPr>
          <w:delText>33</w:delText>
        </w:r>
      </w:del>
      <w:r w:rsidR="00AE0D01">
        <w:rPr>
          <w:noProof/>
        </w:rPr>
        <w:fldChar w:fldCharType="end"/>
      </w:r>
      <w:bookmarkEnd w:id="4457"/>
      <w:r w:rsidRPr="00D7662E">
        <w:t xml:space="preserve"> - Estória de </w:t>
      </w:r>
      <w:r>
        <w:t>associação de atividades a alunos</w:t>
      </w:r>
      <w:bookmarkEnd w:id="4458"/>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5B75B8D7" w14:textId="4E5F4923" w:rsidR="00A1166E" w:rsidDel="00E01488" w:rsidRDefault="00A1166E" w:rsidP="005074A5">
      <w:pPr>
        <w:pStyle w:val="estrias"/>
        <w:numPr>
          <w:ilvl w:val="0"/>
          <w:numId w:val="31"/>
        </w:numPr>
        <w:rPr>
          <w:del w:id="4461" w:author="Ryan Lemos" w:date="2019-10-13T12:57:00Z"/>
        </w:rPr>
      </w:pPr>
      <w:r>
        <w:t>A</w:t>
      </w:r>
      <w:r w:rsidR="00FB7263">
        <w:t xml:space="preserve"> opção de escolha dos alunos que irão receber a atividade somente será possível se a atividade for executada pelo ambiente e não seja avaliativa, caso contrário todos da turma devem receber.</w:t>
      </w:r>
    </w:p>
    <w:p w14:paraId="0CF74B03" w14:textId="77777777" w:rsidR="00061602" w:rsidRDefault="00061602">
      <w:pPr>
        <w:pStyle w:val="estrias"/>
        <w:numPr>
          <w:ilvl w:val="0"/>
          <w:numId w:val="31"/>
        </w:numPr>
        <w:pPrChange w:id="4462" w:author="Ryan Lemos" w:date="2019-10-13T12:57:00Z">
          <w:pPr>
            <w:ind w:firstLine="0"/>
            <w:jc w:val="center"/>
          </w:pPr>
        </w:pPrChange>
      </w:pPr>
    </w:p>
    <w:p w14:paraId="0878E49A" w14:textId="77777777" w:rsidR="00E01488" w:rsidRDefault="00E01488" w:rsidP="00E01488">
      <w:pPr>
        <w:pStyle w:val="Fontes"/>
        <w:rPr>
          <w:ins w:id="4463" w:author="Ryan Lemos" w:date="2019-10-13T12:57:00Z"/>
        </w:rPr>
      </w:pPr>
      <w:ins w:id="4464" w:author="Ryan Lemos" w:date="2019-10-13T12:57:00Z">
        <w:r>
          <w:t>Fonte: PRÓPRIA, 2019.</w:t>
        </w:r>
      </w:ins>
    </w:p>
    <w:p w14:paraId="0F0613AE" w14:textId="77777777" w:rsidR="00226055" w:rsidRDefault="00226055">
      <w:pPr>
        <w:ind w:firstLine="0"/>
      </w:pPr>
    </w:p>
    <w:p w14:paraId="772DB986" w14:textId="37B1694C" w:rsidR="00AC435E" w:rsidRDefault="00FB7263" w:rsidP="00596E44">
      <w:r>
        <w:t xml:space="preserve">A </w:t>
      </w:r>
      <w:r w:rsidR="001A76D7">
        <w:fldChar w:fldCharType="begin"/>
      </w:r>
      <w:r w:rsidR="001A76D7">
        <w:instrText xml:space="preserve"> REF _Ref20053073 \h </w:instrText>
      </w:r>
      <w:r w:rsidR="001A76D7">
        <w:fldChar w:fldCharType="separate"/>
      </w:r>
      <w:ins w:id="4465" w:author="Ryan Lemos" w:date="2019-10-14T19:23:00Z">
        <w:r w:rsidR="0002745D">
          <w:t xml:space="preserve">Figura </w:t>
        </w:r>
        <w:r w:rsidR="0002745D">
          <w:rPr>
            <w:noProof/>
          </w:rPr>
          <w:t>98</w:t>
        </w:r>
      </w:ins>
      <w:del w:id="4466" w:author="Ryan Lemos" w:date="2019-10-07T11:05:00Z">
        <w:r w:rsidR="00054B21" w:rsidDel="00EA672B">
          <w:delText xml:space="preserve">Figura </w:delText>
        </w:r>
        <w:r w:rsidR="00054B21" w:rsidDel="00EA672B">
          <w:rPr>
            <w:noProof/>
          </w:rPr>
          <w:delText>104</w:delText>
        </w:r>
      </w:del>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a </w:t>
      </w:r>
      <w:r w:rsidR="00AC435E">
        <w:lastRenderedPageBreak/>
        <w:t>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6B12011D" w:rsidR="00921163" w:rsidRDefault="00921163" w:rsidP="00B70A30">
      <w:pPr>
        <w:pStyle w:val="Legenda"/>
        <w:keepNext/>
      </w:pPr>
      <w:bookmarkStart w:id="4467" w:name="_Ref20053073"/>
      <w:bookmarkStart w:id="4468" w:name="_Toc21974031"/>
      <w:bookmarkStart w:id="4469" w:name="_Toc22075250"/>
      <w:r>
        <w:t xml:space="preserve">Figura </w:t>
      </w:r>
      <w:r w:rsidR="00AE0D01">
        <w:fldChar w:fldCharType="begin"/>
      </w:r>
      <w:r w:rsidR="00AE0D01">
        <w:instrText xml:space="preserve"> SEQ Figura \* ARABIC </w:instrText>
      </w:r>
      <w:r w:rsidR="00AE0D01">
        <w:fldChar w:fldCharType="separate"/>
      </w:r>
      <w:ins w:id="4470" w:author="Ryan Lemos" w:date="2019-10-14T19:23:00Z">
        <w:r w:rsidR="0002745D">
          <w:rPr>
            <w:noProof/>
          </w:rPr>
          <w:t>98</w:t>
        </w:r>
      </w:ins>
      <w:del w:id="4471" w:author="Ryan Lemos" w:date="2019-10-07T11:05:00Z">
        <w:r w:rsidR="00D343FF" w:rsidDel="00EA672B">
          <w:rPr>
            <w:noProof/>
          </w:rPr>
          <w:delText>104</w:delText>
        </w:r>
      </w:del>
      <w:r w:rsidR="00AE0D01">
        <w:rPr>
          <w:noProof/>
        </w:rPr>
        <w:fldChar w:fldCharType="end"/>
      </w:r>
      <w:bookmarkEnd w:id="4467"/>
      <w:r>
        <w:t xml:space="preserve"> - </w:t>
      </w:r>
      <w:r w:rsidRPr="00B97D13">
        <w:t>Tela de associação de atividade a uma turma</w:t>
      </w:r>
      <w:bookmarkEnd w:id="4468"/>
      <w:bookmarkEnd w:id="4469"/>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727960"/>
                    </a:xfrm>
                    <a:prstGeom prst="rect">
                      <a:avLst/>
                    </a:prstGeom>
                  </pic:spPr>
                </pic:pic>
              </a:graphicData>
            </a:graphic>
          </wp:inline>
        </w:drawing>
      </w:r>
    </w:p>
    <w:p w14:paraId="19411A79" w14:textId="436D5F07" w:rsidR="007E37B0" w:rsidRDefault="00021305" w:rsidP="007E37B0">
      <w:pPr>
        <w:pStyle w:val="Fontes"/>
        <w:rPr>
          <w:ins w:id="4472" w:author="Ryan Lemos" w:date="2019-10-13T12:50:00Z"/>
        </w:rPr>
      </w:pPr>
      <w:commentRangeStart w:id="4473"/>
      <w:commentRangeEnd w:id="4473"/>
      <w:r>
        <w:rPr>
          <w:rStyle w:val="Refdecomentrio"/>
        </w:rPr>
        <w:commentReference w:id="4473"/>
      </w:r>
      <w:ins w:id="4474" w:author="Ryan Lemos" w:date="2019-10-13T12:50:00Z">
        <w:r w:rsidR="007E37B0" w:rsidRPr="007E37B0">
          <w:t xml:space="preserve"> </w:t>
        </w:r>
      </w:ins>
      <w:ins w:id="4475" w:author="Ryan Lemos" w:date="2019-10-13T12:59:00Z">
        <w:r w:rsidR="009E79A9">
          <w:t>Fonte: PRÓPRIA, 2019. Utilizando o ambiente ILC v.1.</w:t>
        </w:r>
      </w:ins>
    </w:p>
    <w:p w14:paraId="2D408565" w14:textId="4EC9E376" w:rsidR="00F7481A" w:rsidRDefault="00F7481A" w:rsidP="005074A5">
      <w:pPr>
        <w:ind w:firstLine="0"/>
        <w:jc w:val="center"/>
      </w:pPr>
    </w:p>
    <w:p w14:paraId="56CC6465" w14:textId="008F0A74" w:rsidR="00FE4DD4" w:rsidRDefault="00F7481A" w:rsidP="001B007E">
      <w:r>
        <w:t xml:space="preserve">O professor pode acompanhar os resultados obtidos pelos alunos na resolução de atividades pelo ambiente. A estória do </w:t>
      </w:r>
      <w:ins w:id="4476" w:author="Ryan Lemos" w:date="2019-10-09T21:11:00Z">
        <w:r w:rsidR="00B73552">
          <w:fldChar w:fldCharType="begin"/>
        </w:r>
        <w:r w:rsidR="00B73552">
          <w:instrText xml:space="preserve"> REF _Ref21547903 \h </w:instrText>
        </w:r>
      </w:ins>
      <w:r w:rsidR="00B73552">
        <w:fldChar w:fldCharType="separate"/>
      </w:r>
      <w:ins w:id="4477" w:author="Ryan Lemos" w:date="2019-10-14T19:23:00Z">
        <w:r w:rsidR="0002745D">
          <w:t xml:space="preserve">Quadro </w:t>
        </w:r>
        <w:r w:rsidR="0002745D">
          <w:rPr>
            <w:noProof/>
          </w:rPr>
          <w:t>34</w:t>
        </w:r>
      </w:ins>
      <w:ins w:id="4478" w:author="Ryan Lemos" w:date="2019-10-09T21:11:00Z">
        <w:r w:rsidR="00B73552">
          <w:fldChar w:fldCharType="end"/>
        </w:r>
        <w:r w:rsidR="00B73552">
          <w:t xml:space="preserve"> </w:t>
        </w:r>
      </w:ins>
      <w:del w:id="4479" w:author="Ryan Lemos" w:date="2019-10-09T21:11:00Z">
        <w:r w:rsidDel="00B73552">
          <w:delText xml:space="preserve">quadro x </w:delText>
        </w:r>
      </w:del>
      <w:r>
        <w:t>define isso, incluindo como restrição a possibilidade de deixar que o aluno repita uma atividade, reiniciando assim o seu resultado.</w:t>
      </w:r>
    </w:p>
    <w:p w14:paraId="6C87A220" w14:textId="77777777" w:rsidR="00F7481A" w:rsidRDefault="00F7481A" w:rsidP="001B007E"/>
    <w:p w14:paraId="72807F97" w14:textId="7D47BA34" w:rsidR="00061602" w:rsidRDefault="00FE4DD4" w:rsidP="00B70A30">
      <w:pPr>
        <w:pStyle w:val="Legenda"/>
      </w:pPr>
      <w:bookmarkStart w:id="4480" w:name="_Ref21547903"/>
      <w:bookmarkStart w:id="4481" w:name="_Toc21974315"/>
      <w:r>
        <w:t xml:space="preserve">Quadro </w:t>
      </w:r>
      <w:r w:rsidR="00AE0D01">
        <w:fldChar w:fldCharType="begin"/>
      </w:r>
      <w:r w:rsidR="00AE0D01">
        <w:instrText xml:space="preserve"> SEQ Quadro \* ARABIC </w:instrText>
      </w:r>
      <w:r w:rsidR="00AE0D01">
        <w:fldChar w:fldCharType="separate"/>
      </w:r>
      <w:ins w:id="4482" w:author="Ryan Lemos" w:date="2019-10-14T19:23:00Z">
        <w:r w:rsidR="0002745D">
          <w:rPr>
            <w:noProof/>
          </w:rPr>
          <w:t>34</w:t>
        </w:r>
      </w:ins>
      <w:del w:id="4483" w:author="Ryan Lemos" w:date="2019-10-07T11:05:00Z">
        <w:r w:rsidR="00054B21" w:rsidDel="00EA672B">
          <w:rPr>
            <w:noProof/>
          </w:rPr>
          <w:delText>34</w:delText>
        </w:r>
      </w:del>
      <w:r w:rsidR="00AE0D01">
        <w:rPr>
          <w:noProof/>
        </w:rPr>
        <w:fldChar w:fldCharType="end"/>
      </w:r>
      <w:bookmarkEnd w:id="4480"/>
      <w:r w:rsidRPr="00135095">
        <w:t xml:space="preserve"> - Estória de </w:t>
      </w:r>
      <w:r>
        <w:t>visualização de resultados de uma atividade</w:t>
      </w:r>
      <w:bookmarkEnd w:id="4481"/>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C202643" w14:textId="5165DD59" w:rsidR="00F7481A" w:rsidRPr="005074A5" w:rsidDel="00E01488" w:rsidRDefault="00F7481A" w:rsidP="005074A5">
      <w:pPr>
        <w:pStyle w:val="estrias"/>
        <w:numPr>
          <w:ilvl w:val="0"/>
          <w:numId w:val="28"/>
        </w:numPr>
        <w:rPr>
          <w:del w:id="4484" w:author="Ryan Lemos" w:date="2019-10-13T12:57:00Z"/>
          <w:b/>
          <w:bCs/>
        </w:rPr>
      </w:pPr>
      <w:r>
        <w:t>O professor deve ser capaz de possibilitar ao aluno que repita a atividade reiniciando seu resultado.</w:t>
      </w:r>
    </w:p>
    <w:p w14:paraId="4AECA013" w14:textId="0DC03432" w:rsidR="00AC435E" w:rsidRDefault="00AC435E">
      <w:pPr>
        <w:pStyle w:val="estrias"/>
        <w:numPr>
          <w:ilvl w:val="0"/>
          <w:numId w:val="28"/>
        </w:numPr>
        <w:rPr>
          <w:ins w:id="4485" w:author="Ryan Lemos" w:date="2019-10-13T12:57:00Z"/>
        </w:rPr>
        <w:pPrChange w:id="4486" w:author="Ryan Lemos" w:date="2019-10-13T12:57:00Z">
          <w:pPr/>
        </w:pPrChange>
      </w:pPr>
    </w:p>
    <w:p w14:paraId="6F364470" w14:textId="77777777" w:rsidR="00E01488" w:rsidRDefault="00E01488" w:rsidP="00E01488">
      <w:pPr>
        <w:pStyle w:val="Fontes"/>
        <w:rPr>
          <w:ins w:id="4487" w:author="Ryan Lemos" w:date="2019-10-13T12:57:00Z"/>
        </w:rPr>
      </w:pPr>
      <w:ins w:id="4488" w:author="Ryan Lemos" w:date="2019-10-13T12:57:00Z">
        <w:r>
          <w:t>Fonte: PRÓPRIA, 2019.</w:t>
        </w:r>
      </w:ins>
    </w:p>
    <w:p w14:paraId="219F16B1" w14:textId="77777777" w:rsidR="00E01488" w:rsidRDefault="00E01488"/>
    <w:p w14:paraId="2AF04C29" w14:textId="16D0A444" w:rsidR="004F46AF" w:rsidRDefault="00F7481A">
      <w:r>
        <w:t xml:space="preserve">A </w:t>
      </w:r>
      <w:r>
        <w:fldChar w:fldCharType="begin"/>
      </w:r>
      <w:r>
        <w:instrText xml:space="preserve"> REF _Ref20563578 \h </w:instrText>
      </w:r>
      <w:r>
        <w:fldChar w:fldCharType="separate"/>
      </w:r>
      <w:ins w:id="4489" w:author="Ryan Lemos" w:date="2019-10-14T19:23:00Z">
        <w:r w:rsidR="0002745D">
          <w:t xml:space="preserve">Figura </w:t>
        </w:r>
        <w:r w:rsidR="0002745D">
          <w:rPr>
            <w:noProof/>
          </w:rPr>
          <w:t>99</w:t>
        </w:r>
      </w:ins>
      <w:del w:id="4490" w:author="Ryan Lemos" w:date="2019-10-07T11:05:00Z">
        <w:r w:rsidR="00054B21" w:rsidDel="00EA672B">
          <w:delText xml:space="preserve">Figura </w:delText>
        </w:r>
        <w:r w:rsidR="00054B21" w:rsidDel="00EA672B">
          <w:rPr>
            <w:noProof/>
          </w:rPr>
          <w:delText>105</w:delText>
        </w:r>
      </w:del>
      <w:r>
        <w:fldChar w:fldCharType="end"/>
      </w:r>
      <w:r>
        <w:t xml:space="preserve"> representa a interação gerada pela estória do quadro x. O botão de repetição de atividade conforme requerido pela estória pode ser visto. Ele foi pensado </w:t>
      </w:r>
      <w:r w:rsidR="00DE58F2">
        <w:t xml:space="preserve">pois </w:t>
      </w:r>
      <w:r w:rsidR="00DE58F2">
        <w:lastRenderedPageBreak/>
        <w:t xml:space="preserve">acreditou-se que o aluno possa ter alguma dificuldade no momento de resolução da atividade, 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61D4E5B0" w:rsidR="00921163" w:rsidRDefault="00921163" w:rsidP="00B70A30">
      <w:pPr>
        <w:pStyle w:val="Legenda"/>
        <w:keepNext/>
      </w:pPr>
      <w:bookmarkStart w:id="4491" w:name="_Ref20563578"/>
      <w:bookmarkStart w:id="4492" w:name="_Toc21974032"/>
      <w:bookmarkStart w:id="4493" w:name="_Toc22075251"/>
      <w:r>
        <w:t xml:space="preserve">Figura </w:t>
      </w:r>
      <w:r w:rsidR="00AE0D01">
        <w:fldChar w:fldCharType="begin"/>
      </w:r>
      <w:r w:rsidR="00AE0D01">
        <w:instrText xml:space="preserve"> SEQ Figura \* ARABIC </w:instrText>
      </w:r>
      <w:r w:rsidR="00AE0D01">
        <w:fldChar w:fldCharType="separate"/>
      </w:r>
      <w:ins w:id="4494" w:author="Ryan Lemos" w:date="2019-10-14T19:23:00Z">
        <w:r w:rsidR="0002745D">
          <w:rPr>
            <w:noProof/>
          </w:rPr>
          <w:t>99</w:t>
        </w:r>
      </w:ins>
      <w:del w:id="4495" w:author="Ryan Lemos" w:date="2019-10-07T11:05:00Z">
        <w:r w:rsidR="00D343FF" w:rsidDel="00EA672B">
          <w:rPr>
            <w:noProof/>
          </w:rPr>
          <w:delText>105</w:delText>
        </w:r>
      </w:del>
      <w:r w:rsidR="00AE0D01">
        <w:rPr>
          <w:noProof/>
        </w:rPr>
        <w:fldChar w:fldCharType="end"/>
      </w:r>
      <w:bookmarkEnd w:id="4491"/>
      <w:r>
        <w:t xml:space="preserve"> - Tela de resultados de uma atividade</w:t>
      </w:r>
      <w:bookmarkEnd w:id="4492"/>
      <w:bookmarkEnd w:id="4493"/>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9211" cy="2820810"/>
                    </a:xfrm>
                    <a:prstGeom prst="rect">
                      <a:avLst/>
                    </a:prstGeom>
                  </pic:spPr>
                </pic:pic>
              </a:graphicData>
            </a:graphic>
          </wp:inline>
        </w:drawing>
      </w:r>
    </w:p>
    <w:p w14:paraId="56C1F684" w14:textId="7F7C1378" w:rsidR="007E37B0" w:rsidRDefault="009E79A9" w:rsidP="007E37B0">
      <w:pPr>
        <w:pStyle w:val="Fontes"/>
        <w:rPr>
          <w:ins w:id="4496" w:author="Ryan Lemos" w:date="2019-10-13T12:50:00Z"/>
        </w:rPr>
      </w:pPr>
      <w:ins w:id="4497" w:author="Ryan Lemos" w:date="2019-10-13T12:59:00Z">
        <w:r>
          <w:t>Fonte: PRÓPRIA, 2019. Utilizando o ambiente ILC v.1.</w:t>
        </w:r>
      </w:ins>
    </w:p>
    <w:p w14:paraId="68A69B15" w14:textId="77777777" w:rsidR="00DE58F2" w:rsidRDefault="00DE58F2" w:rsidP="00596E44">
      <w:pPr>
        <w:ind w:firstLine="0"/>
        <w:jc w:val="center"/>
      </w:pPr>
    </w:p>
    <w:p w14:paraId="4937E884" w14:textId="517CE18B"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del w:id="4498" w:author="Ryan Lemos" w:date="2019-10-09T21:11:00Z">
        <w:r w:rsidDel="00B73552">
          <w:delText xml:space="preserve"> </w:delText>
        </w:r>
      </w:del>
      <w:ins w:id="4499" w:author="Ryan Lemos" w:date="2019-10-09T21:11:00Z">
        <w:r w:rsidR="00B73552">
          <w:t xml:space="preserve"> </w:t>
        </w:r>
        <w:r w:rsidR="00B73552">
          <w:fldChar w:fldCharType="begin"/>
        </w:r>
        <w:r w:rsidR="00B73552">
          <w:instrText xml:space="preserve"> REF _Ref21547890 \h </w:instrText>
        </w:r>
      </w:ins>
      <w:r w:rsidR="00B73552">
        <w:fldChar w:fldCharType="separate"/>
      </w:r>
      <w:ins w:id="4500" w:author="Ryan Lemos" w:date="2019-10-14T19:23:00Z">
        <w:r w:rsidR="0002745D">
          <w:t xml:space="preserve">Quadro </w:t>
        </w:r>
        <w:r w:rsidR="0002745D">
          <w:rPr>
            <w:noProof/>
          </w:rPr>
          <w:t>35</w:t>
        </w:r>
      </w:ins>
      <w:ins w:id="4501" w:author="Ryan Lemos" w:date="2019-10-09T21:11:00Z">
        <w:r w:rsidR="00B73552">
          <w:fldChar w:fldCharType="end"/>
        </w:r>
      </w:ins>
      <w:del w:id="4502" w:author="Ryan Lemos" w:date="2019-10-09T21:11:00Z">
        <w:r w:rsidDel="00B73552">
          <w:delText>quadro x</w:delText>
        </w:r>
      </w:del>
      <w:r>
        <w:t>.</w:t>
      </w:r>
    </w:p>
    <w:p w14:paraId="42DE6F9D" w14:textId="7A3448E2" w:rsidR="00061602" w:rsidRDefault="00061602" w:rsidP="005074A5"/>
    <w:p w14:paraId="42DD1045" w14:textId="4FF67047" w:rsidR="00FE4DD4" w:rsidRDefault="00FE4DD4" w:rsidP="00B70A30">
      <w:pPr>
        <w:pStyle w:val="Legenda"/>
      </w:pPr>
      <w:bookmarkStart w:id="4503" w:name="_Ref21547890"/>
      <w:bookmarkStart w:id="4504" w:name="_Toc21974316"/>
      <w:r>
        <w:t xml:space="preserve">Quadro </w:t>
      </w:r>
      <w:r w:rsidR="00AE0D01">
        <w:fldChar w:fldCharType="begin"/>
      </w:r>
      <w:r w:rsidR="00AE0D01">
        <w:instrText xml:space="preserve"> SEQ Quadro \* ARABIC </w:instrText>
      </w:r>
      <w:r w:rsidR="00AE0D01">
        <w:fldChar w:fldCharType="separate"/>
      </w:r>
      <w:ins w:id="4505" w:author="Ryan Lemos" w:date="2019-10-14T19:23:00Z">
        <w:r w:rsidR="0002745D">
          <w:rPr>
            <w:noProof/>
          </w:rPr>
          <w:t>35</w:t>
        </w:r>
      </w:ins>
      <w:del w:id="4506" w:author="Ryan Lemos" w:date="2019-10-07T11:05:00Z">
        <w:r w:rsidR="00054B21" w:rsidDel="00EA672B">
          <w:rPr>
            <w:noProof/>
          </w:rPr>
          <w:delText>35</w:delText>
        </w:r>
      </w:del>
      <w:r w:rsidR="00AE0D01">
        <w:rPr>
          <w:noProof/>
        </w:rPr>
        <w:fldChar w:fldCharType="end"/>
      </w:r>
      <w:bookmarkEnd w:id="4503"/>
      <w:r w:rsidRPr="00C507CD">
        <w:t xml:space="preserve"> - Estória de </w:t>
      </w:r>
      <w:r>
        <w:t>alteração de pontuação de uma atividade</w:t>
      </w:r>
      <w:bookmarkEnd w:id="4504"/>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29FC5A03" w14:textId="4E9E2243" w:rsidR="00DE58F2" w:rsidRPr="00061602" w:rsidDel="00E01488" w:rsidRDefault="00DE58F2">
      <w:pPr>
        <w:pStyle w:val="estrias"/>
        <w:numPr>
          <w:ilvl w:val="0"/>
          <w:numId w:val="24"/>
        </w:numPr>
        <w:rPr>
          <w:del w:id="4507" w:author="Ryan Lemos" w:date="2019-10-13T12:57:00Z"/>
        </w:rPr>
      </w:pPr>
      <w:r>
        <w:t>Deve ser capaz de definir uma pontuação e distribuir essa pontuação a todas as questões por igual.</w:t>
      </w:r>
    </w:p>
    <w:p w14:paraId="69906F46" w14:textId="47B3AFEF" w:rsidR="00061602" w:rsidRDefault="00061602">
      <w:pPr>
        <w:pStyle w:val="estrias"/>
        <w:numPr>
          <w:ilvl w:val="0"/>
          <w:numId w:val="24"/>
        </w:numPr>
        <w:rPr>
          <w:ins w:id="4508" w:author="Ryan Lemos" w:date="2019-10-13T12:57:00Z"/>
        </w:rPr>
        <w:pPrChange w:id="4509" w:author="Ryan Lemos" w:date="2019-10-13T12:57:00Z">
          <w:pPr/>
        </w:pPrChange>
      </w:pPr>
    </w:p>
    <w:p w14:paraId="390CE34E" w14:textId="77777777" w:rsidR="00E01488" w:rsidRDefault="00E01488" w:rsidP="00E01488">
      <w:pPr>
        <w:pStyle w:val="Fontes"/>
        <w:rPr>
          <w:ins w:id="4510" w:author="Ryan Lemos" w:date="2019-10-13T12:57:00Z"/>
        </w:rPr>
      </w:pPr>
      <w:ins w:id="4511" w:author="Ryan Lemos" w:date="2019-10-13T12:57:00Z">
        <w:r>
          <w:t>Fonte: PRÓPRIA, 2019.</w:t>
        </w:r>
      </w:ins>
    </w:p>
    <w:p w14:paraId="5371350C" w14:textId="77777777" w:rsidR="00E01488" w:rsidRDefault="00E01488" w:rsidP="00596E44"/>
    <w:p w14:paraId="27D7542C" w14:textId="472C5A76" w:rsidR="006D241F" w:rsidDel="007E37B0" w:rsidRDefault="00DE58F2" w:rsidP="00596E44">
      <w:pPr>
        <w:rPr>
          <w:del w:id="4512" w:author="Ryan Lemos" w:date="2019-10-13T12:51:00Z"/>
        </w:rPr>
      </w:pPr>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ins w:id="4513" w:author="Ryan Lemos" w:date="2019-10-14T19:23:00Z">
        <w:r w:rsidR="0002745D">
          <w:t xml:space="preserve">Figura </w:t>
        </w:r>
        <w:r w:rsidR="0002745D">
          <w:rPr>
            <w:noProof/>
          </w:rPr>
          <w:t>100</w:t>
        </w:r>
      </w:ins>
      <w:del w:id="4514" w:author="Ryan Lemos" w:date="2019-10-07T11:05:00Z">
        <w:r w:rsidR="00054B21" w:rsidDel="00EA672B">
          <w:delText xml:space="preserve">Figura </w:delText>
        </w:r>
        <w:r w:rsidR="00054B21" w:rsidDel="00EA672B">
          <w:rPr>
            <w:noProof/>
          </w:rPr>
          <w:delText>106</w:delText>
        </w:r>
      </w:del>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0AC4D6BB" w14:textId="77777777" w:rsidR="006D241F" w:rsidRDefault="006D241F">
      <w:pPr>
        <w:pPrChange w:id="4515" w:author="Ryan Lemos" w:date="2019-10-13T12:51:00Z">
          <w:pPr>
            <w:ind w:firstLine="0"/>
          </w:pPr>
        </w:pPrChange>
      </w:pPr>
    </w:p>
    <w:p w14:paraId="53D9C330" w14:textId="77777777" w:rsidR="00921163" w:rsidRDefault="008F460B" w:rsidP="00A23065">
      <w:pPr>
        <w:ind w:firstLine="0"/>
        <w:jc w:val="center"/>
      </w:pPr>
      <w:r w:rsidRPr="008F460B">
        <w:rPr>
          <w:noProof/>
        </w:rPr>
        <w:t xml:space="preserve"> </w:t>
      </w:r>
    </w:p>
    <w:p w14:paraId="6421DB02" w14:textId="6E75DD75" w:rsidR="00921163" w:rsidRDefault="00921163" w:rsidP="00B70A30">
      <w:pPr>
        <w:pStyle w:val="Legenda"/>
        <w:keepNext/>
      </w:pPr>
      <w:bookmarkStart w:id="4516" w:name="_Ref20053157"/>
      <w:bookmarkStart w:id="4517" w:name="_Toc21974033"/>
      <w:bookmarkStart w:id="4518" w:name="_Toc22075252"/>
      <w:r>
        <w:t xml:space="preserve">Figura </w:t>
      </w:r>
      <w:r w:rsidR="00AE0D01">
        <w:fldChar w:fldCharType="begin"/>
      </w:r>
      <w:r w:rsidR="00AE0D01">
        <w:instrText xml:space="preserve"> SEQ Figura \* ARABIC </w:instrText>
      </w:r>
      <w:r w:rsidR="00AE0D01">
        <w:fldChar w:fldCharType="separate"/>
      </w:r>
      <w:ins w:id="4519" w:author="Ryan Lemos" w:date="2019-10-14T19:23:00Z">
        <w:r w:rsidR="0002745D">
          <w:rPr>
            <w:noProof/>
          </w:rPr>
          <w:t>100</w:t>
        </w:r>
      </w:ins>
      <w:del w:id="4520" w:author="Ryan Lemos" w:date="2019-10-07T11:05:00Z">
        <w:r w:rsidR="00D343FF" w:rsidDel="00EA672B">
          <w:rPr>
            <w:noProof/>
          </w:rPr>
          <w:delText>106</w:delText>
        </w:r>
      </w:del>
      <w:r w:rsidR="00AE0D01">
        <w:rPr>
          <w:noProof/>
        </w:rPr>
        <w:fldChar w:fldCharType="end"/>
      </w:r>
      <w:bookmarkEnd w:id="4516"/>
      <w:r>
        <w:t xml:space="preserve"> - Tela de modificação de pontuação de uma atividade</w:t>
      </w:r>
      <w:bookmarkEnd w:id="4517"/>
      <w:bookmarkEnd w:id="4518"/>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3442970"/>
                    </a:xfrm>
                    <a:prstGeom prst="rect">
                      <a:avLst/>
                    </a:prstGeom>
                  </pic:spPr>
                </pic:pic>
              </a:graphicData>
            </a:graphic>
          </wp:inline>
        </w:drawing>
      </w:r>
    </w:p>
    <w:p w14:paraId="03FF101D" w14:textId="1FCBF032" w:rsidR="007E37B0" w:rsidRDefault="009E79A9" w:rsidP="007E37B0">
      <w:pPr>
        <w:pStyle w:val="Fontes"/>
        <w:rPr>
          <w:ins w:id="4521" w:author="Ryan Lemos" w:date="2019-10-13T12:51:00Z"/>
        </w:rPr>
      </w:pPr>
      <w:ins w:id="4522" w:author="Ryan Lemos" w:date="2019-10-13T12:59:00Z">
        <w:r>
          <w:t>Fonte: PRÓPRIA, 2019. Utilizando o ambiente ILC v.1.</w:t>
        </w:r>
      </w:ins>
    </w:p>
    <w:p w14:paraId="3C2E0737" w14:textId="77777777" w:rsidR="00B341FA" w:rsidRDefault="00B341FA" w:rsidP="00A23065">
      <w:pPr>
        <w:ind w:firstLine="0"/>
        <w:jc w:val="center"/>
      </w:pPr>
    </w:p>
    <w:p w14:paraId="3C3DB2B3" w14:textId="286D3250" w:rsidR="00B341FA" w:rsidRDefault="00B341FA" w:rsidP="00B341FA">
      <w:r>
        <w:t xml:space="preserve">Caso o professor mude o valor da atividade, ele pode redistribuir o valor das questões por igual, através do botão mesma pontuação, ao clicar nesse botão o ambiente executa uma função </w:t>
      </w:r>
      <w:proofErr w:type="spellStart"/>
      <w:r>
        <w:t>TypeScript</w:t>
      </w:r>
      <w:proofErr w:type="spellEnd"/>
      <w:r w:rsidR="009B7A0F">
        <w:t>, conforme</w:t>
      </w:r>
      <w:r>
        <w:t xml:space="preserve"> </w:t>
      </w:r>
      <w:r w:rsidR="009B7A0F">
        <w:fldChar w:fldCharType="begin"/>
      </w:r>
      <w:r w:rsidR="009B7A0F">
        <w:instrText xml:space="preserve"> REF _Ref20565189 \h </w:instrText>
      </w:r>
      <w:r w:rsidR="009B7A0F">
        <w:fldChar w:fldCharType="separate"/>
      </w:r>
      <w:ins w:id="4523" w:author="Ryan Lemos" w:date="2019-10-14T19:23:00Z">
        <w:r w:rsidR="0002745D">
          <w:t xml:space="preserve">Figura </w:t>
        </w:r>
        <w:r w:rsidR="0002745D">
          <w:rPr>
            <w:noProof/>
          </w:rPr>
          <w:t>101</w:t>
        </w:r>
      </w:ins>
      <w:del w:id="4524" w:author="Ryan Lemos" w:date="2019-10-07T11:05:00Z">
        <w:r w:rsidR="00054B21" w:rsidDel="00EA672B">
          <w:delText xml:space="preserve">Figura </w:delText>
        </w:r>
        <w:r w:rsidR="00054B21" w:rsidDel="00EA672B">
          <w:rPr>
            <w:noProof/>
          </w:rPr>
          <w:delText>107</w:delText>
        </w:r>
      </w:del>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proofErr w:type="spellStart"/>
      <w:r w:rsidR="009B7A0F" w:rsidRPr="005074A5">
        <w:rPr>
          <w:i/>
          <w:iCs/>
        </w:rPr>
        <w:t>arrays</w:t>
      </w:r>
      <w:proofErr w:type="spellEnd"/>
      <w:r w:rsidR="009B7A0F">
        <w:t xml:space="preserve"> do </w:t>
      </w:r>
      <w:proofErr w:type="spellStart"/>
      <w:r w:rsidR="009B7A0F">
        <w:t>Javascript</w:t>
      </w:r>
      <w:proofErr w:type="spellEnd"/>
      <w:r w:rsidR="009B7A0F">
        <w:t xml:space="preserve"> chamada </w:t>
      </w:r>
      <w:proofErr w:type="spellStart"/>
      <w:r w:rsidR="009B7A0F" w:rsidRPr="005074A5">
        <w:rPr>
          <w:i/>
          <w:iCs/>
        </w:rPr>
        <w:t>forEach</w:t>
      </w:r>
      <w:proofErr w:type="spellEnd"/>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5EFD1D69" w:rsidR="009B7A0F" w:rsidRDefault="009B7A0F" w:rsidP="005074A5">
      <w:pPr>
        <w:pStyle w:val="Legenda"/>
        <w:keepNext/>
      </w:pPr>
      <w:bookmarkStart w:id="4525" w:name="_Ref20565189"/>
      <w:bookmarkStart w:id="4526" w:name="_Toc21974034"/>
      <w:bookmarkStart w:id="4527" w:name="_Toc22075253"/>
      <w:r>
        <w:lastRenderedPageBreak/>
        <w:t xml:space="preserve">Figura </w:t>
      </w:r>
      <w:r w:rsidR="00AE0D01">
        <w:fldChar w:fldCharType="begin"/>
      </w:r>
      <w:r w:rsidR="00AE0D01">
        <w:instrText xml:space="preserve"> SEQ Figura \* ARABIC </w:instrText>
      </w:r>
      <w:r w:rsidR="00AE0D01">
        <w:fldChar w:fldCharType="separate"/>
      </w:r>
      <w:ins w:id="4528" w:author="Ryan Lemos" w:date="2019-10-14T19:23:00Z">
        <w:r w:rsidR="0002745D">
          <w:rPr>
            <w:noProof/>
          </w:rPr>
          <w:t>101</w:t>
        </w:r>
      </w:ins>
      <w:del w:id="4529" w:author="Ryan Lemos" w:date="2019-10-07T11:05:00Z">
        <w:r w:rsidR="00D343FF" w:rsidDel="00EA672B">
          <w:rPr>
            <w:noProof/>
          </w:rPr>
          <w:delText>107</w:delText>
        </w:r>
      </w:del>
      <w:r w:rsidR="00AE0D01">
        <w:rPr>
          <w:noProof/>
        </w:rPr>
        <w:fldChar w:fldCharType="end"/>
      </w:r>
      <w:bookmarkEnd w:id="4525"/>
      <w:r>
        <w:t xml:space="preserve"> - Função </w:t>
      </w:r>
      <w:proofErr w:type="spellStart"/>
      <w:r>
        <w:t>Typescript</w:t>
      </w:r>
      <w:proofErr w:type="spellEnd"/>
      <w:r>
        <w:t xml:space="preserve"> que gera o valor das questões</w:t>
      </w:r>
      <w:bookmarkEnd w:id="4526"/>
      <w:bookmarkEnd w:id="4527"/>
    </w:p>
    <w:p w14:paraId="19CB6FA0" w14:textId="0BA38A0E" w:rsidR="001B007E" w:rsidRDefault="00B341FA" w:rsidP="001B007E">
      <w:pPr>
        <w:ind w:firstLine="0"/>
        <w:jc w:val="center"/>
        <w:rPr>
          <w:ins w:id="4530" w:author="Ryan Lemos" w:date="2019-10-13T12:41:00Z"/>
        </w:rP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2363470"/>
                    </a:xfrm>
                    <a:prstGeom prst="rect">
                      <a:avLst/>
                    </a:prstGeom>
                  </pic:spPr>
                </pic:pic>
              </a:graphicData>
            </a:graphic>
          </wp:inline>
        </w:drawing>
      </w:r>
    </w:p>
    <w:p w14:paraId="1BF3E3A0" w14:textId="7AE44E4F" w:rsidR="00031AD6" w:rsidRDefault="009E79A9">
      <w:pPr>
        <w:pStyle w:val="Fontes"/>
        <w:pPrChange w:id="4531" w:author="Ryan Lemos" w:date="2019-10-13T12:41:00Z">
          <w:pPr>
            <w:ind w:firstLine="0"/>
            <w:jc w:val="center"/>
          </w:pPr>
        </w:pPrChange>
      </w:pPr>
      <w:ins w:id="4532" w:author="Ryan Lemos" w:date="2019-10-13T13:01:00Z">
        <w:r>
          <w:t>Fonte: PRÓPRIA, 2019. Utilizando o VSCODE v.1.39.1</w:t>
        </w:r>
      </w:ins>
    </w:p>
    <w:p w14:paraId="539461D3" w14:textId="77777777" w:rsidR="00F02953" w:rsidRDefault="00F02953" w:rsidP="001B007E">
      <w:pPr>
        <w:ind w:firstLine="0"/>
        <w:jc w:val="center"/>
      </w:pPr>
    </w:p>
    <w:p w14:paraId="28D6AE1E" w14:textId="69932F31"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w:t>
      </w:r>
      <w:ins w:id="4533" w:author="Ryan Lemos" w:date="2019-10-09T21:11:00Z">
        <w:r w:rsidR="00B73552">
          <w:t xml:space="preserve"> </w:t>
        </w:r>
        <w:r w:rsidR="00B73552">
          <w:fldChar w:fldCharType="begin"/>
        </w:r>
        <w:r w:rsidR="00B73552">
          <w:instrText xml:space="preserve"> REF _Ref21547924 \h </w:instrText>
        </w:r>
      </w:ins>
      <w:r w:rsidR="00B73552">
        <w:fldChar w:fldCharType="separate"/>
      </w:r>
      <w:ins w:id="4534" w:author="Ryan Lemos" w:date="2019-10-14T19:23:00Z">
        <w:r w:rsidR="0002745D">
          <w:t xml:space="preserve">Quadro </w:t>
        </w:r>
        <w:r w:rsidR="0002745D">
          <w:rPr>
            <w:noProof/>
          </w:rPr>
          <w:t>36</w:t>
        </w:r>
      </w:ins>
      <w:ins w:id="4535" w:author="Ryan Lemos" w:date="2019-10-09T21:11:00Z">
        <w:r w:rsidR="00B73552">
          <w:fldChar w:fldCharType="end"/>
        </w:r>
      </w:ins>
      <w:del w:id="4536" w:author="Ryan Lemos" w:date="2019-10-09T21:11:00Z">
        <w:r w:rsidDel="00B73552">
          <w:delText xml:space="preserve"> quadro x</w:delText>
        </w:r>
      </w:del>
      <w:r>
        <w:t>.</w:t>
      </w:r>
    </w:p>
    <w:p w14:paraId="2B5E6BF3" w14:textId="1CB00C5B" w:rsidR="000320F6" w:rsidRDefault="000320F6" w:rsidP="005B582B">
      <w:r>
        <w:t xml:space="preserve"> </w:t>
      </w:r>
    </w:p>
    <w:p w14:paraId="728214B5" w14:textId="1516D923" w:rsidR="00061602" w:rsidRDefault="00FE4DD4" w:rsidP="00B70A30">
      <w:pPr>
        <w:pStyle w:val="Legenda"/>
      </w:pPr>
      <w:bookmarkStart w:id="4537" w:name="_Ref21547924"/>
      <w:bookmarkStart w:id="4538" w:name="_Toc21974317"/>
      <w:r>
        <w:t xml:space="preserve">Quadro </w:t>
      </w:r>
      <w:r w:rsidR="00AE0D01">
        <w:fldChar w:fldCharType="begin"/>
      </w:r>
      <w:r w:rsidR="00AE0D01">
        <w:instrText xml:space="preserve"> SEQ Quadro \* ARABIC </w:instrText>
      </w:r>
      <w:r w:rsidR="00AE0D01">
        <w:fldChar w:fldCharType="separate"/>
      </w:r>
      <w:ins w:id="4539" w:author="Ryan Lemos" w:date="2019-10-14T19:23:00Z">
        <w:r w:rsidR="0002745D">
          <w:rPr>
            <w:noProof/>
          </w:rPr>
          <w:t>36</w:t>
        </w:r>
      </w:ins>
      <w:del w:id="4540" w:author="Ryan Lemos" w:date="2019-10-07T11:05:00Z">
        <w:r w:rsidR="00054B21" w:rsidDel="00EA672B">
          <w:rPr>
            <w:noProof/>
          </w:rPr>
          <w:delText>36</w:delText>
        </w:r>
      </w:del>
      <w:r w:rsidR="00AE0D01">
        <w:rPr>
          <w:noProof/>
        </w:rPr>
        <w:fldChar w:fldCharType="end"/>
      </w:r>
      <w:bookmarkEnd w:id="4537"/>
      <w:r w:rsidRPr="002F7A73">
        <w:t xml:space="preserve"> - Estória de </w:t>
      </w:r>
      <w:r>
        <w:t>alteração de resultado</w:t>
      </w:r>
      <w:bookmarkEnd w:id="4538"/>
    </w:p>
    <w:p w14:paraId="2A61B679" w14:textId="0048E6F0" w:rsidR="00061602" w:rsidRDefault="00061602" w:rsidP="005B582B">
      <w:pPr>
        <w:pStyle w:val="estrias"/>
      </w:pPr>
      <w:r>
        <w:t xml:space="preserve">Como professor desejo </w:t>
      </w:r>
      <w:r w:rsidRPr="00C33B5F">
        <w:t>se</w:t>
      </w:r>
      <w:r>
        <w:t xml:space="preserve">r </w:t>
      </w:r>
      <w:r w:rsidRPr="00C33B5F">
        <w:t>capaz de alterar o resultado dos alunos</w:t>
      </w:r>
      <w:del w:id="4541" w:author="Ryan Lemos" w:date="2019-10-09T21:11:00Z">
        <w:r w:rsidRPr="00C33B5F" w:rsidDel="00B73552">
          <w:delText xml:space="preserve"> </w:delText>
        </w:r>
      </w:del>
      <w:r w:rsidR="00B0502B">
        <w:t>.</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2A17AB86" w14:textId="59D5D2F2" w:rsidR="00B0502B" w:rsidRPr="00B0502B" w:rsidDel="00E01488" w:rsidRDefault="00B0502B" w:rsidP="005074A5">
      <w:pPr>
        <w:pStyle w:val="estrias"/>
        <w:numPr>
          <w:ilvl w:val="0"/>
          <w:numId w:val="30"/>
        </w:numPr>
        <w:rPr>
          <w:del w:id="4542" w:author="Ryan Lemos" w:date="2019-10-13T12:58:00Z"/>
        </w:rPr>
      </w:pPr>
      <w:r w:rsidRPr="005074A5">
        <w:t>Somen</w:t>
      </w:r>
      <w:r>
        <w:t>te possível em questões realizadas em sala.</w:t>
      </w:r>
    </w:p>
    <w:p w14:paraId="773DADEA" w14:textId="7B370431" w:rsidR="00A23065" w:rsidRDefault="00A23065">
      <w:pPr>
        <w:pStyle w:val="estrias"/>
        <w:numPr>
          <w:ilvl w:val="0"/>
          <w:numId w:val="30"/>
        </w:numPr>
        <w:rPr>
          <w:ins w:id="4543" w:author="Ryan Lemos" w:date="2019-10-13T12:57:00Z"/>
        </w:rPr>
        <w:pPrChange w:id="4544" w:author="Ryan Lemos" w:date="2019-10-13T12:58:00Z">
          <w:pPr/>
        </w:pPrChange>
      </w:pPr>
    </w:p>
    <w:p w14:paraId="4D178603" w14:textId="77777777" w:rsidR="00E01488" w:rsidRDefault="00E01488" w:rsidP="00E01488">
      <w:pPr>
        <w:pStyle w:val="Fontes"/>
        <w:rPr>
          <w:ins w:id="4545" w:author="Ryan Lemos" w:date="2019-10-13T12:57:00Z"/>
        </w:rPr>
      </w:pPr>
      <w:ins w:id="4546" w:author="Ryan Lemos" w:date="2019-10-13T12:57:00Z">
        <w:r>
          <w:t>Fonte: PRÓPRIA, 2019.</w:t>
        </w:r>
      </w:ins>
    </w:p>
    <w:p w14:paraId="08A8C197" w14:textId="77777777" w:rsidR="00E01488" w:rsidRDefault="00E01488" w:rsidP="00A23065"/>
    <w:p w14:paraId="572BC2E6" w14:textId="3D3C650B" w:rsidR="00A23065" w:rsidRDefault="000320F6">
      <w:r>
        <w:t>A</w:t>
      </w:r>
      <w:r w:rsidR="001A76D7">
        <w:t xml:space="preserve"> </w:t>
      </w:r>
      <w:r w:rsidR="001A76D7">
        <w:fldChar w:fldCharType="begin"/>
      </w:r>
      <w:r w:rsidR="001A76D7">
        <w:instrText xml:space="preserve"> REF _Ref20053204 \h </w:instrText>
      </w:r>
      <w:r w:rsidR="001A76D7">
        <w:fldChar w:fldCharType="separate"/>
      </w:r>
      <w:ins w:id="4547" w:author="Ryan Lemos" w:date="2019-10-14T19:23:00Z">
        <w:r w:rsidR="0002745D">
          <w:t xml:space="preserve">Figura </w:t>
        </w:r>
        <w:r w:rsidR="0002745D">
          <w:rPr>
            <w:noProof/>
          </w:rPr>
          <w:t>102</w:t>
        </w:r>
      </w:ins>
      <w:del w:id="4548" w:author="Ryan Lemos" w:date="2019-10-07T11:05:00Z">
        <w:r w:rsidR="00054B21" w:rsidDel="00EA672B">
          <w:delText xml:space="preserve">Figura </w:delText>
        </w:r>
        <w:r w:rsidR="00054B21" w:rsidDel="00EA672B">
          <w:rPr>
            <w:noProof/>
          </w:rPr>
          <w:delText>108</w:delText>
        </w:r>
      </w:del>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3F5394ED" w:rsidR="00921163" w:rsidRDefault="00921163" w:rsidP="00B70A30">
      <w:pPr>
        <w:pStyle w:val="Legenda"/>
        <w:keepNext/>
      </w:pPr>
      <w:bookmarkStart w:id="4549" w:name="_Ref20053204"/>
      <w:bookmarkStart w:id="4550" w:name="_Toc21974035"/>
      <w:bookmarkStart w:id="4551" w:name="_Toc22075254"/>
      <w:r>
        <w:lastRenderedPageBreak/>
        <w:t xml:space="preserve">Figura </w:t>
      </w:r>
      <w:r w:rsidR="00AE0D01">
        <w:fldChar w:fldCharType="begin"/>
      </w:r>
      <w:r w:rsidR="00AE0D01">
        <w:instrText xml:space="preserve"> SEQ Figura \* ARABIC </w:instrText>
      </w:r>
      <w:r w:rsidR="00AE0D01">
        <w:fldChar w:fldCharType="separate"/>
      </w:r>
      <w:ins w:id="4552" w:author="Ryan Lemos" w:date="2019-10-14T19:23:00Z">
        <w:r w:rsidR="0002745D">
          <w:rPr>
            <w:noProof/>
          </w:rPr>
          <w:t>102</w:t>
        </w:r>
      </w:ins>
      <w:del w:id="4553" w:author="Ryan Lemos" w:date="2019-10-07T11:05:00Z">
        <w:r w:rsidR="00D343FF" w:rsidDel="00EA672B">
          <w:rPr>
            <w:noProof/>
          </w:rPr>
          <w:delText>108</w:delText>
        </w:r>
      </w:del>
      <w:r w:rsidR="00AE0D01">
        <w:rPr>
          <w:noProof/>
        </w:rPr>
        <w:fldChar w:fldCharType="end"/>
      </w:r>
      <w:bookmarkEnd w:id="4549"/>
      <w:r>
        <w:t xml:space="preserve"> - Tela de alteração de resultados de uma atividade</w:t>
      </w:r>
      <w:bookmarkEnd w:id="4550"/>
      <w:bookmarkEnd w:id="4551"/>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13301" cy="3081171"/>
                    </a:xfrm>
                    <a:prstGeom prst="rect">
                      <a:avLst/>
                    </a:prstGeom>
                  </pic:spPr>
                </pic:pic>
              </a:graphicData>
            </a:graphic>
          </wp:inline>
        </w:drawing>
      </w:r>
    </w:p>
    <w:p w14:paraId="6B19CBAD" w14:textId="0AD88076" w:rsidR="007E37B0" w:rsidRDefault="009E79A9" w:rsidP="007E37B0">
      <w:pPr>
        <w:pStyle w:val="Fontes"/>
        <w:rPr>
          <w:ins w:id="4554" w:author="Ryan Lemos" w:date="2019-10-13T12:51:00Z"/>
        </w:rPr>
      </w:pPr>
      <w:ins w:id="4555" w:author="Ryan Lemos" w:date="2019-10-13T12:59:00Z">
        <w:r>
          <w:t>Fonte: PRÓPRIA, 2019. Utilizando o ambiente ILC v.1.</w:t>
        </w:r>
      </w:ins>
    </w:p>
    <w:p w14:paraId="473C95EF" w14:textId="50711494" w:rsidR="00053BDA" w:rsidRDefault="00053BDA" w:rsidP="00053BDA"/>
    <w:p w14:paraId="1D2F3F78" w14:textId="78C6269D" w:rsidR="00053BDA" w:rsidRDefault="00053BDA" w:rsidP="00053BDA">
      <w:r>
        <w:t>No ambiente é possível ao professor gerar um documento PDF de uma atividade de duas maneiras. A primeira</w:t>
      </w:r>
      <w:del w:id="4556" w:author="Ryan Lemos" w:date="2019-10-13T15:38:00Z">
        <w:r w:rsidDel="00A768C5">
          <w:delText xml:space="preserve"> conforme visto na seção x</w:delText>
        </w:r>
      </w:del>
      <w:r>
        <w:t>,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w:t>
      </w:r>
      <w:del w:id="4557" w:author="Ryan Lemos" w:date="2019-10-09T21:11:00Z">
        <w:r w:rsidDel="00B73552">
          <w:delText xml:space="preserve"> </w:delText>
        </w:r>
      </w:del>
      <w:ins w:id="4558" w:author="Ryan Lemos" w:date="2019-10-09T21:12:00Z">
        <w:r w:rsidR="00B73552">
          <w:t xml:space="preserve"> </w:t>
        </w:r>
        <w:r w:rsidR="00B73552">
          <w:fldChar w:fldCharType="begin"/>
        </w:r>
        <w:r w:rsidR="00B73552">
          <w:instrText xml:space="preserve"> REF _Ref21547941 \h </w:instrText>
        </w:r>
      </w:ins>
      <w:r w:rsidR="00B73552">
        <w:fldChar w:fldCharType="separate"/>
      </w:r>
      <w:ins w:id="4559" w:author="Ryan Lemos" w:date="2019-10-14T19:23:00Z">
        <w:r w:rsidR="0002745D">
          <w:t xml:space="preserve">Quadro </w:t>
        </w:r>
        <w:r w:rsidR="0002745D">
          <w:rPr>
            <w:noProof/>
          </w:rPr>
          <w:t>37</w:t>
        </w:r>
      </w:ins>
      <w:ins w:id="4560" w:author="Ryan Lemos" w:date="2019-10-09T21:12:00Z">
        <w:r w:rsidR="00B73552">
          <w:fldChar w:fldCharType="end"/>
        </w:r>
      </w:ins>
      <w:del w:id="4561" w:author="Ryan Lemos" w:date="2019-10-09T21:11:00Z">
        <w:r w:rsidDel="00B73552">
          <w:delText>quadro x</w:delText>
        </w:r>
      </w:del>
      <w:r>
        <w:t>.</w:t>
      </w:r>
    </w:p>
    <w:p w14:paraId="7599F242" w14:textId="7AE801F0" w:rsidR="00053BDA" w:rsidRDefault="00053BDA" w:rsidP="005074A5"/>
    <w:p w14:paraId="399096D3" w14:textId="79CF4F8E" w:rsidR="00061602" w:rsidRDefault="00FE4DD4" w:rsidP="00B70A30">
      <w:pPr>
        <w:pStyle w:val="Legenda"/>
      </w:pPr>
      <w:bookmarkStart w:id="4562" w:name="_Ref21547941"/>
      <w:bookmarkStart w:id="4563" w:name="_Toc21974318"/>
      <w:r>
        <w:t xml:space="preserve">Quadro </w:t>
      </w:r>
      <w:r w:rsidR="00AE0D01">
        <w:fldChar w:fldCharType="begin"/>
      </w:r>
      <w:r w:rsidR="00AE0D01">
        <w:instrText xml:space="preserve"> SEQ Quadro \* ARABIC </w:instrText>
      </w:r>
      <w:r w:rsidR="00AE0D01">
        <w:fldChar w:fldCharType="separate"/>
      </w:r>
      <w:ins w:id="4564" w:author="Ryan Lemos" w:date="2019-10-14T19:23:00Z">
        <w:r w:rsidR="0002745D">
          <w:rPr>
            <w:noProof/>
          </w:rPr>
          <w:t>37</w:t>
        </w:r>
      </w:ins>
      <w:del w:id="4565" w:author="Ryan Lemos" w:date="2019-10-07T11:05:00Z">
        <w:r w:rsidR="00054B21" w:rsidDel="00EA672B">
          <w:rPr>
            <w:noProof/>
          </w:rPr>
          <w:delText>37</w:delText>
        </w:r>
      </w:del>
      <w:r w:rsidR="00AE0D01">
        <w:rPr>
          <w:noProof/>
        </w:rPr>
        <w:fldChar w:fldCharType="end"/>
      </w:r>
      <w:bookmarkEnd w:id="4562"/>
      <w:r w:rsidRPr="00FA2724">
        <w:t xml:space="preserve"> - Estória de </w:t>
      </w:r>
      <w:r>
        <w:t>impressão personalizada</w:t>
      </w:r>
      <w:bookmarkEnd w:id="4563"/>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5F1984D4" w14:textId="4A1A84C1" w:rsidR="00061602" w:rsidDel="00E01488" w:rsidRDefault="00053BDA" w:rsidP="00053BDA">
      <w:pPr>
        <w:pStyle w:val="estrias"/>
        <w:numPr>
          <w:ilvl w:val="0"/>
          <w:numId w:val="30"/>
        </w:numPr>
        <w:rPr>
          <w:del w:id="4566" w:author="Ryan Lemos" w:date="2019-10-13T12:58:00Z"/>
        </w:rPr>
      </w:pPr>
      <w:r>
        <w:t>O gabarito deve ser específico para cada aluno.</w:t>
      </w:r>
    </w:p>
    <w:p w14:paraId="491673DA" w14:textId="0EBA5454" w:rsidR="001F718F" w:rsidRDefault="001F718F">
      <w:pPr>
        <w:pStyle w:val="estrias"/>
        <w:numPr>
          <w:ilvl w:val="0"/>
          <w:numId w:val="30"/>
        </w:numPr>
        <w:rPr>
          <w:ins w:id="4567" w:author="Ryan Lemos" w:date="2019-10-13T12:58:00Z"/>
        </w:rPr>
        <w:pPrChange w:id="4568" w:author="Ryan Lemos" w:date="2019-10-13T12:58:00Z">
          <w:pPr>
            <w:ind w:firstLine="0"/>
            <w:jc w:val="center"/>
          </w:pPr>
        </w:pPrChange>
      </w:pPr>
    </w:p>
    <w:p w14:paraId="03AA56DE" w14:textId="77777777" w:rsidR="00E01488" w:rsidRDefault="00E01488" w:rsidP="00E01488">
      <w:pPr>
        <w:pStyle w:val="Fontes"/>
        <w:rPr>
          <w:ins w:id="4569" w:author="Ryan Lemos" w:date="2019-10-13T12:58:00Z"/>
        </w:rPr>
      </w:pPr>
      <w:ins w:id="4570" w:author="Ryan Lemos" w:date="2019-10-13T12:58:00Z">
        <w:r>
          <w:t>Fonte: PRÓPRIA, 2019.</w:t>
        </w:r>
      </w:ins>
    </w:p>
    <w:p w14:paraId="1D41E2E6" w14:textId="77777777" w:rsidR="00E01488" w:rsidRDefault="00E01488" w:rsidP="00A23065">
      <w:pPr>
        <w:ind w:firstLine="0"/>
        <w:jc w:val="center"/>
      </w:pPr>
    </w:p>
    <w:p w14:paraId="0796CAC3" w14:textId="37895FD0" w:rsidR="006228CE" w:rsidRDefault="00A23065">
      <w:pPr>
        <w:rPr>
          <w:ins w:id="4571" w:author="Ryan Lemos" w:date="2019-10-14T19:08:00Z"/>
        </w:rPr>
        <w:pPrChange w:id="4572" w:author="Ryan Lemos" w:date="2019-10-14T19:15:00Z">
          <w:pPr>
            <w:pStyle w:val="Legenda"/>
            <w:keepNext/>
          </w:pPr>
        </w:pPrChange>
      </w:pPr>
      <w:r>
        <w:lastRenderedPageBreak/>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p>
    <w:p w14:paraId="030C63A5" w14:textId="0360CE05" w:rsidR="002C3A9E" w:rsidRDefault="00214DC8">
      <w:r>
        <w:t xml:space="preserve"> A</w:t>
      </w:r>
      <w:ins w:id="4573" w:author="Ryan Lemos" w:date="2019-10-14T19:09:00Z">
        <w:r w:rsidR="006228CE">
          <w:t xml:space="preserve"> </w:t>
        </w:r>
        <w:r w:rsidR="006228CE">
          <w:fldChar w:fldCharType="begin"/>
        </w:r>
        <w:r w:rsidR="006228CE">
          <w:instrText xml:space="preserve"> REF _Ref21972579 \h </w:instrText>
        </w:r>
      </w:ins>
      <w:r w:rsidR="006228CE">
        <w:fldChar w:fldCharType="separate"/>
      </w:r>
      <w:ins w:id="4574" w:author="Ryan Lemos" w:date="2019-10-14T19:23:00Z">
        <w:r w:rsidR="0002745D">
          <w:t xml:space="preserve">Figura </w:t>
        </w:r>
        <w:r w:rsidR="0002745D">
          <w:rPr>
            <w:noProof/>
          </w:rPr>
          <w:t>103</w:t>
        </w:r>
      </w:ins>
      <w:ins w:id="4575" w:author="Ryan Lemos" w:date="2019-10-14T19:09:00Z">
        <w:r w:rsidR="006228CE">
          <w:fldChar w:fldCharType="end"/>
        </w:r>
      </w:ins>
      <w:del w:id="4576" w:author="Ryan Lemos" w:date="2019-10-14T19:08:00Z">
        <w:r w:rsidDel="006228CE">
          <w:delText xml:space="preserve"> </w:delText>
        </w:r>
        <w:r w:rsidDel="006228CE">
          <w:fldChar w:fldCharType="begin"/>
        </w:r>
        <w:r w:rsidDel="006228CE">
          <w:delInstrText xml:space="preserve"> REF _Ref20568700 \h </w:delInstrText>
        </w:r>
      </w:del>
      <w:r w:rsidR="006228CE">
        <w:instrText xml:space="preserve"> \* MERGEFORMAT </w:instrText>
      </w:r>
      <w:del w:id="4577" w:author="Ryan Lemos" w:date="2019-10-14T19:08:00Z">
        <w:r w:rsidDel="006228CE">
          <w:fldChar w:fldCharType="separate"/>
        </w:r>
      </w:del>
      <w:del w:id="4578" w:author="Ryan Lemos" w:date="2019-10-07T11:05:00Z">
        <w:r w:rsidR="00054B21" w:rsidDel="00EA672B">
          <w:delText xml:space="preserve">Figura </w:delText>
        </w:r>
        <w:r w:rsidR="00054B21" w:rsidDel="00EA672B">
          <w:rPr>
            <w:noProof/>
          </w:rPr>
          <w:delText>109</w:delText>
        </w:r>
      </w:del>
      <w:del w:id="4579" w:author="Ryan Lemos" w:date="2019-10-14T19:08:00Z">
        <w:r w:rsidDel="006228CE">
          <w:fldChar w:fldCharType="end"/>
        </w:r>
      </w:del>
      <w:r>
        <w:t xml:space="preserve"> </w:t>
      </w:r>
      <w:r w:rsidR="006451BF">
        <w:t xml:space="preserve">representa trechos do documento PDF de uma atividade pelo ambiente, serve de comparação. </w:t>
      </w:r>
      <w:ins w:id="4580" w:author="Ryan Lemos" w:date="2019-10-14T19:13:00Z">
        <w:r w:rsidR="001864F9">
          <w:fldChar w:fldCharType="begin"/>
        </w:r>
        <w:r w:rsidR="001864F9">
          <w:instrText xml:space="preserve"> REF _Ref21972579 \h </w:instrText>
        </w:r>
      </w:ins>
      <w:ins w:id="4581" w:author="Ryan Lemos" w:date="2019-10-14T19:13:00Z">
        <w:r w:rsidR="001864F9">
          <w:fldChar w:fldCharType="separate"/>
        </w:r>
      </w:ins>
      <w:ins w:id="4582" w:author="Ryan Lemos" w:date="2019-10-14T19:23:00Z">
        <w:r w:rsidR="0002745D">
          <w:t xml:space="preserve">Figura </w:t>
        </w:r>
        <w:r w:rsidR="0002745D">
          <w:rPr>
            <w:noProof/>
          </w:rPr>
          <w:t>103</w:t>
        </w:r>
      </w:ins>
      <w:ins w:id="4583" w:author="Ryan Lemos" w:date="2019-10-14T19:13:00Z">
        <w:r w:rsidR="001864F9">
          <w:fldChar w:fldCharType="end"/>
        </w:r>
        <w:r w:rsidR="001864F9">
          <w:t>A</w:t>
        </w:r>
      </w:ins>
      <w:del w:id="4584" w:author="Ryan Lemos" w:date="2019-10-14T19:13:00Z">
        <w:r w:rsidR="006451BF" w:rsidDel="001864F9">
          <w:delText>Do lado esquerdo no canto superior,</w:delText>
        </w:r>
      </w:del>
      <w:r w:rsidR="006451BF">
        <w:t xml:space="preserve"> </w:t>
      </w:r>
      <w:ins w:id="4585" w:author="Ryan Lemos" w:date="2019-10-14T19:13:00Z">
        <w:r w:rsidR="001864F9">
          <w:t>demonstra</w:t>
        </w:r>
      </w:ins>
      <w:del w:id="4586" w:author="Ryan Lemos" w:date="2019-10-14T19:13:00Z">
        <w:r w:rsidR="006451BF" w:rsidDel="001864F9">
          <w:delText>tem-se</w:delText>
        </w:r>
      </w:del>
      <w:r w:rsidR="006451BF">
        <w:t xml:space="preserve"> algumas questões da atividade gerada para o aluno Ryan, enquanto </w:t>
      </w:r>
      <w:del w:id="4587" w:author="Ryan Lemos" w:date="2019-10-14T19:13:00Z">
        <w:r w:rsidR="006451BF" w:rsidDel="001864F9">
          <w:delText>o lado esquerdo</w:delText>
        </w:r>
      </w:del>
      <w:ins w:id="4588" w:author="Ryan Lemos" w:date="2019-10-14T19:13:00Z">
        <w:r w:rsidR="001864F9">
          <w:t xml:space="preserve">a </w:t>
        </w:r>
        <w:r w:rsidR="001864F9">
          <w:fldChar w:fldCharType="begin"/>
        </w:r>
        <w:r w:rsidR="001864F9">
          <w:instrText xml:space="preserve"> REF _Ref21972579 \h </w:instrText>
        </w:r>
      </w:ins>
      <w:ins w:id="4589" w:author="Ryan Lemos" w:date="2019-10-14T19:13:00Z">
        <w:r w:rsidR="001864F9">
          <w:fldChar w:fldCharType="separate"/>
        </w:r>
      </w:ins>
      <w:ins w:id="4590" w:author="Ryan Lemos" w:date="2019-10-14T19:23:00Z">
        <w:r w:rsidR="0002745D">
          <w:t xml:space="preserve">Figura </w:t>
        </w:r>
        <w:r w:rsidR="0002745D">
          <w:rPr>
            <w:noProof/>
          </w:rPr>
          <w:t>103</w:t>
        </w:r>
      </w:ins>
      <w:ins w:id="4591" w:author="Ryan Lemos" w:date="2019-10-14T19:13:00Z">
        <w:r w:rsidR="001864F9">
          <w:fldChar w:fldCharType="end"/>
        </w:r>
        <w:r w:rsidR="001864F9">
          <w:t>C</w:t>
        </w:r>
      </w:ins>
      <w:r w:rsidR="006451BF">
        <w:t xml:space="preserve"> </w:t>
      </w:r>
      <w:del w:id="4592" w:author="Ryan Lemos" w:date="2019-10-14T19:13:00Z">
        <w:r w:rsidR="006451BF" w:rsidDel="001864F9">
          <w:delText xml:space="preserve">no canto inferior </w:delText>
        </w:r>
      </w:del>
      <w:r w:rsidR="006451BF">
        <w:t xml:space="preserve">diz respeito ao gabarito da atividade do </w:t>
      </w:r>
      <w:del w:id="4593" w:author="Ryan Lemos" w:date="2019-10-14T19:13:00Z">
        <w:r w:rsidR="006451BF" w:rsidDel="001864F9">
          <w:delText>aluno Ryan</w:delText>
        </w:r>
      </w:del>
      <w:ins w:id="4594" w:author="Ryan Lemos" w:date="2019-10-14T19:13:00Z">
        <w:r w:rsidR="001864F9">
          <w:t>mesmo aluno</w:t>
        </w:r>
      </w:ins>
      <w:r w:rsidR="006451BF">
        <w:t xml:space="preserve">. </w:t>
      </w:r>
      <w:ins w:id="4595" w:author="Ryan Lemos" w:date="2019-10-14T19:13:00Z">
        <w:r w:rsidR="001864F9">
          <w:t xml:space="preserve">Já </w:t>
        </w:r>
      </w:ins>
      <w:ins w:id="4596" w:author="Ryan Lemos" w:date="2019-10-14T19:14:00Z">
        <w:r w:rsidR="001864F9">
          <w:t xml:space="preserve">a </w:t>
        </w:r>
        <w:r w:rsidR="001864F9">
          <w:fldChar w:fldCharType="begin"/>
        </w:r>
        <w:r w:rsidR="001864F9">
          <w:instrText xml:space="preserve"> REF _Ref21972579 \h </w:instrText>
        </w:r>
      </w:ins>
      <w:ins w:id="4597" w:author="Ryan Lemos" w:date="2019-10-14T19:14:00Z">
        <w:r w:rsidR="001864F9">
          <w:fldChar w:fldCharType="separate"/>
        </w:r>
      </w:ins>
      <w:ins w:id="4598" w:author="Ryan Lemos" w:date="2019-10-14T19:23:00Z">
        <w:r w:rsidR="0002745D">
          <w:t xml:space="preserve">Figura </w:t>
        </w:r>
        <w:r w:rsidR="0002745D">
          <w:rPr>
            <w:noProof/>
          </w:rPr>
          <w:t>103</w:t>
        </w:r>
      </w:ins>
      <w:ins w:id="4599" w:author="Ryan Lemos" w:date="2019-10-14T19:14:00Z">
        <w:r w:rsidR="001864F9">
          <w:fldChar w:fldCharType="end"/>
        </w:r>
        <w:r w:rsidR="001864F9">
          <w:t xml:space="preserve">B </w:t>
        </w:r>
      </w:ins>
      <w:del w:id="4600" w:author="Ryan Lemos" w:date="2019-10-14T19:14:00Z">
        <w:r w:rsidR="006451BF" w:rsidDel="001864F9">
          <w:delText>No lado direto, canto superior diz respeito a</w:delText>
        </w:r>
      </w:del>
      <w:ins w:id="4601" w:author="Ryan Lemos" w:date="2019-10-14T19:14:00Z">
        <w:r w:rsidR="001864F9">
          <w:t>seria a mesma atividade porém para</w:t>
        </w:r>
      </w:ins>
      <w:del w:id="4602" w:author="Ryan Lemos" w:date="2019-10-14T19:14:00Z">
        <w:r w:rsidR="006451BF" w:rsidDel="001864F9">
          <w:delText xml:space="preserve"> algumas da atividade gerada para</w:delText>
        </w:r>
      </w:del>
      <w:r w:rsidR="006451BF">
        <w:t xml:space="preserve"> a aluna Brenda, enquanto</w:t>
      </w:r>
      <w:ins w:id="4603" w:author="Ryan Lemos" w:date="2019-10-14T19:14:00Z">
        <w:r w:rsidR="001864F9">
          <w:t xml:space="preserve"> a </w:t>
        </w:r>
        <w:r w:rsidR="001864F9">
          <w:fldChar w:fldCharType="begin"/>
        </w:r>
        <w:r w:rsidR="001864F9">
          <w:instrText xml:space="preserve"> REF _Ref21972579 \h </w:instrText>
        </w:r>
      </w:ins>
      <w:ins w:id="4604" w:author="Ryan Lemos" w:date="2019-10-14T19:14:00Z">
        <w:r w:rsidR="001864F9">
          <w:fldChar w:fldCharType="separate"/>
        </w:r>
      </w:ins>
      <w:ins w:id="4605" w:author="Ryan Lemos" w:date="2019-10-14T19:23:00Z">
        <w:r w:rsidR="0002745D">
          <w:t xml:space="preserve">Figura </w:t>
        </w:r>
        <w:r w:rsidR="0002745D">
          <w:rPr>
            <w:noProof/>
          </w:rPr>
          <w:t>103</w:t>
        </w:r>
      </w:ins>
      <w:ins w:id="4606" w:author="Ryan Lemos" w:date="2019-10-14T19:14:00Z">
        <w:r w:rsidR="001864F9">
          <w:fldChar w:fldCharType="end"/>
        </w:r>
      </w:ins>
      <w:ins w:id="4607" w:author="Ryan Lemos" w:date="2019-10-14T19:15:00Z">
        <w:r w:rsidR="001864F9">
          <w:t>D</w:t>
        </w:r>
      </w:ins>
      <w:r w:rsidR="006451BF">
        <w:t xml:space="preserve"> </w:t>
      </w:r>
      <w:del w:id="4608" w:author="Ryan Lemos" w:date="2019-10-14T19:14:00Z">
        <w:r w:rsidR="006451BF" w:rsidDel="001864F9">
          <w:delText>abaixo seu gabarito</w:delText>
        </w:r>
      </w:del>
      <w:ins w:id="4609" w:author="Ryan Lemos" w:date="2019-10-14T19:14:00Z">
        <w:r w:rsidR="001864F9">
          <w:t xml:space="preserve">o gabarito </w:t>
        </w:r>
      </w:ins>
      <w:ins w:id="4610" w:author="Ryan Lemos" w:date="2019-10-14T19:15:00Z">
        <w:r w:rsidR="001864F9">
          <w:t>da atividade da aluna</w:t>
        </w:r>
      </w:ins>
      <w:r w:rsidR="006451BF">
        <w:t xml:space="preserve">.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p w14:paraId="77D332FE" w14:textId="529DF131" w:rsidR="006228CE" w:rsidRDefault="006228CE">
      <w:pPr>
        <w:pStyle w:val="Legenda"/>
        <w:keepNext/>
        <w:rPr>
          <w:ins w:id="4611" w:author="Ryan Lemos" w:date="2019-10-14T19:03:00Z"/>
        </w:rPr>
        <w:pPrChange w:id="4612" w:author="Ryan Lemos" w:date="2019-10-14T19:03:00Z">
          <w:pPr>
            <w:pStyle w:val="Legenda"/>
          </w:pPr>
        </w:pPrChange>
      </w:pPr>
      <w:bookmarkStart w:id="4613" w:name="_Ref21972579"/>
      <w:bookmarkStart w:id="4614" w:name="_Toc21974036"/>
      <w:bookmarkStart w:id="4615" w:name="_Toc22075255"/>
      <w:bookmarkStart w:id="4616" w:name="_Ref20568700"/>
      <w:ins w:id="4617" w:author="Ryan Lemos" w:date="2019-10-14T19:03:00Z">
        <w:r>
          <w:lastRenderedPageBreak/>
          <w:t xml:space="preserve">Figura </w:t>
        </w:r>
        <w:r>
          <w:fldChar w:fldCharType="begin"/>
        </w:r>
        <w:r>
          <w:instrText xml:space="preserve"> SEQ Figura \* ARABIC </w:instrText>
        </w:r>
      </w:ins>
      <w:r>
        <w:fldChar w:fldCharType="separate"/>
      </w:r>
      <w:ins w:id="4618" w:author="Ryan Lemos" w:date="2019-10-14T19:23:00Z">
        <w:r w:rsidR="0002745D">
          <w:rPr>
            <w:noProof/>
          </w:rPr>
          <w:t>103</w:t>
        </w:r>
      </w:ins>
      <w:ins w:id="4619" w:author="Ryan Lemos" w:date="2019-10-14T19:03:00Z">
        <w:r>
          <w:fldChar w:fldCharType="end"/>
        </w:r>
        <w:bookmarkEnd w:id="4613"/>
        <w:r>
          <w:t xml:space="preserve"> - </w:t>
        </w:r>
        <w:r w:rsidRPr="00C52AC8">
          <w:t>Comparação entre atividades geradas para dois alunos</w:t>
        </w:r>
        <w:bookmarkEnd w:id="4614"/>
        <w:bookmarkEnd w:id="4615"/>
      </w:ins>
    </w:p>
    <w:p w14:paraId="51940EFB" w14:textId="1EC9DF3F" w:rsidR="006228CE" w:rsidRPr="006228CE" w:rsidDel="006228CE" w:rsidRDefault="006228CE">
      <w:pPr>
        <w:ind w:firstLine="0"/>
        <w:jc w:val="center"/>
        <w:rPr>
          <w:del w:id="4620" w:author="Ryan Lemos" w:date="2019-10-14T19:03:00Z"/>
          <w:rPrChange w:id="4621" w:author="Ryan Lemos" w:date="2019-10-14T19:02:00Z">
            <w:rPr>
              <w:del w:id="4622" w:author="Ryan Lemos" w:date="2019-10-14T19:03:00Z"/>
            </w:rPr>
          </w:rPrChange>
        </w:rPr>
        <w:pPrChange w:id="4623" w:author="Ryan Lemos" w:date="2019-10-14T19:02:00Z">
          <w:pPr>
            <w:pStyle w:val="Legenda"/>
            <w:keepNext/>
          </w:pPr>
        </w:pPrChange>
      </w:pPr>
      <w:ins w:id="4624" w:author="Ryan Lemos" w:date="2019-10-14T19:02:00Z">
        <w:r>
          <w:rPr>
            <w:noProof/>
          </w:rPr>
          <w:drawing>
            <wp:inline distT="0" distB="0" distL="0" distR="0" wp14:anchorId="418626C3" wp14:editId="4F2F6157">
              <wp:extent cx="4905024" cy="4975860"/>
              <wp:effectExtent l="0" t="0" r="0" b="0"/>
              <wp:docPr id="85" name="Imagem 8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m título.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948070" cy="5019528"/>
                      </a:xfrm>
                      <a:prstGeom prst="rect">
                        <a:avLst/>
                      </a:prstGeom>
                    </pic:spPr>
                  </pic:pic>
                </a:graphicData>
              </a:graphic>
            </wp:inline>
          </w:drawing>
        </w:r>
      </w:ins>
      <w:del w:id="4625" w:author="Ryan Lemos" w:date="2019-10-14T19:02:00Z">
        <w:r w:rsidR="00214DC8" w:rsidDel="006228CE">
          <w:delText xml:space="preserve">Figura </w:delText>
        </w:r>
        <w:r w:rsidR="00B06645" w:rsidDel="006228CE">
          <w:fldChar w:fldCharType="begin"/>
        </w:r>
        <w:r w:rsidR="00B06645" w:rsidDel="006228CE">
          <w:delInstrText xml:space="preserve"> SEQ Figura \* ARABIC </w:delInstrText>
        </w:r>
        <w:r w:rsidR="00B06645" w:rsidDel="006228CE">
          <w:fldChar w:fldCharType="separate"/>
        </w:r>
      </w:del>
      <w:del w:id="4626" w:author="Ryan Lemos" w:date="2019-10-07T11:05:00Z">
        <w:r w:rsidR="00D343FF" w:rsidDel="00EA672B">
          <w:rPr>
            <w:noProof/>
          </w:rPr>
          <w:delText>109</w:delText>
        </w:r>
      </w:del>
      <w:del w:id="4627" w:author="Ryan Lemos" w:date="2019-10-14T19:02:00Z">
        <w:r w:rsidR="00B06645" w:rsidDel="006228CE">
          <w:rPr>
            <w:noProof/>
          </w:rPr>
          <w:fldChar w:fldCharType="end"/>
        </w:r>
        <w:bookmarkEnd w:id="4616"/>
        <w:r w:rsidR="00214DC8" w:rsidDel="006228CE">
          <w:delText xml:space="preserve"> - Comparação entre atividades geradas para dois alunos</w:delText>
        </w:r>
      </w:del>
    </w:p>
    <w:p w14:paraId="1F146D50" w14:textId="1259A68A" w:rsidR="00214DC8" w:rsidRDefault="00214DC8">
      <w:pPr>
        <w:ind w:firstLine="0"/>
        <w:jc w:val="center"/>
      </w:pPr>
      <w:commentRangeStart w:id="4628"/>
      <w:del w:id="4629" w:author="Ryan Lemos" w:date="2019-10-14T19:02:00Z">
        <w:r w:rsidDel="006228CE">
          <w:rPr>
            <w:noProof/>
          </w:rPr>
          <w:drawing>
            <wp:inline distT="0" distB="0" distL="0" distR="0" wp14:anchorId="49CBB171" wp14:editId="1456B348">
              <wp:extent cx="4762500" cy="4831278"/>
              <wp:effectExtent l="0" t="0" r="0" b="7620"/>
              <wp:docPr id="127" name="Imagem 12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m título.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773404" cy="4842339"/>
                      </a:xfrm>
                      <a:prstGeom prst="rect">
                        <a:avLst/>
                      </a:prstGeom>
                    </pic:spPr>
                  </pic:pic>
                </a:graphicData>
              </a:graphic>
            </wp:inline>
          </w:drawing>
        </w:r>
      </w:del>
      <w:commentRangeEnd w:id="4628"/>
      <w:r w:rsidR="00B32D53">
        <w:rPr>
          <w:rStyle w:val="Refdecomentrio"/>
        </w:rPr>
        <w:commentReference w:id="4628"/>
      </w:r>
    </w:p>
    <w:p w14:paraId="6B0CB697" w14:textId="0048928D" w:rsidR="00964F27" w:rsidRDefault="004002CD">
      <w:pPr>
        <w:pStyle w:val="Fontes"/>
        <w:rPr>
          <w:ins w:id="4630" w:author="Ryan Lemos" w:date="2019-10-14T11:03:00Z"/>
        </w:rPr>
        <w:pPrChange w:id="4631" w:author="Ryan Lemos" w:date="2019-10-14T11:05:00Z">
          <w:pPr>
            <w:ind w:firstLine="0"/>
            <w:jc w:val="center"/>
          </w:pPr>
        </w:pPrChange>
      </w:pPr>
      <w:ins w:id="4632" w:author="Ryan Lemos" w:date="2019-10-14T11:03:00Z">
        <w:r>
          <w:t>Fonte: PR</w:t>
        </w:r>
      </w:ins>
      <w:ins w:id="4633" w:author="Ryan Lemos" w:date="2019-10-14T11:04:00Z">
        <w:r>
          <w:t xml:space="preserve">ÓPRIA, 2019. Utilizando o Adobe </w:t>
        </w:r>
        <w:proofErr w:type="spellStart"/>
        <w:r>
          <w:t>Acrobrat</w:t>
        </w:r>
        <w:proofErr w:type="spellEnd"/>
        <w:r>
          <w:t xml:space="preserve"> Reader DC </w:t>
        </w:r>
      </w:ins>
      <w:ins w:id="4634" w:author="Ryan Lemos" w:date="2019-10-14T11:05:00Z">
        <w:r>
          <w:t>v.19.012.</w:t>
        </w:r>
      </w:ins>
    </w:p>
    <w:p w14:paraId="3BEFA402" w14:textId="77777777" w:rsidR="004002CD" w:rsidRDefault="004002CD" w:rsidP="001B007E">
      <w:pPr>
        <w:ind w:firstLine="0"/>
        <w:jc w:val="center"/>
      </w:pPr>
    </w:p>
    <w:p w14:paraId="0E262F61" w14:textId="43CC2E76" w:rsidR="00964F27" w:rsidRDefault="00964F27" w:rsidP="005074A5">
      <w:r>
        <w:t>Em atividades não avaliativas, o professor pode decidir a quais alunos enviar dentro do ambiente. Com isso o professor pode ser capaz de incluir novos alunos a uma atividade posteriormente ao momento da associação, se achar necessário. A estória do</w:t>
      </w:r>
      <w:ins w:id="4635" w:author="Ryan Lemos" w:date="2019-10-09T21:12:00Z">
        <w:r w:rsidR="00B73552">
          <w:t xml:space="preserve"> </w:t>
        </w:r>
        <w:r w:rsidR="00B73552">
          <w:fldChar w:fldCharType="begin"/>
        </w:r>
        <w:r w:rsidR="00B73552">
          <w:instrText xml:space="preserve"> REF _Ref21547957 \h </w:instrText>
        </w:r>
      </w:ins>
      <w:r w:rsidR="00B73552">
        <w:fldChar w:fldCharType="separate"/>
      </w:r>
      <w:ins w:id="4636" w:author="Ryan Lemos" w:date="2019-10-14T19:23:00Z">
        <w:r w:rsidR="0002745D">
          <w:t xml:space="preserve">Quadro </w:t>
        </w:r>
        <w:r w:rsidR="0002745D">
          <w:rPr>
            <w:noProof/>
          </w:rPr>
          <w:t>38</w:t>
        </w:r>
      </w:ins>
      <w:ins w:id="4637" w:author="Ryan Lemos" w:date="2019-10-09T21:12:00Z">
        <w:r w:rsidR="00B73552">
          <w:fldChar w:fldCharType="end"/>
        </w:r>
      </w:ins>
      <w:r>
        <w:t xml:space="preserve"> </w:t>
      </w:r>
      <w:del w:id="4638" w:author="Ryan Lemos" w:date="2019-10-09T21:12:00Z">
        <w:r w:rsidDel="00B73552">
          <w:delText xml:space="preserve">quadro x </w:delText>
        </w:r>
      </w:del>
      <w:r>
        <w:t>descreve essa necessidade do professor.</w:t>
      </w:r>
    </w:p>
    <w:p w14:paraId="0D5C0FFB" w14:textId="1FDDC2D6" w:rsidR="00FE4DD4" w:rsidRDefault="00FE4DD4" w:rsidP="005074A5">
      <w:pPr>
        <w:ind w:firstLine="0"/>
      </w:pPr>
    </w:p>
    <w:p w14:paraId="19885D7E" w14:textId="2134861F" w:rsidR="00FE4DD4" w:rsidRDefault="00FE4DD4" w:rsidP="00B70A30">
      <w:pPr>
        <w:pStyle w:val="Legenda"/>
      </w:pPr>
      <w:bookmarkStart w:id="4639" w:name="_Ref21547957"/>
      <w:bookmarkStart w:id="4640" w:name="_Toc21974319"/>
      <w:r>
        <w:t xml:space="preserve">Quadro </w:t>
      </w:r>
      <w:r w:rsidR="00AE0D01">
        <w:fldChar w:fldCharType="begin"/>
      </w:r>
      <w:r w:rsidR="00AE0D01">
        <w:instrText xml:space="preserve"> SEQ Quadro \* ARABIC </w:instrText>
      </w:r>
      <w:r w:rsidR="00AE0D01">
        <w:fldChar w:fldCharType="separate"/>
      </w:r>
      <w:ins w:id="4641" w:author="Ryan Lemos" w:date="2019-10-14T19:23:00Z">
        <w:r w:rsidR="0002745D">
          <w:rPr>
            <w:noProof/>
          </w:rPr>
          <w:t>38</w:t>
        </w:r>
      </w:ins>
      <w:del w:id="4642" w:author="Ryan Lemos" w:date="2019-10-07T11:05:00Z">
        <w:r w:rsidR="00054B21" w:rsidDel="00EA672B">
          <w:rPr>
            <w:noProof/>
          </w:rPr>
          <w:delText>38</w:delText>
        </w:r>
      </w:del>
      <w:r w:rsidR="00AE0D01">
        <w:rPr>
          <w:noProof/>
        </w:rPr>
        <w:fldChar w:fldCharType="end"/>
      </w:r>
      <w:bookmarkEnd w:id="4639"/>
      <w:r>
        <w:t xml:space="preserve"> - Associação de outros alunos a uma atividade já associada</w:t>
      </w:r>
      <w:bookmarkEnd w:id="4640"/>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09FCEACB" w14:textId="77777777" w:rsidR="00E01488" w:rsidRDefault="00E01488" w:rsidP="00E01488">
      <w:pPr>
        <w:pStyle w:val="Fontes"/>
        <w:rPr>
          <w:ins w:id="4643" w:author="Ryan Lemos" w:date="2019-10-13T12:58:00Z"/>
        </w:rPr>
      </w:pPr>
      <w:ins w:id="4644" w:author="Ryan Lemos" w:date="2019-10-13T12:58:00Z">
        <w:r>
          <w:t>Fonte: PRÓPRIA, 2019.</w:t>
        </w:r>
      </w:ins>
    </w:p>
    <w:p w14:paraId="42F2E9C2" w14:textId="77777777" w:rsidR="00964F27" w:rsidRDefault="00964F27" w:rsidP="001B007E">
      <w:pPr>
        <w:ind w:firstLine="0"/>
        <w:jc w:val="center"/>
      </w:pPr>
    </w:p>
    <w:p w14:paraId="7002CAB0" w14:textId="16AD5CDC" w:rsidR="008A7FB4" w:rsidRDefault="00964F27" w:rsidP="00964F27">
      <w:r>
        <w:t xml:space="preserve">A </w:t>
      </w:r>
      <w:r>
        <w:fldChar w:fldCharType="begin"/>
      </w:r>
      <w:r>
        <w:instrText xml:space="preserve"> REF _Ref20569299 \h </w:instrText>
      </w:r>
      <w:r>
        <w:fldChar w:fldCharType="separate"/>
      </w:r>
      <w:ins w:id="4645" w:author="Ryan Lemos" w:date="2019-10-14T19:23:00Z">
        <w:r w:rsidR="0002745D">
          <w:t xml:space="preserve">Figura </w:t>
        </w:r>
        <w:r w:rsidR="0002745D">
          <w:rPr>
            <w:noProof/>
          </w:rPr>
          <w:t>104</w:t>
        </w:r>
      </w:ins>
      <w:del w:id="4646" w:author="Ryan Lemos" w:date="2019-10-07T11:05:00Z">
        <w:r w:rsidR="00054B21" w:rsidDel="00EA672B">
          <w:delText xml:space="preserve">Figura </w:delText>
        </w:r>
        <w:r w:rsidR="00054B21" w:rsidDel="00EA672B">
          <w:rPr>
            <w:noProof/>
          </w:rPr>
          <w:delText>110</w:delText>
        </w:r>
      </w:del>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marcar </w:t>
      </w:r>
      <w:r w:rsidR="00173121">
        <w:lastRenderedPageBreak/>
        <w:t xml:space="preserve">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79ED1B74" w:rsidR="00964F27" w:rsidRDefault="00964F27" w:rsidP="005074A5">
      <w:pPr>
        <w:pStyle w:val="Legenda"/>
        <w:keepNext/>
      </w:pPr>
      <w:bookmarkStart w:id="4647" w:name="_Ref20569299"/>
      <w:bookmarkStart w:id="4648" w:name="_Toc21974037"/>
      <w:bookmarkStart w:id="4649" w:name="_Toc22075256"/>
      <w:r>
        <w:t xml:space="preserve">Figura </w:t>
      </w:r>
      <w:r w:rsidR="00AE0D01">
        <w:fldChar w:fldCharType="begin"/>
      </w:r>
      <w:r w:rsidR="00AE0D01">
        <w:instrText xml:space="preserve"> SEQ Figura \* ARABIC </w:instrText>
      </w:r>
      <w:r w:rsidR="00AE0D01">
        <w:fldChar w:fldCharType="separate"/>
      </w:r>
      <w:ins w:id="4650" w:author="Ryan Lemos" w:date="2019-10-14T19:23:00Z">
        <w:r w:rsidR="0002745D">
          <w:rPr>
            <w:noProof/>
          </w:rPr>
          <w:t>104</w:t>
        </w:r>
      </w:ins>
      <w:del w:id="4651" w:author="Ryan Lemos" w:date="2019-10-07T11:05:00Z">
        <w:r w:rsidR="00D343FF" w:rsidDel="00EA672B">
          <w:rPr>
            <w:noProof/>
          </w:rPr>
          <w:delText>110</w:delText>
        </w:r>
      </w:del>
      <w:r w:rsidR="00AE0D01">
        <w:rPr>
          <w:noProof/>
        </w:rPr>
        <w:fldChar w:fldCharType="end"/>
      </w:r>
      <w:bookmarkEnd w:id="4647"/>
      <w:r>
        <w:t xml:space="preserve"> - Tela de inclusão de novos alunos a uma atividade</w:t>
      </w:r>
      <w:bookmarkEnd w:id="4648"/>
      <w:bookmarkEnd w:id="4649"/>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085" cy="3566795"/>
                    </a:xfrm>
                    <a:prstGeom prst="rect">
                      <a:avLst/>
                    </a:prstGeom>
                  </pic:spPr>
                </pic:pic>
              </a:graphicData>
            </a:graphic>
          </wp:inline>
        </w:drawing>
      </w:r>
    </w:p>
    <w:p w14:paraId="57A78CF4" w14:textId="1C6F171A" w:rsidR="007E37B0" w:rsidRDefault="009E79A9" w:rsidP="007E37B0">
      <w:pPr>
        <w:pStyle w:val="Fontes"/>
        <w:rPr>
          <w:ins w:id="4652" w:author="Ryan Lemos" w:date="2019-10-13T12:51:00Z"/>
        </w:rPr>
      </w:pPr>
      <w:ins w:id="4653" w:author="Ryan Lemos" w:date="2019-10-13T12:59:00Z">
        <w:r>
          <w:t>Fonte: PRÓPRIA, 2019. Utilizando o ambiente ILC v.1.</w:t>
        </w:r>
      </w:ins>
    </w:p>
    <w:p w14:paraId="75CBF5AB" w14:textId="77777777" w:rsidR="00173121" w:rsidRDefault="00173121" w:rsidP="005074A5">
      <w:pPr>
        <w:ind w:firstLine="0"/>
        <w:jc w:val="center"/>
      </w:pPr>
    </w:p>
    <w:p w14:paraId="3B784C8D" w14:textId="1D20256E"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 xml:space="preserve">A estória </w:t>
      </w:r>
      <w:ins w:id="4654" w:author="Ryan Lemos" w:date="2019-10-09T21:12:00Z">
        <w:r w:rsidR="00B73552">
          <w:t xml:space="preserve">do </w:t>
        </w:r>
        <w:r w:rsidR="00B73552">
          <w:fldChar w:fldCharType="begin"/>
        </w:r>
        <w:r w:rsidR="00B73552">
          <w:instrText xml:space="preserve"> REF _Ref21547971 \h </w:instrText>
        </w:r>
      </w:ins>
      <w:r w:rsidR="00B73552">
        <w:fldChar w:fldCharType="separate"/>
      </w:r>
      <w:ins w:id="4655" w:author="Ryan Lemos" w:date="2019-10-14T19:23:00Z">
        <w:r w:rsidR="0002745D">
          <w:t xml:space="preserve">Quadro </w:t>
        </w:r>
        <w:r w:rsidR="0002745D">
          <w:rPr>
            <w:noProof/>
          </w:rPr>
          <w:t>39</w:t>
        </w:r>
      </w:ins>
      <w:ins w:id="4656" w:author="Ryan Lemos" w:date="2019-10-09T21:12:00Z">
        <w:r w:rsidR="00B73552">
          <w:fldChar w:fldCharType="end"/>
        </w:r>
      </w:ins>
      <w:del w:id="4657" w:author="Ryan Lemos" w:date="2019-10-09T21:12:00Z">
        <w:r w:rsidDel="00B73552">
          <w:delText>x</w:delText>
        </w:r>
      </w:del>
      <w:r>
        <w:t xml:space="preserve"> demonstra esse anseio por parte do professor</w:t>
      </w:r>
      <w:r w:rsidR="00A23065">
        <w:t xml:space="preserve">. </w:t>
      </w:r>
    </w:p>
    <w:p w14:paraId="02F1DF61" w14:textId="43BF1E1D" w:rsidR="00FE4DD4" w:rsidRDefault="00FE4DD4" w:rsidP="00FE4DD4">
      <w:pPr>
        <w:ind w:firstLine="0"/>
        <w:jc w:val="center"/>
      </w:pPr>
    </w:p>
    <w:p w14:paraId="15F3178E" w14:textId="0BD8FA96" w:rsidR="00FE4DD4" w:rsidRDefault="00FE4DD4" w:rsidP="00B70A30">
      <w:pPr>
        <w:pStyle w:val="Legenda"/>
      </w:pPr>
      <w:bookmarkStart w:id="4658" w:name="_Ref21547971"/>
      <w:bookmarkStart w:id="4659" w:name="_Toc21974320"/>
      <w:r>
        <w:t xml:space="preserve">Quadro </w:t>
      </w:r>
      <w:r w:rsidR="00AE0D01">
        <w:fldChar w:fldCharType="begin"/>
      </w:r>
      <w:r w:rsidR="00AE0D01">
        <w:instrText xml:space="preserve"> SEQ Quadro \* ARABIC </w:instrText>
      </w:r>
      <w:r w:rsidR="00AE0D01">
        <w:fldChar w:fldCharType="separate"/>
      </w:r>
      <w:ins w:id="4660" w:author="Ryan Lemos" w:date="2019-10-14T19:23:00Z">
        <w:r w:rsidR="0002745D">
          <w:rPr>
            <w:noProof/>
          </w:rPr>
          <w:t>39</w:t>
        </w:r>
      </w:ins>
      <w:del w:id="4661" w:author="Ryan Lemos" w:date="2019-10-07T11:05:00Z">
        <w:r w:rsidR="00054B21" w:rsidDel="00EA672B">
          <w:rPr>
            <w:noProof/>
          </w:rPr>
          <w:delText>39</w:delText>
        </w:r>
      </w:del>
      <w:r w:rsidR="00AE0D01">
        <w:rPr>
          <w:noProof/>
        </w:rPr>
        <w:fldChar w:fldCharType="end"/>
      </w:r>
      <w:bookmarkEnd w:id="4658"/>
      <w:r w:rsidRPr="00DB5F02">
        <w:t xml:space="preserve"> - Estória de </w:t>
      </w:r>
      <w:r>
        <w:t>correção de atividades</w:t>
      </w:r>
      <w:bookmarkEnd w:id="4659"/>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Del="00E01488" w:rsidRDefault="00FB6641" w:rsidP="005B582B">
      <w:pPr>
        <w:pStyle w:val="estrias"/>
        <w:numPr>
          <w:ilvl w:val="0"/>
          <w:numId w:val="24"/>
        </w:numPr>
        <w:rPr>
          <w:del w:id="4662" w:author="Ryan Lemos" w:date="2019-10-13T12:58:00Z"/>
          <w:b/>
          <w:bCs/>
        </w:rPr>
      </w:pPr>
      <w:r>
        <w:t>Na correção, o professor deve ser capaz de opinar acerca de cada uma das respostas de um aluno.</w:t>
      </w:r>
    </w:p>
    <w:p w14:paraId="385E454B" w14:textId="237CF295" w:rsidR="008A7FB4" w:rsidRDefault="008A7FB4">
      <w:pPr>
        <w:pStyle w:val="estrias"/>
        <w:numPr>
          <w:ilvl w:val="0"/>
          <w:numId w:val="24"/>
        </w:numPr>
        <w:rPr>
          <w:ins w:id="4663" w:author="Ryan Lemos" w:date="2019-10-13T12:58:00Z"/>
        </w:rPr>
        <w:pPrChange w:id="4664" w:author="Ryan Lemos" w:date="2019-10-13T12:58:00Z">
          <w:pPr/>
        </w:pPrChange>
      </w:pPr>
    </w:p>
    <w:p w14:paraId="55B101B3" w14:textId="77777777" w:rsidR="00E01488" w:rsidRDefault="00E01488" w:rsidP="00E01488">
      <w:pPr>
        <w:pStyle w:val="Fontes"/>
        <w:rPr>
          <w:ins w:id="4665" w:author="Ryan Lemos" w:date="2019-10-13T12:58:00Z"/>
        </w:rPr>
      </w:pPr>
      <w:ins w:id="4666" w:author="Ryan Lemos" w:date="2019-10-13T12:58:00Z">
        <w:r>
          <w:t>Fonte: PRÓPRIA, 2019.</w:t>
        </w:r>
      </w:ins>
    </w:p>
    <w:p w14:paraId="0B72FF18" w14:textId="77777777" w:rsidR="00E01488" w:rsidRDefault="00E01488" w:rsidP="008A7FB4"/>
    <w:p w14:paraId="72A6854E" w14:textId="5606E826"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ins w:id="4667" w:author="Ryan Lemos" w:date="2019-10-14T19:23:00Z">
        <w:r w:rsidR="0002745D">
          <w:t xml:space="preserve">Figura </w:t>
        </w:r>
        <w:r w:rsidR="0002745D">
          <w:rPr>
            <w:noProof/>
          </w:rPr>
          <w:t>105</w:t>
        </w:r>
      </w:ins>
      <w:del w:id="4668"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e a </w:t>
      </w:r>
      <w:r w:rsidR="0023197E">
        <w:fldChar w:fldCharType="begin"/>
      </w:r>
      <w:r w:rsidR="0023197E">
        <w:instrText xml:space="preserve"> REF _Ref20053275 \h </w:instrText>
      </w:r>
      <w:r w:rsidR="0023197E">
        <w:fldChar w:fldCharType="separate"/>
      </w:r>
      <w:ins w:id="4669" w:author="Ryan Lemos" w:date="2019-10-14T19:23:00Z">
        <w:r w:rsidR="0002745D">
          <w:t xml:space="preserve">Figura </w:t>
        </w:r>
        <w:r w:rsidR="0002745D">
          <w:rPr>
            <w:noProof/>
          </w:rPr>
          <w:t>106</w:t>
        </w:r>
      </w:ins>
      <w:del w:id="4670" w:author="Ryan Lemos" w:date="2019-10-07T11:05:00Z">
        <w:r w:rsidR="00054B21" w:rsidDel="00EA672B">
          <w:delText xml:space="preserve">Figura </w:delText>
        </w:r>
        <w:r w:rsidR="00054B21" w:rsidDel="00EA672B">
          <w:rPr>
            <w:noProof/>
          </w:rPr>
          <w:delText>112</w:delText>
        </w:r>
      </w:del>
      <w:r w:rsidR="0023197E">
        <w:fldChar w:fldCharType="end"/>
      </w:r>
      <w:r>
        <w:t xml:space="preserve">. A </w:t>
      </w:r>
      <w:r w:rsidR="0023197E">
        <w:fldChar w:fldCharType="begin"/>
      </w:r>
      <w:r w:rsidR="0023197E">
        <w:instrText xml:space="preserve"> REF _Ref20053266 \h </w:instrText>
      </w:r>
      <w:r w:rsidR="0023197E">
        <w:fldChar w:fldCharType="separate"/>
      </w:r>
      <w:ins w:id="4671" w:author="Ryan Lemos" w:date="2019-10-14T19:23:00Z">
        <w:r w:rsidR="0002745D">
          <w:t xml:space="preserve">Figura </w:t>
        </w:r>
        <w:r w:rsidR="0002745D">
          <w:rPr>
            <w:noProof/>
          </w:rPr>
          <w:t>105</w:t>
        </w:r>
      </w:ins>
      <w:del w:id="4672"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402A029F" w:rsidR="00921163" w:rsidRDefault="00921163" w:rsidP="00B70A30">
      <w:pPr>
        <w:pStyle w:val="Legenda"/>
        <w:keepNext/>
      </w:pPr>
      <w:bookmarkStart w:id="4673" w:name="_Ref20053266"/>
      <w:bookmarkStart w:id="4674" w:name="_Toc21974038"/>
      <w:bookmarkStart w:id="4675" w:name="_Toc22075257"/>
      <w:r>
        <w:t xml:space="preserve">Figura </w:t>
      </w:r>
      <w:r w:rsidR="00AE0D01">
        <w:fldChar w:fldCharType="begin"/>
      </w:r>
      <w:r w:rsidR="00AE0D01">
        <w:instrText xml:space="preserve"> SEQ Figura \* ARABIC </w:instrText>
      </w:r>
      <w:r w:rsidR="00AE0D01">
        <w:fldChar w:fldCharType="separate"/>
      </w:r>
      <w:ins w:id="4676" w:author="Ryan Lemos" w:date="2019-10-14T19:23:00Z">
        <w:r w:rsidR="0002745D">
          <w:rPr>
            <w:noProof/>
          </w:rPr>
          <w:t>105</w:t>
        </w:r>
      </w:ins>
      <w:del w:id="4677" w:author="Ryan Lemos" w:date="2019-10-07T11:05:00Z">
        <w:r w:rsidR="00D343FF" w:rsidDel="00EA672B">
          <w:rPr>
            <w:noProof/>
          </w:rPr>
          <w:delText>111</w:delText>
        </w:r>
      </w:del>
      <w:r w:rsidR="00AE0D01">
        <w:rPr>
          <w:noProof/>
        </w:rPr>
        <w:fldChar w:fldCharType="end"/>
      </w:r>
      <w:bookmarkEnd w:id="4673"/>
      <w:r>
        <w:t xml:space="preserve"> - Tela de listagem de atividades recebidas</w:t>
      </w:r>
      <w:bookmarkEnd w:id="4674"/>
      <w:bookmarkEnd w:id="4675"/>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24463" cy="2867010"/>
                    </a:xfrm>
                    <a:prstGeom prst="rect">
                      <a:avLst/>
                    </a:prstGeom>
                  </pic:spPr>
                </pic:pic>
              </a:graphicData>
            </a:graphic>
          </wp:inline>
        </w:drawing>
      </w:r>
    </w:p>
    <w:p w14:paraId="51D75610" w14:textId="477B429F" w:rsidR="007E37B0" w:rsidRDefault="009E79A9" w:rsidP="007E37B0">
      <w:pPr>
        <w:pStyle w:val="Fontes"/>
        <w:rPr>
          <w:ins w:id="4678" w:author="Ryan Lemos" w:date="2019-10-13T12:51:00Z"/>
        </w:rPr>
      </w:pPr>
      <w:ins w:id="4679" w:author="Ryan Lemos" w:date="2019-10-13T12:59:00Z">
        <w:r>
          <w:t>Fonte: PRÓPRIA, 2019. Utilizando o ambiente ILC v.1.</w:t>
        </w:r>
      </w:ins>
    </w:p>
    <w:p w14:paraId="5946CEAB" w14:textId="77777777" w:rsidR="003A1F2B" w:rsidRDefault="003A1F2B" w:rsidP="00226055">
      <w:pPr>
        <w:ind w:firstLine="0"/>
      </w:pPr>
    </w:p>
    <w:p w14:paraId="0C734998" w14:textId="42CFBC73"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ins w:id="4680" w:author="Ryan Lemos" w:date="2019-10-14T19:23:00Z">
        <w:r w:rsidR="0002745D">
          <w:t xml:space="preserve">Figura </w:t>
        </w:r>
        <w:r w:rsidR="0002745D">
          <w:rPr>
            <w:noProof/>
          </w:rPr>
          <w:t>106</w:t>
        </w:r>
      </w:ins>
      <w:del w:id="4681" w:author="Ryan Lemos" w:date="2019-10-07T11:05:00Z">
        <w:r w:rsidR="00054B21" w:rsidDel="00EA672B">
          <w:delText xml:space="preserve">Figura </w:delText>
        </w:r>
        <w:r w:rsidR="00054B21" w:rsidDel="00EA672B">
          <w:rPr>
            <w:noProof/>
          </w:rPr>
          <w:delText>112</w:delText>
        </w:r>
      </w:del>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ins w:id="4682" w:author="Ryan Lemos" w:date="2019-10-14T19:23:00Z">
        <w:r w:rsidR="0002745D">
          <w:t xml:space="preserve">Figura </w:t>
        </w:r>
        <w:r w:rsidR="0002745D">
          <w:rPr>
            <w:noProof/>
          </w:rPr>
          <w:t>106</w:t>
        </w:r>
      </w:ins>
      <w:del w:id="4683" w:author="Ryan Lemos" w:date="2019-10-07T11:05:00Z">
        <w:r w:rsidR="00054B21" w:rsidDel="00EA672B">
          <w:delText xml:space="preserve">Figura </w:delText>
        </w:r>
        <w:r w:rsidR="00054B21" w:rsidDel="00EA672B">
          <w:rPr>
            <w:noProof/>
          </w:rPr>
          <w:delText>112</w:delText>
        </w:r>
      </w:del>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201F41E0" w:rsidR="00921163" w:rsidRDefault="00921163" w:rsidP="00B70A30">
      <w:pPr>
        <w:pStyle w:val="Legenda"/>
        <w:keepNext/>
      </w:pPr>
      <w:bookmarkStart w:id="4684" w:name="_Ref20053275"/>
      <w:bookmarkStart w:id="4685" w:name="_Toc21974039"/>
      <w:bookmarkStart w:id="4686" w:name="_Toc22075258"/>
      <w:r>
        <w:lastRenderedPageBreak/>
        <w:t xml:space="preserve">Figura </w:t>
      </w:r>
      <w:r w:rsidR="00AE0D01">
        <w:fldChar w:fldCharType="begin"/>
      </w:r>
      <w:r w:rsidR="00AE0D01">
        <w:instrText xml:space="preserve"> SEQ Figura \* ARABIC </w:instrText>
      </w:r>
      <w:r w:rsidR="00AE0D01">
        <w:fldChar w:fldCharType="separate"/>
      </w:r>
      <w:ins w:id="4687" w:author="Ryan Lemos" w:date="2019-10-14T19:23:00Z">
        <w:r w:rsidR="0002745D">
          <w:rPr>
            <w:noProof/>
          </w:rPr>
          <w:t>106</w:t>
        </w:r>
      </w:ins>
      <w:del w:id="4688" w:author="Ryan Lemos" w:date="2019-10-07T11:05:00Z">
        <w:r w:rsidR="00D343FF" w:rsidDel="00EA672B">
          <w:rPr>
            <w:noProof/>
          </w:rPr>
          <w:delText>112</w:delText>
        </w:r>
      </w:del>
      <w:r w:rsidR="00AE0D01">
        <w:rPr>
          <w:noProof/>
        </w:rPr>
        <w:fldChar w:fldCharType="end"/>
      </w:r>
      <w:bookmarkEnd w:id="4684"/>
      <w:r>
        <w:t xml:space="preserve"> - Tela de correção de uma atividade</w:t>
      </w:r>
      <w:bookmarkEnd w:id="4685"/>
      <w:bookmarkEnd w:id="4686"/>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085" cy="2680335"/>
                    </a:xfrm>
                    <a:prstGeom prst="rect">
                      <a:avLst/>
                    </a:prstGeom>
                  </pic:spPr>
                </pic:pic>
              </a:graphicData>
            </a:graphic>
          </wp:inline>
        </w:drawing>
      </w:r>
    </w:p>
    <w:p w14:paraId="4D0D9375" w14:textId="3D3C32AB" w:rsidR="007E37B0" w:rsidRDefault="009E79A9" w:rsidP="007E37B0">
      <w:pPr>
        <w:pStyle w:val="Fontes"/>
        <w:rPr>
          <w:ins w:id="4689" w:author="Ryan Lemos" w:date="2019-10-13T12:51:00Z"/>
        </w:rPr>
      </w:pPr>
      <w:ins w:id="4690" w:author="Ryan Lemos" w:date="2019-10-13T12:59:00Z">
        <w:r>
          <w:t>Fonte: PRÓPRIA, 2019. Utilizando o ambiente ILC v.1.</w:t>
        </w:r>
      </w:ins>
    </w:p>
    <w:p w14:paraId="178FCA52" w14:textId="77777777" w:rsidR="004F46AF" w:rsidRPr="004C0224" w:rsidRDefault="004F46AF" w:rsidP="00596E44">
      <w:pPr>
        <w:ind w:firstLine="0"/>
      </w:pPr>
    </w:p>
    <w:p w14:paraId="02515A2C" w14:textId="77777777" w:rsidR="003C127D" w:rsidRDefault="003C127D">
      <w:pPr>
        <w:pStyle w:val="Ttulo4"/>
      </w:pPr>
      <w:bookmarkStart w:id="4691" w:name="_Toc22075333"/>
      <w:r>
        <w:t>Aluno</w:t>
      </w:r>
      <w:bookmarkEnd w:id="4691"/>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22B893D6" w:rsidR="00DC28CE" w:rsidRDefault="008057E8" w:rsidP="00021305">
      <w:r>
        <w:t>A primeira estória se trata da lista das atividades de um aluno, e é representada pel</w:t>
      </w:r>
      <w:del w:id="4692" w:author="Ryan Lemos" w:date="2019-10-09T21:12:00Z">
        <w:r w:rsidDel="00B73552">
          <w:delText xml:space="preserve">a </w:delText>
        </w:r>
        <w:r w:rsidRPr="00596E44" w:rsidDel="00B73552">
          <w:rPr>
            <w:highlight w:val="yellow"/>
          </w:rPr>
          <w:delText>figura x</w:delText>
        </w:r>
      </w:del>
      <w:ins w:id="4693" w:author="Ryan Lemos" w:date="2019-10-09T21:12:00Z">
        <w:r w:rsidR="00B73552">
          <w:t xml:space="preserve">o </w:t>
        </w:r>
        <w:r w:rsidR="00B73552">
          <w:fldChar w:fldCharType="begin"/>
        </w:r>
        <w:r w:rsidR="00B73552">
          <w:instrText xml:space="preserve"> REF _Ref21547990 \h </w:instrText>
        </w:r>
      </w:ins>
      <w:r w:rsidR="00B73552">
        <w:fldChar w:fldCharType="separate"/>
      </w:r>
      <w:ins w:id="4694" w:author="Ryan Lemos" w:date="2019-10-14T19:23:00Z">
        <w:r w:rsidR="0002745D">
          <w:t xml:space="preserve">Quadro </w:t>
        </w:r>
        <w:r w:rsidR="0002745D">
          <w:rPr>
            <w:noProof/>
          </w:rPr>
          <w:t>40</w:t>
        </w:r>
      </w:ins>
      <w:ins w:id="4695" w:author="Ryan Lemos" w:date="2019-10-09T21:12:00Z">
        <w:r w:rsidR="00B73552">
          <w:fldChar w:fldCharType="end"/>
        </w:r>
      </w:ins>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0539382B" w:rsidR="00300D1E" w:rsidRDefault="00FE4DD4" w:rsidP="00B70A30">
      <w:pPr>
        <w:pStyle w:val="Legenda"/>
      </w:pPr>
      <w:bookmarkStart w:id="4696" w:name="_Ref21547990"/>
      <w:bookmarkStart w:id="4697" w:name="_Toc21974321"/>
      <w:r>
        <w:t xml:space="preserve">Quadro </w:t>
      </w:r>
      <w:r w:rsidR="00AE0D01">
        <w:fldChar w:fldCharType="begin"/>
      </w:r>
      <w:r w:rsidR="00AE0D01">
        <w:instrText xml:space="preserve"> SEQ Quadro \* ARABIC </w:instrText>
      </w:r>
      <w:r w:rsidR="00AE0D01">
        <w:fldChar w:fldCharType="separate"/>
      </w:r>
      <w:ins w:id="4698" w:author="Ryan Lemos" w:date="2019-10-14T19:23:00Z">
        <w:r w:rsidR="0002745D">
          <w:rPr>
            <w:noProof/>
          </w:rPr>
          <w:t>40</w:t>
        </w:r>
      </w:ins>
      <w:del w:id="4699" w:author="Ryan Lemos" w:date="2019-10-07T11:05:00Z">
        <w:r w:rsidR="00054B21" w:rsidDel="00EA672B">
          <w:rPr>
            <w:noProof/>
          </w:rPr>
          <w:delText>40</w:delText>
        </w:r>
      </w:del>
      <w:r w:rsidR="00AE0D01">
        <w:rPr>
          <w:noProof/>
        </w:rPr>
        <w:fldChar w:fldCharType="end"/>
      </w:r>
      <w:bookmarkEnd w:id="4696"/>
      <w:r w:rsidRPr="00332C38">
        <w:t xml:space="preserve"> - Estória de </w:t>
      </w:r>
      <w:r>
        <w:t>visualização de atividades recebidas para um aluno</w:t>
      </w:r>
      <w:bookmarkEnd w:id="4697"/>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57843AB" w14:textId="2AE018D8" w:rsidR="00300D1E" w:rsidDel="00E01488" w:rsidRDefault="00300D1E" w:rsidP="00596E44">
      <w:pPr>
        <w:pStyle w:val="estrias"/>
        <w:numPr>
          <w:ilvl w:val="0"/>
          <w:numId w:val="17"/>
        </w:numPr>
        <w:rPr>
          <w:del w:id="4700" w:author="Ryan Lemos" w:date="2019-10-13T12:58:00Z"/>
        </w:rPr>
      </w:pPr>
      <w:r>
        <w:t>Devo ser capaz de categorizar as atividades por nível</w:t>
      </w:r>
      <w:r w:rsidR="009801FC">
        <w:t>,</w:t>
      </w:r>
      <w:r>
        <w:t xml:space="preserve"> se foi corrigida ou não.</w:t>
      </w:r>
    </w:p>
    <w:p w14:paraId="167D28CC" w14:textId="68E366B6" w:rsidR="00A05EF6" w:rsidRDefault="00A05EF6">
      <w:pPr>
        <w:pStyle w:val="estrias"/>
        <w:numPr>
          <w:ilvl w:val="0"/>
          <w:numId w:val="17"/>
        </w:numPr>
        <w:rPr>
          <w:ins w:id="4701" w:author="Ryan Lemos" w:date="2019-10-13T12:58:00Z"/>
        </w:rPr>
        <w:pPrChange w:id="4702" w:author="Ryan Lemos" w:date="2019-10-13T12:58:00Z">
          <w:pPr/>
        </w:pPrChange>
      </w:pPr>
    </w:p>
    <w:p w14:paraId="47096137" w14:textId="77777777" w:rsidR="00E01488" w:rsidRDefault="00E01488" w:rsidP="00E01488">
      <w:pPr>
        <w:pStyle w:val="Fontes"/>
        <w:rPr>
          <w:ins w:id="4703" w:author="Ryan Lemos" w:date="2019-10-13T12:58:00Z"/>
        </w:rPr>
      </w:pPr>
      <w:ins w:id="4704" w:author="Ryan Lemos" w:date="2019-10-13T12:58:00Z">
        <w:r>
          <w:t>Fonte: PRÓPRIA, 2019.</w:t>
        </w:r>
      </w:ins>
    </w:p>
    <w:p w14:paraId="76E840C3" w14:textId="77777777" w:rsidR="00E01488" w:rsidRDefault="00E01488" w:rsidP="00021305"/>
    <w:p w14:paraId="7ABDC7F8" w14:textId="08A2F77B"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ins w:id="4705" w:author="Ryan Lemos" w:date="2019-10-14T19:23:00Z">
        <w:r w:rsidR="0002745D">
          <w:t xml:space="preserve">Figura </w:t>
        </w:r>
        <w:r w:rsidR="0002745D">
          <w:rPr>
            <w:noProof/>
          </w:rPr>
          <w:t>107</w:t>
        </w:r>
      </w:ins>
      <w:del w:id="4706" w:author="Ryan Lemos" w:date="2019-10-07T11:05:00Z">
        <w:r w:rsidR="00054B21" w:rsidDel="00EA672B">
          <w:delText xml:space="preserve">Figura </w:delText>
        </w:r>
        <w:r w:rsidR="00054B21" w:rsidDel="00EA672B">
          <w:rPr>
            <w:noProof/>
          </w:rPr>
          <w:delText>113</w:delText>
        </w:r>
      </w:del>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1E0139F3" w:rsidR="00921163" w:rsidRDefault="00921163" w:rsidP="00B70A30">
      <w:pPr>
        <w:pStyle w:val="Legenda"/>
        <w:keepNext/>
      </w:pPr>
      <w:bookmarkStart w:id="4707" w:name="_Ref20053355"/>
      <w:bookmarkStart w:id="4708" w:name="_Toc21974040"/>
      <w:bookmarkStart w:id="4709" w:name="_Toc22075259"/>
      <w:r>
        <w:t xml:space="preserve">Figura </w:t>
      </w:r>
      <w:r w:rsidR="00AE0D01">
        <w:fldChar w:fldCharType="begin"/>
      </w:r>
      <w:r w:rsidR="00AE0D01">
        <w:instrText xml:space="preserve"> SEQ Figura \* ARABIC </w:instrText>
      </w:r>
      <w:r w:rsidR="00AE0D01">
        <w:fldChar w:fldCharType="separate"/>
      </w:r>
      <w:ins w:id="4710" w:author="Ryan Lemos" w:date="2019-10-14T19:23:00Z">
        <w:r w:rsidR="0002745D">
          <w:rPr>
            <w:noProof/>
          </w:rPr>
          <w:t>107</w:t>
        </w:r>
      </w:ins>
      <w:del w:id="4711" w:author="Ryan Lemos" w:date="2019-10-07T11:05:00Z">
        <w:r w:rsidR="00D343FF" w:rsidDel="00EA672B">
          <w:rPr>
            <w:noProof/>
          </w:rPr>
          <w:delText>113</w:delText>
        </w:r>
      </w:del>
      <w:r w:rsidR="00AE0D01">
        <w:rPr>
          <w:noProof/>
        </w:rPr>
        <w:fldChar w:fldCharType="end"/>
      </w:r>
      <w:bookmarkEnd w:id="4707"/>
      <w:r>
        <w:t xml:space="preserve"> - Tela de listagem de atividades recebidas por um aluno</w:t>
      </w:r>
      <w:bookmarkEnd w:id="4708"/>
      <w:bookmarkEnd w:id="4709"/>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085" cy="2740025"/>
                    </a:xfrm>
                    <a:prstGeom prst="rect">
                      <a:avLst/>
                    </a:prstGeom>
                  </pic:spPr>
                </pic:pic>
              </a:graphicData>
            </a:graphic>
          </wp:inline>
        </w:drawing>
      </w:r>
    </w:p>
    <w:p w14:paraId="1CDEBBB5" w14:textId="1A6674D7" w:rsidR="007E37B0" w:rsidRDefault="009E79A9" w:rsidP="007E37B0">
      <w:pPr>
        <w:pStyle w:val="Fontes"/>
        <w:rPr>
          <w:ins w:id="4712" w:author="Ryan Lemos" w:date="2019-10-13T12:51:00Z"/>
        </w:rPr>
      </w:pPr>
      <w:ins w:id="4713" w:author="Ryan Lemos" w:date="2019-10-13T12:59:00Z">
        <w:r>
          <w:t>Fonte: PRÓPRIA, 2019. Utilizando o ambiente ILC v.1.</w:t>
        </w:r>
      </w:ins>
    </w:p>
    <w:p w14:paraId="4712028B" w14:textId="3ED6FF2E" w:rsidR="00021305" w:rsidRDefault="00021305" w:rsidP="008057E8">
      <w:pPr>
        <w:ind w:firstLine="0"/>
      </w:pPr>
    </w:p>
    <w:p w14:paraId="59084D05" w14:textId="1A20FBA6" w:rsidR="00021305" w:rsidRDefault="00021305" w:rsidP="00021305">
      <w:r>
        <w:t xml:space="preserve">Quanto à possibilidade de o aluno responder as atividades pelo ambiente, </w:t>
      </w:r>
      <w:r w:rsidR="00693EDB">
        <w:t>surge a estória demonstrada pel</w:t>
      </w:r>
      <w:del w:id="4714" w:author="Ryan Lemos" w:date="2019-10-09T21:13:00Z">
        <w:r w:rsidR="00693EDB" w:rsidDel="00B73552">
          <w:delText xml:space="preserve">a </w:delText>
        </w:r>
        <w:r w:rsidR="00693EDB" w:rsidRPr="00596E44" w:rsidDel="00B73552">
          <w:rPr>
            <w:highlight w:val="yellow"/>
          </w:rPr>
          <w:delText>figura x</w:delText>
        </w:r>
      </w:del>
      <w:ins w:id="4715" w:author="Ryan Lemos" w:date="2019-10-09T21:13:00Z">
        <w:r w:rsidR="00B73552">
          <w:t xml:space="preserve">o </w:t>
        </w:r>
        <w:r w:rsidR="00B73552">
          <w:fldChar w:fldCharType="begin"/>
        </w:r>
        <w:r w:rsidR="00B73552">
          <w:instrText xml:space="preserve"> REF _Ref21548007 \h </w:instrText>
        </w:r>
      </w:ins>
      <w:r w:rsidR="00B73552">
        <w:fldChar w:fldCharType="separate"/>
      </w:r>
      <w:ins w:id="4716" w:author="Ryan Lemos" w:date="2019-10-14T19:23:00Z">
        <w:r w:rsidR="0002745D">
          <w:t xml:space="preserve">Quadro </w:t>
        </w:r>
        <w:r w:rsidR="0002745D">
          <w:rPr>
            <w:noProof/>
          </w:rPr>
          <w:t>41</w:t>
        </w:r>
      </w:ins>
      <w:ins w:id="4717" w:author="Ryan Lemos" w:date="2019-10-09T21:13:00Z">
        <w:r w:rsidR="00B73552">
          <w:fldChar w:fldCharType="end"/>
        </w:r>
      </w:ins>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0DF151FA" w:rsidR="00FE4DD4" w:rsidRDefault="00FE4DD4" w:rsidP="00B70A30">
      <w:pPr>
        <w:pStyle w:val="Legenda"/>
      </w:pPr>
      <w:bookmarkStart w:id="4718" w:name="_Ref21548007"/>
      <w:bookmarkStart w:id="4719" w:name="_Toc21974322"/>
      <w:r>
        <w:t xml:space="preserve">Quadro </w:t>
      </w:r>
      <w:r w:rsidR="00AE0D01">
        <w:fldChar w:fldCharType="begin"/>
      </w:r>
      <w:r w:rsidR="00AE0D01">
        <w:instrText xml:space="preserve"> SEQ Quadro \* ARABIC </w:instrText>
      </w:r>
      <w:r w:rsidR="00AE0D01">
        <w:fldChar w:fldCharType="separate"/>
      </w:r>
      <w:ins w:id="4720" w:author="Ryan Lemos" w:date="2019-10-14T19:23:00Z">
        <w:r w:rsidR="0002745D">
          <w:rPr>
            <w:noProof/>
          </w:rPr>
          <w:t>41</w:t>
        </w:r>
      </w:ins>
      <w:del w:id="4721" w:author="Ryan Lemos" w:date="2019-10-07T11:05:00Z">
        <w:r w:rsidR="00054B21" w:rsidDel="00EA672B">
          <w:rPr>
            <w:noProof/>
          </w:rPr>
          <w:delText>41</w:delText>
        </w:r>
      </w:del>
      <w:r w:rsidR="00AE0D01">
        <w:rPr>
          <w:noProof/>
        </w:rPr>
        <w:fldChar w:fldCharType="end"/>
      </w:r>
      <w:bookmarkEnd w:id="4718"/>
      <w:r w:rsidRPr="00EF0EC7">
        <w:t xml:space="preserve"> - Estória de </w:t>
      </w:r>
      <w:r>
        <w:t>resolução de atividades</w:t>
      </w:r>
      <w:bookmarkEnd w:id="4719"/>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lastRenderedPageBreak/>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3D3F3777" w:rsidR="00326003" w:rsidDel="009E79A9" w:rsidRDefault="00300D1E" w:rsidP="00596E44">
      <w:pPr>
        <w:pStyle w:val="estrias"/>
        <w:numPr>
          <w:ilvl w:val="0"/>
          <w:numId w:val="16"/>
        </w:numPr>
        <w:rPr>
          <w:del w:id="4722" w:author="Ryan Lemos" w:date="2019-10-13T12:58:00Z"/>
        </w:rPr>
      </w:pPr>
      <w:r>
        <w:t xml:space="preserve">Em questões de fala, deve ser possível ao aluno gravar a fala para que o professor possa </w:t>
      </w:r>
      <w:del w:id="4723" w:author="Ryan Lemos" w:date="2019-10-13T12:58:00Z">
        <w:r w:rsidR="009801FC" w:rsidDel="009E79A9">
          <w:pgNum/>
        </w:r>
      </w:del>
      <w:ins w:id="4724" w:author="Ryan Lemos" w:date="2019-10-13T12:58:00Z">
        <w:r w:rsidR="009E79A9">
          <w:t>a</w:t>
        </w:r>
      </w:ins>
      <w:r w:rsidR="009801FC">
        <w:t>vali</w:t>
      </w:r>
      <w:ins w:id="4725" w:author="Ryan Lemos" w:date="2019-10-13T12:58:00Z">
        <w:r w:rsidR="009E79A9">
          <w:t>á</w:t>
        </w:r>
      </w:ins>
      <w:del w:id="4726" w:author="Ryan Lemos" w:date="2019-10-13T12:58:00Z">
        <w:r w:rsidR="009801FC" w:rsidDel="009E79A9">
          <w:delText>a</w:delText>
        </w:r>
      </w:del>
      <w:r>
        <w:t>-la.</w:t>
      </w:r>
    </w:p>
    <w:p w14:paraId="0A718D07" w14:textId="3D3FA9B2" w:rsidR="00693EDB" w:rsidRDefault="00693EDB">
      <w:pPr>
        <w:pStyle w:val="estrias"/>
        <w:numPr>
          <w:ilvl w:val="0"/>
          <w:numId w:val="16"/>
        </w:numPr>
        <w:rPr>
          <w:ins w:id="4727" w:author="Ryan Lemos" w:date="2019-10-13T12:58:00Z"/>
        </w:rPr>
        <w:pPrChange w:id="4728" w:author="Ryan Lemos" w:date="2019-10-13T12:58:00Z">
          <w:pPr>
            <w:ind w:firstLine="0"/>
            <w:jc w:val="center"/>
          </w:pPr>
        </w:pPrChange>
      </w:pPr>
    </w:p>
    <w:p w14:paraId="036E4D8F" w14:textId="77777777" w:rsidR="009E79A9" w:rsidRDefault="009E79A9" w:rsidP="009E79A9">
      <w:pPr>
        <w:pStyle w:val="Fontes"/>
        <w:rPr>
          <w:ins w:id="4729" w:author="Ryan Lemos" w:date="2019-10-13T12:58:00Z"/>
        </w:rPr>
      </w:pPr>
      <w:ins w:id="4730" w:author="Ryan Lemos" w:date="2019-10-13T12:58:00Z">
        <w:r>
          <w:t>Fonte: PRÓPRIA, 2019.</w:t>
        </w:r>
      </w:ins>
    </w:p>
    <w:p w14:paraId="4E5DE6DB" w14:textId="77777777" w:rsidR="009E79A9" w:rsidRDefault="009E79A9">
      <w:pPr>
        <w:ind w:firstLine="0"/>
        <w:jc w:val="center"/>
      </w:pPr>
    </w:p>
    <w:p w14:paraId="4294E2A2" w14:textId="7BD71C01" w:rsidR="001F718F" w:rsidRDefault="00227575" w:rsidP="001F718F">
      <w:r>
        <w:t xml:space="preserve">A </w:t>
      </w:r>
      <w:r w:rsidR="0023197E">
        <w:fldChar w:fldCharType="begin"/>
      </w:r>
      <w:r w:rsidR="0023197E">
        <w:instrText xml:space="preserve"> REF _Ref20053371 \h </w:instrText>
      </w:r>
      <w:r w:rsidR="0023197E">
        <w:fldChar w:fldCharType="separate"/>
      </w:r>
      <w:ins w:id="4731" w:author="Ryan Lemos" w:date="2019-10-14T19:23:00Z">
        <w:r w:rsidR="0002745D">
          <w:t xml:space="preserve">Figura </w:t>
        </w:r>
        <w:r w:rsidR="0002745D">
          <w:rPr>
            <w:noProof/>
          </w:rPr>
          <w:t>108</w:t>
        </w:r>
      </w:ins>
      <w:del w:id="4732" w:author="Ryan Lemos" w:date="2019-10-07T11:05:00Z">
        <w:r w:rsidR="00054B21" w:rsidDel="00EA672B">
          <w:delText xml:space="preserve">Figura </w:delText>
        </w:r>
        <w:r w:rsidR="00054B21" w:rsidDel="00EA672B">
          <w:rPr>
            <w:noProof/>
          </w:rPr>
          <w:delText>114</w:delText>
        </w:r>
      </w:del>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425C25B6" w:rsidR="00921163" w:rsidRDefault="00921163" w:rsidP="00B70A30">
      <w:pPr>
        <w:pStyle w:val="Legenda"/>
        <w:keepNext/>
      </w:pPr>
      <w:bookmarkStart w:id="4733" w:name="_Ref20053371"/>
      <w:bookmarkStart w:id="4734" w:name="_Toc21974041"/>
      <w:bookmarkStart w:id="4735" w:name="_Toc22075260"/>
      <w:r>
        <w:t xml:space="preserve">Figura </w:t>
      </w:r>
      <w:r w:rsidR="00AE0D01">
        <w:fldChar w:fldCharType="begin"/>
      </w:r>
      <w:r w:rsidR="00AE0D01">
        <w:instrText xml:space="preserve"> SEQ Figura \* ARABIC </w:instrText>
      </w:r>
      <w:r w:rsidR="00AE0D01">
        <w:fldChar w:fldCharType="separate"/>
      </w:r>
      <w:ins w:id="4736" w:author="Ryan Lemos" w:date="2019-10-14T19:23:00Z">
        <w:r w:rsidR="0002745D">
          <w:rPr>
            <w:noProof/>
          </w:rPr>
          <w:t>108</w:t>
        </w:r>
      </w:ins>
      <w:del w:id="4737" w:author="Ryan Lemos" w:date="2019-10-07T11:05:00Z">
        <w:r w:rsidR="00D343FF" w:rsidDel="00EA672B">
          <w:rPr>
            <w:noProof/>
          </w:rPr>
          <w:delText>114</w:delText>
        </w:r>
      </w:del>
      <w:r w:rsidR="00AE0D01">
        <w:rPr>
          <w:noProof/>
        </w:rPr>
        <w:fldChar w:fldCharType="end"/>
      </w:r>
      <w:bookmarkEnd w:id="4733"/>
      <w:r>
        <w:t xml:space="preserve"> - Tela de primeiro acesso a uma atividade</w:t>
      </w:r>
      <w:bookmarkEnd w:id="4734"/>
      <w:bookmarkEnd w:id="4735"/>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61146" cy="2894289"/>
                    </a:xfrm>
                    <a:prstGeom prst="rect">
                      <a:avLst/>
                    </a:prstGeom>
                  </pic:spPr>
                </pic:pic>
              </a:graphicData>
            </a:graphic>
          </wp:inline>
        </w:drawing>
      </w:r>
    </w:p>
    <w:p w14:paraId="27D3DE2E" w14:textId="36199A43" w:rsidR="007E37B0" w:rsidRDefault="009E79A9" w:rsidP="007E37B0">
      <w:pPr>
        <w:pStyle w:val="Fontes"/>
        <w:rPr>
          <w:ins w:id="4738" w:author="Ryan Lemos" w:date="2019-10-13T12:51:00Z"/>
        </w:rPr>
      </w:pPr>
      <w:ins w:id="4739" w:author="Ryan Lemos" w:date="2019-10-13T12:59:00Z">
        <w:r>
          <w:t>Fonte: PRÓPRIA, 2019. Utilizando o ambiente ILC v.1.</w:t>
        </w:r>
      </w:ins>
    </w:p>
    <w:p w14:paraId="48AFB14B" w14:textId="77777777" w:rsidR="00227575" w:rsidRDefault="00227575" w:rsidP="00227575"/>
    <w:p w14:paraId="5E3FBF68" w14:textId="0167B2C0"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ins w:id="4740" w:author="Ryan Lemos" w:date="2019-10-14T19:23:00Z">
        <w:r w:rsidR="0002745D">
          <w:t xml:space="preserve">Figura </w:t>
        </w:r>
        <w:r w:rsidR="0002745D">
          <w:rPr>
            <w:noProof/>
          </w:rPr>
          <w:t>109</w:t>
        </w:r>
      </w:ins>
      <w:del w:id="4741" w:author="Ryan Lemos" w:date="2019-10-07T11:05:00Z">
        <w:r w:rsidR="00054B21" w:rsidDel="00EA672B">
          <w:delText xml:space="preserve">Figura </w:delText>
        </w:r>
        <w:r w:rsidR="00054B21" w:rsidDel="00EA672B">
          <w:rPr>
            <w:noProof/>
          </w:rPr>
          <w:delText>115</w:delText>
        </w:r>
      </w:del>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490E9265" w:rsidR="00921163" w:rsidRDefault="00921163" w:rsidP="00B70A30">
      <w:pPr>
        <w:pStyle w:val="Legenda"/>
        <w:keepNext/>
      </w:pPr>
      <w:bookmarkStart w:id="4742" w:name="_Ref20053387"/>
      <w:bookmarkStart w:id="4743" w:name="_Toc21974042"/>
      <w:bookmarkStart w:id="4744" w:name="_Toc22075261"/>
      <w:r>
        <w:t xml:space="preserve">Figura </w:t>
      </w:r>
      <w:r w:rsidR="00AE0D01">
        <w:fldChar w:fldCharType="begin"/>
      </w:r>
      <w:r w:rsidR="00AE0D01">
        <w:instrText xml:space="preserve"> SEQ Figura \* ARABIC </w:instrText>
      </w:r>
      <w:r w:rsidR="00AE0D01">
        <w:fldChar w:fldCharType="separate"/>
      </w:r>
      <w:ins w:id="4745" w:author="Ryan Lemos" w:date="2019-10-14T19:23:00Z">
        <w:r w:rsidR="0002745D">
          <w:rPr>
            <w:noProof/>
          </w:rPr>
          <w:t>109</w:t>
        </w:r>
      </w:ins>
      <w:del w:id="4746" w:author="Ryan Lemos" w:date="2019-10-07T11:05:00Z">
        <w:r w:rsidR="00D343FF" w:rsidDel="00EA672B">
          <w:rPr>
            <w:noProof/>
          </w:rPr>
          <w:delText>115</w:delText>
        </w:r>
      </w:del>
      <w:r w:rsidR="00AE0D01">
        <w:rPr>
          <w:noProof/>
        </w:rPr>
        <w:fldChar w:fldCharType="end"/>
      </w:r>
      <w:bookmarkEnd w:id="4742"/>
      <w:r>
        <w:t xml:space="preserve"> - Tela de resolução do tipo fala</w:t>
      </w:r>
      <w:bookmarkEnd w:id="4743"/>
      <w:bookmarkEnd w:id="4744"/>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79713" cy="1497641"/>
                    </a:xfrm>
                    <a:prstGeom prst="rect">
                      <a:avLst/>
                    </a:prstGeom>
                  </pic:spPr>
                </pic:pic>
              </a:graphicData>
            </a:graphic>
          </wp:inline>
        </w:drawing>
      </w:r>
    </w:p>
    <w:p w14:paraId="05FF52DF" w14:textId="35A7DA2B" w:rsidR="007E37B0" w:rsidRDefault="009E79A9" w:rsidP="007E37B0">
      <w:pPr>
        <w:pStyle w:val="Fontes"/>
        <w:rPr>
          <w:ins w:id="4747" w:author="Ryan Lemos" w:date="2019-10-13T12:51:00Z"/>
        </w:rPr>
      </w:pPr>
      <w:ins w:id="4748" w:author="Ryan Lemos" w:date="2019-10-13T12:59:00Z">
        <w:r>
          <w:t>Fonte: PRÓPRIA, 2019. Utilizando o ambiente ILC v.1.</w:t>
        </w:r>
      </w:ins>
    </w:p>
    <w:p w14:paraId="06BC3A34" w14:textId="7E11A39F" w:rsidR="00A05EF6" w:rsidRDefault="00A05EF6" w:rsidP="004F46AF">
      <w:pPr>
        <w:ind w:firstLine="0"/>
      </w:pPr>
    </w:p>
    <w:p w14:paraId="05BEF696" w14:textId="148101E3"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ins w:id="4749" w:author="Ryan Lemos" w:date="2019-10-14T19:23:00Z">
        <w:r w:rsidR="0002745D">
          <w:t xml:space="preserve">Figura </w:t>
        </w:r>
        <w:r w:rsidR="0002745D">
          <w:rPr>
            <w:noProof/>
          </w:rPr>
          <w:t>108</w:t>
        </w:r>
      </w:ins>
      <w:del w:id="4750" w:author="Ryan Lemos" w:date="2019-10-07T11:05:00Z">
        <w:r w:rsidR="00054B21" w:rsidDel="00EA672B">
          <w:delText xml:space="preserve">Figura </w:delText>
        </w:r>
        <w:r w:rsidR="00054B21" w:rsidDel="00EA672B">
          <w:rPr>
            <w:noProof/>
          </w:rPr>
          <w:delText>114</w:delText>
        </w:r>
      </w:del>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ins w:id="4751" w:author="Ryan Lemos" w:date="2019-10-14T19:23:00Z">
        <w:r w:rsidR="0002745D">
          <w:t xml:space="preserve">Figura </w:t>
        </w:r>
        <w:r w:rsidR="0002745D">
          <w:rPr>
            <w:noProof/>
          </w:rPr>
          <w:t>110</w:t>
        </w:r>
      </w:ins>
      <w:del w:id="4752" w:author="Ryan Lemos" w:date="2019-10-07T11:05:00Z">
        <w:r w:rsidR="00054B21" w:rsidDel="00EA672B">
          <w:delText xml:space="preserve">Figura </w:delText>
        </w:r>
        <w:r w:rsidR="00054B21" w:rsidDel="00EA672B">
          <w:rPr>
            <w:noProof/>
          </w:rPr>
          <w:delText>116</w:delText>
        </w:r>
      </w:del>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0A29A09E" w:rsidR="00921163" w:rsidRDefault="00921163" w:rsidP="00B70A30">
      <w:pPr>
        <w:pStyle w:val="Legenda"/>
        <w:keepNext/>
      </w:pPr>
      <w:bookmarkStart w:id="4753" w:name="_Ref20053454"/>
      <w:bookmarkStart w:id="4754" w:name="_Toc21974043"/>
      <w:bookmarkStart w:id="4755" w:name="_Toc22075262"/>
      <w:r>
        <w:t xml:space="preserve">Figura </w:t>
      </w:r>
      <w:r w:rsidR="00AE0D01">
        <w:fldChar w:fldCharType="begin"/>
      </w:r>
      <w:r w:rsidR="00AE0D01">
        <w:instrText xml:space="preserve"> SEQ Figura \* ARABIC </w:instrText>
      </w:r>
      <w:r w:rsidR="00AE0D01">
        <w:fldChar w:fldCharType="separate"/>
      </w:r>
      <w:ins w:id="4756" w:author="Ryan Lemos" w:date="2019-10-14T19:23:00Z">
        <w:r w:rsidR="0002745D">
          <w:rPr>
            <w:noProof/>
          </w:rPr>
          <w:t>110</w:t>
        </w:r>
      </w:ins>
      <w:del w:id="4757" w:author="Ryan Lemos" w:date="2019-10-07T11:05:00Z">
        <w:r w:rsidR="00D343FF" w:rsidDel="00EA672B">
          <w:rPr>
            <w:noProof/>
          </w:rPr>
          <w:delText>116</w:delText>
        </w:r>
      </w:del>
      <w:r w:rsidR="00AE0D01">
        <w:rPr>
          <w:noProof/>
        </w:rPr>
        <w:fldChar w:fldCharType="end"/>
      </w:r>
      <w:bookmarkEnd w:id="4753"/>
      <w:r>
        <w:t xml:space="preserve"> - Tela de questão com recurso de áudio</w:t>
      </w:r>
      <w:bookmarkEnd w:id="4754"/>
      <w:bookmarkEnd w:id="4755"/>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10285" cy="2023527"/>
                    </a:xfrm>
                    <a:prstGeom prst="rect">
                      <a:avLst/>
                    </a:prstGeom>
                  </pic:spPr>
                </pic:pic>
              </a:graphicData>
            </a:graphic>
          </wp:inline>
        </w:drawing>
      </w:r>
    </w:p>
    <w:p w14:paraId="2F1AE56B" w14:textId="548ACF99" w:rsidR="007E37B0" w:rsidRDefault="009E79A9" w:rsidP="007E37B0">
      <w:pPr>
        <w:pStyle w:val="Fontes"/>
        <w:rPr>
          <w:ins w:id="4758" w:author="Ryan Lemos" w:date="2019-10-13T12:51:00Z"/>
        </w:rPr>
      </w:pPr>
      <w:ins w:id="4759" w:author="Ryan Lemos" w:date="2019-10-13T12:59:00Z">
        <w:r>
          <w:t>Fonte: PRÓPRIA, 2019. Utilizando o ambiente ILC v.1.</w:t>
        </w:r>
      </w:ins>
    </w:p>
    <w:p w14:paraId="69DE9541" w14:textId="1B10DD65" w:rsidR="0034071A" w:rsidRDefault="0034071A" w:rsidP="0034071A"/>
    <w:p w14:paraId="710A2C0D" w14:textId="0E14F7EA" w:rsidR="0034071A" w:rsidRDefault="0034071A" w:rsidP="0034071A">
      <w:pPr>
        <w:rPr>
          <w:ins w:id="4760" w:author="Ryan Lemos" w:date="2019-10-09T21:13:00Z"/>
        </w:rPr>
      </w:pPr>
      <w:r>
        <w:lastRenderedPageBreak/>
        <w:t xml:space="preserve">A última interação possível ao aluno é quando a atividade já está respondida, </w:t>
      </w:r>
      <w:r w:rsidR="0001061E">
        <w:t xml:space="preserve">possibilitando </w:t>
      </w:r>
      <w:r>
        <w:t>somente visualizar seus resultados. A estória d</w:t>
      </w:r>
      <w:del w:id="4761" w:author="Ryan Lemos" w:date="2019-10-09T21:13:00Z">
        <w:r w:rsidDel="00B73552">
          <w:delText xml:space="preserve">a </w:delText>
        </w:r>
        <w:r w:rsidRPr="00596E44" w:rsidDel="00B73552">
          <w:rPr>
            <w:highlight w:val="yellow"/>
          </w:rPr>
          <w:delText>figura x</w:delText>
        </w:r>
      </w:del>
      <w:ins w:id="4762" w:author="Ryan Lemos" w:date="2019-10-09T21:13:00Z">
        <w:r w:rsidR="00B73552">
          <w:t xml:space="preserve">o </w:t>
        </w:r>
        <w:r w:rsidR="00B73552">
          <w:fldChar w:fldCharType="begin"/>
        </w:r>
        <w:r w:rsidR="00B73552">
          <w:instrText xml:space="preserve"> REF _Ref21548023 \h </w:instrText>
        </w:r>
      </w:ins>
      <w:r w:rsidR="00B73552">
        <w:fldChar w:fldCharType="separate"/>
      </w:r>
      <w:ins w:id="4763" w:author="Ryan Lemos" w:date="2019-10-14T19:23:00Z">
        <w:r w:rsidR="0002745D">
          <w:t xml:space="preserve">Quadro </w:t>
        </w:r>
        <w:r w:rsidR="0002745D">
          <w:rPr>
            <w:noProof/>
          </w:rPr>
          <w:t>42</w:t>
        </w:r>
      </w:ins>
      <w:ins w:id="4764" w:author="Ryan Lemos" w:date="2019-10-09T21:13:00Z">
        <w:r w:rsidR="00B73552">
          <w:fldChar w:fldCharType="end"/>
        </w:r>
      </w:ins>
      <w:r>
        <w:t xml:space="preserve"> representa esse requisito.</w:t>
      </w:r>
    </w:p>
    <w:p w14:paraId="013D8A95" w14:textId="77777777" w:rsidR="00B73552" w:rsidRDefault="00B73552" w:rsidP="0034071A"/>
    <w:p w14:paraId="404037C0" w14:textId="30EF3E2C" w:rsidR="00300D1E" w:rsidRDefault="00FE4DD4" w:rsidP="00B70A30">
      <w:pPr>
        <w:pStyle w:val="Legenda"/>
      </w:pPr>
      <w:bookmarkStart w:id="4765" w:name="_Ref21548023"/>
      <w:bookmarkStart w:id="4766" w:name="_Toc21974323"/>
      <w:r>
        <w:t xml:space="preserve">Quadro </w:t>
      </w:r>
      <w:r w:rsidR="00AE0D01">
        <w:fldChar w:fldCharType="begin"/>
      </w:r>
      <w:r w:rsidR="00AE0D01">
        <w:instrText xml:space="preserve"> SEQ Quadro \* ARABIC </w:instrText>
      </w:r>
      <w:r w:rsidR="00AE0D01">
        <w:fldChar w:fldCharType="separate"/>
      </w:r>
      <w:ins w:id="4767" w:author="Ryan Lemos" w:date="2019-10-14T19:23:00Z">
        <w:r w:rsidR="0002745D">
          <w:rPr>
            <w:noProof/>
          </w:rPr>
          <w:t>42</w:t>
        </w:r>
      </w:ins>
      <w:del w:id="4768" w:author="Ryan Lemos" w:date="2019-10-07T11:05:00Z">
        <w:r w:rsidR="00054B21" w:rsidDel="00EA672B">
          <w:rPr>
            <w:noProof/>
          </w:rPr>
          <w:delText>42</w:delText>
        </w:r>
      </w:del>
      <w:r w:rsidR="00AE0D01">
        <w:rPr>
          <w:noProof/>
        </w:rPr>
        <w:fldChar w:fldCharType="end"/>
      </w:r>
      <w:bookmarkEnd w:id="4765"/>
      <w:r w:rsidRPr="00F35E2D">
        <w:t xml:space="preserve"> - Estória de </w:t>
      </w:r>
      <w:r>
        <w:t>visualização de resultado de uma atividade</w:t>
      </w:r>
      <w:r w:rsidR="00454122">
        <w:t xml:space="preserve"> para um aluno</w:t>
      </w:r>
      <w:bookmarkEnd w:id="4766"/>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2A113E" w:rsidR="0034071A" w:rsidRDefault="009E79A9">
      <w:pPr>
        <w:pStyle w:val="Fontes"/>
        <w:pPrChange w:id="4769" w:author="Ryan Lemos" w:date="2019-10-13T12:59:00Z">
          <w:pPr>
            <w:ind w:firstLine="0"/>
          </w:pPr>
        </w:pPrChange>
      </w:pPr>
      <w:ins w:id="4770" w:author="Ryan Lemos" w:date="2019-10-13T12:59:00Z">
        <w:r>
          <w:t>Fonte: PRÓPRIA, 2019.</w:t>
        </w:r>
      </w:ins>
    </w:p>
    <w:p w14:paraId="036216F1" w14:textId="77777777" w:rsidR="00072DA1" w:rsidRDefault="00072DA1" w:rsidP="0034071A">
      <w:pPr>
        <w:jc w:val="center"/>
      </w:pPr>
    </w:p>
    <w:p w14:paraId="1A10C0E7" w14:textId="12A0F40F" w:rsidR="00072DA1" w:rsidRDefault="00072DA1" w:rsidP="00596E44">
      <w:r>
        <w:t xml:space="preserve">A </w:t>
      </w:r>
      <w:r w:rsidR="0023197E">
        <w:fldChar w:fldCharType="begin"/>
      </w:r>
      <w:r w:rsidR="0023197E">
        <w:instrText xml:space="preserve"> REF _Ref20053469 \h </w:instrText>
      </w:r>
      <w:r w:rsidR="0023197E">
        <w:fldChar w:fldCharType="separate"/>
      </w:r>
      <w:ins w:id="4771" w:author="Ryan Lemos" w:date="2019-10-14T19:23:00Z">
        <w:r w:rsidR="0002745D">
          <w:t xml:space="preserve">Figura </w:t>
        </w:r>
        <w:r w:rsidR="0002745D">
          <w:rPr>
            <w:noProof/>
          </w:rPr>
          <w:t>111</w:t>
        </w:r>
      </w:ins>
      <w:del w:id="4772" w:author="Ryan Lemos" w:date="2019-10-07T11:05:00Z">
        <w:r w:rsidR="00054B21" w:rsidDel="00EA672B">
          <w:delText xml:space="preserve">Figura </w:delText>
        </w:r>
        <w:r w:rsidR="00054B21" w:rsidDel="00EA672B">
          <w:rPr>
            <w:noProof/>
          </w:rPr>
          <w:delText>117</w:delText>
        </w:r>
      </w:del>
      <w:r w:rsidR="0023197E">
        <w:fldChar w:fldCharType="end"/>
      </w:r>
      <w:r w:rsidR="0023197E">
        <w:t xml:space="preserve"> </w:t>
      </w:r>
      <w:r>
        <w:t>representa a interação do aluno informada na estória d</w:t>
      </w:r>
      <w:del w:id="4773" w:author="Ryan Lemos" w:date="2019-10-09T21:16:00Z">
        <w:r w:rsidDel="005A7551">
          <w:delText xml:space="preserve">a </w:delText>
        </w:r>
        <w:r w:rsidRPr="00596E44" w:rsidDel="005A7551">
          <w:rPr>
            <w:highlight w:val="yellow"/>
          </w:rPr>
          <w:delText>figura x</w:delText>
        </w:r>
      </w:del>
      <w:ins w:id="4774" w:author="Ryan Lemos" w:date="2019-10-09T21:16:00Z">
        <w:r w:rsidR="005A7551">
          <w:t xml:space="preserve">o </w:t>
        </w:r>
      </w:ins>
      <w:ins w:id="4775" w:author="Ryan Lemos" w:date="2019-10-09T21:17:00Z">
        <w:r w:rsidR="005A7551">
          <w:fldChar w:fldCharType="begin"/>
        </w:r>
        <w:r w:rsidR="005A7551">
          <w:instrText xml:space="preserve"> REF _Ref21548023 \h </w:instrText>
        </w:r>
      </w:ins>
      <w:r w:rsidR="005A7551">
        <w:fldChar w:fldCharType="separate"/>
      </w:r>
      <w:ins w:id="4776" w:author="Ryan Lemos" w:date="2019-10-14T19:23:00Z">
        <w:r w:rsidR="0002745D">
          <w:t xml:space="preserve">Quadro </w:t>
        </w:r>
        <w:r w:rsidR="0002745D">
          <w:rPr>
            <w:noProof/>
          </w:rPr>
          <w:t>42</w:t>
        </w:r>
      </w:ins>
      <w:ins w:id="4777" w:author="Ryan Lemos" w:date="2019-10-09T21:17:00Z">
        <w:r w:rsidR="005A7551">
          <w:fldChar w:fldCharType="end"/>
        </w:r>
      </w:ins>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21605762" w:rsidR="00921163" w:rsidRDefault="00921163" w:rsidP="00B70A30">
      <w:pPr>
        <w:pStyle w:val="Legenda"/>
        <w:keepNext/>
      </w:pPr>
      <w:bookmarkStart w:id="4778" w:name="_Ref20053469"/>
      <w:bookmarkStart w:id="4779" w:name="_Toc21974044"/>
      <w:bookmarkStart w:id="4780" w:name="_Toc22075263"/>
      <w:r>
        <w:t xml:space="preserve">Figura </w:t>
      </w:r>
      <w:r w:rsidR="00AE0D01">
        <w:fldChar w:fldCharType="begin"/>
      </w:r>
      <w:r w:rsidR="00AE0D01">
        <w:instrText xml:space="preserve"> SEQ Figura \* ARABIC </w:instrText>
      </w:r>
      <w:r w:rsidR="00AE0D01">
        <w:fldChar w:fldCharType="separate"/>
      </w:r>
      <w:ins w:id="4781" w:author="Ryan Lemos" w:date="2019-10-14T19:23:00Z">
        <w:r w:rsidR="0002745D">
          <w:rPr>
            <w:noProof/>
          </w:rPr>
          <w:t>111</w:t>
        </w:r>
      </w:ins>
      <w:del w:id="4782" w:author="Ryan Lemos" w:date="2019-10-07T11:05:00Z">
        <w:r w:rsidR="00D343FF" w:rsidDel="00EA672B">
          <w:rPr>
            <w:noProof/>
          </w:rPr>
          <w:delText>117</w:delText>
        </w:r>
      </w:del>
      <w:r w:rsidR="00AE0D01">
        <w:rPr>
          <w:noProof/>
        </w:rPr>
        <w:fldChar w:fldCharType="end"/>
      </w:r>
      <w:bookmarkEnd w:id="4778"/>
      <w:r>
        <w:t xml:space="preserve"> - Tela de resultado da atividade para um aluno</w:t>
      </w:r>
      <w:bookmarkEnd w:id="4779"/>
      <w:bookmarkEnd w:id="4780"/>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07253" cy="2447327"/>
                    </a:xfrm>
                    <a:prstGeom prst="rect">
                      <a:avLst/>
                    </a:prstGeom>
                  </pic:spPr>
                </pic:pic>
              </a:graphicData>
            </a:graphic>
          </wp:inline>
        </w:drawing>
      </w:r>
    </w:p>
    <w:p w14:paraId="35DFFA63" w14:textId="4168DF5F" w:rsidR="007E37B0" w:rsidRDefault="009E79A9" w:rsidP="007E37B0">
      <w:pPr>
        <w:pStyle w:val="Fontes"/>
        <w:rPr>
          <w:ins w:id="4783" w:author="Ryan Lemos" w:date="2019-10-13T12:51:00Z"/>
        </w:rPr>
      </w:pPr>
      <w:ins w:id="4784" w:author="Ryan Lemos" w:date="2019-10-13T12:59:00Z">
        <w:r>
          <w:t>Fonte: PRÓPRIA, 2019. Utilizando o ambiente ILC v.1.</w:t>
        </w:r>
      </w:ins>
    </w:p>
    <w:p w14:paraId="67DFF27C" w14:textId="77777777" w:rsidR="003C127D" w:rsidRPr="00E33640" w:rsidRDefault="003C127D" w:rsidP="00596E44"/>
    <w:p w14:paraId="15667703" w14:textId="162008B1" w:rsidR="003C127D" w:rsidRDefault="003C127D">
      <w:pPr>
        <w:pStyle w:val="Ttulo2"/>
      </w:pPr>
      <w:bookmarkStart w:id="4785" w:name="_Toc22075334"/>
      <w:r>
        <w:t>Release 3 – Complementos</w:t>
      </w:r>
      <w:bookmarkEnd w:id="4785"/>
    </w:p>
    <w:p w14:paraId="49F4182A" w14:textId="77777777" w:rsidR="00C57C44" w:rsidRDefault="00C57C44" w:rsidP="00C57C44"/>
    <w:p w14:paraId="65FA3674" w14:textId="283611F6"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proofErr w:type="spellStart"/>
      <w:r w:rsidRPr="00596E44">
        <w:rPr>
          <w:i/>
          <w:iCs/>
        </w:rPr>
        <w:t>refactorings</w:t>
      </w:r>
      <w:proofErr w:type="spellEnd"/>
      <w:r>
        <w:t xml:space="preserve">, como visto na </w:t>
      </w:r>
      <w:r w:rsidRPr="00B06645">
        <w:rPr>
          <w:rPrChange w:id="4786" w:author="Ryan Lemos" w:date="2019-10-14T18:56:00Z">
            <w:rPr>
              <w:highlight w:val="red"/>
            </w:rPr>
          </w:rPrChange>
        </w:rPr>
        <w:t>seção</w:t>
      </w:r>
      <w:del w:id="4787" w:author="Ryan Lemos" w:date="2019-10-13T15:38:00Z">
        <w:r w:rsidRPr="00B06645" w:rsidDel="00A768C5">
          <w:rPr>
            <w:rPrChange w:id="4788" w:author="Ryan Lemos" w:date="2019-10-14T18:56:00Z">
              <w:rPr>
                <w:highlight w:val="red"/>
              </w:rPr>
            </w:rPrChange>
          </w:rPr>
          <w:delText xml:space="preserve"> </w:delText>
        </w:r>
      </w:del>
      <w:ins w:id="4789" w:author="Ryan Lemos" w:date="2019-10-13T15:38:00Z">
        <w:r w:rsidR="00A768C5" w:rsidRPr="00B06645">
          <w:rPr>
            <w:rPrChange w:id="4790" w:author="Ryan Lemos" w:date="2019-10-14T18:56:00Z">
              <w:rPr>
                <w:highlight w:val="red"/>
              </w:rPr>
            </w:rPrChange>
          </w:rPr>
          <w:t xml:space="preserve"> </w:t>
        </w:r>
        <w:r w:rsidR="00A768C5" w:rsidRPr="00B06645">
          <w:rPr>
            <w:rPrChange w:id="4791" w:author="Ryan Lemos" w:date="2019-10-14T18:56:00Z">
              <w:rPr>
                <w:highlight w:val="red"/>
              </w:rPr>
            </w:rPrChange>
          </w:rPr>
          <w:fldChar w:fldCharType="begin"/>
        </w:r>
        <w:r w:rsidR="00A768C5" w:rsidRPr="00B06645">
          <w:rPr>
            <w:rPrChange w:id="4792" w:author="Ryan Lemos" w:date="2019-10-14T18:56:00Z">
              <w:rPr>
                <w:highlight w:val="red"/>
              </w:rPr>
            </w:rPrChange>
          </w:rPr>
          <w:instrText xml:space="preserve"> REF _Ref527668666 \r \h </w:instrText>
        </w:r>
      </w:ins>
      <w:r w:rsidR="00B06645">
        <w:instrText xml:space="preserve"> \* MERGEFORMAT </w:instrText>
      </w:r>
      <w:r w:rsidR="00A768C5" w:rsidRPr="00B06645">
        <w:rPr>
          <w:rPrChange w:id="4793" w:author="Ryan Lemos" w:date="2019-10-14T18:56:00Z">
            <w:rPr/>
          </w:rPrChange>
        </w:rPr>
      </w:r>
      <w:r w:rsidR="00A768C5" w:rsidRPr="00B06645">
        <w:rPr>
          <w:rPrChange w:id="4794" w:author="Ryan Lemos" w:date="2019-10-14T18:56:00Z">
            <w:rPr>
              <w:highlight w:val="red"/>
            </w:rPr>
          </w:rPrChange>
        </w:rPr>
        <w:fldChar w:fldCharType="separate"/>
      </w:r>
      <w:ins w:id="4795" w:author="Ryan Lemos" w:date="2019-10-14T19:23:00Z">
        <w:r w:rsidR="0002745D">
          <w:t>2.2.3.3</w:t>
        </w:r>
      </w:ins>
      <w:ins w:id="4796" w:author="Ryan Lemos" w:date="2019-10-13T15:38:00Z">
        <w:r w:rsidR="00A768C5" w:rsidRPr="00B06645">
          <w:rPr>
            <w:rPrChange w:id="4797" w:author="Ryan Lemos" w:date="2019-10-14T18:56:00Z">
              <w:rPr>
                <w:highlight w:val="red"/>
              </w:rPr>
            </w:rPrChange>
          </w:rPr>
          <w:fldChar w:fldCharType="end"/>
        </w:r>
      </w:ins>
      <w:del w:id="4798" w:author="Ryan Lemos" w:date="2019-10-13T15:38:00Z">
        <w:r w:rsidRPr="00B06645" w:rsidDel="00A768C5">
          <w:rPr>
            <w:rPrChange w:id="4799" w:author="Ryan Lemos" w:date="2019-10-14T18:56:00Z">
              <w:rPr>
                <w:highlight w:val="red"/>
              </w:rPr>
            </w:rPrChange>
          </w:rPr>
          <w:delText>x</w:delText>
        </w:r>
      </w:del>
      <w:r w:rsidR="0001061E" w:rsidRPr="00B06645">
        <w:t>,</w:t>
      </w:r>
      <w:r w:rsidR="0001061E">
        <w:t xml:space="preserve"> que</w:t>
      </w:r>
      <w:r>
        <w:t xml:space="preserve"> se </w:t>
      </w:r>
      <w:r w:rsidR="009B5E45">
        <w:t>trata</w:t>
      </w:r>
      <w:r>
        <w:t xml:space="preserve"> de melhorias que não modificam as funcionalidades</w:t>
      </w:r>
      <w:r w:rsidR="0001061E">
        <w:t>,</w:t>
      </w:r>
      <w:r>
        <w:t xml:space="preserve"> apenas </w:t>
      </w:r>
      <w:r>
        <w:lastRenderedPageBreak/>
        <w:t>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4800" w:name="_Ref21873575"/>
      <w:bookmarkStart w:id="4801" w:name="_Toc22075335"/>
      <w:r>
        <w:t>Sistema desenvolvido</w:t>
      </w:r>
      <w:bookmarkEnd w:id="4800"/>
      <w:bookmarkEnd w:id="4801"/>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4802" w:name="_Ref22071839"/>
      <w:bookmarkStart w:id="4803" w:name="_Toc22075336"/>
      <w:r>
        <w:t>Professor</w:t>
      </w:r>
      <w:bookmarkEnd w:id="4802"/>
      <w:bookmarkEnd w:id="4803"/>
    </w:p>
    <w:p w14:paraId="1E362F4C" w14:textId="3E692FAB" w:rsidR="00394EB9" w:rsidRDefault="00394EB9" w:rsidP="00394EB9"/>
    <w:p w14:paraId="645696A0" w14:textId="2A98BC2C" w:rsidR="006269C7" w:rsidRDefault="006269C7" w:rsidP="00394EB9">
      <w:r>
        <w:t>Conforme discutido na seção</w:t>
      </w:r>
      <w:del w:id="4804" w:author="Ryan Lemos" w:date="2019-10-13T15:39:00Z">
        <w:r w:rsidDel="00A768C5">
          <w:delText xml:space="preserve"> </w:delText>
        </w:r>
      </w:del>
      <w:ins w:id="4805" w:author="Ryan Lemos" w:date="2019-10-13T15:39:00Z">
        <w:r w:rsidR="00A768C5">
          <w:t xml:space="preserve"> </w:t>
        </w:r>
        <w:r w:rsidR="00A768C5">
          <w:fldChar w:fldCharType="begin"/>
        </w:r>
        <w:r w:rsidR="00A768C5">
          <w:instrText xml:space="preserve"> REF _Ref21873575 \r \h </w:instrText>
        </w:r>
      </w:ins>
      <w:r w:rsidR="00A768C5">
        <w:fldChar w:fldCharType="separate"/>
      </w:r>
      <w:ins w:id="4806" w:author="Ryan Lemos" w:date="2019-10-14T19:23:00Z">
        <w:r w:rsidR="0002745D">
          <w:t>3.8.1</w:t>
        </w:r>
      </w:ins>
      <w:ins w:id="4807" w:author="Ryan Lemos" w:date="2019-10-13T15:39:00Z">
        <w:r w:rsidR="00A768C5">
          <w:fldChar w:fldCharType="end"/>
        </w:r>
      </w:ins>
      <w:del w:id="4808" w:author="Ryan Lemos" w:date="2019-10-13T15:39:00Z">
        <w:r w:rsidR="0001061E" w:rsidDel="00A768C5">
          <w:delText>xxx</w:delText>
        </w:r>
      </w:del>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del w:id="4809" w:author="Ryan Lemos" w:date="2019-10-09T21:13:00Z">
        <w:r w:rsidR="00403EF2" w:rsidDel="00B73552">
          <w:delText xml:space="preserve">a </w:delText>
        </w:r>
        <w:r w:rsidR="00403EF2" w:rsidRPr="00596E44" w:rsidDel="00B73552">
          <w:rPr>
            <w:highlight w:val="yellow"/>
          </w:rPr>
          <w:delText>figura x</w:delText>
        </w:r>
      </w:del>
      <w:ins w:id="4810" w:author="Ryan Lemos" w:date="2019-10-09T21:13:00Z">
        <w:r w:rsidR="00B73552">
          <w:t xml:space="preserve">o </w:t>
        </w:r>
        <w:r w:rsidR="00B73552">
          <w:fldChar w:fldCharType="begin"/>
        </w:r>
        <w:r w:rsidR="00B73552">
          <w:instrText xml:space="preserve"> REF _Ref21548045 \h </w:instrText>
        </w:r>
      </w:ins>
      <w:r w:rsidR="00B73552">
        <w:fldChar w:fldCharType="separate"/>
      </w:r>
      <w:ins w:id="4811" w:author="Ryan Lemos" w:date="2019-10-14T19:23:00Z">
        <w:r w:rsidR="0002745D">
          <w:t xml:space="preserve">Quadro </w:t>
        </w:r>
        <w:r w:rsidR="0002745D">
          <w:rPr>
            <w:noProof/>
          </w:rPr>
          <w:t>43</w:t>
        </w:r>
      </w:ins>
      <w:ins w:id="4812" w:author="Ryan Lemos" w:date="2019-10-09T21:13:00Z">
        <w:r w:rsidR="00B73552">
          <w:fldChar w:fldCharType="end"/>
        </w:r>
      </w:ins>
      <w:r w:rsidR="00403EF2">
        <w:t>.</w:t>
      </w:r>
    </w:p>
    <w:p w14:paraId="61CFC4F5" w14:textId="77777777" w:rsidR="00454122" w:rsidRPr="00B70A30" w:rsidRDefault="00454122" w:rsidP="00454122">
      <w:pPr>
        <w:pStyle w:val="Legenda"/>
        <w:rPr>
          <w:b w:val="0"/>
          <w:bCs/>
        </w:rPr>
      </w:pPr>
    </w:p>
    <w:p w14:paraId="101ABF94" w14:textId="0E9626C7" w:rsidR="00403EF2" w:rsidRDefault="00454122" w:rsidP="00B70A30">
      <w:pPr>
        <w:pStyle w:val="Legenda"/>
      </w:pPr>
      <w:bookmarkStart w:id="4813" w:name="_Ref21548045"/>
      <w:bookmarkStart w:id="4814" w:name="_Toc21974324"/>
      <w:r>
        <w:t xml:space="preserve">Quadro </w:t>
      </w:r>
      <w:r w:rsidR="00AE0D01">
        <w:fldChar w:fldCharType="begin"/>
      </w:r>
      <w:r w:rsidR="00AE0D01">
        <w:instrText xml:space="preserve"> SEQ Quadro \* ARABIC </w:instrText>
      </w:r>
      <w:r w:rsidR="00AE0D01">
        <w:fldChar w:fldCharType="separate"/>
      </w:r>
      <w:ins w:id="4815" w:author="Ryan Lemos" w:date="2019-10-14T19:23:00Z">
        <w:r w:rsidR="0002745D">
          <w:rPr>
            <w:noProof/>
          </w:rPr>
          <w:t>43</w:t>
        </w:r>
      </w:ins>
      <w:del w:id="4816" w:author="Ryan Lemos" w:date="2019-10-07T11:05:00Z">
        <w:r w:rsidR="00054B21" w:rsidDel="00EA672B">
          <w:rPr>
            <w:noProof/>
          </w:rPr>
          <w:delText>43</w:delText>
        </w:r>
      </w:del>
      <w:r w:rsidR="00AE0D01">
        <w:rPr>
          <w:noProof/>
        </w:rPr>
        <w:fldChar w:fldCharType="end"/>
      </w:r>
      <w:bookmarkEnd w:id="4813"/>
      <w:r w:rsidRPr="0068662A">
        <w:t xml:space="preserve"> - Estória de </w:t>
      </w:r>
      <w:r>
        <w:t>visualização de desempenho de uma turma</w:t>
      </w:r>
      <w:bookmarkEnd w:id="4814"/>
    </w:p>
    <w:p w14:paraId="0BD9D14A" w14:textId="2162C7EF" w:rsidR="00403EF2" w:rsidRDefault="00584E31" w:rsidP="00596E44">
      <w:pPr>
        <w:pStyle w:val="estrias"/>
      </w:pPr>
      <w:r w:rsidRPr="00584E31">
        <w:t>Como professor quero ser capaz de visualizar o desempenho dos meus alunos.</w:t>
      </w:r>
    </w:p>
    <w:p w14:paraId="7EE42500" w14:textId="77777777" w:rsidR="009E79A9" w:rsidRDefault="009E79A9" w:rsidP="009E79A9">
      <w:pPr>
        <w:pStyle w:val="Fontes"/>
        <w:rPr>
          <w:ins w:id="4817" w:author="Ryan Lemos" w:date="2019-10-13T12:59:00Z"/>
        </w:rPr>
      </w:pPr>
      <w:ins w:id="4818" w:author="Ryan Lemos" w:date="2019-10-13T12:59:00Z">
        <w:r>
          <w:t>Fonte: PRÓPRIA, 2019.</w:t>
        </w:r>
      </w:ins>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50E22425" w:rsidR="00921163" w:rsidRDefault="00921163" w:rsidP="00B70A30">
      <w:pPr>
        <w:pStyle w:val="Legenda"/>
        <w:keepNext/>
      </w:pPr>
      <w:bookmarkStart w:id="4819" w:name="_Toc21974045"/>
      <w:bookmarkStart w:id="4820" w:name="_Toc22075264"/>
      <w:r>
        <w:t xml:space="preserve">Figura </w:t>
      </w:r>
      <w:r w:rsidR="00AE0D01">
        <w:fldChar w:fldCharType="begin"/>
      </w:r>
      <w:r w:rsidR="00AE0D01">
        <w:instrText xml:space="preserve"> SEQ Figura \* ARABIC </w:instrText>
      </w:r>
      <w:r w:rsidR="00AE0D01">
        <w:fldChar w:fldCharType="separate"/>
      </w:r>
      <w:ins w:id="4821" w:author="Ryan Lemos" w:date="2019-10-14T19:23:00Z">
        <w:r w:rsidR="0002745D">
          <w:rPr>
            <w:noProof/>
          </w:rPr>
          <w:t>112</w:t>
        </w:r>
      </w:ins>
      <w:del w:id="4822" w:author="Ryan Lemos" w:date="2019-10-07T11:05:00Z">
        <w:r w:rsidR="00D343FF" w:rsidDel="00EA672B">
          <w:rPr>
            <w:noProof/>
          </w:rPr>
          <w:delText>118</w:delText>
        </w:r>
      </w:del>
      <w:r w:rsidR="00AE0D01">
        <w:rPr>
          <w:noProof/>
        </w:rPr>
        <w:fldChar w:fldCharType="end"/>
      </w:r>
      <w:r>
        <w:t xml:space="preserve"> - Tela de desempenho da turma</w:t>
      </w:r>
      <w:bookmarkEnd w:id="4819"/>
      <w:bookmarkEnd w:id="4820"/>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97335" cy="1874115"/>
                    </a:xfrm>
                    <a:prstGeom prst="rect">
                      <a:avLst/>
                    </a:prstGeom>
                  </pic:spPr>
                </pic:pic>
              </a:graphicData>
            </a:graphic>
          </wp:inline>
        </w:drawing>
      </w:r>
    </w:p>
    <w:p w14:paraId="6C956A80" w14:textId="57A006F6" w:rsidR="007E37B0" w:rsidRDefault="009E79A9" w:rsidP="007E37B0">
      <w:pPr>
        <w:pStyle w:val="Fontes"/>
        <w:rPr>
          <w:ins w:id="4823" w:author="Ryan Lemos" w:date="2019-10-13T12:51:00Z"/>
        </w:rPr>
      </w:pPr>
      <w:ins w:id="4824" w:author="Ryan Lemos" w:date="2019-10-13T12:59:00Z">
        <w:r>
          <w:t>Fonte: PRÓPRIA, 2019. Utilizando o ambiente ILC v.1.</w:t>
        </w:r>
      </w:ins>
    </w:p>
    <w:p w14:paraId="52136D2B" w14:textId="77777777" w:rsidR="00394EB9" w:rsidRPr="00596E44" w:rsidRDefault="00394EB9" w:rsidP="00596E44"/>
    <w:p w14:paraId="33707155" w14:textId="78CD9216" w:rsidR="009A2E13" w:rsidRDefault="003C127D" w:rsidP="00BE3639">
      <w:pPr>
        <w:pStyle w:val="Ttulo4"/>
      </w:pPr>
      <w:bookmarkStart w:id="4825" w:name="_Ref22071741"/>
      <w:bookmarkStart w:id="4826" w:name="_Toc22075337"/>
      <w:r>
        <w:t>Aluno</w:t>
      </w:r>
      <w:bookmarkEnd w:id="4825"/>
      <w:bookmarkEnd w:id="4826"/>
    </w:p>
    <w:p w14:paraId="016A5287" w14:textId="77777777" w:rsidR="00353AF5" w:rsidRPr="00753186" w:rsidRDefault="00353AF5" w:rsidP="005B582B"/>
    <w:p w14:paraId="29CADA4E" w14:textId="765C4C43"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B73552">
        <w:rPr>
          <w:rPrChange w:id="4827" w:author="Ryan Lemos" w:date="2019-10-09T21:14:00Z">
            <w:rPr>
              <w:highlight w:val="yellow"/>
            </w:rPr>
          </w:rPrChange>
        </w:rPr>
        <w:t>estória</w:t>
      </w:r>
      <w:del w:id="4828" w:author="Ryan Lemos" w:date="2019-10-09T21:14:00Z">
        <w:r w:rsidRPr="005B582B" w:rsidDel="00B73552">
          <w:rPr>
            <w:highlight w:val="yellow"/>
          </w:rPr>
          <w:delText xml:space="preserve"> x</w:delText>
        </w:r>
      </w:del>
      <w:r>
        <w:t xml:space="preserve"> que define essa interação</w:t>
      </w:r>
      <w:r w:rsidR="00A844C7">
        <w:t xml:space="preserve"> está retratada n</w:t>
      </w:r>
      <w:del w:id="4829" w:author="Ryan Lemos" w:date="2019-10-09T21:14:00Z">
        <w:r w:rsidR="00A844C7" w:rsidDel="00B73552">
          <w:delText xml:space="preserve">a </w:delText>
        </w:r>
        <w:r w:rsidR="00A844C7" w:rsidRPr="005B582B" w:rsidDel="00B73552">
          <w:rPr>
            <w:highlight w:val="yellow"/>
          </w:rPr>
          <w:delText>Figura xx.</w:delText>
        </w:r>
      </w:del>
      <w:ins w:id="4830" w:author="Ryan Lemos" w:date="2019-10-09T21:14:00Z">
        <w:r w:rsidR="00B73552">
          <w:t xml:space="preserve">o </w:t>
        </w:r>
        <w:r w:rsidR="00B73552">
          <w:fldChar w:fldCharType="begin"/>
        </w:r>
        <w:r w:rsidR="00B73552">
          <w:instrText xml:space="preserve"> REF _Ref21548073 \h </w:instrText>
        </w:r>
      </w:ins>
      <w:r w:rsidR="00B73552">
        <w:fldChar w:fldCharType="separate"/>
      </w:r>
      <w:ins w:id="4831" w:author="Ryan Lemos" w:date="2019-10-14T19:23:00Z">
        <w:r w:rsidR="0002745D">
          <w:t xml:space="preserve">Quadro </w:t>
        </w:r>
        <w:r w:rsidR="0002745D">
          <w:rPr>
            <w:noProof/>
          </w:rPr>
          <w:t>44</w:t>
        </w:r>
      </w:ins>
      <w:ins w:id="4832" w:author="Ryan Lemos" w:date="2019-10-09T21:14:00Z">
        <w:r w:rsidR="00B73552">
          <w:fldChar w:fldCharType="end"/>
        </w:r>
        <w:r w:rsidR="00B73552">
          <w:t>.</w:t>
        </w:r>
      </w:ins>
    </w:p>
    <w:p w14:paraId="7D37E33A" w14:textId="77777777" w:rsidR="00454122" w:rsidRPr="00B70A30" w:rsidRDefault="00454122" w:rsidP="00454122">
      <w:pPr>
        <w:pStyle w:val="Legenda"/>
        <w:rPr>
          <w:b w:val="0"/>
          <w:bCs/>
        </w:rPr>
      </w:pPr>
    </w:p>
    <w:p w14:paraId="66930498" w14:textId="3C77C420" w:rsidR="00353AF5" w:rsidRDefault="00454122" w:rsidP="00B70A30">
      <w:pPr>
        <w:pStyle w:val="Legenda"/>
      </w:pPr>
      <w:bookmarkStart w:id="4833" w:name="_Ref21548073"/>
      <w:bookmarkStart w:id="4834" w:name="_Toc21974325"/>
      <w:r>
        <w:t xml:space="preserve">Quadro </w:t>
      </w:r>
      <w:r w:rsidR="00AE0D01">
        <w:fldChar w:fldCharType="begin"/>
      </w:r>
      <w:r w:rsidR="00AE0D01">
        <w:instrText xml:space="preserve"> SEQ Quadro \* ARABIC </w:instrText>
      </w:r>
      <w:r w:rsidR="00AE0D01">
        <w:fldChar w:fldCharType="separate"/>
      </w:r>
      <w:ins w:id="4835" w:author="Ryan Lemos" w:date="2019-10-14T19:23:00Z">
        <w:r w:rsidR="0002745D">
          <w:rPr>
            <w:noProof/>
          </w:rPr>
          <w:t>44</w:t>
        </w:r>
      </w:ins>
      <w:del w:id="4836" w:author="Ryan Lemos" w:date="2019-10-07T11:05:00Z">
        <w:r w:rsidR="00054B21" w:rsidDel="00EA672B">
          <w:rPr>
            <w:noProof/>
          </w:rPr>
          <w:delText>44</w:delText>
        </w:r>
      </w:del>
      <w:r w:rsidR="00AE0D01">
        <w:rPr>
          <w:noProof/>
        </w:rPr>
        <w:fldChar w:fldCharType="end"/>
      </w:r>
      <w:bookmarkEnd w:id="4833"/>
      <w:r>
        <w:t xml:space="preserve"> - </w:t>
      </w:r>
      <w:r w:rsidRPr="00491E62">
        <w:t>Estória de</w:t>
      </w:r>
      <w:r>
        <w:t xml:space="preserve"> visualização de desempenho para um aluno</w:t>
      </w:r>
      <w:bookmarkEnd w:id="4834"/>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116C7B05" w14:textId="77777777" w:rsidR="009E79A9" w:rsidRDefault="009E79A9" w:rsidP="009E79A9">
      <w:pPr>
        <w:pStyle w:val="Fontes"/>
        <w:rPr>
          <w:ins w:id="4837" w:author="Ryan Lemos" w:date="2019-10-13T12:59:00Z"/>
        </w:rPr>
      </w:pPr>
      <w:ins w:id="4838" w:author="Ryan Lemos" w:date="2019-10-13T12:59:00Z">
        <w:r>
          <w:t>Fonte: PRÓPRIA, 2019.</w:t>
        </w:r>
      </w:ins>
    </w:p>
    <w:p w14:paraId="3D846E89" w14:textId="66259B0E" w:rsidR="00353AF5" w:rsidRDefault="00353AF5" w:rsidP="00353AF5"/>
    <w:p w14:paraId="73DAC2E2" w14:textId="44F05A5E" w:rsidR="00353AF5" w:rsidRDefault="00611F3F" w:rsidP="00353AF5">
      <w:r>
        <w:t xml:space="preserve">O </w:t>
      </w:r>
      <w:r w:rsidR="0023197E">
        <w:fldChar w:fldCharType="begin"/>
      </w:r>
      <w:r w:rsidR="0023197E">
        <w:instrText xml:space="preserve"> REF _Ref20053527 \h </w:instrText>
      </w:r>
      <w:r w:rsidR="0023197E">
        <w:fldChar w:fldCharType="separate"/>
      </w:r>
      <w:r w:rsidR="0002745D">
        <w:t xml:space="preserve">Gráfico </w:t>
      </w:r>
      <w:r w:rsidR="0002745D">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047E6858" w:rsidR="00921163" w:rsidRDefault="00921163" w:rsidP="00B70A30">
      <w:pPr>
        <w:pStyle w:val="Legenda"/>
        <w:keepNext/>
      </w:pPr>
      <w:bookmarkStart w:id="4839" w:name="_Ref20053527"/>
      <w:bookmarkStart w:id="4840" w:name="_Toc22074793"/>
      <w:r>
        <w:lastRenderedPageBreak/>
        <w:t xml:space="preserve">Gráfico </w:t>
      </w:r>
      <w:r w:rsidR="00AE0D01">
        <w:fldChar w:fldCharType="begin"/>
      </w:r>
      <w:r w:rsidR="00AE0D01">
        <w:instrText xml:space="preserve"> SEQ Gráfico \* ARABIC </w:instrText>
      </w:r>
      <w:r w:rsidR="00AE0D01">
        <w:fldChar w:fldCharType="separate"/>
      </w:r>
      <w:ins w:id="4841" w:author="Ryan Lemos" w:date="2019-10-15T21:25:00Z">
        <w:r w:rsidR="005B13FD">
          <w:rPr>
            <w:noProof/>
          </w:rPr>
          <w:t>2</w:t>
        </w:r>
      </w:ins>
      <w:del w:id="4842" w:author="Ryan Lemos" w:date="2019-10-15T21:25:00Z">
        <w:r w:rsidR="0002745D" w:rsidDel="005B13FD">
          <w:rPr>
            <w:noProof/>
          </w:rPr>
          <w:delText>1</w:delText>
        </w:r>
      </w:del>
      <w:r w:rsidR="00AE0D01">
        <w:rPr>
          <w:noProof/>
        </w:rPr>
        <w:fldChar w:fldCharType="end"/>
      </w:r>
      <w:bookmarkEnd w:id="4839"/>
      <w:r w:rsidR="0023197E">
        <w:t xml:space="preserve"> </w:t>
      </w:r>
      <w:r>
        <w:t>- Visualização do d</w:t>
      </w:r>
      <w:r w:rsidRPr="00411AA1">
        <w:t xml:space="preserve">esempenho dos </w:t>
      </w:r>
      <w:r>
        <w:t>alunos pelos anos</w:t>
      </w:r>
      <w:bookmarkEnd w:id="4840"/>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82636" cy="2624119"/>
                    </a:xfrm>
                    <a:prstGeom prst="rect">
                      <a:avLst/>
                    </a:prstGeom>
                  </pic:spPr>
                </pic:pic>
              </a:graphicData>
            </a:graphic>
          </wp:inline>
        </w:drawing>
      </w:r>
    </w:p>
    <w:p w14:paraId="3B2395BB" w14:textId="6BACFB4B" w:rsidR="007E37B0" w:rsidRDefault="009E79A9" w:rsidP="007E37B0">
      <w:pPr>
        <w:pStyle w:val="Fontes"/>
        <w:rPr>
          <w:ins w:id="4843" w:author="Ryan Lemos" w:date="2019-10-13T12:51:00Z"/>
        </w:rPr>
      </w:pPr>
      <w:ins w:id="4844" w:author="Ryan Lemos" w:date="2019-10-13T12:59:00Z">
        <w:r>
          <w:t>Fonte: PRÓPRIA, 2019. Utilizando o ambiente ILC v.1.</w:t>
        </w:r>
      </w:ins>
    </w:p>
    <w:p w14:paraId="00E40A7E" w14:textId="77777777" w:rsidR="00FD5D46" w:rsidRDefault="00FD5D46" w:rsidP="005B582B">
      <w:pPr>
        <w:ind w:firstLine="0"/>
        <w:jc w:val="center"/>
      </w:pPr>
    </w:p>
    <w:p w14:paraId="368BBC55" w14:textId="0B00C9E2"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02745D">
        <w:t xml:space="preserve">Gráfico </w:t>
      </w:r>
      <w:r w:rsidR="0002745D">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w:t>
      </w:r>
      <w:proofErr w:type="spellStart"/>
      <w:r w:rsidR="008B44C6">
        <w:t>MaterializeCSS</w:t>
      </w:r>
      <w:proofErr w:type="spellEnd"/>
      <w:r w:rsidR="008B44C6">
        <w:t xml:space="preserve">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4845"/>
      <w:r w:rsidR="008B44C6">
        <w:t>gráfico por níve</w:t>
      </w:r>
      <w:r w:rsidR="003B2AF5">
        <w:t>is</w:t>
      </w:r>
      <w:r w:rsidR="008B44C6">
        <w:t xml:space="preserve">, ao ser levado para a direita visualiza-se o gráfico por </w:t>
      </w:r>
      <w:r w:rsidR="003B2AF5">
        <w:t>tipos de questões</w:t>
      </w:r>
      <w:r w:rsidR="008B44C6">
        <w:t>.</w:t>
      </w:r>
      <w:commentRangeEnd w:id="4845"/>
      <w:r w:rsidR="00611F3F">
        <w:rPr>
          <w:rStyle w:val="Refdecomentrio"/>
        </w:rPr>
        <w:commentReference w:id="4845"/>
      </w:r>
    </w:p>
    <w:p w14:paraId="0115E590" w14:textId="77777777" w:rsidR="00FD5D46" w:rsidRDefault="00FD5D46" w:rsidP="00353AF5"/>
    <w:p w14:paraId="5E33F522" w14:textId="39FE1875" w:rsidR="00921163" w:rsidRDefault="00921163" w:rsidP="00B70A30">
      <w:pPr>
        <w:pStyle w:val="Legenda"/>
        <w:keepNext/>
      </w:pPr>
      <w:bookmarkStart w:id="4846" w:name="_Ref20053546"/>
      <w:bookmarkStart w:id="4847" w:name="_Toc22074794"/>
      <w:r>
        <w:t xml:space="preserve">Gráfico </w:t>
      </w:r>
      <w:r w:rsidR="00AE0D01">
        <w:fldChar w:fldCharType="begin"/>
      </w:r>
      <w:r w:rsidR="00AE0D01">
        <w:instrText xml:space="preserve"> SEQ Gráfico \* ARABIC </w:instrText>
      </w:r>
      <w:r w:rsidR="00AE0D01">
        <w:fldChar w:fldCharType="separate"/>
      </w:r>
      <w:ins w:id="4848" w:author="Ryan Lemos" w:date="2019-10-15T21:25:00Z">
        <w:r w:rsidR="005B13FD">
          <w:rPr>
            <w:noProof/>
          </w:rPr>
          <w:t>3</w:t>
        </w:r>
      </w:ins>
      <w:del w:id="4849" w:author="Ryan Lemos" w:date="2019-10-15T21:25:00Z">
        <w:r w:rsidR="0002745D" w:rsidDel="005B13FD">
          <w:rPr>
            <w:noProof/>
          </w:rPr>
          <w:delText>2</w:delText>
        </w:r>
      </w:del>
      <w:r w:rsidR="00AE0D01">
        <w:rPr>
          <w:noProof/>
        </w:rPr>
        <w:fldChar w:fldCharType="end"/>
      </w:r>
      <w:bookmarkEnd w:id="4846"/>
      <w:r>
        <w:t xml:space="preserve"> - </w:t>
      </w:r>
      <w:r w:rsidRPr="009E4A47">
        <w:t>Visualização do desempenho dos alunos p</w:t>
      </w:r>
      <w:r>
        <w:t>or tipo de questão</w:t>
      </w:r>
      <w:bookmarkEnd w:id="4847"/>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77711" cy="2839166"/>
                    </a:xfrm>
                    <a:prstGeom prst="rect">
                      <a:avLst/>
                    </a:prstGeom>
                  </pic:spPr>
                </pic:pic>
              </a:graphicData>
            </a:graphic>
          </wp:inline>
        </w:drawing>
      </w:r>
    </w:p>
    <w:p w14:paraId="5F33E9B1" w14:textId="2B49CD35" w:rsidR="007E37B0" w:rsidRDefault="009E79A9" w:rsidP="007E37B0">
      <w:pPr>
        <w:pStyle w:val="Fontes"/>
        <w:rPr>
          <w:ins w:id="4850" w:author="Ryan Lemos" w:date="2019-10-13T12:52:00Z"/>
        </w:rPr>
      </w:pPr>
      <w:ins w:id="4851" w:author="Ryan Lemos" w:date="2019-10-13T12:59:00Z">
        <w:r>
          <w:t>Fonte: PRÓPRIA, 2019. Utilizando o ambiente ILC v.1.</w:t>
        </w:r>
      </w:ins>
    </w:p>
    <w:p w14:paraId="0368D2A2" w14:textId="5396D362" w:rsidR="00BE3639" w:rsidRPr="00134BC2" w:rsidRDefault="00BE3639"/>
    <w:p w14:paraId="392F0DE8" w14:textId="36FD37EE" w:rsidR="00883B09" w:rsidRDefault="00883B09">
      <w:pPr>
        <w:pStyle w:val="Ttulo2"/>
      </w:pPr>
      <w:bookmarkStart w:id="4852" w:name="_Ref22061008"/>
      <w:bookmarkStart w:id="4853" w:name="_Ref22069296"/>
      <w:bookmarkStart w:id="4854" w:name="_Toc22075338"/>
      <w:r>
        <w:lastRenderedPageBreak/>
        <w:t xml:space="preserve">Aplicação da metodologia XP no </w:t>
      </w:r>
      <w:commentRangeStart w:id="4855"/>
      <w:r>
        <w:t>desenvolvimento</w:t>
      </w:r>
      <w:commentRangeEnd w:id="4855"/>
      <w:r w:rsidR="005244B7">
        <w:rPr>
          <w:rStyle w:val="Refdecomentrio"/>
          <w:rFonts w:eastAsia="Calibri"/>
          <w:caps w:val="0"/>
        </w:rPr>
        <w:commentReference w:id="4855"/>
      </w:r>
      <w:bookmarkEnd w:id="4852"/>
      <w:bookmarkEnd w:id="4853"/>
      <w:bookmarkEnd w:id="4854"/>
    </w:p>
    <w:p w14:paraId="530BA3E1" w14:textId="77777777" w:rsidR="00C84EFD" w:rsidRDefault="00C84EFD" w:rsidP="005074A5">
      <w:pPr>
        <w:ind w:firstLine="0"/>
      </w:pPr>
    </w:p>
    <w:p w14:paraId="191FE15E" w14:textId="13368FC6"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tabela x demonstra o cronograma de desenvolvimento da aplicação.</w:t>
      </w:r>
    </w:p>
    <w:p w14:paraId="76801727" w14:textId="77777777" w:rsidR="00EC6FD7" w:rsidRDefault="00EC6FD7"/>
    <w:p w14:paraId="4ACA0A61" w14:textId="4A2947A0" w:rsidR="00C84EFD" w:rsidRDefault="00EC6FD7" w:rsidP="005074A5">
      <w:pPr>
        <w:pStyle w:val="Legenda"/>
      </w:pPr>
      <w:r>
        <w:t xml:space="preserve">Tabela </w:t>
      </w:r>
      <w:r w:rsidR="00AE0D01">
        <w:fldChar w:fldCharType="begin"/>
      </w:r>
      <w:r w:rsidR="00AE0D01">
        <w:instrText xml:space="preserve"> SEQ Tabela \* ARABIC </w:instrText>
      </w:r>
      <w:r w:rsidR="00AE0D01">
        <w:fldChar w:fldCharType="separate"/>
      </w:r>
      <w:r w:rsidR="0002745D">
        <w:rPr>
          <w:noProof/>
        </w:rPr>
        <w:t>1</w:t>
      </w:r>
      <w:r w:rsidR="00AE0D01">
        <w:rPr>
          <w:noProof/>
        </w:rPr>
        <w:fldChar w:fldCharType="end"/>
      </w:r>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rPr>
          <w:ins w:id="4856" w:author="Ryan Lemos" w:date="2019-10-13T13:00:00Z"/>
        </w:rPr>
      </w:pPr>
      <w:ins w:id="4857" w:author="Ryan Lemos" w:date="2019-10-13T13:00:00Z">
        <w:r>
          <w:t>Fonte: PRÓPRIA, 2019.</w:t>
        </w:r>
      </w:ins>
    </w:p>
    <w:p w14:paraId="25B65BA2" w14:textId="77777777" w:rsidR="00C84EFD" w:rsidRPr="005074A5" w:rsidRDefault="00C84EFD" w:rsidP="005074A5"/>
    <w:p w14:paraId="6DAF2CBF" w14:textId="7F1E97D4" w:rsidR="00C84EFD" w:rsidRDefault="00B40550" w:rsidP="00B40550">
      <w:r>
        <w:t xml:space="preserve">Outro ganho com a utilização da metodologia foi em quesito de qualidade de código, os </w:t>
      </w:r>
      <w:proofErr w:type="spellStart"/>
      <w:r w:rsidRPr="005074A5">
        <w:rPr>
          <w:i/>
          <w:iCs/>
        </w:rPr>
        <w:t>refactorings</w:t>
      </w:r>
      <w:proofErr w:type="spellEnd"/>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proofErr w:type="spellStart"/>
      <w:r w:rsidRPr="005074A5">
        <w:rPr>
          <w:i/>
          <w:iCs/>
        </w:rPr>
        <w:t>refactorings</w:t>
      </w:r>
      <w:proofErr w:type="spellEnd"/>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1AC6C645" w:rsidR="00515F3D" w:rsidRPr="00515F3D" w:rsidRDefault="00515F3D" w:rsidP="00B40550">
      <w:r>
        <w:t xml:space="preserve">Os testes são outro ponto importante, o TDD auxiliou especialmente na concepção da API de </w:t>
      </w:r>
      <w:proofErr w:type="spellStart"/>
      <w:r w:rsidRPr="005074A5">
        <w:rPr>
          <w:i/>
          <w:iCs/>
        </w:rPr>
        <w:t>back</w:t>
      </w:r>
      <w:proofErr w:type="spellEnd"/>
      <w:r w:rsidRPr="005074A5">
        <w:rPr>
          <w:i/>
          <w:iCs/>
        </w:rPr>
        <w:t>-end</w:t>
      </w:r>
      <w:r>
        <w:t xml:space="preserve">. Através dos testes era possível verificar o retorno da API, validar salvamentos na base de dados e validações. A seção </w:t>
      </w:r>
      <w:ins w:id="4858" w:author="Ryan Lemos" w:date="2019-10-13T15:39:00Z">
        <w:r w:rsidR="00A768C5">
          <w:fldChar w:fldCharType="begin"/>
        </w:r>
        <w:r w:rsidR="00A768C5">
          <w:instrText xml:space="preserve"> REF _Ref21873589 \r \h </w:instrText>
        </w:r>
      </w:ins>
      <w:r w:rsidR="00A768C5">
        <w:fldChar w:fldCharType="separate"/>
      </w:r>
      <w:ins w:id="4859" w:author="Ryan Lemos" w:date="2019-10-14T19:23:00Z">
        <w:r w:rsidR="0002745D">
          <w:t>3.9.1</w:t>
        </w:r>
      </w:ins>
      <w:ins w:id="4860" w:author="Ryan Lemos" w:date="2019-10-13T15:39:00Z">
        <w:r w:rsidR="00A768C5">
          <w:fldChar w:fldCharType="end"/>
        </w:r>
        <w:r w:rsidR="00A768C5">
          <w:t xml:space="preserve"> </w:t>
        </w:r>
      </w:ins>
      <w:del w:id="4861" w:author="Ryan Lemos" w:date="2019-10-13T15:39:00Z">
        <w:r w:rsidDel="00A768C5">
          <w:delText xml:space="preserve">X </w:delText>
        </w:r>
      </w:del>
      <w:r>
        <w:t xml:space="preserve">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4862" w:name="_Ref21873589"/>
      <w:bookmarkStart w:id="4863" w:name="_Toc22075339"/>
      <w:commentRangeStart w:id="4864"/>
      <w:r>
        <w:t>Testes</w:t>
      </w:r>
      <w:commentRangeEnd w:id="4864"/>
      <w:r w:rsidR="005244B7">
        <w:rPr>
          <w:rStyle w:val="Refdecomentrio"/>
          <w:rFonts w:eastAsia="Calibri"/>
          <w:b w:val="0"/>
        </w:rPr>
        <w:commentReference w:id="4864"/>
      </w:r>
      <w:bookmarkEnd w:id="4862"/>
      <w:bookmarkEnd w:id="4863"/>
    </w:p>
    <w:p w14:paraId="57C29D3B" w14:textId="53943362" w:rsidR="007D7000" w:rsidRDefault="007D7000" w:rsidP="009A2E13"/>
    <w:p w14:paraId="77841E39" w14:textId="5E4CFD64" w:rsidR="00515F3D" w:rsidRPr="004C0224" w:rsidRDefault="00515F3D" w:rsidP="009A2E13">
      <w:r>
        <w:t>Conforme visto na seção</w:t>
      </w:r>
      <w:del w:id="4865" w:author="Ryan Lemos" w:date="2019-10-13T15:39:00Z">
        <w:r w:rsidDel="00A768C5">
          <w:delText xml:space="preserve"> </w:delText>
        </w:r>
      </w:del>
      <w:ins w:id="4866" w:author="Ryan Lemos" w:date="2019-10-13T15:39:00Z">
        <w:r w:rsidR="00A768C5">
          <w:t xml:space="preserve"> </w:t>
        </w:r>
        <w:r w:rsidR="00A768C5">
          <w:fldChar w:fldCharType="begin"/>
        </w:r>
        <w:r w:rsidR="00A768C5">
          <w:instrText xml:space="preserve"> REF _Ref527668666 \r \h </w:instrText>
        </w:r>
      </w:ins>
      <w:r w:rsidR="00A768C5">
        <w:fldChar w:fldCharType="separate"/>
      </w:r>
      <w:ins w:id="4867" w:author="Ryan Lemos" w:date="2019-10-14T19:23:00Z">
        <w:r w:rsidR="0002745D">
          <w:t>2.2.3.3</w:t>
        </w:r>
      </w:ins>
      <w:ins w:id="4868" w:author="Ryan Lemos" w:date="2019-10-13T15:39:00Z">
        <w:r w:rsidR="00A768C5">
          <w:fldChar w:fldCharType="end"/>
        </w:r>
      </w:ins>
      <w:del w:id="4869" w:author="Ryan Lemos" w:date="2019-10-13T15:39:00Z">
        <w:r w:rsidDel="00A768C5">
          <w:delText>X</w:delText>
        </w:r>
      </w:del>
      <w:r>
        <w:t xml:space="preserve">, o XP utiliza-se do que se conhece como TDD. O </w:t>
      </w:r>
      <w:commentRangeStart w:id="4870"/>
      <w:r>
        <w:t>TDD</w:t>
      </w:r>
      <w:commentRangeEnd w:id="4870"/>
      <w:r>
        <w:rPr>
          <w:rStyle w:val="Refdecomentrio"/>
        </w:rPr>
        <w:commentReference w:id="4870"/>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4871"/>
      <w:proofErr w:type="spellStart"/>
      <w:r>
        <w:t>PHPUnit</w:t>
      </w:r>
      <w:proofErr w:type="spellEnd"/>
      <w:r>
        <w:t xml:space="preserve">, </w:t>
      </w:r>
      <w:commentRangeEnd w:id="4871"/>
      <w:r w:rsidR="00A26001">
        <w:rPr>
          <w:rStyle w:val="Refdecomentrio"/>
        </w:rPr>
        <w:commentReference w:id="4871"/>
      </w:r>
      <w:r>
        <w:t xml:space="preserve">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6B35147D" w:rsidR="00515F3D" w:rsidRDefault="009A2E13" w:rsidP="009A2E13">
      <w:r>
        <w:t xml:space="preserve">O primeiro exemplo de teste se trata do trecho de código </w:t>
      </w:r>
      <w:del w:id="4872" w:author="Ryan Lemos" w:date="2019-10-13T15:42:00Z">
        <w:r w:rsidR="00515F3D" w:rsidDel="00A768C5">
          <w:delText xml:space="preserve">x </w:delText>
        </w:r>
      </w:del>
      <w:ins w:id="4873" w:author="Ryan Lemos" w:date="2019-10-13T15:42:00Z">
        <w:r w:rsidR="00A768C5">
          <w:t xml:space="preserve">da </w:t>
        </w:r>
        <w:r w:rsidR="00A768C5">
          <w:fldChar w:fldCharType="begin"/>
        </w:r>
        <w:r w:rsidR="00A768C5">
          <w:instrText xml:space="preserve"> REF _Ref21873756 \h </w:instrText>
        </w:r>
      </w:ins>
      <w:r w:rsidR="00A768C5">
        <w:fldChar w:fldCharType="separate"/>
      </w:r>
      <w:ins w:id="4874" w:author="Ryan Lemos" w:date="2019-10-14T19:23:00Z">
        <w:r w:rsidR="0002745D">
          <w:t xml:space="preserve">Figura </w:t>
        </w:r>
        <w:r w:rsidR="0002745D">
          <w:rPr>
            <w:noProof/>
          </w:rPr>
          <w:t>113</w:t>
        </w:r>
      </w:ins>
      <w:ins w:id="4875" w:author="Ryan Lemos" w:date="2019-10-13T15:42:00Z">
        <w:r w:rsidR="00A768C5">
          <w:fldChar w:fldCharType="end"/>
        </w:r>
        <w:r w:rsidR="00A768C5">
          <w:t xml:space="preserve"> </w:t>
        </w:r>
      </w:ins>
      <w:r>
        <w:t xml:space="preserve">que compreende na classe de Teste de usuário, demonstrando a função de teste de inserção. </w:t>
      </w:r>
      <w:r w:rsidR="00515F3D">
        <w:t>Houve a</w:t>
      </w:r>
      <w:r>
        <w:t xml:space="preserve"> utilização d</w:t>
      </w:r>
      <w:del w:id="4876" w:author="Ryan Lemos" w:date="2019-10-14T18:58:00Z">
        <w:r w:rsidDel="00E80B38">
          <w:delText xml:space="preserve">e dois </w:delText>
        </w:r>
        <w:commentRangeStart w:id="4877"/>
        <w:r w:rsidDel="00E80B38">
          <w:delText>Traits</w:delText>
        </w:r>
        <w:commentRangeEnd w:id="4877"/>
        <w:r w:rsidR="00515F3D" w:rsidDel="00E80B38">
          <w:delText xml:space="preserve"> do PHP</w:delText>
        </w:r>
        <w:r w:rsidR="007D7000" w:rsidDel="00E80B38">
          <w:rPr>
            <w:rStyle w:val="Refdecomentrio"/>
          </w:rPr>
          <w:commentReference w:id="4877"/>
        </w:r>
        <w:r w:rsidDel="00E80B38">
          <w:delText xml:space="preserve">, </w:delText>
        </w:r>
      </w:del>
      <w:r>
        <w:t>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4D52E7B0" w:rsidR="009A2E13" w:rsidRPr="005A6F0E" w:rsidRDefault="009A2E13" w:rsidP="009A2E13">
      <w:r>
        <w:t>Há ainda uma função chamada ‘</w:t>
      </w:r>
      <w:proofErr w:type="spellStart"/>
      <w:r>
        <w:t>setUp</w:t>
      </w:r>
      <w:proofErr w:type="spellEnd"/>
      <w:r>
        <w:t xml:space="preserve">’, que seria uma configuração inicial dos testes, </w:t>
      </w:r>
      <w:r w:rsidR="00515F3D">
        <w:t>sendo</w:t>
      </w:r>
      <w:r>
        <w:t xml:space="preserve"> possível configurar o que for necessário para todos os testes. Para isso usou-se o comando </w:t>
      </w:r>
      <w:proofErr w:type="spellStart"/>
      <w:r>
        <w:t>artisan</w:t>
      </w:r>
      <w:proofErr w:type="spellEnd"/>
      <w:r>
        <w:t xml:space="preserve"> ‘</w:t>
      </w:r>
      <w:proofErr w:type="spellStart"/>
      <w:r>
        <w:t>db:seed</w:t>
      </w:r>
      <w:proofErr w:type="spellEnd"/>
      <w:r>
        <w:t xml:space="preserve">’ que serve para </w:t>
      </w:r>
      <w:ins w:id="4878" w:author="Ryan Lemos" w:date="2019-10-13T12:30:00Z">
        <w:r w:rsidR="00F4093A">
          <w:t xml:space="preserve">incluir registros na </w:t>
        </w:r>
      </w:ins>
      <w:del w:id="4879" w:author="Ryan Lemos" w:date="2019-10-13T12:30:00Z">
        <w:r w:rsidDel="00F4093A">
          <w:delText>‘</w:delText>
        </w:r>
      </w:del>
      <w:commentRangeStart w:id="4880"/>
      <w:del w:id="4881" w:author="Ryan Lemos" w:date="2019-10-13T12:29:00Z">
        <w:r w:rsidDel="00F4093A">
          <w:delText xml:space="preserve">alimentar’ </w:delText>
        </w:r>
      </w:del>
      <w:commentRangeEnd w:id="4880"/>
      <w:r w:rsidR="002E394F">
        <w:rPr>
          <w:rStyle w:val="Refdecomentrio"/>
        </w:rPr>
        <w:commentReference w:id="4880"/>
      </w:r>
      <w:del w:id="4882" w:author="Ryan Lemos" w:date="2019-10-13T12:30:00Z">
        <w:r w:rsidDel="00F4093A">
          <w:delText xml:space="preserve">a </w:delText>
        </w:r>
      </w:del>
      <w:r>
        <w:t>base de dados</w:t>
      </w:r>
      <w:del w:id="4883" w:author="Ryan Lemos" w:date="2019-10-13T12:30:00Z">
        <w:r w:rsidDel="00F4093A">
          <w:delText xml:space="preserve"> com registros</w:delText>
        </w:r>
      </w:del>
      <w:r>
        <w:t>. O restante da função serve para autenticar um usuário</w:t>
      </w:r>
      <w:r w:rsidR="00A26001">
        <w:t>,</w:t>
      </w:r>
      <w:r>
        <w:t xml:space="preserve"> que será utilizado em outro trecho da classe de testes de usuário.</w:t>
      </w:r>
    </w:p>
    <w:p w14:paraId="52B27E8B" w14:textId="323EF0B0" w:rsidR="009A2E13" w:rsidRDefault="009A2E13" w:rsidP="009A2E13">
      <w:pPr>
        <w:rPr>
          <w:ins w:id="4884" w:author="Ryan Lemos" w:date="2019-10-09T20:51:00Z"/>
        </w:rPr>
      </w:pPr>
    </w:p>
    <w:p w14:paraId="33A46056" w14:textId="0197B322" w:rsidR="001A66C9" w:rsidRPr="00A118AA" w:rsidRDefault="001A66C9">
      <w:pPr>
        <w:pStyle w:val="Legenda"/>
        <w:pPrChange w:id="4885" w:author="Ryan Lemos" w:date="2019-10-09T20:52:00Z">
          <w:pPr/>
        </w:pPrChange>
      </w:pPr>
      <w:bookmarkStart w:id="4886" w:name="_Ref21873756"/>
      <w:bookmarkStart w:id="4887" w:name="_Toc21974046"/>
      <w:bookmarkStart w:id="4888" w:name="_Toc22075265"/>
      <w:ins w:id="4889" w:author="Ryan Lemos" w:date="2019-10-09T20:52:00Z">
        <w:r>
          <w:lastRenderedPageBreak/>
          <w:t xml:space="preserve">Figura </w:t>
        </w:r>
        <w:r>
          <w:fldChar w:fldCharType="begin"/>
        </w:r>
        <w:r>
          <w:instrText xml:space="preserve"> SEQ Figura \* ARABIC </w:instrText>
        </w:r>
      </w:ins>
      <w:r>
        <w:fldChar w:fldCharType="separate"/>
      </w:r>
      <w:ins w:id="4890" w:author="Ryan Lemos" w:date="2019-10-14T19:23:00Z">
        <w:r w:rsidR="0002745D">
          <w:rPr>
            <w:noProof/>
          </w:rPr>
          <w:t>113</w:t>
        </w:r>
      </w:ins>
      <w:ins w:id="4891" w:author="Ryan Lemos" w:date="2019-10-09T20:52:00Z">
        <w:r>
          <w:fldChar w:fldCharType="end"/>
        </w:r>
        <w:bookmarkEnd w:id="4886"/>
        <w:r>
          <w:t xml:space="preserve"> – Trecho da classe de teste do usuário</w:t>
        </w:r>
      </w:ins>
      <w:bookmarkEnd w:id="4887"/>
      <w:bookmarkEnd w:id="4888"/>
    </w:p>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6B5100DD" w:rsidR="009A2E13" w:rsidRPr="00031AD6" w:rsidRDefault="009E79A9">
      <w:pPr>
        <w:pStyle w:val="Fontes"/>
        <w:rPr>
          <w:ins w:id="4892" w:author="Ryan Lemos" w:date="2019-10-13T12:42:00Z"/>
          <w:rPrChange w:id="4893" w:author="Ryan Lemos" w:date="2019-10-13T12:42:00Z">
            <w:rPr>
              <w:ins w:id="4894" w:author="Ryan Lemos" w:date="2019-10-13T12:42:00Z"/>
              <w:lang w:val="en-US"/>
            </w:rPr>
          </w:rPrChange>
        </w:rPr>
        <w:pPrChange w:id="4895" w:author="Ryan Lemos" w:date="2019-10-13T12:42:00Z">
          <w:pPr/>
        </w:pPrChange>
      </w:pPr>
      <w:ins w:id="4896" w:author="Ryan Lemos" w:date="2019-10-13T13:01:00Z">
        <w:r>
          <w:t>Fonte: PRÓPRIA, 2019. Utilizando o VSCODE v.1.39.1</w:t>
        </w:r>
      </w:ins>
    </w:p>
    <w:p w14:paraId="2382FC4D" w14:textId="77777777" w:rsidR="00031AD6" w:rsidRPr="00031AD6" w:rsidRDefault="00031AD6" w:rsidP="009A2E13">
      <w:pPr>
        <w:rPr>
          <w:rPrChange w:id="4897" w:author="Ryan Lemos" w:date="2019-10-13T12:42:00Z">
            <w:rPr>
              <w:lang w:val="en-US"/>
            </w:rPr>
          </w:rPrChange>
        </w:rPr>
      </w:pPr>
    </w:p>
    <w:p w14:paraId="74EEBEB3" w14:textId="5D8417AB" w:rsidR="009A2E13" w:rsidRDefault="009A2E13" w:rsidP="009A2E13">
      <w:r>
        <w:t>Para a função ‘</w:t>
      </w:r>
      <w:proofErr w:type="spellStart"/>
      <w:r>
        <w:t>testStore</w:t>
      </w:r>
      <w:proofErr w:type="spellEnd"/>
      <w:r>
        <w:t>’</w:t>
      </w:r>
      <w:r w:rsidR="00A26001">
        <w:t>,</w:t>
      </w:r>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proofErr w:type="spellStart"/>
      <w:r w:rsidRPr="008250E0">
        <w:rPr>
          <w:i/>
        </w:rPr>
        <w:t>success</w:t>
      </w:r>
      <w:proofErr w:type="spellEnd"/>
      <w:r>
        <w:t>’, indicando que tudo ocorreu bem. Ainda há mais duas asserções que verificam se os dados foram salvos na base de dados.</w:t>
      </w:r>
      <w:r w:rsidR="00265C22">
        <w:t xml:space="preserve"> A primeira diz respeito a se o dado foi salvo na </w:t>
      </w:r>
      <w:r w:rsidR="00265C22">
        <w:lastRenderedPageBreak/>
        <w:t>tabela de usuários e se o perfil do usuário foi incluído na tabela pivô de usuários e perfis (</w:t>
      </w:r>
      <w:proofErr w:type="spellStart"/>
      <w:r w:rsidR="00265C22">
        <w:t>role_user</w:t>
      </w:r>
      <w:proofErr w:type="spellEnd"/>
      <w:r w:rsidR="00265C22">
        <w:t xml:space="preserve">). </w:t>
      </w:r>
    </w:p>
    <w:p w14:paraId="0616E1A0" w14:textId="590E464D" w:rsidR="009A2E13" w:rsidDel="001A66C9" w:rsidRDefault="009A2E13" w:rsidP="009A2E13">
      <w:pPr>
        <w:rPr>
          <w:del w:id="4898" w:author="Ryan Lemos" w:date="2019-10-09T20:52:00Z"/>
        </w:rPr>
      </w:pPr>
      <w:del w:id="4899" w:author="Ryan Lemos" w:date="2019-10-09T20:52:00Z">
        <w:r w:rsidDel="001A66C9">
          <w:delText xml:space="preserve">O teste do trecho de código </w:delText>
        </w:r>
        <w:r w:rsidR="00A26001" w:rsidDel="001A66C9">
          <w:delText xml:space="preserve">da </w:delText>
        </w:r>
        <w:r w:rsidR="00A26001" w:rsidRPr="005B582B" w:rsidDel="001A66C9">
          <w:rPr>
            <w:highlight w:val="yellow"/>
          </w:rPr>
          <w:delText>Figura xxx</w:delText>
        </w:r>
        <w:r w:rsidR="00A26001" w:rsidDel="001A66C9">
          <w:delText xml:space="preserve"> </w:delText>
        </w:r>
        <w:r w:rsidDel="001A66C9">
          <w:delText xml:space="preserve">é responsável por verificar se é possível enviar uma notificação ao professor, </w:delText>
        </w:r>
        <w:r w:rsidR="00A26001" w:rsidDel="001A66C9">
          <w:delText xml:space="preserve">e </w:delText>
        </w:r>
        <w:r w:rsidDel="001A66C9">
          <w:delText>salvar na base, ao enviar uma dúvida. As asserções seguem o mesmo exemplo do teste de inserção dos usuários.</w:delText>
        </w:r>
      </w:del>
    </w:p>
    <w:p w14:paraId="36DA6FB2" w14:textId="13ABEFC9" w:rsidR="009A2E13" w:rsidDel="001A66C9" w:rsidRDefault="009A2E13" w:rsidP="009A2E13">
      <w:pPr>
        <w:rPr>
          <w:del w:id="4900" w:author="Ryan Lemos" w:date="2019-10-09T20:52:00Z"/>
        </w:rPr>
      </w:pPr>
    </w:p>
    <w:p w14:paraId="6B165501" w14:textId="4E55CD1C" w:rsidR="00040E23" w:rsidDel="001A66C9" w:rsidRDefault="009A2E13" w:rsidP="009A2E13">
      <w:pPr>
        <w:pStyle w:val="Pr-formataoHTML"/>
        <w:shd w:val="clear" w:color="auto" w:fill="2B2B2B"/>
        <w:rPr>
          <w:del w:id="4901" w:author="Ryan Lemos" w:date="2019-10-09T20:52:00Z"/>
          <w:color w:val="A9B7C6"/>
          <w:shd w:val="clear" w:color="auto" w:fill="232525"/>
          <w:lang w:val="en-US"/>
        </w:rPr>
      </w:pPr>
      <w:del w:id="4902" w:author="Ryan Lemos" w:date="2019-10-09T20:52:00Z">
        <w:r w:rsidRPr="008250E0" w:rsidDel="001A66C9">
          <w:rPr>
            <w:b/>
            <w:bCs/>
            <w:color w:val="CC7832"/>
            <w:shd w:val="clear" w:color="auto" w:fill="232525"/>
            <w:lang w:val="en-US"/>
          </w:rPr>
          <w:delText xml:space="preserve">public function </w:delText>
        </w:r>
        <w:r w:rsidRPr="008250E0" w:rsidDel="001A66C9">
          <w:rPr>
            <w:color w:val="FFC66D"/>
            <w:shd w:val="clear" w:color="auto" w:fill="232525"/>
            <w:lang w:val="en-US"/>
          </w:rPr>
          <w:delText>testIfSendNotificationOnCreate</w:delText>
        </w:r>
        <w:r w:rsidRPr="008250E0" w:rsidDel="001A66C9">
          <w:rPr>
            <w:color w:val="A9B7C6"/>
            <w:shd w:val="clear" w:color="auto" w:fill="232525"/>
            <w:lang w:val="en-US"/>
          </w:rPr>
          <w:delText>()</w:delText>
        </w:r>
      </w:del>
    </w:p>
    <w:p w14:paraId="74FBDED2" w14:textId="3D2FE3AD" w:rsidR="009A2E13" w:rsidRPr="008250E0" w:rsidDel="001A66C9" w:rsidRDefault="009A2E13" w:rsidP="009A2E13">
      <w:pPr>
        <w:pStyle w:val="Pr-formataoHTML"/>
        <w:shd w:val="clear" w:color="auto" w:fill="2B2B2B"/>
        <w:rPr>
          <w:del w:id="4903" w:author="Ryan Lemos" w:date="2019-10-09T20:52:00Z"/>
          <w:color w:val="A9B7C6"/>
          <w:lang w:val="en-US"/>
        </w:rPr>
      </w:pPr>
      <w:del w:id="4904" w:author="Ryan Lemos" w:date="2019-10-09T20:52:00Z">
        <w:r w:rsidRPr="008250E0" w:rsidDel="001A66C9">
          <w:rPr>
            <w:color w:val="A9B7C6"/>
            <w:shd w:val="clear" w:color="auto" w:fill="232525"/>
            <w:lang w:val="en-US"/>
          </w:rPr>
          <w:delText>{</w:delText>
        </w:r>
        <w:r w:rsidRPr="008250E0" w:rsidDel="001A66C9">
          <w:rPr>
            <w:color w:val="A9B7C6"/>
            <w:shd w:val="clear" w:color="auto" w:fill="232525"/>
            <w:lang w:val="en-US"/>
          </w:rPr>
          <w:br/>
        </w:r>
        <w:r w:rsidRPr="008250E0" w:rsidDel="001A66C9">
          <w:rPr>
            <w:color w:val="A9B7C6"/>
            <w:shd w:val="clear" w:color="auto" w:fill="232525"/>
            <w:lang w:val="en-US"/>
          </w:rPr>
          <w:br/>
          <w:delText xml:space="preserve">    </w:delText>
        </w:r>
        <w:r w:rsidRPr="008250E0" w:rsidDel="001A66C9">
          <w:rPr>
            <w:color w:val="9876AA"/>
            <w:shd w:val="clear" w:color="auto" w:fill="232525"/>
            <w:lang w:val="en-US"/>
          </w:rPr>
          <w:delText xml:space="preserve">$response </w:delText>
        </w:r>
        <w:r w:rsidRPr="008250E0" w:rsidDel="001A66C9">
          <w:rPr>
            <w:color w:val="A9B7C6"/>
            <w:shd w:val="clear" w:color="auto" w:fill="232525"/>
            <w:lang w:val="en-US"/>
          </w:rPr>
          <w:delText xml:space="preserve">= </w:delText>
        </w:r>
        <w:r w:rsidRPr="008250E0" w:rsidDel="001A66C9">
          <w:rPr>
            <w:color w:val="9876AA"/>
            <w:shd w:val="clear" w:color="auto" w:fill="232525"/>
            <w:lang w:val="en-US"/>
          </w:rPr>
          <w:delText>$this</w:delText>
        </w:r>
        <w:r w:rsidRPr="008250E0" w:rsidDel="001A66C9">
          <w:rPr>
            <w:color w:val="A9B7C6"/>
            <w:shd w:val="clear" w:color="auto" w:fill="232525"/>
            <w:lang w:val="en-US"/>
          </w:rPr>
          <w:delText>-&gt;</w:delText>
        </w:r>
        <w:r w:rsidRPr="008250E0" w:rsidDel="001A66C9">
          <w:rPr>
            <w:color w:val="FFC66D"/>
            <w:shd w:val="clear" w:color="auto" w:fill="232525"/>
            <w:lang w:val="en-US"/>
          </w:rPr>
          <w:delText>enviaDuvida</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r>
        <w:r w:rsidRPr="008250E0" w:rsidDel="001A66C9">
          <w:rPr>
            <w:color w:val="CC7832"/>
            <w:shd w:val="clear" w:color="auto" w:fill="232525"/>
            <w:lang w:val="en-US"/>
          </w:rPr>
          <w:br/>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$response</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assertStatus</w:delText>
        </w:r>
        <w:r w:rsidRPr="008250E0" w:rsidDel="001A66C9">
          <w:rPr>
            <w:color w:val="A9B7C6"/>
            <w:shd w:val="clear" w:color="auto" w:fill="232525"/>
            <w:lang w:val="en-US"/>
          </w:rPr>
          <w:delText>(</w:delText>
        </w:r>
        <w:r w:rsidRPr="008250E0" w:rsidDel="001A66C9">
          <w:rPr>
            <w:color w:val="6897BB"/>
            <w:shd w:val="clear" w:color="auto" w:fill="232525"/>
            <w:lang w:val="en-US"/>
          </w:rPr>
          <w:delText>200</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$response</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assertJson</w:delText>
        </w:r>
        <w:r w:rsidRPr="008250E0" w:rsidDel="001A66C9">
          <w:rPr>
            <w:color w:val="A9B7C6"/>
            <w:shd w:val="clear" w:color="auto" w:fill="232525"/>
            <w:lang w:val="en-US"/>
          </w:rPr>
          <w:delText>([</w:delText>
        </w:r>
        <w:r w:rsidRPr="008250E0" w:rsidDel="001A66C9">
          <w:rPr>
            <w:color w:val="6A8759"/>
            <w:shd w:val="clear" w:color="auto" w:fill="232525"/>
            <w:lang w:val="en-US"/>
          </w:rPr>
          <w:delText>'success'</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$this</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assertDatabaseHas</w:delText>
        </w:r>
        <w:r w:rsidRPr="008250E0" w:rsidDel="001A66C9">
          <w:rPr>
            <w:color w:val="A9B7C6"/>
            <w:shd w:val="clear" w:color="auto" w:fill="232525"/>
            <w:lang w:val="en-US"/>
          </w:rPr>
          <w:delText>(</w:delText>
        </w:r>
        <w:r w:rsidRPr="008250E0" w:rsidDel="001A66C9">
          <w:rPr>
            <w:color w:val="6A8759"/>
            <w:shd w:val="clear" w:color="auto" w:fill="232525"/>
            <w:lang w:val="en-US"/>
          </w:rPr>
          <w:delText>'notifications'</w:delText>
        </w:r>
        <w:r w:rsidRPr="008250E0" w:rsidDel="001A66C9">
          <w:rPr>
            <w:color w:val="CC7832"/>
            <w:shd w:val="clear" w:color="auto" w:fill="232525"/>
            <w:lang w:val="en-US"/>
          </w:rPr>
          <w:delText xml:space="preserve">, </w:delText>
        </w:r>
        <w:r w:rsidRPr="008250E0" w:rsidDel="001A66C9">
          <w:rPr>
            <w:color w:val="A9B7C6"/>
            <w:shd w:val="clear" w:color="auto" w:fill="232525"/>
            <w:lang w:val="en-US"/>
          </w:rPr>
          <w:delText>[</w:delText>
        </w:r>
        <w:r w:rsidRPr="008250E0" w:rsidDel="001A66C9">
          <w:rPr>
            <w:color w:val="6A8759"/>
            <w:shd w:val="clear" w:color="auto" w:fill="232525"/>
            <w:lang w:val="en-US"/>
          </w:rPr>
          <w:delText xml:space="preserve">'notifiable_id' </w:delText>
        </w:r>
        <w:r w:rsidRPr="008250E0" w:rsidDel="001A66C9">
          <w:rPr>
            <w:color w:val="A9B7C6"/>
            <w:shd w:val="clear" w:color="auto" w:fill="232525"/>
            <w:lang w:val="en-US"/>
          </w:rPr>
          <w:delText xml:space="preserve">=&gt; </w:delText>
        </w:r>
        <w:r w:rsidRPr="008250E0" w:rsidDel="001A66C9">
          <w:rPr>
            <w:color w:val="6897BB"/>
            <w:shd w:val="clear" w:color="auto" w:fill="232525"/>
            <w:lang w:val="en-US"/>
          </w:rPr>
          <w:delText>2</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r>
        <w:r w:rsidRPr="008250E0" w:rsidDel="001A66C9">
          <w:rPr>
            <w:color w:val="A9B7C6"/>
            <w:shd w:val="clear" w:color="auto" w:fill="232525"/>
            <w:lang w:val="en-US"/>
          </w:rPr>
          <w:delText>}</w:delText>
        </w:r>
      </w:del>
    </w:p>
    <w:p w14:paraId="7DA01259" w14:textId="7D07CCA4" w:rsidR="009A2E13" w:rsidRPr="008250E0" w:rsidDel="001A66C9" w:rsidRDefault="009A2E13" w:rsidP="009A2E13">
      <w:pPr>
        <w:rPr>
          <w:del w:id="4905" w:author="Ryan Lemos" w:date="2019-10-09T20:52:00Z"/>
          <w:lang w:val="en-US"/>
        </w:rPr>
      </w:pPr>
      <w:del w:id="4906" w:author="Ryan Lemos" w:date="2019-10-09T20:52:00Z">
        <w:r w:rsidRPr="008250E0" w:rsidDel="001A66C9">
          <w:rPr>
            <w:lang w:val="en-US"/>
          </w:rPr>
          <w:delText xml:space="preserve"> </w:delText>
        </w:r>
      </w:del>
    </w:p>
    <w:p w14:paraId="00ECEE7A" w14:textId="15AF904C" w:rsidR="009A2E13" w:rsidRDefault="009A2E13" w:rsidP="009A2E13">
      <w:pPr>
        <w:rPr>
          <w:ins w:id="4907" w:author="Ryan Lemos" w:date="2019-10-09T20:53:00Z"/>
        </w:rPr>
      </w:pPr>
      <w:r>
        <w:t>O teste</w:t>
      </w:r>
      <w:r w:rsidR="00265C22">
        <w:t xml:space="preserve"> do trecho </w:t>
      </w:r>
      <w:del w:id="4908" w:author="Ryan Lemos" w:date="2019-10-13T15:41:00Z">
        <w:r w:rsidR="00265C22" w:rsidDel="00A768C5">
          <w:delText>x</w:delText>
        </w:r>
        <w:r w:rsidDel="00A768C5">
          <w:delText xml:space="preserve"> </w:delText>
        </w:r>
      </w:del>
      <w:ins w:id="4909" w:author="Ryan Lemos" w:date="2019-10-13T15:41:00Z">
        <w:r w:rsidR="00A768C5">
          <w:t xml:space="preserve">de código da </w:t>
        </w:r>
        <w:r w:rsidR="00A768C5">
          <w:fldChar w:fldCharType="begin"/>
        </w:r>
        <w:r w:rsidR="00A768C5">
          <w:instrText xml:space="preserve"> REF _Ref21873733 \h </w:instrText>
        </w:r>
      </w:ins>
      <w:r w:rsidR="00A768C5">
        <w:fldChar w:fldCharType="separate"/>
      </w:r>
      <w:ins w:id="4910" w:author="Ryan Lemos" w:date="2019-10-14T19:23:00Z">
        <w:r w:rsidR="0002745D">
          <w:t xml:space="preserve">Figura </w:t>
        </w:r>
        <w:r w:rsidR="0002745D">
          <w:rPr>
            <w:noProof/>
          </w:rPr>
          <w:t>114</w:t>
        </w:r>
      </w:ins>
      <w:ins w:id="4911" w:author="Ryan Lemos" w:date="2019-10-13T15:41:00Z">
        <w:r w:rsidR="00A768C5">
          <w:fldChar w:fldCharType="end"/>
        </w:r>
        <w:r w:rsidR="00A768C5">
          <w:t xml:space="preserve"> </w:t>
        </w:r>
      </w:ins>
      <w:r>
        <w:t>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 xml:space="preserve">um evento, associando-o a turma criada na função anterior. Então é feito uma requisição a API por meio da função do PHPUNIT chamada </w:t>
      </w:r>
      <w:proofErr w:type="spellStart"/>
      <w:r w:rsidR="00610173">
        <w:t>json</w:t>
      </w:r>
      <w:proofErr w:type="spellEnd"/>
      <w:r w:rsidR="00610173">
        <w:t>. Passa-se o método a ser utilizado, nesse caso o verbo PUT conforme descrito na seção</w:t>
      </w:r>
      <w:del w:id="4912" w:author="Ryan Lemos" w:date="2019-10-13T15:40:00Z">
        <w:r w:rsidR="00610173" w:rsidDel="00A768C5">
          <w:delText xml:space="preserve"> </w:delText>
        </w:r>
      </w:del>
      <w:ins w:id="4913" w:author="Ryan Lemos" w:date="2019-10-13T15:40:00Z">
        <w:r w:rsidR="00A768C5">
          <w:t xml:space="preserve"> </w:t>
        </w:r>
        <w:r w:rsidR="00A768C5">
          <w:fldChar w:fldCharType="begin"/>
        </w:r>
        <w:r w:rsidR="00A768C5">
          <w:instrText xml:space="preserve"> REF _Ref21873642 \r \h </w:instrText>
        </w:r>
      </w:ins>
      <w:r w:rsidR="00A768C5">
        <w:fldChar w:fldCharType="separate"/>
      </w:r>
      <w:ins w:id="4914" w:author="Ryan Lemos" w:date="2019-10-14T19:23:00Z">
        <w:r w:rsidR="0002745D">
          <w:t>2.2.4.10</w:t>
        </w:r>
      </w:ins>
      <w:ins w:id="4915" w:author="Ryan Lemos" w:date="2019-10-13T15:40:00Z">
        <w:r w:rsidR="00A768C5">
          <w:fldChar w:fldCharType="end"/>
        </w:r>
      </w:ins>
      <w:del w:id="4916" w:author="Ryan Lemos" w:date="2019-10-13T15:40:00Z">
        <w:r w:rsidR="00610173" w:rsidDel="00A768C5">
          <w:delText>x</w:delText>
        </w:r>
      </w:del>
      <w:r w:rsidR="00610173">
        <w:t>, enviando os dados a serem atualizados. Por último entram as asserções que verificam o retorno da API, se o dado foi incluído na base e se o dado anterior foi excluído.</w:t>
      </w:r>
    </w:p>
    <w:p w14:paraId="6663EF42" w14:textId="77777777" w:rsidR="001A66C9" w:rsidRDefault="001A66C9" w:rsidP="009A2E13"/>
    <w:p w14:paraId="1C856177" w14:textId="129931A7" w:rsidR="009A2E13" w:rsidRPr="00A118AA" w:rsidRDefault="001A66C9">
      <w:pPr>
        <w:pStyle w:val="Legenda"/>
        <w:pPrChange w:id="4917" w:author="Ryan Lemos" w:date="2019-10-09T20:53:00Z">
          <w:pPr/>
        </w:pPrChange>
      </w:pPr>
      <w:bookmarkStart w:id="4918" w:name="_Ref21873733"/>
      <w:bookmarkStart w:id="4919" w:name="_Toc21974047"/>
      <w:bookmarkStart w:id="4920" w:name="_Toc22075266"/>
      <w:ins w:id="4921" w:author="Ryan Lemos" w:date="2019-10-09T20:53:00Z">
        <w:r>
          <w:t xml:space="preserve">Figura </w:t>
        </w:r>
        <w:r>
          <w:fldChar w:fldCharType="begin"/>
        </w:r>
        <w:r>
          <w:instrText xml:space="preserve"> SEQ Figura \* ARABIC </w:instrText>
        </w:r>
      </w:ins>
      <w:r>
        <w:fldChar w:fldCharType="separate"/>
      </w:r>
      <w:ins w:id="4922" w:author="Ryan Lemos" w:date="2019-10-14T19:23:00Z">
        <w:r w:rsidR="0002745D">
          <w:rPr>
            <w:noProof/>
          </w:rPr>
          <w:t>114</w:t>
        </w:r>
      </w:ins>
      <w:ins w:id="4923" w:author="Ryan Lemos" w:date="2019-10-09T20:53:00Z">
        <w:r>
          <w:fldChar w:fldCharType="end"/>
        </w:r>
        <w:bookmarkEnd w:id="4918"/>
        <w:r>
          <w:t xml:space="preserve"> - Teste de atualização de um evento</w:t>
        </w:r>
      </w:ins>
      <w:bookmarkEnd w:id="4919"/>
      <w:bookmarkEnd w:id="4920"/>
    </w:p>
    <w:p w14:paraId="6D716019" w14:textId="77777777" w:rsidR="00040E23" w:rsidRDefault="009A2E13" w:rsidP="009A2E13">
      <w:pPr>
        <w:pStyle w:val="Pr-formataoHTML"/>
        <w:shd w:val="clear" w:color="auto" w:fill="2B2B2B"/>
        <w:rPr>
          <w:color w:val="A9B7C6"/>
          <w:shd w:val="clear" w:color="auto" w:fill="232525"/>
          <w:lang w:val="en-US"/>
        </w:rPr>
      </w:pPr>
      <w:r w:rsidRPr="00AE0D01">
        <w:rPr>
          <w:color w:val="A9B7C6"/>
          <w:shd w:val="clear" w:color="auto" w:fill="232525"/>
          <w:rPrChange w:id="4924" w:author="Ryan Lemos" w:date="2019-10-16T20:02:00Z">
            <w:rPr>
              <w:color w:val="A9B7C6"/>
              <w:shd w:val="clear" w:color="auto" w:fill="232525"/>
              <w:lang w:val="en-US"/>
            </w:rPr>
          </w:rPrChange>
        </w:rPr>
        <w:br/>
      </w:r>
      <w:r w:rsidRPr="008250E0">
        <w:rPr>
          <w:b/>
          <w:bCs/>
          <w:color w:val="CC7832"/>
          <w:shd w:val="clear" w:color="auto" w:fill="232525"/>
          <w:lang w:val="en-US"/>
        </w:rPr>
        <w:t xml:space="preserve">public function </w:t>
      </w:r>
      <w:proofErr w:type="spellStart"/>
      <w:r w:rsidRPr="008250E0">
        <w:rPr>
          <w:color w:val="FFC66D"/>
          <w:shd w:val="clear" w:color="auto" w:fill="232525"/>
          <w:lang w:val="en-US"/>
        </w:rPr>
        <w:t>testUpdate</w:t>
      </w:r>
      <w:proofErr w:type="spellEnd"/>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0D9B9B49" w:rsidR="009A2E13" w:rsidRPr="00031AD6" w:rsidRDefault="009E79A9">
      <w:pPr>
        <w:pStyle w:val="Fontes"/>
        <w:rPr>
          <w:ins w:id="4925" w:author="Ryan Lemos" w:date="2019-10-13T12:42:00Z"/>
          <w:rPrChange w:id="4926" w:author="Ryan Lemos" w:date="2019-10-13T12:42:00Z">
            <w:rPr>
              <w:ins w:id="4927" w:author="Ryan Lemos" w:date="2019-10-13T12:42:00Z"/>
              <w:lang w:val="en-US"/>
            </w:rPr>
          </w:rPrChange>
        </w:rPr>
        <w:pPrChange w:id="4928" w:author="Ryan Lemos" w:date="2019-10-13T12:42:00Z">
          <w:pPr>
            <w:pStyle w:val="Ttulo2"/>
            <w:numPr>
              <w:ilvl w:val="0"/>
              <w:numId w:val="0"/>
            </w:numPr>
            <w:ind w:left="0" w:firstLine="0"/>
          </w:pPr>
        </w:pPrChange>
      </w:pPr>
      <w:ins w:id="4929" w:author="Ryan Lemos" w:date="2019-10-13T13:01:00Z">
        <w:r>
          <w:t>Fonte: PRÓPRIA, 2019. Utilizando o VSCODE v.1.39.1</w:t>
        </w:r>
      </w:ins>
    </w:p>
    <w:p w14:paraId="27B7245C" w14:textId="77777777" w:rsidR="00031AD6" w:rsidRPr="00031AD6" w:rsidRDefault="00031AD6">
      <w:pPr>
        <w:rPr>
          <w:rPrChange w:id="4930" w:author="Ryan Lemos" w:date="2019-10-13T12:42:00Z">
            <w:rPr>
              <w:lang w:val="en-US"/>
            </w:rPr>
          </w:rPrChange>
        </w:rPr>
        <w:pPrChange w:id="4931" w:author="Ryan Lemos" w:date="2019-10-13T12:42:00Z">
          <w:pPr>
            <w:pStyle w:val="Ttulo2"/>
            <w:numPr>
              <w:ilvl w:val="0"/>
              <w:numId w:val="0"/>
            </w:numPr>
            <w:ind w:left="0" w:firstLine="0"/>
          </w:pPr>
        </w:pPrChange>
      </w:pPr>
    </w:p>
    <w:p w14:paraId="7960D4F7" w14:textId="4A2B0E30" w:rsidR="001D5294" w:rsidRPr="001D5294" w:rsidRDefault="001D5294" w:rsidP="001D5294">
      <w:r w:rsidRPr="005074A5">
        <w:t>O trecho de código</w:t>
      </w:r>
      <w:r>
        <w:t xml:space="preserve"> </w:t>
      </w:r>
      <w:ins w:id="4932" w:author="Ryan Lemos" w:date="2019-10-13T15:41:00Z">
        <w:r w:rsidR="00A768C5">
          <w:t xml:space="preserve">da </w:t>
        </w:r>
        <w:r w:rsidR="00A768C5">
          <w:fldChar w:fldCharType="begin"/>
        </w:r>
        <w:r w:rsidR="00A768C5">
          <w:instrText xml:space="preserve"> REF _Ref21873715 \h </w:instrText>
        </w:r>
      </w:ins>
      <w:r w:rsidR="00A768C5">
        <w:fldChar w:fldCharType="separate"/>
      </w:r>
      <w:ins w:id="4933" w:author="Ryan Lemos" w:date="2019-10-14T19:23:00Z">
        <w:r w:rsidR="0002745D" w:rsidRPr="0002745D">
          <w:t xml:space="preserve">Figura </w:t>
        </w:r>
        <w:r w:rsidR="0002745D" w:rsidRPr="0002745D">
          <w:rPr>
            <w:noProof/>
            <w:rPrChange w:id="4934" w:author="Ryan Lemos" w:date="2019-10-14T19:24:00Z">
              <w:rPr>
                <w:noProof/>
                <w:lang w:val="en-US"/>
              </w:rPr>
            </w:rPrChange>
          </w:rPr>
          <w:t>115</w:t>
        </w:r>
      </w:ins>
      <w:ins w:id="4935" w:author="Ryan Lemos" w:date="2019-10-13T15:41:00Z">
        <w:r w:rsidR="00A768C5">
          <w:fldChar w:fldCharType="end"/>
        </w:r>
      </w:ins>
      <w:del w:id="4936" w:author="Ryan Lemos" w:date="2019-10-13T15:41:00Z">
        <w:r w:rsidDel="00A768C5">
          <w:delText>x</w:delText>
        </w:r>
      </w:del>
      <w:r>
        <w:t xml:space="preserve">, que foi retirado da classe de teste de autenticação, demonstra as funções de teste utilizadas para autenticação de usuários no ambiente. A função </w:t>
      </w:r>
      <w:proofErr w:type="spellStart"/>
      <w:r w:rsidRPr="005074A5">
        <w:rPr>
          <w:i/>
          <w:iCs/>
        </w:rPr>
        <w:t>testIfCanLogin</w:t>
      </w:r>
      <w:proofErr w:type="spellEnd"/>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proofErr w:type="spellStart"/>
      <w:r w:rsidRPr="005074A5">
        <w:rPr>
          <w:i/>
          <w:iCs/>
        </w:rPr>
        <w:t>back-end</w:t>
      </w:r>
      <w:proofErr w:type="spellEnd"/>
      <w:r>
        <w:t xml:space="preserve"> como ocorre nas seções. </w:t>
      </w:r>
    </w:p>
    <w:p w14:paraId="6ACD6847" w14:textId="507C6972" w:rsidR="001D5294" w:rsidRPr="00D36233" w:rsidRDefault="001A66C9">
      <w:pPr>
        <w:pStyle w:val="Legenda"/>
        <w:rPr>
          <w:lang w:val="en-US"/>
          <w:rPrChange w:id="4937" w:author="Ryan Lemos" w:date="2019-10-13T11:43:00Z">
            <w:rPr/>
          </w:rPrChange>
        </w:rPr>
        <w:pPrChange w:id="4938" w:author="Ryan Lemos" w:date="2019-10-09T20:53:00Z">
          <w:pPr/>
        </w:pPrChange>
      </w:pPr>
      <w:bookmarkStart w:id="4939" w:name="_Ref21873715"/>
      <w:bookmarkStart w:id="4940" w:name="_Toc21974048"/>
      <w:bookmarkStart w:id="4941" w:name="_Toc22075267"/>
      <w:proofErr w:type="spellStart"/>
      <w:ins w:id="4942" w:author="Ryan Lemos" w:date="2019-10-09T20:53:00Z">
        <w:r w:rsidRPr="00D36233">
          <w:rPr>
            <w:lang w:val="en-US"/>
            <w:rPrChange w:id="4943" w:author="Ryan Lemos" w:date="2019-10-13T11:43:00Z">
              <w:rPr>
                <w:b/>
                <w:iCs/>
              </w:rPr>
            </w:rPrChange>
          </w:rPr>
          <w:t>Figura</w:t>
        </w:r>
        <w:proofErr w:type="spellEnd"/>
        <w:r w:rsidRPr="00D36233">
          <w:rPr>
            <w:lang w:val="en-US"/>
            <w:rPrChange w:id="4944" w:author="Ryan Lemos" w:date="2019-10-13T11:43:00Z">
              <w:rPr>
                <w:b/>
                <w:iCs/>
              </w:rPr>
            </w:rPrChange>
          </w:rPr>
          <w:t xml:space="preserve"> </w:t>
        </w:r>
        <w:r>
          <w:fldChar w:fldCharType="begin"/>
        </w:r>
        <w:r w:rsidRPr="00D36233">
          <w:rPr>
            <w:lang w:val="en-US"/>
            <w:rPrChange w:id="4945" w:author="Ryan Lemos" w:date="2019-10-13T11:43:00Z">
              <w:rPr>
                <w:b/>
                <w:iCs/>
              </w:rPr>
            </w:rPrChange>
          </w:rPr>
          <w:instrText xml:space="preserve"> SEQ Figura \* ARABIC </w:instrText>
        </w:r>
      </w:ins>
      <w:r>
        <w:fldChar w:fldCharType="separate"/>
      </w:r>
      <w:ins w:id="4946" w:author="Ryan Lemos" w:date="2019-10-14T19:23:00Z">
        <w:r w:rsidR="0002745D">
          <w:rPr>
            <w:noProof/>
            <w:lang w:val="en-US"/>
          </w:rPr>
          <w:t>115</w:t>
        </w:r>
      </w:ins>
      <w:ins w:id="4947" w:author="Ryan Lemos" w:date="2019-10-09T20:53:00Z">
        <w:r>
          <w:fldChar w:fldCharType="end"/>
        </w:r>
        <w:bookmarkEnd w:id="4939"/>
        <w:r w:rsidRPr="00D36233">
          <w:rPr>
            <w:lang w:val="en-US"/>
            <w:rPrChange w:id="4948" w:author="Ryan Lemos" w:date="2019-10-13T11:43:00Z">
              <w:rPr>
                <w:b/>
                <w:iCs/>
              </w:rPr>
            </w:rPrChange>
          </w:rPr>
          <w:t xml:space="preserve"> - Teste de login</w:t>
        </w:r>
      </w:ins>
      <w:bookmarkEnd w:id="4940"/>
      <w:bookmarkEnd w:id="4941"/>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D36233">
        <w:rPr>
          <w:rFonts w:ascii="Consolas" w:eastAsia="Times New Roman" w:hAnsi="Consolas"/>
          <w:color w:val="D4D4D4"/>
          <w:sz w:val="21"/>
          <w:szCs w:val="21"/>
          <w:lang w:val="en-US" w:eastAsia="pt-BR"/>
          <w:rPrChange w:id="4949" w:author="Ryan Lemos" w:date="2019-10-13T11:43:00Z">
            <w:rPr>
              <w:rFonts w:ascii="Consolas" w:eastAsia="Times New Roman" w:hAnsi="Consolas"/>
              <w:color w:val="D4D4D4"/>
              <w:sz w:val="21"/>
              <w:szCs w:val="21"/>
              <w:lang w:eastAsia="pt-BR"/>
            </w:rPr>
          </w:rPrChange>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proofErr w:type="spellStart"/>
      <w:r w:rsidRPr="005074A5">
        <w:rPr>
          <w:rFonts w:ascii="Consolas" w:eastAsia="Times New Roman" w:hAnsi="Consolas"/>
          <w:color w:val="DCDCAA"/>
          <w:sz w:val="21"/>
          <w:szCs w:val="21"/>
          <w:lang w:val="en-US" w:eastAsia="pt-BR"/>
        </w:rPr>
        <w:t>testIfCanLogin</w:t>
      </w:r>
      <w:proofErr w:type="spellEnd"/>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r w:rsidRPr="00EC6FD7">
        <w:rPr>
          <w:rFonts w:ascii="Consolas" w:eastAsia="Times New Roman" w:hAnsi="Consolas"/>
          <w:color w:val="DCDCAA"/>
          <w:sz w:val="21"/>
          <w:szCs w:val="21"/>
          <w:lang w:eastAsia="pt-BR"/>
        </w:rPr>
        <w:t>assertStatus</w:t>
      </w:r>
      <w:proofErr w:type="spellEnd"/>
      <w:r w:rsidRPr="00EC6FD7">
        <w:rPr>
          <w:rFonts w:ascii="Consolas" w:eastAsia="Times New Roman" w:hAnsi="Consolas"/>
          <w:color w:val="D4D4D4"/>
          <w:sz w:val="21"/>
          <w:szCs w:val="21"/>
          <w:lang w:eastAsia="pt-BR"/>
        </w:rPr>
        <w:t>(</w:t>
      </w:r>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lastRenderedPageBreak/>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r w:rsidRPr="00EC6FD7">
        <w:rPr>
          <w:rFonts w:ascii="Consolas" w:eastAsia="Times New Roman" w:hAnsi="Consolas"/>
          <w:color w:val="DCDCAA"/>
          <w:sz w:val="21"/>
          <w:szCs w:val="21"/>
          <w:lang w:eastAsia="pt-BR"/>
        </w:rPr>
        <w:t>assertJsonFragment</w:t>
      </w:r>
      <w:proofErr w:type="spellEnd"/>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42B899C3" w:rsidR="006A06B2" w:rsidRDefault="009E79A9">
      <w:pPr>
        <w:pStyle w:val="Fontes"/>
        <w:rPr>
          <w:ins w:id="4950" w:author="Ryan Lemos" w:date="2019-10-13T12:42:00Z"/>
        </w:rPr>
        <w:pPrChange w:id="4951" w:author="Ryan Lemos" w:date="2019-10-13T12:42:00Z">
          <w:pPr/>
        </w:pPrChange>
      </w:pPr>
      <w:ins w:id="4952" w:author="Ryan Lemos" w:date="2019-10-13T13:01:00Z">
        <w:r>
          <w:t>Fonte: PRÓPRIA, 2019. Utilizando o VSCODE v.1.39.1</w:t>
        </w:r>
      </w:ins>
    </w:p>
    <w:p w14:paraId="731E380E" w14:textId="77777777" w:rsidR="00031AD6" w:rsidRDefault="00031AD6" w:rsidP="006A06B2"/>
    <w:p w14:paraId="211BCC6C" w14:textId="091FEACD" w:rsidR="003E02E6" w:rsidRDefault="003E02E6" w:rsidP="009C65BE">
      <w:r>
        <w:t>Para executar os testes, é preciso executar o PHPUNIT por meio de um terminal conforme visto pela</w:t>
      </w:r>
      <w:del w:id="4953" w:author="Ryan Lemos" w:date="2019-10-09T20:50:00Z">
        <w:r w:rsidDel="001A66C9">
          <w:delText xml:space="preserve"> </w:delText>
        </w:r>
      </w:del>
      <w:ins w:id="4954" w:author="Ryan Lemos" w:date="2019-10-09T20:50:00Z">
        <w:r w:rsidR="001A66C9">
          <w:t xml:space="preserve"> </w:t>
        </w:r>
        <w:r w:rsidR="001A66C9">
          <w:fldChar w:fldCharType="begin"/>
        </w:r>
        <w:r w:rsidR="001A66C9">
          <w:instrText xml:space="preserve"> REF _Ref21546662 \h </w:instrText>
        </w:r>
      </w:ins>
      <w:r w:rsidR="001A66C9">
        <w:fldChar w:fldCharType="separate"/>
      </w:r>
      <w:ins w:id="4955" w:author="Ryan Lemos" w:date="2019-10-14T19:23:00Z">
        <w:r w:rsidR="0002745D">
          <w:t xml:space="preserve">Figura </w:t>
        </w:r>
        <w:r w:rsidR="0002745D">
          <w:rPr>
            <w:noProof/>
          </w:rPr>
          <w:t>116</w:t>
        </w:r>
      </w:ins>
      <w:ins w:id="4956" w:author="Ryan Lemos" w:date="2019-10-09T20:50:00Z">
        <w:r w:rsidR="001A66C9">
          <w:fldChar w:fldCharType="end"/>
        </w:r>
      </w:ins>
      <w:del w:id="4957" w:author="Ryan Lemos" w:date="2019-10-09T20:50:00Z">
        <w:r w:rsidDel="001A66C9">
          <w:delText>figura x</w:delText>
        </w:r>
      </w:del>
      <w:r>
        <w:t xml:space="preserve">. Deve-se indicar o caminho do arquivo de teste, e no caso da </w:t>
      </w:r>
      <w:ins w:id="4958" w:author="Ryan Lemos" w:date="2019-10-09T21:15:00Z">
        <w:r w:rsidR="005A7551">
          <w:fldChar w:fldCharType="begin"/>
        </w:r>
        <w:r w:rsidR="005A7551">
          <w:instrText xml:space="preserve"> REF _Ref21546662 \h </w:instrText>
        </w:r>
      </w:ins>
      <w:r w:rsidR="005A7551">
        <w:fldChar w:fldCharType="separate"/>
      </w:r>
      <w:ins w:id="4959" w:author="Ryan Lemos" w:date="2019-10-14T19:23:00Z">
        <w:r w:rsidR="0002745D">
          <w:t xml:space="preserve">Figura </w:t>
        </w:r>
        <w:r w:rsidR="0002745D">
          <w:rPr>
            <w:noProof/>
          </w:rPr>
          <w:t>116</w:t>
        </w:r>
      </w:ins>
      <w:ins w:id="4960" w:author="Ryan Lemos" w:date="2019-10-09T21:15:00Z">
        <w:r w:rsidR="005A7551">
          <w:fldChar w:fldCharType="end"/>
        </w:r>
        <w:r w:rsidR="005A7551">
          <w:t xml:space="preserve"> </w:t>
        </w:r>
      </w:ins>
      <w:del w:id="4961" w:author="Ryan Lemos" w:date="2019-10-09T21:15:00Z">
        <w:r w:rsidDel="005A7551">
          <w:delText xml:space="preserve">figura x </w:delText>
        </w:r>
      </w:del>
      <w:r>
        <w:t>utilizou-se um parâmetro para executar somente uma função dentro da classe de testes. O resultado do teste é exibido, no caso ok, e quantas asserções, ou verificações, foram executadas e constatadas naquele teste</w:t>
      </w:r>
      <w:r w:rsidR="009C65BE">
        <w:t>. Como visto na</w:t>
      </w:r>
      <w:del w:id="4962" w:author="Ryan Lemos" w:date="2019-10-09T21:15:00Z">
        <w:r w:rsidR="009C65BE" w:rsidDel="005A7551">
          <w:delText xml:space="preserve"> </w:delText>
        </w:r>
      </w:del>
      <w:ins w:id="4963" w:author="Ryan Lemos" w:date="2019-10-09T21:15:00Z">
        <w:r w:rsidR="005A7551">
          <w:t xml:space="preserve"> </w:t>
        </w:r>
        <w:r w:rsidR="005A7551">
          <w:fldChar w:fldCharType="begin"/>
        </w:r>
        <w:r w:rsidR="005A7551">
          <w:instrText xml:space="preserve"> REF _Ref21546662 \h </w:instrText>
        </w:r>
      </w:ins>
      <w:r w:rsidR="005A7551">
        <w:fldChar w:fldCharType="separate"/>
      </w:r>
      <w:ins w:id="4964" w:author="Ryan Lemos" w:date="2019-10-14T19:23:00Z">
        <w:r w:rsidR="0002745D">
          <w:t xml:space="preserve">Figura </w:t>
        </w:r>
        <w:r w:rsidR="0002745D">
          <w:rPr>
            <w:noProof/>
          </w:rPr>
          <w:t>116</w:t>
        </w:r>
      </w:ins>
      <w:ins w:id="4965" w:author="Ryan Lemos" w:date="2019-10-09T21:15:00Z">
        <w:r w:rsidR="005A7551">
          <w:fldChar w:fldCharType="end"/>
        </w:r>
      </w:ins>
      <w:del w:id="4966" w:author="Ryan Lemos" w:date="2019-10-09T21:15:00Z">
        <w:r w:rsidR="009C65BE" w:rsidDel="005A7551">
          <w:delText>figura x</w:delText>
        </w:r>
      </w:del>
      <w:r w:rsidR="009C65BE">
        <w:t xml:space="preserve">,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6ABDBA57" w:rsidR="00EC6FD7" w:rsidRDefault="00EC6FD7" w:rsidP="005074A5">
      <w:pPr>
        <w:pStyle w:val="Legenda"/>
        <w:keepNext/>
      </w:pPr>
      <w:bookmarkStart w:id="4967" w:name="_Ref21546662"/>
      <w:bookmarkStart w:id="4968" w:name="_Toc21974049"/>
      <w:bookmarkStart w:id="4969" w:name="_Toc22075268"/>
      <w:r>
        <w:t xml:space="preserve">Figura </w:t>
      </w:r>
      <w:r w:rsidR="00AE0D01">
        <w:fldChar w:fldCharType="begin"/>
      </w:r>
      <w:r w:rsidR="00AE0D01">
        <w:instrText xml:space="preserve"> SEQ Figura \* ARABIC </w:instrText>
      </w:r>
      <w:r w:rsidR="00AE0D01">
        <w:fldChar w:fldCharType="separate"/>
      </w:r>
      <w:ins w:id="4970" w:author="Ryan Lemos" w:date="2019-10-14T19:23:00Z">
        <w:r w:rsidR="0002745D">
          <w:rPr>
            <w:noProof/>
          </w:rPr>
          <w:t>116</w:t>
        </w:r>
      </w:ins>
      <w:del w:id="4971" w:author="Ryan Lemos" w:date="2019-10-07T11:05:00Z">
        <w:r w:rsidR="00D343FF" w:rsidDel="00EA672B">
          <w:rPr>
            <w:noProof/>
          </w:rPr>
          <w:delText>119</w:delText>
        </w:r>
      </w:del>
      <w:r w:rsidR="00AE0D01">
        <w:rPr>
          <w:noProof/>
        </w:rPr>
        <w:fldChar w:fldCharType="end"/>
      </w:r>
      <w:bookmarkEnd w:id="4967"/>
      <w:r>
        <w:t xml:space="preserve"> - Execução de um teste no PHPUNIT</w:t>
      </w:r>
      <w:bookmarkEnd w:id="4968"/>
      <w:bookmarkEnd w:id="4969"/>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1847850"/>
                    </a:xfrm>
                    <a:prstGeom prst="rect">
                      <a:avLst/>
                    </a:prstGeom>
                  </pic:spPr>
                </pic:pic>
              </a:graphicData>
            </a:graphic>
          </wp:inline>
        </w:drawing>
      </w:r>
    </w:p>
    <w:p w14:paraId="20EF3BC0" w14:textId="67B61A4D" w:rsidR="0066124C" w:rsidRDefault="00031AD6">
      <w:pPr>
        <w:pStyle w:val="Fontes"/>
        <w:rPr>
          <w:ins w:id="4972" w:author="Ryan Lemos" w:date="2019-10-13T12:42:00Z"/>
        </w:rPr>
        <w:pPrChange w:id="4973" w:author="Ryan Lemos" w:date="2019-10-15T19:17:00Z">
          <w:pPr>
            <w:pStyle w:val="Ttulo1"/>
            <w:numPr>
              <w:numId w:val="0"/>
            </w:numPr>
          </w:pPr>
        </w:pPrChange>
      </w:pPr>
      <w:ins w:id="4974" w:author="Ryan Lemos" w:date="2019-10-13T12:42:00Z">
        <w:r>
          <w:t>PRÓPRIA, 2019. Utilizando</w:t>
        </w:r>
      </w:ins>
      <w:ins w:id="4975" w:author="Ryan Lemos" w:date="2019-10-13T12:43:00Z">
        <w:r>
          <w:t xml:space="preserve"> o terminal CMD dentro d</w:t>
        </w:r>
      </w:ins>
      <w:ins w:id="4976" w:author="Ryan Lemos" w:date="2019-10-13T12:42:00Z">
        <w:r>
          <w:t>o VSCODE v.1.39.1</w:t>
        </w:r>
      </w:ins>
      <w:ins w:id="4977" w:author="Ryan Lemos" w:date="2019-10-13T12:43:00Z">
        <w:r>
          <w:t>.</w:t>
        </w:r>
      </w:ins>
    </w:p>
    <w:p w14:paraId="6861E2F0" w14:textId="77777777" w:rsidR="00031AD6" w:rsidRPr="00031AD6" w:rsidRDefault="00031AD6">
      <w:pPr>
        <w:rPr>
          <w:rPrChange w:id="4978" w:author="Ryan Lemos" w:date="2019-10-13T12:42:00Z">
            <w:rPr/>
          </w:rPrChange>
        </w:rPr>
        <w:pPrChange w:id="4979" w:author="Ryan Lemos" w:date="2019-10-13T12:42:00Z">
          <w:pPr>
            <w:pStyle w:val="Ttulo1"/>
            <w:numPr>
              <w:numId w:val="0"/>
            </w:numPr>
          </w:pPr>
        </w:pPrChange>
      </w:pPr>
    </w:p>
    <w:p w14:paraId="6C31B15E" w14:textId="222FDAF2" w:rsidR="00E55893" w:rsidRPr="005074A5" w:rsidRDefault="00E55893" w:rsidP="00E55893">
      <w:pPr>
        <w:pStyle w:val="Ttulo1"/>
      </w:pPr>
      <w:bookmarkStart w:id="4980" w:name="_Toc22075340"/>
      <w:r w:rsidRPr="005074A5">
        <w:t>Utilização</w:t>
      </w:r>
      <w:r w:rsidR="00723C16" w:rsidRPr="005074A5">
        <w:t xml:space="preserve"> do ambiente</w:t>
      </w:r>
      <w:bookmarkEnd w:id="4980"/>
    </w:p>
    <w:p w14:paraId="33C87CA9" w14:textId="77777777" w:rsidR="00BE08AB" w:rsidRPr="005074A5" w:rsidRDefault="00BE08AB" w:rsidP="00BE08AB"/>
    <w:p w14:paraId="6A6EE593" w14:textId="6888AB8E" w:rsidR="00BE08AB" w:rsidRDefault="00BE08AB" w:rsidP="00BE08AB">
      <w:r>
        <w:t>Como o desenvolvimento desse ambiente foi guiado por uma metodologia iterativa, conforme visto na seção</w:t>
      </w:r>
      <w:del w:id="4981" w:author="Ryan Lemos" w:date="2019-10-13T15:40:00Z">
        <w:r w:rsidDel="00A768C5">
          <w:delText xml:space="preserve"> </w:delText>
        </w:r>
      </w:del>
      <w:ins w:id="4982" w:author="Ryan Lemos" w:date="2019-10-13T15:40:00Z">
        <w:r w:rsidR="00A768C5">
          <w:t xml:space="preserve"> </w:t>
        </w:r>
        <w:r w:rsidR="00A768C5">
          <w:fldChar w:fldCharType="begin"/>
        </w:r>
        <w:r w:rsidR="00A768C5">
          <w:instrText xml:space="preserve"> REF _Ref527668666 \r \h </w:instrText>
        </w:r>
      </w:ins>
      <w:r w:rsidR="00A768C5">
        <w:fldChar w:fldCharType="separate"/>
      </w:r>
      <w:ins w:id="4983" w:author="Ryan Lemos" w:date="2019-10-14T19:23:00Z">
        <w:r w:rsidR="0002745D">
          <w:t>2.2.3.3</w:t>
        </w:r>
      </w:ins>
      <w:ins w:id="4984" w:author="Ryan Lemos" w:date="2019-10-13T15:40:00Z">
        <w:r w:rsidR="00A768C5">
          <w:fldChar w:fldCharType="end"/>
        </w:r>
      </w:ins>
      <w:del w:id="4985" w:author="Ryan Lemos" w:date="2019-10-13T15:40:00Z">
        <w:r w:rsidDel="00A768C5">
          <w:delText>x</w:delText>
        </w:r>
      </w:del>
      <w:r>
        <w:t>, a cada iteração (ou entrega) uma versão estável e utilizável do 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ins w:id="4986" w:author="Ryan Lemos" w:date="2019-10-14T20:45:00Z">
        <w:r w:rsidR="008C1760">
          <w:t xml:space="preserve"> Além do ambiente</w:t>
        </w:r>
      </w:ins>
      <w:ins w:id="4987" w:author="Ryan Lemos" w:date="2019-10-14T20:48:00Z">
        <w:r w:rsidR="008C1760">
          <w:t>,</w:t>
        </w:r>
      </w:ins>
      <w:ins w:id="4988" w:author="Ryan Lemos" w:date="2019-10-14T20:45:00Z">
        <w:r w:rsidR="008C1760">
          <w:t xml:space="preserve"> foi confeccionado um novo site para a escola, com um </w:t>
        </w:r>
        <w:r w:rsidR="008C1760" w:rsidRPr="008C1760">
          <w:rPr>
            <w:i/>
            <w:iCs/>
            <w:rPrChange w:id="4989" w:author="Ryan Lemos" w:date="2019-10-14T20:45:00Z">
              <w:rPr/>
            </w:rPrChange>
          </w:rPr>
          <w:t>layout</w:t>
        </w:r>
        <w:r w:rsidR="008C1760">
          <w:t xml:space="preserve"> mais moderno e chamativo</w:t>
        </w:r>
      </w:ins>
      <w:ins w:id="4990" w:author="Ryan Lemos" w:date="2019-10-14T20:48:00Z">
        <w:r w:rsidR="008C1760">
          <w:t xml:space="preserve"> apontando principais pontos de ensino da escola, professores e depoimentos de algu</w:t>
        </w:r>
      </w:ins>
      <w:ins w:id="4991" w:author="Ryan Lemos" w:date="2019-10-14T20:49:00Z">
        <w:r w:rsidR="008C1760">
          <w:t>ns alunos</w:t>
        </w:r>
      </w:ins>
      <w:ins w:id="4992" w:author="Ryan Lemos" w:date="2019-10-14T20:48:00Z">
        <w:r w:rsidR="008C1760">
          <w:t>.</w:t>
        </w:r>
      </w:ins>
      <w:ins w:id="4993" w:author="Ryan Lemos" w:date="2019-10-14T20:45:00Z">
        <w:r w:rsidR="008C1760">
          <w:t xml:space="preserve"> </w:t>
        </w:r>
      </w:ins>
      <w:ins w:id="4994" w:author="Ryan Lemos" w:date="2019-10-14T20:48:00Z">
        <w:r w:rsidR="008C1760">
          <w:t>E</w:t>
        </w:r>
      </w:ins>
      <w:ins w:id="4995" w:author="Ryan Lemos" w:date="2019-10-14T20:45:00Z">
        <w:r w:rsidR="008C1760">
          <w:t xml:space="preserve">stando disponível a partir da URL </w:t>
        </w:r>
        <w:r w:rsidR="008C1760">
          <w:fldChar w:fldCharType="begin"/>
        </w:r>
        <w:r w:rsidR="008C1760">
          <w:instrText xml:space="preserve"> HYPERLINK "https://ilcidiomas.com.br/" </w:instrText>
        </w:r>
        <w:r w:rsidR="008C1760">
          <w:fldChar w:fldCharType="separate"/>
        </w:r>
        <w:r w:rsidR="008C1760">
          <w:rPr>
            <w:rStyle w:val="Hyperlink"/>
          </w:rPr>
          <w:t>https://ilcidiomas.com.br</w:t>
        </w:r>
        <w:r w:rsidR="008C1760">
          <w:fldChar w:fldCharType="end"/>
        </w:r>
      </w:ins>
      <w:ins w:id="4996" w:author="Ryan Lemos" w:date="2019-10-14T20:46:00Z">
        <w:r w:rsidR="008C1760">
          <w:t xml:space="preserve">. Já o </w:t>
        </w:r>
      </w:ins>
      <w:ins w:id="4997" w:author="Ryan Lemos" w:date="2019-10-14T20:49:00Z">
        <w:r w:rsidR="008C1760">
          <w:t xml:space="preserve">ambiente foi incluído em </w:t>
        </w:r>
        <w:r w:rsidR="002B1E8B">
          <w:t xml:space="preserve">um </w:t>
        </w:r>
        <w:r w:rsidR="002B1E8B">
          <w:lastRenderedPageBreak/>
          <w:t>repositório</w:t>
        </w:r>
      </w:ins>
      <w:ins w:id="4998" w:author="Ryan Lemos" w:date="2019-10-14T20:46:00Z">
        <w:r w:rsidR="008C1760">
          <w:t xml:space="preserve"> pôd</w:t>
        </w:r>
      </w:ins>
      <w:ins w:id="4999" w:author="Ryan Lemos" w:date="2019-10-14T20:47:00Z">
        <w:r w:rsidR="008C1760">
          <w:t xml:space="preserve">e ser acessado pela URL </w:t>
        </w:r>
        <w:r w:rsidR="008C1760">
          <w:fldChar w:fldCharType="begin"/>
        </w:r>
        <w:r w:rsidR="008C1760">
          <w:instrText xml:space="preserve"> HYPERLINK "https://ilcidiomas.com.br/app/" </w:instrText>
        </w:r>
        <w:r w:rsidR="008C1760">
          <w:fldChar w:fldCharType="separate"/>
        </w:r>
        <w:r w:rsidR="008C1760">
          <w:rPr>
            <w:rStyle w:val="Hyperlink"/>
          </w:rPr>
          <w:t>https://ilcidiomas.com.br/app/</w:t>
        </w:r>
        <w:r w:rsidR="008C1760">
          <w:fldChar w:fldCharType="end"/>
        </w:r>
      </w:ins>
      <w:ins w:id="5000" w:author="Ryan Lemos" w:date="2019-10-14T20:49:00Z">
        <w:r w:rsidR="002B1E8B">
          <w:t xml:space="preserve">, lembrando que esse ‘/app’ se trata do </w:t>
        </w:r>
        <w:r w:rsidR="002B1E8B" w:rsidRPr="002B1E8B">
          <w:rPr>
            <w:i/>
            <w:iCs/>
            <w:rPrChange w:id="5001" w:author="Ryan Lemos" w:date="2019-10-14T20:49:00Z">
              <w:rPr/>
            </w:rPrChange>
          </w:rPr>
          <w:t>front-</w:t>
        </w:r>
        <w:proofErr w:type="spellStart"/>
        <w:r w:rsidR="002B1E8B" w:rsidRPr="002B1E8B">
          <w:rPr>
            <w:i/>
            <w:iCs/>
            <w:rPrChange w:id="5002" w:author="Ryan Lemos" w:date="2019-10-14T20:49:00Z">
              <w:rPr/>
            </w:rPrChange>
          </w:rPr>
          <w:t>end</w:t>
        </w:r>
        <w:proofErr w:type="spellEnd"/>
        <w:r w:rsidR="002B1E8B">
          <w:t xml:space="preserve"> </w:t>
        </w:r>
      </w:ins>
      <w:ins w:id="5003" w:author="Ryan Lemos" w:date="2019-10-14T20:50:00Z">
        <w:r w:rsidR="002B1E8B">
          <w:t xml:space="preserve">Angular que faz requisições a API </w:t>
        </w:r>
        <w:proofErr w:type="spellStart"/>
        <w:r w:rsidR="002B1E8B">
          <w:t>Laravel</w:t>
        </w:r>
        <w:proofErr w:type="spellEnd"/>
        <w:r w:rsidR="002B1E8B">
          <w:t xml:space="preserve"> disponível em </w:t>
        </w:r>
        <w:r w:rsidR="002B1E8B">
          <w:fldChar w:fldCharType="begin"/>
        </w:r>
        <w:r w:rsidR="002B1E8B">
          <w:instrText xml:space="preserve"> HYPERLINK "</w:instrText>
        </w:r>
        <w:r w:rsidR="002B1E8B" w:rsidRPr="002B1E8B">
          <w:rPr>
            <w:rPrChange w:id="5004" w:author="Ryan Lemos" w:date="2019-10-14T20:50:00Z">
              <w:rPr>
                <w:rStyle w:val="Hyperlink"/>
              </w:rPr>
            </w:rPrChange>
          </w:rPr>
          <w:instrText>https://ilcidiomas.com.br/backend/</w:instrText>
        </w:r>
        <w:r w:rsidR="002B1E8B">
          <w:instrText xml:space="preserve">" </w:instrText>
        </w:r>
        <w:r w:rsidR="002B1E8B">
          <w:fldChar w:fldCharType="separate"/>
        </w:r>
        <w:r w:rsidR="002B1E8B" w:rsidRPr="00DB480D">
          <w:rPr>
            <w:rStyle w:val="Hyperlink"/>
          </w:rPr>
          <w:t>https://ilcidiomas.com.br/backend/</w:t>
        </w:r>
        <w:r w:rsidR="002B1E8B">
          <w:fldChar w:fldCharType="end"/>
        </w:r>
      </w:ins>
      <w:ins w:id="5005" w:author="Ryan Lemos" w:date="2019-10-14T20:47:00Z">
        <w:r w:rsidR="008C1760">
          <w:t xml:space="preserve">. </w:t>
        </w:r>
      </w:ins>
    </w:p>
    <w:p w14:paraId="3BE98418" w14:textId="1FA3B019" w:rsidR="002B1E8B" w:rsidRDefault="00040E23">
      <w:pPr>
        <w:rPr>
          <w:ins w:id="5006" w:author="Ryan Lemos" w:date="2019-10-14T20:52:00Z"/>
        </w:rPr>
      </w:pPr>
      <w:r>
        <w:t xml:space="preserve">Porém, a escola só decidiu começar a </w:t>
      </w:r>
      <w:del w:id="5007" w:author="Ryan Lemos" w:date="2019-10-15T19:17:00Z">
        <w:r w:rsidDel="00324287">
          <w:delText xml:space="preserve">utilização </w:delText>
        </w:r>
      </w:del>
      <w:ins w:id="5008" w:author="Ryan Lemos" w:date="2019-10-15T19:17:00Z">
        <w:r w:rsidR="00324287">
          <w:t xml:space="preserve">utilizar </w:t>
        </w:r>
      </w:ins>
      <w:del w:id="5009" w:author="Ryan Lemos" w:date="2019-10-15T19:17:00Z">
        <w:r w:rsidDel="00324287">
          <w:delText>d</w:delText>
        </w:r>
      </w:del>
      <w:r>
        <w:t xml:space="preserve">o ambiente no meio do segundo release. </w:t>
      </w:r>
      <w:del w:id="5010" w:author="Ryan Lemos" w:date="2019-10-15T19:17:00Z">
        <w:r w:rsidDel="00324287">
          <w:delText xml:space="preserve">Foram </w:delText>
        </w:r>
      </w:del>
      <w:ins w:id="5011" w:author="Ryan Lemos" w:date="2019-10-15T19:17:00Z">
        <w:r w:rsidR="00324287">
          <w:t xml:space="preserve">Sendo </w:t>
        </w:r>
      </w:ins>
      <w:r>
        <w:t xml:space="preserve">cadastrados </w:t>
      </w:r>
      <w:del w:id="5012" w:author="Ryan Lemos" w:date="2019-10-15T19:18:00Z">
        <w:r w:rsidDel="00324287">
          <w:delText xml:space="preserve">então </w:delText>
        </w:r>
      </w:del>
      <w:r>
        <w:t>professores e alunos. Em primeiro momento pensou-se que a escola cadastraria cada usuário e no momento do cadastro possibilitasse a escolha da senha e do nome do usuário pela pessoa cadastrada</w:t>
      </w:r>
      <w:ins w:id="5013" w:author="Ryan Lemos" w:date="2019-10-14T20:54:00Z">
        <w:r w:rsidR="002B1E8B">
          <w:t xml:space="preserve"> conforme descrito na modelagem feita na seção </w:t>
        </w:r>
      </w:ins>
      <w:ins w:id="5014" w:author="Ryan Lemos" w:date="2019-10-14T20:55:00Z">
        <w:r w:rsidR="002B1E8B">
          <w:fldChar w:fldCharType="begin"/>
        </w:r>
        <w:r w:rsidR="002B1E8B">
          <w:instrText xml:space="preserve"> REF _Ref21873241 \r \h </w:instrText>
        </w:r>
      </w:ins>
      <w:r w:rsidR="002B1E8B">
        <w:fldChar w:fldCharType="separate"/>
      </w:r>
      <w:ins w:id="5015" w:author="Ryan Lemos" w:date="2019-10-14T20:55:00Z">
        <w:r w:rsidR="002B1E8B">
          <w:t>3.4</w:t>
        </w:r>
        <w:r w:rsidR="002B1E8B">
          <w:fldChar w:fldCharType="end"/>
        </w:r>
      </w:ins>
      <w:r>
        <w:t xml:space="preserve">. Porém não foi isso que ocorreu, </w:t>
      </w:r>
      <w:r w:rsidR="00801304">
        <w:t xml:space="preserve">a escola cadastrou todos os alunos e professores e manteve um registro em um caderno de nomes de usuários e senhas. </w:t>
      </w:r>
      <w:del w:id="5016" w:author="Ryan Lemos" w:date="2019-10-15T19:20:00Z">
        <w:r w:rsidR="00801304" w:rsidDel="00324287">
          <w:delText xml:space="preserve">Posteriormente </w:delText>
        </w:r>
      </w:del>
      <w:del w:id="5017" w:author="Ryan Lemos" w:date="2019-10-15T19:18:00Z">
        <w:r w:rsidR="00801304" w:rsidDel="00324287">
          <w:delText xml:space="preserve">enviando </w:delText>
        </w:r>
      </w:del>
      <w:del w:id="5018" w:author="Ryan Lemos" w:date="2019-10-15T19:20:00Z">
        <w:r w:rsidR="00801304" w:rsidDel="00324287">
          <w:delText xml:space="preserve">aos </w:delText>
        </w:r>
      </w:del>
      <w:del w:id="5019" w:author="Ryan Lemos" w:date="2019-10-15T19:18:00Z">
        <w:r w:rsidR="00801304" w:rsidDel="00324287">
          <w:delText xml:space="preserve">devidos </w:delText>
        </w:r>
      </w:del>
      <w:del w:id="5020" w:author="Ryan Lemos" w:date="2019-10-15T19:20:00Z">
        <w:r w:rsidR="00801304" w:rsidDel="00324287">
          <w:delText>usuários seus acessos.</w:delText>
        </w:r>
      </w:del>
      <w:ins w:id="5021" w:author="Ryan Lemos" w:date="2019-10-14T20:55:00Z">
        <w:r w:rsidR="002B1E8B">
          <w:t xml:space="preserve">Além disso optou por registrar todos os campos em caixa alta, conforme visto na </w:t>
        </w:r>
      </w:ins>
      <w:ins w:id="5022" w:author="Ryan Lemos" w:date="2019-10-14T20:56:00Z">
        <w:r w:rsidR="002B1E8B">
          <w:fldChar w:fldCharType="begin"/>
        </w:r>
        <w:r w:rsidR="002B1E8B">
          <w:instrText xml:space="preserve"> REF _Ref21978976 \h </w:instrText>
        </w:r>
      </w:ins>
      <w:r w:rsidR="002B1E8B">
        <w:fldChar w:fldCharType="separate"/>
      </w:r>
      <w:ins w:id="5023" w:author="Ryan Lemos" w:date="2019-10-14T20:56:00Z">
        <w:r w:rsidR="002B1E8B">
          <w:t xml:space="preserve">Figura </w:t>
        </w:r>
        <w:r w:rsidR="002B1E8B">
          <w:rPr>
            <w:noProof/>
          </w:rPr>
          <w:t>117</w:t>
        </w:r>
        <w:r w:rsidR="002B1E8B">
          <w:fldChar w:fldCharType="end"/>
        </w:r>
        <w:r w:rsidR="002B1E8B">
          <w:t>.</w:t>
        </w:r>
      </w:ins>
      <w:r w:rsidR="00801304">
        <w:t xml:space="preserve"> </w:t>
      </w:r>
      <w:moveFromRangeStart w:id="5024" w:author="Ryan Lemos" w:date="2019-10-15T19:49:00Z" w:name="move22061377"/>
      <w:moveFrom w:id="5025" w:author="Ryan Lemos" w:date="2019-10-15T19:49:00Z">
        <w:r w:rsidR="00801304" w:rsidDel="004800CC">
          <w:t xml:space="preserve">Ao total foram cadastrados 106 alunos e 6 professores. </w:t>
        </w:r>
      </w:moveFrom>
      <w:moveFromRangeEnd w:id="5024"/>
    </w:p>
    <w:p w14:paraId="68D83EAC" w14:textId="77777777" w:rsidR="002B1E8B" w:rsidRDefault="002B1E8B">
      <w:pPr>
        <w:rPr>
          <w:ins w:id="5026" w:author="Ryan Lemos" w:date="2019-10-14T20:52:00Z"/>
        </w:rPr>
      </w:pPr>
    </w:p>
    <w:p w14:paraId="2805893D" w14:textId="3584485E" w:rsidR="002B1E8B" w:rsidRDefault="002B1E8B">
      <w:pPr>
        <w:pStyle w:val="Legenda"/>
        <w:keepNext/>
        <w:rPr>
          <w:ins w:id="5027" w:author="Ryan Lemos" w:date="2019-10-14T20:52:00Z"/>
        </w:rPr>
        <w:pPrChange w:id="5028" w:author="Ryan Lemos" w:date="2019-10-14T20:52:00Z">
          <w:pPr>
            <w:pStyle w:val="Legenda"/>
          </w:pPr>
        </w:pPrChange>
      </w:pPr>
      <w:bookmarkStart w:id="5029" w:name="_Ref21978976"/>
      <w:bookmarkStart w:id="5030" w:name="_Toc22075269"/>
      <w:ins w:id="5031" w:author="Ryan Lemos" w:date="2019-10-14T20:52:00Z">
        <w:r>
          <w:t xml:space="preserve">Figura </w:t>
        </w:r>
        <w:r>
          <w:fldChar w:fldCharType="begin"/>
        </w:r>
        <w:r>
          <w:instrText xml:space="preserve"> SEQ Figura \* ARABIC </w:instrText>
        </w:r>
      </w:ins>
      <w:r>
        <w:fldChar w:fldCharType="separate"/>
      </w:r>
      <w:ins w:id="5032" w:author="Ryan Lemos" w:date="2019-10-14T20:52:00Z">
        <w:r>
          <w:rPr>
            <w:noProof/>
          </w:rPr>
          <w:t>117</w:t>
        </w:r>
        <w:r>
          <w:fldChar w:fldCharType="end"/>
        </w:r>
        <w:bookmarkEnd w:id="5029"/>
        <w:r>
          <w:t xml:space="preserve"> - Lista de alunos cadastrados</w:t>
        </w:r>
      </w:ins>
      <w:ins w:id="5033" w:author="Ryan Lemos" w:date="2019-10-14T20:53:00Z">
        <w:r>
          <w:t xml:space="preserve"> na produção</w:t>
        </w:r>
      </w:ins>
      <w:bookmarkEnd w:id="5030"/>
    </w:p>
    <w:p w14:paraId="4F0D9F86" w14:textId="2ED91FC8" w:rsidR="002B1E8B" w:rsidRDefault="002B1E8B" w:rsidP="002B1E8B">
      <w:pPr>
        <w:ind w:firstLine="0"/>
        <w:jc w:val="center"/>
        <w:rPr>
          <w:ins w:id="5034" w:author="Ryan Lemos" w:date="2019-10-14T20:53:00Z"/>
        </w:rPr>
      </w:pPr>
      <w:ins w:id="5035" w:author="Ryan Lemos" w:date="2019-10-14T20:52:00Z">
        <w:r>
          <w:rPr>
            <w:noProof/>
          </w:rPr>
          <w:drawing>
            <wp:inline distT="0" distB="0" distL="0" distR="0" wp14:anchorId="0B86DA90" wp14:editId="476C2902">
              <wp:extent cx="4381500" cy="4217272"/>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24774" cy="4258924"/>
                      </a:xfrm>
                      <a:prstGeom prst="rect">
                        <a:avLst/>
                      </a:prstGeom>
                    </pic:spPr>
                  </pic:pic>
                </a:graphicData>
              </a:graphic>
            </wp:inline>
          </w:drawing>
        </w:r>
      </w:ins>
    </w:p>
    <w:p w14:paraId="5AA50921" w14:textId="1019E008" w:rsidR="002B1E8B" w:rsidRDefault="002B1E8B" w:rsidP="002B1E8B">
      <w:pPr>
        <w:pStyle w:val="Fontes"/>
        <w:rPr>
          <w:ins w:id="5036" w:author="Ryan Lemos" w:date="2019-10-14T20:53:00Z"/>
        </w:rPr>
      </w:pPr>
      <w:ins w:id="5037" w:author="Ryan Lemos" w:date="2019-10-14T20:53:00Z">
        <w:r>
          <w:t>Fonte: ILC, 2019. Utilizando o ambiente ILC v.1.</w:t>
        </w:r>
      </w:ins>
    </w:p>
    <w:p w14:paraId="4BB43F1D" w14:textId="77777777" w:rsidR="002B1E8B" w:rsidRDefault="002B1E8B">
      <w:pPr>
        <w:pStyle w:val="Fontes"/>
        <w:rPr>
          <w:ins w:id="5038" w:author="Ryan Lemos" w:date="2019-10-14T20:51:00Z"/>
        </w:rPr>
        <w:pPrChange w:id="5039" w:author="Ryan Lemos" w:date="2019-10-14T20:53:00Z">
          <w:pPr/>
        </w:pPrChange>
      </w:pPr>
    </w:p>
    <w:p w14:paraId="5312EB4A" w14:textId="44550DFE" w:rsidR="00801304" w:rsidDel="002B1E8B" w:rsidRDefault="00801304">
      <w:pPr>
        <w:rPr>
          <w:del w:id="5040" w:author="Ryan Lemos" w:date="2019-10-14T20:56:00Z"/>
        </w:rPr>
      </w:pPr>
      <w:r>
        <w:t>Nesse tempo de cadastro, alguns bugs foram reportados pela funcionária da escola e corrigidos</w:t>
      </w:r>
      <w:ins w:id="5041" w:author="Ryan Lemos" w:date="2019-10-15T19:19:00Z">
        <w:r w:rsidR="00324287">
          <w:t xml:space="preserve">, como por exemplo a desconexão em meio ao uso gerada pela invalidação do </w:t>
        </w:r>
        <w:r w:rsidR="00324287" w:rsidRPr="00324287">
          <w:rPr>
            <w:i/>
            <w:iCs/>
            <w:rPrChange w:id="5042" w:author="Ryan Lemos" w:date="2019-10-15T19:19:00Z">
              <w:rPr/>
            </w:rPrChange>
          </w:rPr>
          <w:t>token</w:t>
        </w:r>
        <w:r w:rsidR="00324287">
          <w:t xml:space="preserve"> responsável pela autenticação com a API.</w:t>
        </w:r>
      </w:ins>
      <w:del w:id="5043" w:author="Ryan Lemos" w:date="2019-10-15T19:19:00Z">
        <w:r w:rsidDel="00324287">
          <w:delText>.</w:delText>
        </w:r>
      </w:del>
      <w:ins w:id="5044" w:author="Ryan Lemos" w:date="2019-10-14T20:56:00Z">
        <w:r w:rsidR="002B1E8B">
          <w:t xml:space="preserve"> </w:t>
        </w:r>
      </w:ins>
    </w:p>
    <w:p w14:paraId="2E026BFA" w14:textId="73C4410A" w:rsidR="00E210C9" w:rsidRDefault="00324287" w:rsidP="00324287">
      <w:pPr>
        <w:ind w:firstLine="0"/>
        <w:rPr>
          <w:ins w:id="5045" w:author="Ryan Lemos" w:date="2019-10-15T19:46:00Z"/>
        </w:rPr>
      </w:pPr>
      <w:ins w:id="5046" w:author="Ryan Lemos" w:date="2019-10-15T19:20:00Z">
        <w:r>
          <w:t>A</w:t>
        </w:r>
      </w:ins>
      <w:del w:id="5047" w:author="Ryan Lemos" w:date="2019-10-14T20:56:00Z">
        <w:r w:rsidR="00801304" w:rsidDel="002B1E8B">
          <w:delText>A</w:delText>
        </w:r>
      </w:del>
      <w:r w:rsidR="00801304">
        <w:t xml:space="preserve">o final do terceiro </w:t>
      </w:r>
      <w:r w:rsidR="00801304" w:rsidRPr="00324287">
        <w:rPr>
          <w:i/>
          <w:iCs/>
          <w:rPrChange w:id="5048" w:author="Ryan Lemos" w:date="2019-10-15T19:20:00Z">
            <w:rPr/>
          </w:rPrChange>
        </w:rPr>
        <w:t>release</w:t>
      </w:r>
      <w:r w:rsidR="00801304">
        <w:t>, a escola</w:t>
      </w:r>
      <w:del w:id="5049" w:author="Ryan Lemos" w:date="2019-10-15T19:20:00Z">
        <w:r w:rsidR="00801304" w:rsidDel="00324287">
          <w:delText xml:space="preserve"> passou de fato a cada usuário o seu acesso</w:delText>
        </w:r>
      </w:del>
      <w:ins w:id="5050" w:author="Ryan Lemos" w:date="2019-10-15T19:20:00Z">
        <w:r>
          <w:t xml:space="preserve"> enviou aos usuários, um a um, seus acessos em um pedaço de papel</w:t>
        </w:r>
      </w:ins>
      <w:r w:rsidR="00801304">
        <w:t xml:space="preserve">. Possibilitando assim que os professores utilizassem </w:t>
      </w:r>
      <w:r w:rsidR="00801304">
        <w:lastRenderedPageBreak/>
        <w:t>e testassem a aplicação.</w:t>
      </w:r>
      <w:del w:id="5051" w:author="Ryan Lemos" w:date="2019-10-15T19:21:00Z">
        <w:r w:rsidR="00801304" w:rsidDel="00324287">
          <w:delText xml:space="preserve"> Recebeu-se o </w:delText>
        </w:r>
        <w:r w:rsidR="00801304" w:rsidRPr="005074A5" w:rsidDel="00324287">
          <w:rPr>
            <w:i/>
            <w:iCs/>
          </w:rPr>
          <w:delText>feedback</w:delText>
        </w:r>
        <w:r w:rsidR="00801304" w:rsidDel="00324287">
          <w:delText xml:space="preserve"> de</w:delText>
        </w:r>
      </w:del>
      <w:r w:rsidR="00801304">
        <w:t xml:space="preserve"> </w:t>
      </w:r>
      <w:ins w:id="5052" w:author="Ryan Lemos" w:date="2019-10-15T19:21:00Z">
        <w:r>
          <w:t>U</w:t>
        </w:r>
      </w:ins>
      <w:del w:id="5053" w:author="Ryan Lemos" w:date="2019-10-15T19:21:00Z">
        <w:r w:rsidR="00801304" w:rsidDel="00324287">
          <w:delText>u</w:delText>
        </w:r>
      </w:del>
      <w:r w:rsidR="00801304">
        <w:t>m dos professores</w:t>
      </w:r>
      <w:ins w:id="5054" w:author="Ryan Lemos" w:date="2019-10-15T19:21:00Z">
        <w:r>
          <w:t xml:space="preserve"> testou a fundo a aplicação</w:t>
        </w:r>
      </w:ins>
      <w:r w:rsidR="00801304">
        <w:t xml:space="preserve"> </w:t>
      </w:r>
      <w:del w:id="5055" w:author="Ryan Lemos" w:date="2019-10-15T19:21:00Z">
        <w:r w:rsidR="00801304" w:rsidDel="00324287">
          <w:delText xml:space="preserve">que </w:delText>
        </w:r>
      </w:del>
      <w:ins w:id="5056" w:author="Ryan Lemos" w:date="2019-10-15T19:21:00Z">
        <w:r>
          <w:t xml:space="preserve">e </w:t>
        </w:r>
      </w:ins>
      <w:r w:rsidR="00801304">
        <w:t>sugeriu algumas modificações</w:t>
      </w:r>
      <w:ins w:id="5057" w:author="Ryan Lemos" w:date="2019-10-15T19:21:00Z">
        <w:r>
          <w:t xml:space="preserve"> e correções</w:t>
        </w:r>
      </w:ins>
      <w:ins w:id="5058" w:author="Ryan Lemos" w:date="2019-10-15T19:22:00Z">
        <w:r>
          <w:t>. Dentre as correções</w:t>
        </w:r>
      </w:ins>
      <w:ins w:id="5059" w:author="Ryan Lemos" w:date="2019-10-15T19:24:00Z">
        <w:r w:rsidR="00B57B6A">
          <w:t xml:space="preserve"> citou-se</w:t>
        </w:r>
      </w:ins>
      <w:ins w:id="5060" w:author="Ryan Lemos" w:date="2019-10-15T19:22:00Z">
        <w:r>
          <w:t xml:space="preserve"> a nomenclatura dos níveis</w:t>
        </w:r>
      </w:ins>
      <w:ins w:id="5061" w:author="Ryan Lemos" w:date="2019-10-15T19:24:00Z">
        <w:r w:rsidR="00B57B6A">
          <w:t xml:space="preserve"> que estava</w:t>
        </w:r>
      </w:ins>
      <w:ins w:id="5062" w:author="Ryan Lemos" w:date="2019-10-15T19:22:00Z">
        <w:r>
          <w:t xml:space="preserve"> diferente da utilizada pela escola</w:t>
        </w:r>
      </w:ins>
      <w:ins w:id="5063" w:author="Ryan Lemos" w:date="2019-10-15T19:24:00Z">
        <w:r w:rsidR="00B57B6A">
          <w:t>. Utilizou-se o padrão de níve</w:t>
        </w:r>
      </w:ins>
      <w:ins w:id="5064" w:author="Ryan Lemos" w:date="2019-10-15T19:26:00Z">
        <w:r w:rsidR="00B57B6A">
          <w:t>i</w:t>
        </w:r>
      </w:ins>
      <w:ins w:id="5065" w:author="Ryan Lemos" w:date="2019-10-15T19:25:00Z">
        <w:r w:rsidR="00B57B6A">
          <w:t>s</w:t>
        </w:r>
      </w:ins>
      <w:ins w:id="5066" w:author="Ryan Lemos" w:date="2019-10-15T19:26:00Z">
        <w:r w:rsidR="00B57B6A">
          <w:t xml:space="preserve"> chamado </w:t>
        </w:r>
        <w:r w:rsidR="00B57B6A" w:rsidRPr="00B57B6A">
          <w:t>CEFR</w:t>
        </w:r>
      </w:ins>
      <w:ins w:id="5067" w:author="Ryan Lemos" w:date="2019-10-15T19:41:00Z">
        <w:r w:rsidR="00E210C9">
          <w:t xml:space="preserve">, conforme seção </w:t>
        </w:r>
      </w:ins>
      <w:ins w:id="5068" w:author="Ryan Lemos" w:date="2019-10-15T19:42:00Z">
        <w:r w:rsidR="00E210C9">
          <w:fldChar w:fldCharType="begin"/>
        </w:r>
        <w:r w:rsidR="00E210C9">
          <w:instrText xml:space="preserve"> REF _Ref527667254 \r \h </w:instrText>
        </w:r>
      </w:ins>
      <w:r w:rsidR="00E210C9">
        <w:fldChar w:fldCharType="separate"/>
      </w:r>
      <w:ins w:id="5069" w:author="Ryan Lemos" w:date="2019-10-15T19:42:00Z">
        <w:r w:rsidR="00E210C9">
          <w:t>2.1.1</w:t>
        </w:r>
        <w:r w:rsidR="00E210C9">
          <w:fldChar w:fldCharType="end"/>
        </w:r>
      </w:ins>
      <w:ins w:id="5070" w:author="Ryan Lemos" w:date="2019-10-15T19:44:00Z">
        <w:r w:rsidR="004800CC">
          <w:t>. P</w:t>
        </w:r>
      </w:ins>
      <w:ins w:id="5071" w:author="Ryan Lemos" w:date="2019-10-15T19:42:00Z">
        <w:r w:rsidR="00E210C9">
          <w:t xml:space="preserve">ois na apresentação do sistema, conforme seção </w:t>
        </w:r>
      </w:ins>
      <w:ins w:id="5072" w:author="Ryan Lemos" w:date="2019-10-15T19:43:00Z">
        <w:r w:rsidR="00E210C9">
          <w:fldChar w:fldCharType="begin"/>
        </w:r>
        <w:r w:rsidR="00E210C9">
          <w:instrText xml:space="preserve"> REF _Ref22061008 \r \h </w:instrText>
        </w:r>
      </w:ins>
      <w:r w:rsidR="00E210C9">
        <w:fldChar w:fldCharType="separate"/>
      </w:r>
      <w:ins w:id="5073" w:author="Ryan Lemos" w:date="2019-10-15T19:43:00Z">
        <w:r w:rsidR="00E210C9">
          <w:t>3.9</w:t>
        </w:r>
        <w:r w:rsidR="00E210C9">
          <w:fldChar w:fldCharType="end"/>
        </w:r>
        <w:r w:rsidR="00E210C9">
          <w:t>,</w:t>
        </w:r>
        <w:r w:rsidR="004800CC">
          <w:t xml:space="preserve"> professor Leonardo</w:t>
        </w:r>
        <w:r w:rsidR="00E210C9">
          <w:t xml:space="preserve"> </w:t>
        </w:r>
        <w:r w:rsidR="004800CC">
          <w:t>citou a utiliza</w:t>
        </w:r>
      </w:ins>
      <w:ins w:id="5074" w:author="Ryan Lemos" w:date="2019-10-15T19:44:00Z">
        <w:r w:rsidR="004800CC">
          <w:t xml:space="preserve">ção em massa das escolas deste padrão para avaliar os alunos. Porém a ILC utiliza os níveis de anos, do primeiro ao quinto ano, sendo o primeiro o mais básico e o </w:t>
        </w:r>
      </w:ins>
      <w:ins w:id="5075" w:author="Ryan Lemos" w:date="2019-10-15T19:45:00Z">
        <w:r w:rsidR="004800CC">
          <w:t xml:space="preserve">quinto o mais avançado. Então essa mudança foi corrigida conforme a </w:t>
        </w:r>
      </w:ins>
      <w:ins w:id="5076" w:author="Ryan Lemos" w:date="2019-10-15T19:48:00Z">
        <w:r w:rsidR="004800CC">
          <w:fldChar w:fldCharType="begin"/>
        </w:r>
        <w:r w:rsidR="004800CC">
          <w:instrText xml:space="preserve"> REF _Ref22061310 \h </w:instrText>
        </w:r>
      </w:ins>
      <w:r w:rsidR="004800CC">
        <w:fldChar w:fldCharType="separate"/>
      </w:r>
      <w:ins w:id="5077" w:author="Ryan Lemos" w:date="2019-10-15T19:48:00Z">
        <w:r w:rsidR="004800CC">
          <w:t xml:space="preserve">Figura </w:t>
        </w:r>
        <w:r w:rsidR="004800CC">
          <w:rPr>
            <w:noProof/>
          </w:rPr>
          <w:t>118</w:t>
        </w:r>
        <w:r w:rsidR="004800CC">
          <w:fldChar w:fldCharType="end"/>
        </w:r>
        <w:r w:rsidR="004800CC">
          <w:t>.</w:t>
        </w:r>
      </w:ins>
    </w:p>
    <w:p w14:paraId="73C5C332" w14:textId="77777777" w:rsidR="004800CC" w:rsidRDefault="004800CC" w:rsidP="00324287">
      <w:pPr>
        <w:ind w:firstLine="0"/>
        <w:rPr>
          <w:ins w:id="5078" w:author="Ryan Lemos" w:date="2019-10-15T19:46:00Z"/>
        </w:rPr>
      </w:pPr>
    </w:p>
    <w:p w14:paraId="4FB6A439" w14:textId="6B3BF1D4" w:rsidR="004800CC" w:rsidRDefault="004800CC">
      <w:pPr>
        <w:pStyle w:val="Legenda"/>
        <w:keepNext/>
        <w:rPr>
          <w:ins w:id="5079" w:author="Ryan Lemos" w:date="2019-10-15T19:47:00Z"/>
        </w:rPr>
        <w:pPrChange w:id="5080" w:author="Ryan Lemos" w:date="2019-10-15T19:47:00Z">
          <w:pPr>
            <w:pStyle w:val="Legenda"/>
          </w:pPr>
        </w:pPrChange>
      </w:pPr>
      <w:bookmarkStart w:id="5081" w:name="_Ref22061310"/>
      <w:bookmarkStart w:id="5082" w:name="_Toc22075270"/>
      <w:ins w:id="5083" w:author="Ryan Lemos" w:date="2019-10-15T19:47:00Z">
        <w:r>
          <w:t xml:space="preserve">Figura </w:t>
        </w:r>
        <w:r>
          <w:fldChar w:fldCharType="begin"/>
        </w:r>
        <w:r>
          <w:instrText xml:space="preserve"> SEQ Figura \* ARABIC </w:instrText>
        </w:r>
      </w:ins>
      <w:r>
        <w:fldChar w:fldCharType="separate"/>
      </w:r>
      <w:ins w:id="5084" w:author="Ryan Lemos" w:date="2019-10-15T19:47:00Z">
        <w:r>
          <w:rPr>
            <w:noProof/>
          </w:rPr>
          <w:t>118</w:t>
        </w:r>
        <w:r>
          <w:fldChar w:fldCharType="end"/>
        </w:r>
        <w:bookmarkEnd w:id="5081"/>
        <w:r>
          <w:t xml:space="preserve"> - Listagem do padrão de anos pela ILC</w:t>
        </w:r>
        <w:bookmarkEnd w:id="5082"/>
      </w:ins>
    </w:p>
    <w:p w14:paraId="09205AF1" w14:textId="17075765" w:rsidR="004800CC" w:rsidRDefault="004800CC" w:rsidP="00324287">
      <w:pPr>
        <w:ind w:firstLine="0"/>
        <w:rPr>
          <w:ins w:id="5085" w:author="Ryan Lemos" w:date="2019-10-15T19:47:00Z"/>
        </w:rPr>
      </w:pPr>
      <w:ins w:id="5086" w:author="Ryan Lemos" w:date="2019-10-15T19:46:00Z">
        <w:r>
          <w:rPr>
            <w:noProof/>
          </w:rPr>
          <w:drawing>
            <wp:inline distT="0" distB="0" distL="0" distR="0" wp14:anchorId="10B4CE07" wp14:editId="69DA8FAF">
              <wp:extent cx="5943600" cy="3080241"/>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6379" cy="3081681"/>
                      </a:xfrm>
                      <a:prstGeom prst="rect">
                        <a:avLst/>
                      </a:prstGeom>
                    </pic:spPr>
                  </pic:pic>
                </a:graphicData>
              </a:graphic>
            </wp:inline>
          </w:drawing>
        </w:r>
      </w:ins>
    </w:p>
    <w:p w14:paraId="0FB06EEC" w14:textId="0B93E81A" w:rsidR="004800CC" w:rsidRDefault="004800CC" w:rsidP="004800CC">
      <w:pPr>
        <w:pStyle w:val="Fontes"/>
        <w:rPr>
          <w:ins w:id="5087" w:author="Ryan Lemos" w:date="2019-10-15T19:47:00Z"/>
        </w:rPr>
      </w:pPr>
      <w:ins w:id="5088" w:author="Ryan Lemos" w:date="2019-10-15T19:47:00Z">
        <w:r>
          <w:t>Fonte: PRÓPRIA, 2019. Utilizando o ambiente ILC v.1.</w:t>
        </w:r>
      </w:ins>
    </w:p>
    <w:p w14:paraId="443BF527" w14:textId="77777777" w:rsidR="004800CC" w:rsidRDefault="004800CC">
      <w:pPr>
        <w:pStyle w:val="Fontes"/>
        <w:rPr>
          <w:ins w:id="5089" w:author="Ryan Lemos" w:date="2019-10-15T19:42:00Z"/>
        </w:rPr>
        <w:pPrChange w:id="5090" w:author="Ryan Lemos" w:date="2019-10-15T19:47:00Z">
          <w:pPr>
            <w:ind w:firstLine="0"/>
          </w:pPr>
        </w:pPrChange>
      </w:pPr>
    </w:p>
    <w:p w14:paraId="4ED5249F" w14:textId="1F1268A3" w:rsidR="00801304" w:rsidRDefault="004800CC">
      <w:pPr>
        <w:rPr>
          <w:ins w:id="5091" w:author="Ryan Lemos" w:date="2019-10-15T19:49:00Z"/>
        </w:rPr>
        <w:pPrChange w:id="5092" w:author="Ryan Lemos" w:date="2019-10-15T19:50:00Z">
          <w:pPr>
            <w:ind w:firstLine="0"/>
          </w:pPr>
        </w:pPrChange>
      </w:pPr>
      <w:ins w:id="5093" w:author="Ryan Lemos" w:date="2019-10-15T19:49:00Z">
        <w:r>
          <w:t xml:space="preserve">Dentre as mudanças foram citadas </w:t>
        </w:r>
      </w:ins>
      <w:del w:id="5094" w:author="Ryan Lemos" w:date="2019-10-15T19:22:00Z">
        <w:r w:rsidR="00801304" w:rsidDel="00324287">
          <w:delText>,</w:delText>
        </w:r>
      </w:del>
      <w:del w:id="5095" w:author="Ryan Lemos" w:date="2019-10-15T19:49:00Z">
        <w:r w:rsidR="00801304" w:rsidDel="004800CC">
          <w:delText xml:space="preserve"> como </w:delText>
        </w:r>
      </w:del>
      <w:r w:rsidR="00801304">
        <w:t>a possibilidade de edição dos dados de uma turma</w:t>
      </w:r>
      <w:ins w:id="5096" w:author="Ryan Lemos" w:date="2019-10-15T19:49:00Z">
        <w:r>
          <w:t xml:space="preserve"> (como editar o dia e horário e ano</w:t>
        </w:r>
      </w:ins>
      <w:ins w:id="5097" w:author="Ryan Lemos" w:date="2019-10-15T19:50:00Z">
        <w:r>
          <w:t>)</w:t>
        </w:r>
        <w:r w:rsidR="00691EDB">
          <w:t>, incluir atividades anteriores ao sistema para que os alunos possam receber seus resul</w:t>
        </w:r>
      </w:ins>
      <w:ins w:id="5098" w:author="Ryan Lemos" w:date="2019-10-15T19:51:00Z">
        <w:r w:rsidR="00691EDB">
          <w:t>tados, entre outras.</w:t>
        </w:r>
      </w:ins>
      <w:del w:id="5099" w:author="Ryan Lemos" w:date="2019-10-15T19:50:00Z">
        <w:r w:rsidR="00801304" w:rsidDel="004800CC">
          <w:delText>, nomenclaturas, entre outras</w:delText>
        </w:r>
      </w:del>
      <w:ins w:id="5100" w:author="Ryan Lemos" w:date="2019-10-14T20:56:00Z">
        <w:r w:rsidR="002B1E8B">
          <w:t xml:space="preserve"> </w:t>
        </w:r>
      </w:ins>
      <w:ins w:id="5101" w:author="Ryan Lemos" w:date="2019-10-15T19:51:00Z">
        <w:r w:rsidR="00691EDB">
          <w:t>Algumas dessas alterações entrarão nesse como trabalhos futur</w:t>
        </w:r>
      </w:ins>
      <w:ins w:id="5102" w:author="Ryan Lemos" w:date="2019-10-15T19:52:00Z">
        <w:r w:rsidR="00691EDB">
          <w:t>os e</w:t>
        </w:r>
      </w:ins>
      <w:ins w:id="5103" w:author="Ryan Lemos" w:date="2019-10-15T19:51:00Z">
        <w:r w:rsidR="00691EDB">
          <w:t xml:space="preserve"> </w:t>
        </w:r>
      </w:ins>
      <w:ins w:id="5104" w:author="Ryan Lemos" w:date="2019-10-15T19:52:00Z">
        <w:r w:rsidR="00691EDB">
          <w:t>s</w:t>
        </w:r>
      </w:ins>
      <w:ins w:id="5105" w:author="Ryan Lemos" w:date="2019-10-14T20:56:00Z">
        <w:r w:rsidR="002B1E8B">
          <w:t xml:space="preserve">erão discutidas na seção </w:t>
        </w:r>
      </w:ins>
      <w:ins w:id="5106" w:author="Ryan Lemos" w:date="2019-10-14T20:57:00Z">
        <w:r w:rsidR="002B1E8B">
          <w:fldChar w:fldCharType="begin"/>
        </w:r>
        <w:r w:rsidR="002B1E8B">
          <w:instrText xml:space="preserve"> REF _Ref21979044 \r \h </w:instrText>
        </w:r>
      </w:ins>
      <w:r w:rsidR="002B1E8B">
        <w:fldChar w:fldCharType="separate"/>
      </w:r>
      <w:ins w:id="5107" w:author="Ryan Lemos" w:date="2019-10-14T20:57:00Z">
        <w:r w:rsidR="002B1E8B">
          <w:t>5.1</w:t>
        </w:r>
        <w:r w:rsidR="002B1E8B">
          <w:fldChar w:fldCharType="end"/>
        </w:r>
      </w:ins>
      <w:ins w:id="5108" w:author="Ryan Lemos" w:date="2019-10-15T19:52:00Z">
        <w:r w:rsidR="00691EDB">
          <w:t xml:space="preserve"> juntamente com algumas ideias de melhoria</w:t>
        </w:r>
      </w:ins>
      <w:r w:rsidR="00801304">
        <w:t>.</w:t>
      </w:r>
    </w:p>
    <w:p w14:paraId="452D63AD" w14:textId="2D258CC4" w:rsidR="004800CC" w:rsidRDefault="00691EDB">
      <w:pPr>
        <w:rPr>
          <w:ins w:id="5109" w:author="Ryan Lemos" w:date="2019-10-14T20:42:00Z"/>
        </w:rPr>
      </w:pPr>
      <w:ins w:id="5110" w:author="Ryan Lemos" w:date="2019-10-15T19:52:00Z">
        <w:r>
          <w:t>Quanto aos registros, até a data de 15 de outubro de 2019</w:t>
        </w:r>
      </w:ins>
      <w:ins w:id="5111" w:author="Ryan Lemos" w:date="2019-10-15T19:53:00Z">
        <w:r>
          <w:t xml:space="preserve"> </w:t>
        </w:r>
      </w:ins>
      <w:ins w:id="5112" w:author="Ryan Lemos" w:date="2019-10-15T19:54:00Z">
        <w:r w:rsidR="003E32AD">
          <w:t>havia</w:t>
        </w:r>
      </w:ins>
      <w:ins w:id="5113" w:author="Ryan Lemos" w:date="2019-10-15T19:53:00Z">
        <w:r>
          <w:t xml:space="preserve"> n</w:t>
        </w:r>
      </w:ins>
      <w:moveToRangeStart w:id="5114" w:author="Ryan Lemos" w:date="2019-10-15T19:49:00Z" w:name="move22061377"/>
      <w:moveTo w:id="5115" w:author="Ryan Lemos" w:date="2019-10-15T19:49:00Z">
        <w:del w:id="5116" w:author="Ryan Lemos" w:date="2019-10-15T19:53:00Z">
          <w:r w:rsidR="004800CC" w:rsidDel="00691EDB">
            <w:delText>A</w:delText>
          </w:r>
        </w:del>
        <w:r w:rsidR="004800CC">
          <w:t>o total</w:t>
        </w:r>
      </w:moveTo>
      <w:ins w:id="5117" w:author="Ryan Lemos" w:date="2019-10-15T19:58:00Z">
        <w:r w:rsidR="000E71B6">
          <w:t xml:space="preserve"> 4 perfis: A</w:t>
        </w:r>
      </w:ins>
      <w:ins w:id="5118" w:author="Ryan Lemos" w:date="2019-10-15T19:59:00Z">
        <w:r w:rsidR="000E71B6">
          <w:t>luno, Professor, Gestor e Administrador.</w:t>
        </w:r>
      </w:ins>
      <w:ins w:id="5119" w:author="Ryan Lemos" w:date="2019-10-15T19:53:00Z">
        <w:r>
          <w:t xml:space="preserve"> </w:t>
        </w:r>
      </w:ins>
      <w:ins w:id="5120" w:author="Ryan Lemos" w:date="2019-10-15T19:59:00Z">
        <w:r w:rsidR="000E71B6">
          <w:t xml:space="preserve">Sendo </w:t>
        </w:r>
      </w:ins>
      <w:ins w:id="5121" w:author="Ryan Lemos" w:date="2019-10-15T19:53:00Z">
        <w:r>
          <w:t>11</w:t>
        </w:r>
      </w:ins>
      <w:ins w:id="5122" w:author="Ryan Lemos" w:date="2019-10-15T20:01:00Z">
        <w:r w:rsidR="000E71B6">
          <w:t>4</w:t>
        </w:r>
      </w:ins>
      <w:ins w:id="5123" w:author="Ryan Lemos" w:date="2019-10-15T19:53:00Z">
        <w:r>
          <w:t xml:space="preserve"> usuários cadastrados sendo</w:t>
        </w:r>
      </w:ins>
      <w:moveTo w:id="5124" w:author="Ryan Lemos" w:date="2019-10-15T19:49:00Z">
        <w:r w:rsidR="004800CC">
          <w:t xml:space="preserve"> </w:t>
        </w:r>
        <w:del w:id="5125" w:author="Ryan Lemos" w:date="2019-10-15T19:53:00Z">
          <w:r w:rsidR="004800CC" w:rsidDel="00691EDB">
            <w:delText xml:space="preserve">foram cadastrados </w:delText>
          </w:r>
        </w:del>
        <w:r w:rsidR="004800CC">
          <w:t>106</w:t>
        </w:r>
      </w:moveTo>
      <w:ins w:id="5126" w:author="Ryan Lemos" w:date="2019-10-15T19:53:00Z">
        <w:r w:rsidR="003E32AD">
          <w:t xml:space="preserve"> com perfil de</w:t>
        </w:r>
      </w:ins>
      <w:moveTo w:id="5127" w:author="Ryan Lemos" w:date="2019-10-15T19:49:00Z">
        <w:r w:rsidR="004800CC">
          <w:t xml:space="preserve"> aluno</w:t>
        </w:r>
      </w:moveTo>
      <w:ins w:id="5128" w:author="Ryan Lemos" w:date="2019-10-15T20:01:00Z">
        <w:r w:rsidR="000E71B6">
          <w:t>,</w:t>
        </w:r>
      </w:ins>
      <w:moveTo w:id="5129" w:author="Ryan Lemos" w:date="2019-10-15T19:49:00Z">
        <w:del w:id="5130" w:author="Ryan Lemos" w:date="2019-10-15T19:53:00Z">
          <w:r w:rsidR="004800CC" w:rsidDel="003E32AD">
            <w:delText>s</w:delText>
          </w:r>
          <w:r w:rsidR="004800CC" w:rsidDel="00691EDB">
            <w:delText xml:space="preserve"> e</w:delText>
          </w:r>
        </w:del>
        <w:r w:rsidR="004800CC">
          <w:t xml:space="preserve"> 6</w:t>
        </w:r>
      </w:moveTo>
      <w:ins w:id="5131" w:author="Ryan Lemos" w:date="2019-10-15T19:53:00Z">
        <w:r w:rsidR="003E32AD">
          <w:t xml:space="preserve"> co</w:t>
        </w:r>
      </w:ins>
      <w:ins w:id="5132" w:author="Ryan Lemos" w:date="2019-10-15T19:54:00Z">
        <w:r w:rsidR="003E32AD">
          <w:t>m de</w:t>
        </w:r>
      </w:ins>
      <w:moveTo w:id="5133" w:author="Ryan Lemos" w:date="2019-10-15T19:49:00Z">
        <w:r w:rsidR="004800CC">
          <w:t xml:space="preserve"> professor</w:t>
        </w:r>
      </w:moveTo>
      <w:ins w:id="5134" w:author="Ryan Lemos" w:date="2019-10-15T20:01:00Z">
        <w:r w:rsidR="000E71B6">
          <w:t>, 1 como gestor e 1 como administrador</w:t>
        </w:r>
      </w:ins>
      <w:moveTo w:id="5135" w:author="Ryan Lemos" w:date="2019-10-15T19:49:00Z">
        <w:del w:id="5136" w:author="Ryan Lemos" w:date="2019-10-15T19:54:00Z">
          <w:r w:rsidR="004800CC" w:rsidDel="003E32AD">
            <w:delText>es</w:delText>
          </w:r>
        </w:del>
        <w:r w:rsidR="004800CC">
          <w:t>.</w:t>
        </w:r>
      </w:moveTo>
      <w:moveToRangeEnd w:id="5114"/>
      <w:ins w:id="5137" w:author="Ryan Lemos" w:date="2019-10-15T19:54:00Z">
        <w:r w:rsidR="000E71B6">
          <w:t xml:space="preserve"> </w:t>
        </w:r>
      </w:ins>
      <w:ins w:id="5138" w:author="Ryan Lemos" w:date="2019-10-15T20:03:00Z">
        <w:r w:rsidR="00796289">
          <w:t>Havia um total de 130 permissões cadastradas</w:t>
        </w:r>
      </w:ins>
      <w:ins w:id="5139" w:author="Ryan Lemos" w:date="2019-10-15T20:04:00Z">
        <w:r w:rsidR="00577DEF">
          <w:t xml:space="preserve"> e</w:t>
        </w:r>
        <w:r w:rsidR="00796289">
          <w:t xml:space="preserve"> 12 menus.</w:t>
        </w:r>
        <w:r w:rsidR="00577DEF">
          <w:t xml:space="preserve"> </w:t>
        </w:r>
      </w:ins>
      <w:ins w:id="5140" w:author="Ryan Lemos" w:date="2019-10-15T19:55:00Z">
        <w:r w:rsidR="000E71B6">
          <w:t>Quanto as turmas, foram</w:t>
        </w:r>
      </w:ins>
      <w:ins w:id="5141" w:author="Ryan Lemos" w:date="2019-10-15T19:54:00Z">
        <w:r w:rsidR="000E71B6">
          <w:t xml:space="preserve"> </w:t>
        </w:r>
      </w:ins>
      <w:ins w:id="5142" w:author="Ryan Lemos" w:date="2019-10-15T19:55:00Z">
        <w:r w:rsidR="000E71B6">
          <w:t>inseridas</w:t>
        </w:r>
      </w:ins>
      <w:ins w:id="5143" w:author="Ryan Lemos" w:date="2019-10-15T20:01:00Z">
        <w:r w:rsidR="000E71B6">
          <w:t xml:space="preserve"> ao total 8 turmas,</w:t>
        </w:r>
      </w:ins>
      <w:ins w:id="5144" w:author="Ryan Lemos" w:date="2019-10-15T19:55:00Z">
        <w:r w:rsidR="000E71B6">
          <w:t xml:space="preserve"> variando </w:t>
        </w:r>
      </w:ins>
      <w:ins w:id="5145" w:author="Ryan Lemos" w:date="2019-10-15T20:02:00Z">
        <w:r w:rsidR="000E71B6">
          <w:t>do primeiro ao</w:t>
        </w:r>
      </w:ins>
      <w:ins w:id="5146" w:author="Ryan Lemos" w:date="2019-10-15T19:55:00Z">
        <w:r w:rsidR="000E71B6">
          <w:t xml:space="preserve"> </w:t>
        </w:r>
      </w:ins>
      <w:ins w:id="5147" w:author="Ryan Lemos" w:date="2019-10-15T20:05:00Z">
        <w:r w:rsidR="00577DEF">
          <w:t xml:space="preserve">quarto </w:t>
        </w:r>
      </w:ins>
      <w:ins w:id="5148" w:author="Ryan Lemos" w:date="2019-10-15T19:55:00Z">
        <w:r w:rsidR="000E71B6">
          <w:t>ano</w:t>
        </w:r>
      </w:ins>
      <w:ins w:id="5149" w:author="Ryan Lemos" w:date="2019-10-15T19:56:00Z">
        <w:r w:rsidR="000E71B6">
          <w:t>.</w:t>
        </w:r>
      </w:ins>
      <w:ins w:id="5150" w:author="Ryan Lemos" w:date="2019-10-15T20:05:00Z">
        <w:r w:rsidR="00577DEF">
          <w:t xml:space="preserve"> </w:t>
        </w:r>
      </w:ins>
      <w:ins w:id="5151" w:author="Ryan Lemos" w:date="2019-10-15T19:56:00Z">
        <w:r w:rsidR="000E71B6">
          <w:t xml:space="preserve">Algumas das turmas cadastradas podem ser vistas no fundo da </w:t>
        </w:r>
        <w:r w:rsidR="000E71B6">
          <w:fldChar w:fldCharType="begin"/>
        </w:r>
        <w:r w:rsidR="000E71B6">
          <w:instrText xml:space="preserve"> REF _Ref22061310 \h </w:instrText>
        </w:r>
      </w:ins>
      <w:ins w:id="5152" w:author="Ryan Lemos" w:date="2019-10-15T19:56:00Z">
        <w:r w:rsidR="000E71B6">
          <w:fldChar w:fldCharType="separate"/>
        </w:r>
        <w:r w:rsidR="000E71B6">
          <w:t xml:space="preserve">Figura </w:t>
        </w:r>
        <w:r w:rsidR="000E71B6">
          <w:rPr>
            <w:noProof/>
          </w:rPr>
          <w:t>118</w:t>
        </w:r>
        <w:r w:rsidR="000E71B6">
          <w:fldChar w:fldCharType="end"/>
        </w:r>
      </w:ins>
      <w:ins w:id="5153" w:author="Ryan Lemos" w:date="2019-10-15T19:57:00Z">
        <w:r w:rsidR="000E71B6">
          <w:t xml:space="preserve">. </w:t>
        </w:r>
      </w:ins>
      <w:ins w:id="5154" w:author="Ryan Lemos" w:date="2019-10-15T20:06:00Z">
        <w:r w:rsidR="00577DEF">
          <w:t xml:space="preserve">Tendo também 5 eventos, sendo 4 associados a turmas e um público da escola. </w:t>
        </w:r>
      </w:ins>
      <w:ins w:id="5155" w:author="Ryan Lemos" w:date="2019-10-15T19:57:00Z">
        <w:r w:rsidR="000E71B6">
          <w:lastRenderedPageBreak/>
          <w:t>Nenhuma questão,</w:t>
        </w:r>
      </w:ins>
      <w:ins w:id="5156" w:author="Ryan Lemos" w:date="2019-10-15T20:07:00Z">
        <w:r w:rsidR="00577DEF">
          <w:t xml:space="preserve"> alternativa,</w:t>
        </w:r>
      </w:ins>
      <w:ins w:id="5157" w:author="Ryan Lemos" w:date="2019-10-15T19:57:00Z">
        <w:r w:rsidR="000E71B6">
          <w:t xml:space="preserve"> assunto</w:t>
        </w:r>
      </w:ins>
      <w:ins w:id="5158" w:author="Ryan Lemos" w:date="2019-10-15T20:06:00Z">
        <w:r w:rsidR="00577DEF">
          <w:t>, dúvida, material</w:t>
        </w:r>
      </w:ins>
      <w:ins w:id="5159" w:author="Ryan Lemos" w:date="2019-10-15T19:57:00Z">
        <w:r w:rsidR="000E71B6">
          <w:t xml:space="preserve"> ou atividade foram criados u</w:t>
        </w:r>
      </w:ins>
      <w:ins w:id="5160" w:author="Ryan Lemos" w:date="2019-10-15T19:58:00Z">
        <w:r w:rsidR="000E71B6">
          <w:t>tilizando o ambiente.</w:t>
        </w:r>
      </w:ins>
    </w:p>
    <w:p w14:paraId="4DDC22AB" w14:textId="4E11A4D3" w:rsidR="008C1760" w:rsidRDefault="000E71B6" w:rsidP="00BE08AB">
      <w:pPr>
        <w:rPr>
          <w:ins w:id="5161" w:author="Ryan Lemos" w:date="2019-10-14T20:42:00Z"/>
        </w:rPr>
      </w:pPr>
      <w:ins w:id="5162" w:author="Ryan Lemos" w:date="2019-10-15T19:57:00Z">
        <w:r>
          <w:t xml:space="preserve"> </w:t>
        </w:r>
      </w:ins>
    </w:p>
    <w:p w14:paraId="274C9173" w14:textId="4D7DC587" w:rsidR="008C1760" w:rsidRDefault="008C1760">
      <w:pPr>
        <w:pStyle w:val="Ttulo2"/>
        <w:rPr>
          <w:ins w:id="5163" w:author="Ryan Lemos" w:date="2019-10-14T20:42:00Z"/>
        </w:rPr>
      </w:pPr>
      <w:bookmarkStart w:id="5164" w:name="_Toc22075341"/>
      <w:ins w:id="5165" w:author="Ryan Lemos" w:date="2019-10-14T20:42:00Z">
        <w:r>
          <w:t>MAnual de utilização</w:t>
        </w:r>
        <w:bookmarkEnd w:id="5164"/>
      </w:ins>
    </w:p>
    <w:p w14:paraId="6D0FAFD8" w14:textId="77777777" w:rsidR="008C1760" w:rsidRPr="008C1760" w:rsidRDefault="008C1760"/>
    <w:p w14:paraId="7A032685" w14:textId="4DBF52B2" w:rsidR="00801304" w:rsidRDefault="00801304" w:rsidP="00BE08AB">
      <w:pPr>
        <w:rPr>
          <w:ins w:id="5166" w:author="Ryan Lemos" w:date="2019-10-15T20:09:00Z"/>
        </w:rPr>
      </w:pPr>
      <w:r>
        <w:t>Percebendo a importância da utilização de um ambiente informacional, a escola entrou em contato e sugeriu um treinamento aos professores. Porém não foi possível estabelecer um horário em que todos estivessem disponíveis</w:t>
      </w:r>
      <w:ins w:id="5167" w:author="Ryan Lemos" w:date="2019-10-15T20:07:00Z">
        <w:r w:rsidR="003E2FFA">
          <w:t>,</w:t>
        </w:r>
      </w:ins>
      <w:ins w:id="5168" w:author="Ryan Lemos" w:date="2019-10-15T20:08:00Z">
        <w:r w:rsidR="003E2FFA">
          <w:t xml:space="preserve"> devido a incompatibilidade de horários</w:t>
        </w:r>
      </w:ins>
      <w:r>
        <w:t>.</w:t>
      </w:r>
      <w:ins w:id="5169" w:author="Ryan Lemos" w:date="2019-10-15T20:08:00Z">
        <w:r w:rsidR="003E2FFA">
          <w:t xml:space="preserve"> A escola funcionara somente no período da tarde/noite.</w:t>
        </w:r>
      </w:ins>
      <w:r>
        <w:t xml:space="preserve"> Assim, foi-se sugerido pela gestora da escola, a confecção de um manual de utilização do ambiente</w:t>
      </w:r>
      <w:r w:rsidR="0068005C">
        <w:t xml:space="preserve"> para</w:t>
      </w:r>
      <w:ins w:id="5170" w:author="Ryan Lemos" w:date="2019-10-15T20:08:00Z">
        <w:r w:rsidR="003E2FFA">
          <w:t xml:space="preserve"> auxiliar</w:t>
        </w:r>
      </w:ins>
      <w:r w:rsidR="0068005C">
        <w:t xml:space="preserve"> os professores</w:t>
      </w:r>
      <w:ins w:id="5171" w:author="Ryan Lemos" w:date="2019-10-15T20:08:00Z">
        <w:r w:rsidR="003E2FFA">
          <w:t xml:space="preserve"> na criaç</w:t>
        </w:r>
      </w:ins>
      <w:ins w:id="5172" w:author="Ryan Lemos" w:date="2019-10-15T20:09:00Z">
        <w:r w:rsidR="003E2FFA">
          <w:t>ão das suas atividades e gestão das suas turmas.</w:t>
        </w:r>
      </w:ins>
      <w:del w:id="5173" w:author="Ryan Lemos" w:date="2019-10-15T20:09:00Z">
        <w:r w:rsidDel="003E2FFA">
          <w:delText xml:space="preserve">. </w:delText>
        </w:r>
      </w:del>
    </w:p>
    <w:p w14:paraId="3FD45992" w14:textId="770C0373" w:rsidR="003E2FFA" w:rsidRPr="003E2FFA" w:rsidRDefault="003E2FFA">
      <w:ins w:id="5174" w:author="Ryan Lemos" w:date="2019-10-15T20:09:00Z">
        <w:r>
          <w:t>Foi confeccionado um manual conforme apêndice x</w:t>
        </w:r>
      </w:ins>
      <w:ins w:id="5175" w:author="Ryan Lemos" w:date="2019-10-15T20:12:00Z">
        <w:r>
          <w:t>.</w:t>
        </w:r>
      </w:ins>
      <w:ins w:id="5176" w:author="Ryan Lemos" w:date="2019-10-15T20:13:00Z">
        <w:r>
          <w:t xml:space="preserve"> Neste manual todas as interações do professor com o ambiente foram descritas de maneira a auxiliar na utilização. Organizou-se o texto do manual de maneira</w:t>
        </w:r>
      </w:ins>
      <w:ins w:id="5177" w:author="Ryan Lemos" w:date="2019-10-15T20:14:00Z">
        <w:r>
          <w:t xml:space="preserve"> a que os conceitos </w:t>
        </w:r>
      </w:ins>
      <w:ins w:id="5178" w:author="Ryan Lemos" w:date="2019-10-15T20:15:00Z">
        <w:r>
          <w:t>se complementarem. Por exemplo, o cadastro de questões vem antes do de atividades, que vem antes da associação da atividade para uma turma, de maneira a simular uma progressão no aprendizado de utilização.</w:t>
        </w:r>
      </w:ins>
      <w:ins w:id="5179" w:author="Ryan Lemos" w:date="2019-10-15T20:16:00Z">
        <w:r w:rsidR="005268A6">
          <w:t xml:space="preserve"> Também foi incluído como na seção </w:t>
        </w:r>
        <w:r w:rsidR="005268A6">
          <w:fldChar w:fldCharType="begin"/>
        </w:r>
        <w:r w:rsidR="005268A6">
          <w:instrText xml:space="preserve"> REF _Ref22063014 \r \h </w:instrText>
        </w:r>
      </w:ins>
      <w:r w:rsidR="005268A6">
        <w:fldChar w:fldCharType="separate"/>
      </w:r>
      <w:ins w:id="5180" w:author="Ryan Lemos" w:date="2019-10-15T20:16:00Z">
        <w:r w:rsidR="005268A6">
          <w:t>3.5</w:t>
        </w:r>
        <w:r w:rsidR="005268A6">
          <w:fldChar w:fldCharType="end"/>
        </w:r>
        <w:r w:rsidR="005268A6">
          <w:t xml:space="preserve"> um trecho explicando os padrões visuais</w:t>
        </w:r>
      </w:ins>
      <w:ins w:id="5181" w:author="Ryan Lemos" w:date="2019-10-15T20:17:00Z">
        <w:r w:rsidR="005268A6">
          <w:t xml:space="preserve"> e para que serve cada botão da aplicação, para familiarizar os professores com as ações a serem feitas no ambiente</w:t>
        </w:r>
      </w:ins>
      <w:ins w:id="5182" w:author="Ryan Lemos" w:date="2019-10-15T20:18:00Z">
        <w:r w:rsidR="005268A6">
          <w:t>. O manual f</w:t>
        </w:r>
      </w:ins>
      <w:ins w:id="5183" w:author="Ryan Lemos" w:date="2019-10-15T20:12:00Z">
        <w:r>
          <w:t>oi</w:t>
        </w:r>
      </w:ins>
      <w:ins w:id="5184" w:author="Ryan Lemos" w:date="2019-10-15T20:09:00Z">
        <w:r>
          <w:t xml:space="preserve"> </w:t>
        </w:r>
      </w:ins>
      <w:ins w:id="5185" w:author="Ryan Lemos" w:date="2019-10-15T20:12:00Z">
        <w:r>
          <w:t>d</w:t>
        </w:r>
      </w:ins>
      <w:ins w:id="5186" w:author="Ryan Lemos" w:date="2019-10-15T20:09:00Z">
        <w:r>
          <w:t>isponibilizado aos professores</w:t>
        </w:r>
      </w:ins>
      <w:ins w:id="5187" w:author="Ryan Lemos" w:date="2019-10-15T20:18:00Z">
        <w:r w:rsidR="005268A6">
          <w:t xml:space="preserve"> na data de 14 de outubro de 2019</w:t>
        </w:r>
      </w:ins>
      <w:ins w:id="5188" w:author="Ryan Lemos" w:date="2019-10-15T20:09:00Z">
        <w:r>
          <w:t xml:space="preserve"> através da URL </w:t>
        </w:r>
      </w:ins>
      <w:ins w:id="5189" w:author="Ryan Lemos" w:date="2019-10-15T20:11:00Z">
        <w:r>
          <w:fldChar w:fldCharType="begin"/>
        </w:r>
        <w:r>
          <w:instrText xml:space="preserve"> HYPERLINK "https://ilcidiomas.com.br/wp-content/uploads/2019/10/Manual-de-Usu%C3%A1rio-Ambiente-ILC.pdf" </w:instrText>
        </w:r>
        <w:r>
          <w:fldChar w:fldCharType="separate"/>
        </w:r>
        <w:r>
          <w:rPr>
            <w:rStyle w:val="Hyperlink"/>
          </w:rPr>
          <w:t>https://ilcidiomas.com.br/wp-content/uploads/2019/10/Manual-de-Usu%C3%A1rio-Ambiente-ILC.pdf</w:t>
        </w:r>
        <w:r>
          <w:fldChar w:fldCharType="end"/>
        </w:r>
        <w:r>
          <w:t xml:space="preserve">. Até o fim da escrita da monografia nenhum </w:t>
        </w:r>
        <w:r w:rsidRPr="003E2FFA">
          <w:rPr>
            <w:i/>
            <w:iCs/>
            <w:rPrChange w:id="5190" w:author="Ryan Lemos" w:date="2019-10-15T20:11:00Z">
              <w:rPr/>
            </w:rPrChange>
          </w:rPr>
          <w:t>feedback</w:t>
        </w:r>
        <w:r>
          <w:t xml:space="preserve"> a respeito do manual, ou dúvidas a</w:t>
        </w:r>
      </w:ins>
      <w:ins w:id="5191" w:author="Ryan Lemos" w:date="2019-10-15T20:12:00Z">
        <w:r>
          <w:t xml:space="preserve"> respeito da utilização do ambiente foram recebidos.</w:t>
        </w:r>
      </w:ins>
    </w:p>
    <w:p w14:paraId="74E95E0F" w14:textId="11738172" w:rsidR="0068005C" w:rsidRPr="00801304" w:rsidDel="003E2FFA" w:rsidRDefault="00801304">
      <w:pPr>
        <w:rPr>
          <w:del w:id="5192" w:author="Ryan Lemos" w:date="2019-10-15T20:12:00Z"/>
        </w:rPr>
      </w:pPr>
      <w:del w:id="5193" w:author="Ryan Lemos" w:date="2019-10-15T20:12:00Z">
        <w:r w:rsidDel="003E2FFA">
          <w:delText>Esse manual foi confeccionado e distribuído</w:delText>
        </w:r>
        <w:r w:rsidR="0068005C" w:rsidDel="003E2FFA">
          <w:delText xml:space="preserve"> primeiramente</w:delText>
        </w:r>
        <w:r w:rsidDel="003E2FFA">
          <w:delText xml:space="preserve"> aos professores, e pode ser visto no apêndice X. </w:delText>
        </w:r>
        <w:r w:rsidR="0068005C" w:rsidDel="003E2FFA">
          <w:delText xml:space="preserve">Nele, há uma explicação do padrão visual da aplicação e utilização dos recursos. </w:delText>
        </w:r>
      </w:del>
    </w:p>
    <w:p w14:paraId="09DEFAA9" w14:textId="77777777" w:rsidR="00BE08AB" w:rsidRPr="005074A5" w:rsidRDefault="00BE08AB" w:rsidP="005074A5"/>
    <w:p w14:paraId="4E25139D" w14:textId="1D74E8A9" w:rsidR="00E55893" w:rsidRDefault="00E55893" w:rsidP="00E55893">
      <w:pPr>
        <w:pStyle w:val="Ttulo1"/>
        <w:rPr>
          <w:ins w:id="5194" w:author="Ryan Lemos" w:date="2019-10-16T20:02:00Z"/>
        </w:rPr>
      </w:pPr>
      <w:bookmarkStart w:id="5195" w:name="_Toc22075342"/>
      <w:r w:rsidRPr="005074A5">
        <w:t>Considerações finais</w:t>
      </w:r>
      <w:bookmarkEnd w:id="5195"/>
    </w:p>
    <w:p w14:paraId="290E5B16" w14:textId="26C91D9B" w:rsidR="00AE0D01" w:rsidRDefault="00AE0D01" w:rsidP="00AE0D01">
      <w:pPr>
        <w:rPr>
          <w:ins w:id="5196" w:author="Ryan Lemos" w:date="2019-10-16T20:02:00Z"/>
        </w:rPr>
      </w:pPr>
    </w:p>
    <w:p w14:paraId="0C818925" w14:textId="23B24F69" w:rsidR="00AE0D01" w:rsidRDefault="00AE0D01" w:rsidP="00AE0D01">
      <w:pPr>
        <w:rPr>
          <w:ins w:id="5197" w:author="Ryan Lemos" w:date="2019-10-16T20:08:00Z"/>
        </w:rPr>
      </w:pPr>
      <w:ins w:id="5198" w:author="Ryan Lemos" w:date="2019-10-16T20:02:00Z">
        <w:r>
          <w:t>O estudo de idiomas tem sido disseminado</w:t>
        </w:r>
        <w:r w:rsidR="002D40CD">
          <w:t xml:space="preserve"> sendo um </w:t>
        </w:r>
      </w:ins>
      <w:ins w:id="5199" w:author="Ryan Lemos" w:date="2019-10-16T20:03:00Z">
        <w:r w:rsidR="002D40CD">
          <w:t xml:space="preserve">diferencial no currículo no momento da entrevista de emprego. </w:t>
        </w:r>
      </w:ins>
      <w:ins w:id="5200" w:author="Ryan Lemos" w:date="2019-10-16T20:04:00Z">
        <w:r w:rsidR="002D40CD">
          <w:t>Em um mundo em que cada vez mais jovens e crianças pertencem a uma geração conectada e antenada a tecnologia</w:t>
        </w:r>
      </w:ins>
      <w:ins w:id="5201" w:author="Ryan Lemos" w:date="2019-10-16T20:05:00Z">
        <w:r w:rsidR="002D40CD">
          <w:t>.</w:t>
        </w:r>
      </w:ins>
      <w:ins w:id="5202" w:author="Ryan Lemos" w:date="2019-10-16T20:04:00Z">
        <w:r w:rsidR="002D40CD">
          <w:t xml:space="preserve"> </w:t>
        </w:r>
      </w:ins>
      <w:ins w:id="5203" w:author="Ryan Lemos" w:date="2019-10-16T20:06:00Z">
        <w:r w:rsidR="002D40CD">
          <w:t>A</w:t>
        </w:r>
      </w:ins>
      <w:ins w:id="5204" w:author="Ryan Lemos" w:date="2019-10-16T20:05:00Z">
        <w:r w:rsidR="002D40CD">
          <w:t>ssim como o ensino tradicional, o de idiomas tem-se moldado a se adequar e fazer uso de ferramentas e materiais tecnológicos.</w:t>
        </w:r>
      </w:ins>
      <w:ins w:id="5205" w:author="Ryan Lemos" w:date="2019-10-16T20:06:00Z">
        <w:r w:rsidR="002D40CD">
          <w:t xml:space="preserve"> A escola ILC que é situada em Montes Claros (Minas Gerais) não detinha de nenhuma</w:t>
        </w:r>
      </w:ins>
      <w:ins w:id="5206" w:author="Ryan Lemos" w:date="2019-10-16T20:07:00Z">
        <w:r w:rsidR="002D40CD">
          <w:t xml:space="preserve"> solução tecnológica voltada ao apoio a educação do inglês. </w:t>
        </w:r>
      </w:ins>
    </w:p>
    <w:p w14:paraId="0A9D4457" w14:textId="7E764E80" w:rsidR="002D40CD" w:rsidRDefault="00501F3B" w:rsidP="00AE0D01">
      <w:pPr>
        <w:rPr>
          <w:ins w:id="5207" w:author="Ryan Lemos" w:date="2019-10-16T20:02:00Z"/>
        </w:rPr>
      </w:pPr>
      <w:ins w:id="5208" w:author="Ryan Lemos" w:date="2019-10-16T20:24:00Z">
        <w:r>
          <w:t>A</w:t>
        </w:r>
      </w:ins>
      <w:ins w:id="5209" w:author="Ryan Lemos" w:date="2019-10-16T20:08:00Z">
        <w:r w:rsidR="002D40CD">
          <w:t xml:space="preserve"> escola pode incluir esse diferencial a seus clientes, sendo que os professor</w:t>
        </w:r>
      </w:ins>
      <w:ins w:id="5210" w:author="Ryan Lemos" w:date="2019-10-16T20:09:00Z">
        <w:r w:rsidR="002D40CD">
          <w:t xml:space="preserve">es podem complementar suas aulas com as atividades desenvolvidas através da aplicação gerada, e alunos puderam ser auxiliados no processo de ensino. Então se acredita que o presente </w:t>
        </w:r>
        <w:r w:rsidR="002D40CD">
          <w:lastRenderedPageBreak/>
          <w:t>tr</w:t>
        </w:r>
      </w:ins>
      <w:ins w:id="5211" w:author="Ryan Lemos" w:date="2019-10-16T20:10:00Z">
        <w:r w:rsidR="002D40CD">
          <w:t xml:space="preserve">abalho conseguiu alcançar os objetivos almejados. Mas não somente isso, mas principalmente gerar valor e ser </w:t>
        </w:r>
      </w:ins>
      <w:ins w:id="5212" w:author="Ryan Lemos" w:date="2019-10-16T20:11:00Z">
        <w:r w:rsidR="002D40CD">
          <w:t>útil no contexto educacional. Além da escola ILC, ao saberem do trabalho d</w:t>
        </w:r>
      </w:ins>
      <w:ins w:id="5213" w:author="Ryan Lemos" w:date="2019-10-16T20:12:00Z">
        <w:r w:rsidR="002D40CD">
          <w:t>esenvolvido houve a procura de outras pessoas requisitando o sistema todo ou um modulo, em especifico o banco de questões</w:t>
        </w:r>
        <w:r w:rsidR="00323085">
          <w:t>.</w:t>
        </w:r>
      </w:ins>
    </w:p>
    <w:p w14:paraId="48BF8FA5" w14:textId="59C5F23C" w:rsidR="00AE0D01" w:rsidRDefault="00323085" w:rsidP="00AE0D01">
      <w:pPr>
        <w:rPr>
          <w:ins w:id="5214" w:author="Ryan Lemos" w:date="2019-10-16T20:15:00Z"/>
        </w:rPr>
      </w:pPr>
      <w:ins w:id="5215" w:author="Ryan Lemos" w:date="2019-10-16T20:13:00Z">
        <w:r>
          <w:t xml:space="preserve">Além de gerar valor aos atores referentes a escola ILC, houve um ganho de conhecimento e assimilação do conteúdo estudado no decorrer do curso. </w:t>
        </w:r>
      </w:ins>
      <w:ins w:id="5216" w:author="Ryan Lemos" w:date="2019-10-16T20:14:00Z">
        <w:r>
          <w:t xml:space="preserve">Valendo-se destacar os conhecimentos em desenvolvimento </w:t>
        </w:r>
        <w:r w:rsidRPr="00323085">
          <w:rPr>
            <w:i/>
            <w:iCs/>
            <w:rPrChange w:id="5217" w:author="Ryan Lemos" w:date="2019-10-16T20:14:00Z">
              <w:rPr/>
            </w:rPrChange>
          </w:rPr>
          <w:t>front-</w:t>
        </w:r>
        <w:proofErr w:type="spellStart"/>
        <w:r w:rsidRPr="00323085">
          <w:rPr>
            <w:i/>
            <w:iCs/>
            <w:rPrChange w:id="5218" w:author="Ryan Lemos" w:date="2019-10-16T20:14:00Z">
              <w:rPr/>
            </w:rPrChange>
          </w:rPr>
          <w:t>end</w:t>
        </w:r>
        <w:proofErr w:type="spellEnd"/>
        <w:r>
          <w:t>, concepção e consumação de dados em uma API, segurança</w:t>
        </w:r>
      </w:ins>
      <w:ins w:id="5219" w:author="Ryan Lemos" w:date="2019-10-16T20:15:00Z">
        <w:r>
          <w:t xml:space="preserve"> no controle de acesso</w:t>
        </w:r>
      </w:ins>
      <w:ins w:id="5220" w:author="Ryan Lemos" w:date="2019-10-16T20:14:00Z">
        <w:r>
          <w:t xml:space="preserve"> no âmbito de sistemas </w:t>
        </w:r>
      </w:ins>
      <w:ins w:id="5221" w:author="Ryan Lemos" w:date="2019-10-16T20:15:00Z">
        <w:r w:rsidRPr="00323085">
          <w:rPr>
            <w:i/>
            <w:iCs/>
            <w:rPrChange w:id="5222" w:author="Ryan Lemos" w:date="2019-10-16T20:15:00Z">
              <w:rPr/>
            </w:rPrChange>
          </w:rPr>
          <w:t>web</w:t>
        </w:r>
        <w:r>
          <w:t>, gerencia de um projeto de desenvolvimento, aplicação de uma metodologia ágil de desenvolvimento, dentre outros.</w:t>
        </w:r>
      </w:ins>
    </w:p>
    <w:p w14:paraId="33626CE2" w14:textId="224F693D" w:rsidR="00323085" w:rsidRDefault="00323085" w:rsidP="00323085">
      <w:pPr>
        <w:rPr>
          <w:ins w:id="5223" w:author="Ryan Lemos" w:date="2019-10-16T20:21:00Z"/>
        </w:rPr>
      </w:pPr>
      <w:ins w:id="5224" w:author="Ryan Lemos" w:date="2019-10-16T20:15:00Z">
        <w:r>
          <w:t>V</w:t>
        </w:r>
      </w:ins>
      <w:ins w:id="5225" w:author="Ryan Lemos" w:date="2019-10-16T20:16:00Z">
        <w:r>
          <w:t>oltando ao assunto do desenvolvimento ágil, conhecer a metodologia XP</w:t>
        </w:r>
      </w:ins>
      <w:ins w:id="5226" w:author="Ryan Lemos" w:date="2019-10-16T20:17:00Z">
        <w:r>
          <w:t>.</w:t>
        </w:r>
      </w:ins>
      <w:ins w:id="5227" w:author="Ryan Lemos" w:date="2019-10-16T20:16:00Z">
        <w:r>
          <w:t xml:space="preserve"> </w:t>
        </w:r>
      </w:ins>
      <w:ins w:id="5228" w:author="Ryan Lemos" w:date="2019-10-16T20:17:00Z">
        <w:r>
          <w:t xml:space="preserve">Que </w:t>
        </w:r>
      </w:ins>
      <w:ins w:id="5229" w:author="Ryan Lemos" w:date="2019-10-16T20:16:00Z">
        <w:r>
          <w:t xml:space="preserve">contribuiu para a pesquisa </w:t>
        </w:r>
      </w:ins>
      <w:ins w:id="5230" w:author="Ryan Lemos" w:date="2019-10-16T20:17:00Z">
        <w:r>
          <w:t>d</w:t>
        </w:r>
      </w:ins>
      <w:ins w:id="5231" w:author="Ryan Lemos" w:date="2019-10-16T20:16:00Z">
        <w:r>
          <w:t>e soluções</w:t>
        </w:r>
      </w:ins>
      <w:ins w:id="5232" w:author="Ryan Lemos" w:date="2019-10-16T20:17:00Z">
        <w:r>
          <w:t>. Por exemplo aq</w:t>
        </w:r>
      </w:ins>
      <w:ins w:id="5233" w:author="Ryan Lemos" w:date="2019-10-16T20:18:00Z">
        <w:r>
          <w:t>uelas</w:t>
        </w:r>
      </w:ins>
      <w:ins w:id="5234" w:author="Ryan Lemos" w:date="2019-10-16T20:16:00Z">
        <w:r>
          <w:t xml:space="preserve"> que apoiassem o contexto dos testes unitários</w:t>
        </w:r>
      </w:ins>
      <w:ins w:id="5235" w:author="Ryan Lemos" w:date="2019-10-16T20:17:00Z">
        <w:r>
          <w:t>, que é um processo crucial no desenvolvimento</w:t>
        </w:r>
      </w:ins>
      <w:ins w:id="5236" w:author="Ryan Lemos" w:date="2019-10-16T20:18:00Z">
        <w:r>
          <w:t xml:space="preserve"> e ajudando nesse trabalho principalmente no retorno de dados da API, não havendo necessidade de utilização de programas externos para testar o retorno.</w:t>
        </w:r>
      </w:ins>
      <w:ins w:id="5237" w:author="Ryan Lemos" w:date="2019-10-16T20:19:00Z">
        <w:r>
          <w:t xml:space="preserve"> Acredita-se que com esse trabalho pôde </w:t>
        </w:r>
      </w:ins>
      <w:ins w:id="5238" w:author="Ryan Lemos" w:date="2019-10-16T20:20:00Z">
        <w:r>
          <w:t>apresentar a</w:t>
        </w:r>
      </w:ins>
      <w:ins w:id="5239" w:author="Ryan Lemos" w:date="2019-10-16T20:19:00Z">
        <w:r>
          <w:t xml:space="preserve"> outras pessoas soluções</w:t>
        </w:r>
      </w:ins>
      <w:ins w:id="5240" w:author="Ryan Lemos" w:date="2019-10-16T20:20:00Z">
        <w:r>
          <w:t xml:space="preserve"> que podem ser utilizadas em ambientes</w:t>
        </w:r>
      </w:ins>
      <w:ins w:id="5241" w:author="Ryan Lemos" w:date="2019-10-16T20:19:00Z">
        <w:r>
          <w:t xml:space="preserve"> parecid</w:t>
        </w:r>
      </w:ins>
      <w:ins w:id="5242" w:author="Ryan Lemos" w:date="2019-10-16T20:20:00Z">
        <w:r>
          <w:t>os.</w:t>
        </w:r>
      </w:ins>
      <w:ins w:id="5243" w:author="Ryan Lemos" w:date="2019-10-16T20:19:00Z">
        <w:r>
          <w:t xml:space="preserve"> </w:t>
        </w:r>
      </w:ins>
      <w:ins w:id="5244" w:author="Ryan Lemos" w:date="2019-10-16T20:20:00Z">
        <w:r>
          <w:t>O</w:t>
        </w:r>
      </w:ins>
      <w:ins w:id="5245" w:author="Ryan Lemos" w:date="2019-10-16T20:19:00Z">
        <w:r>
          <w:t>u</w:t>
        </w:r>
      </w:ins>
      <w:ins w:id="5246" w:author="Ryan Lemos" w:date="2019-10-16T20:20:00Z">
        <w:r>
          <w:t xml:space="preserve"> ainda</w:t>
        </w:r>
      </w:ins>
      <w:ins w:id="5247" w:author="Ryan Lemos" w:date="2019-10-16T20:19:00Z">
        <w:r>
          <w:t xml:space="preserve"> na escolha, ou</w:t>
        </w:r>
      </w:ins>
      <w:ins w:id="5248" w:author="Ryan Lemos" w:date="2019-10-16T20:20:00Z">
        <w:r>
          <w:t xml:space="preserve"> não da metodologia XP como base para o desenvolvimento de </w:t>
        </w:r>
      </w:ins>
      <w:ins w:id="5249" w:author="Ryan Lemos" w:date="2019-10-16T20:21:00Z">
        <w:r>
          <w:t xml:space="preserve">um </w:t>
        </w:r>
        <w:r w:rsidRPr="00323085">
          <w:rPr>
            <w:i/>
            <w:iCs/>
            <w:rPrChange w:id="5250" w:author="Ryan Lemos" w:date="2019-10-16T20:21:00Z">
              <w:rPr/>
            </w:rPrChange>
          </w:rPr>
          <w:t>software</w:t>
        </w:r>
        <w:r>
          <w:t xml:space="preserve"> ou solução </w:t>
        </w:r>
        <w:r w:rsidRPr="00323085">
          <w:rPr>
            <w:i/>
            <w:iCs/>
            <w:rPrChange w:id="5251" w:author="Ryan Lemos" w:date="2019-10-16T20:21:00Z">
              <w:rPr/>
            </w:rPrChange>
          </w:rPr>
          <w:t>web</w:t>
        </w:r>
        <w:r>
          <w:t>.</w:t>
        </w:r>
      </w:ins>
    </w:p>
    <w:p w14:paraId="5B851A9B" w14:textId="2D0783E7" w:rsidR="00323085" w:rsidRPr="00323085" w:rsidRDefault="00323085" w:rsidP="00323085">
      <w:pPr>
        <w:rPr>
          <w:ins w:id="5252" w:author="Ryan Lemos" w:date="2019-10-16T20:19:00Z"/>
          <w:rPrChange w:id="5253" w:author="Ryan Lemos" w:date="2019-10-16T20:21:00Z">
            <w:rPr>
              <w:ins w:id="5254" w:author="Ryan Lemos" w:date="2019-10-16T20:19:00Z"/>
            </w:rPr>
          </w:rPrChange>
        </w:rPr>
        <w:pPrChange w:id="5255" w:author="Ryan Lemos" w:date="2019-10-16T20:19:00Z">
          <w:pPr/>
        </w:pPrChange>
      </w:pPr>
      <w:ins w:id="5256" w:author="Ryan Lemos" w:date="2019-10-16T20:21:00Z">
        <w:r>
          <w:t xml:space="preserve">Acredita-se que os objetivos foram </w:t>
        </w:r>
      </w:ins>
      <w:ins w:id="5257" w:author="Ryan Lemos" w:date="2019-10-16T20:22:00Z">
        <w:r>
          <w:t>alcançados.</w:t>
        </w:r>
      </w:ins>
      <w:ins w:id="5258" w:author="Ryan Lemos" w:date="2019-10-16T20:21:00Z">
        <w:r>
          <w:t xml:space="preserve"> </w:t>
        </w:r>
      </w:ins>
      <w:ins w:id="5259" w:author="Ryan Lemos" w:date="2019-10-16T20:22:00Z">
        <w:r>
          <w:t>Porém,</w:t>
        </w:r>
      </w:ins>
      <w:ins w:id="5260" w:author="Ryan Lemos" w:date="2019-10-16T20:21:00Z">
        <w:r>
          <w:t xml:space="preserve"> um sistema</w:t>
        </w:r>
      </w:ins>
      <w:ins w:id="5261" w:author="Ryan Lemos" w:date="2019-10-16T20:22:00Z">
        <w:r>
          <w:t xml:space="preserve"> deve estar</w:t>
        </w:r>
      </w:ins>
      <w:ins w:id="5262" w:author="Ryan Lemos" w:date="2019-10-16T20:21:00Z">
        <w:r>
          <w:t xml:space="preserve"> em constante</w:t>
        </w:r>
      </w:ins>
      <w:ins w:id="5263" w:author="Ryan Lemos" w:date="2019-10-16T20:22:00Z">
        <w:r>
          <w:t xml:space="preserve"> </w:t>
        </w:r>
      </w:ins>
      <w:ins w:id="5264" w:author="Ryan Lemos" w:date="2019-10-16T20:21:00Z">
        <w:r>
          <w:t>evolução</w:t>
        </w:r>
      </w:ins>
      <w:ins w:id="5265" w:author="Ryan Lemos" w:date="2019-10-16T20:22:00Z">
        <w:r>
          <w:t xml:space="preserve">. Com isso listou-se uma serie de melhorias e acréscimos que poderiam ser </w:t>
        </w:r>
      </w:ins>
      <w:ins w:id="5266" w:author="Ryan Lemos" w:date="2019-10-16T20:23:00Z">
        <w:r>
          <w:t xml:space="preserve">incluídos </w:t>
        </w:r>
        <w:r w:rsidR="00AB5E7C">
          <w:t xml:space="preserve">ao trabalho gerado e podem ser vistos na seção </w:t>
        </w:r>
        <w:r w:rsidR="00AB5E7C">
          <w:fldChar w:fldCharType="begin"/>
        </w:r>
        <w:r w:rsidR="00AB5E7C">
          <w:instrText xml:space="preserve"> REF _Ref21979044 \r \h </w:instrText>
        </w:r>
      </w:ins>
      <w:r w:rsidR="00AB5E7C">
        <w:fldChar w:fldCharType="separate"/>
      </w:r>
      <w:ins w:id="5267" w:author="Ryan Lemos" w:date="2019-10-16T20:23:00Z">
        <w:r w:rsidR="00AB5E7C">
          <w:t>5.1</w:t>
        </w:r>
        <w:r w:rsidR="00AB5E7C">
          <w:fldChar w:fldCharType="end"/>
        </w:r>
        <w:r w:rsidR="00AB5E7C">
          <w:t>.</w:t>
        </w:r>
      </w:ins>
      <w:ins w:id="5268" w:author="Ryan Lemos" w:date="2019-10-16T20:21:00Z">
        <w:r>
          <w:t xml:space="preserve"> </w:t>
        </w:r>
      </w:ins>
    </w:p>
    <w:p w14:paraId="70DB8B3D" w14:textId="77777777" w:rsidR="00323085" w:rsidRPr="00AE0D01" w:rsidRDefault="00323085" w:rsidP="00AE0D01">
      <w:pPr>
        <w:rPr>
          <w:rPrChange w:id="5269" w:author="Ryan Lemos" w:date="2019-10-16T20:02:00Z">
            <w:rPr/>
          </w:rPrChange>
        </w:rPr>
        <w:pPrChange w:id="5270" w:author="Ryan Lemos" w:date="2019-10-16T20:02:00Z">
          <w:pPr>
            <w:pStyle w:val="Ttulo1"/>
          </w:pPr>
        </w:pPrChange>
      </w:pPr>
    </w:p>
    <w:p w14:paraId="7A57C61D" w14:textId="19748FFB" w:rsidR="007B5D5C" w:rsidRDefault="00E55893">
      <w:pPr>
        <w:pStyle w:val="Ttulo2"/>
        <w:rPr>
          <w:ins w:id="5271" w:author="Ryan Lemos" w:date="2019-10-16T20:48:00Z"/>
        </w:rPr>
      </w:pPr>
      <w:bookmarkStart w:id="5272" w:name="_Ref21979044"/>
      <w:bookmarkStart w:id="5273" w:name="_Toc22075343"/>
      <w:r w:rsidRPr="005074A5">
        <w:t>Trabalhos futuros</w:t>
      </w:r>
      <w:bookmarkEnd w:id="5272"/>
      <w:bookmarkEnd w:id="5273"/>
    </w:p>
    <w:p w14:paraId="27C45305" w14:textId="77777777" w:rsidR="007B5D5C" w:rsidRPr="007B5D5C" w:rsidRDefault="007B5D5C" w:rsidP="007B5D5C">
      <w:pPr>
        <w:rPr>
          <w:ins w:id="5274" w:author="Ryan Lemos" w:date="2019-10-16T20:48:00Z"/>
          <w:rPrChange w:id="5275" w:author="Ryan Lemos" w:date="2019-10-16T20:48:00Z">
            <w:rPr>
              <w:ins w:id="5276" w:author="Ryan Lemos" w:date="2019-10-16T20:48:00Z"/>
            </w:rPr>
          </w:rPrChange>
        </w:rPr>
        <w:pPrChange w:id="5277" w:author="Ryan Lemos" w:date="2019-10-16T20:48:00Z">
          <w:pPr>
            <w:pStyle w:val="Ttulo2"/>
          </w:pPr>
        </w:pPrChange>
      </w:pPr>
    </w:p>
    <w:p w14:paraId="4C205D8F" w14:textId="129CF315" w:rsidR="007B5D5C" w:rsidRDefault="007B5D5C" w:rsidP="007B5D5C">
      <w:pPr>
        <w:rPr>
          <w:ins w:id="5278" w:author="Ryan Lemos" w:date="2019-10-16T20:48:00Z"/>
        </w:rPr>
      </w:pPr>
      <w:ins w:id="5279" w:author="Ryan Lemos" w:date="2019-10-16T20:48:00Z">
        <w:r w:rsidRPr="007B5D5C">
          <w:rPr>
            <w:rPrChange w:id="5280" w:author="Ryan Lemos" w:date="2019-10-16T20:48:00Z">
              <w:rPr>
                <w:lang w:val="en-US"/>
              </w:rPr>
            </w:rPrChange>
          </w:rPr>
          <w:t>Essa seção vem a</w:t>
        </w:r>
        <w:r>
          <w:t>bordar o que se pensa so</w:t>
        </w:r>
      </w:ins>
      <w:ins w:id="5281" w:author="Ryan Lemos" w:date="2019-10-16T20:49:00Z">
        <w:r>
          <w:t xml:space="preserve">bre o que </w:t>
        </w:r>
        <w:r>
          <w:t>poss</w:t>
        </w:r>
        <w:r>
          <w:t xml:space="preserve">a ser melhorado ou adicionado ao que foi desenvolvido nesse trabalho. Primeiramente se pensa que uma proposta seria a </w:t>
        </w:r>
      </w:ins>
      <w:ins w:id="5282" w:author="Ryan Lemos" w:date="2019-10-16T20:50:00Z">
        <w:r>
          <w:t xml:space="preserve">materialização de um ambiente desenvolvido para dispositivos móveis. Isso faz sentido pelo fato de que os </w:t>
        </w:r>
        <w:r w:rsidRPr="007B5D5C">
          <w:rPr>
            <w:i/>
            <w:iCs/>
            <w:rPrChange w:id="5283" w:author="Ryan Lemos" w:date="2019-10-16T20:50:00Z">
              <w:rPr/>
            </w:rPrChange>
          </w:rPr>
          <w:t>smartphones</w:t>
        </w:r>
        <w:r>
          <w:t xml:space="preserve"> tem se tornado bastante populares e </w:t>
        </w:r>
      </w:ins>
      <w:ins w:id="5284" w:author="Ryan Lemos" w:date="2019-10-16T20:51:00Z">
        <w:r>
          <w:t xml:space="preserve">acessíveis o que leva a uma maior utilização pelos alunos e professores pelo meio </w:t>
        </w:r>
        <w:r w:rsidRPr="007B5D5C">
          <w:rPr>
            <w:i/>
            <w:iCs/>
            <w:rPrChange w:id="5285" w:author="Ryan Lemos" w:date="2019-10-16T20:51:00Z">
              <w:rPr/>
            </w:rPrChange>
          </w:rPr>
          <w:t>mobile</w:t>
        </w:r>
        <w:r>
          <w:t xml:space="preserve">. Uma aplicação móvel poderia melhorar as interações com os usuários e poupar o gasto de dados trafegados a </w:t>
        </w:r>
        <w:r w:rsidRPr="007B5D5C">
          <w:rPr>
            <w:i/>
            <w:iCs/>
            <w:rPrChange w:id="5286" w:author="Ryan Lemos" w:date="2019-10-16T20:51:00Z">
              <w:rPr/>
            </w:rPrChange>
          </w:rPr>
          <w:t>internet</w:t>
        </w:r>
        <w:r>
          <w:t xml:space="preserve">. </w:t>
        </w:r>
      </w:ins>
      <w:ins w:id="5287" w:author="Ryan Lemos" w:date="2019-10-16T20:52:00Z">
        <w:r>
          <w:t>A construção de uma API de consumo de dados deixa essa proposta possível</w:t>
        </w:r>
      </w:ins>
      <w:ins w:id="5288" w:author="Ryan Lemos" w:date="2019-10-16T20:53:00Z">
        <w:r>
          <w:t>.</w:t>
        </w:r>
      </w:ins>
      <w:ins w:id="5289" w:author="Ryan Lemos" w:date="2019-10-16T20:52:00Z">
        <w:r>
          <w:t xml:space="preserve"> </w:t>
        </w:r>
      </w:ins>
      <w:ins w:id="5290" w:author="Ryan Lemos" w:date="2019-10-16T20:53:00Z">
        <w:r>
          <w:t>J</w:t>
        </w:r>
      </w:ins>
      <w:ins w:id="5291" w:author="Ryan Lemos" w:date="2019-10-16T20:52:00Z">
        <w:r>
          <w:t>á que</w:t>
        </w:r>
      </w:ins>
      <w:ins w:id="5292" w:author="Ryan Lemos" w:date="2019-10-16T20:53:00Z">
        <w:r>
          <w:t>,</w:t>
        </w:r>
      </w:ins>
      <w:ins w:id="5293" w:author="Ryan Lemos" w:date="2019-10-16T20:52:00Z">
        <w:r>
          <w:t xml:space="preserve"> a API possibilita que tanto o </w:t>
        </w:r>
        <w:r w:rsidRPr="007B5D5C">
          <w:rPr>
            <w:i/>
            <w:iCs/>
            <w:rPrChange w:id="5294" w:author="Ryan Lemos" w:date="2019-10-16T20:52:00Z">
              <w:rPr/>
            </w:rPrChange>
          </w:rPr>
          <w:t>front-</w:t>
        </w:r>
        <w:proofErr w:type="spellStart"/>
        <w:r w:rsidRPr="007B5D5C">
          <w:rPr>
            <w:i/>
            <w:iCs/>
            <w:rPrChange w:id="5295" w:author="Ryan Lemos" w:date="2019-10-16T20:52:00Z">
              <w:rPr/>
            </w:rPrChange>
          </w:rPr>
          <w:t>end</w:t>
        </w:r>
        <w:proofErr w:type="spellEnd"/>
        <w:r>
          <w:t xml:space="preserve"> do ambiente </w:t>
        </w:r>
      </w:ins>
      <w:ins w:id="5296" w:author="Ryan Lemos" w:date="2019-10-16T20:53:00Z">
        <w:r w:rsidRPr="007B5D5C">
          <w:rPr>
            <w:i/>
            <w:iCs/>
            <w:rPrChange w:id="5297" w:author="Ryan Lemos" w:date="2019-10-16T20:53:00Z">
              <w:rPr/>
            </w:rPrChange>
          </w:rPr>
          <w:t>web</w:t>
        </w:r>
        <w:r>
          <w:t xml:space="preserve">, quanto a aplicação </w:t>
        </w:r>
        <w:r>
          <w:rPr>
            <w:i/>
            <w:iCs/>
          </w:rPr>
          <w:t>m</w:t>
        </w:r>
        <w:r w:rsidRPr="007B5D5C">
          <w:rPr>
            <w:i/>
            <w:iCs/>
            <w:rPrChange w:id="5298" w:author="Ryan Lemos" w:date="2019-10-16T20:53:00Z">
              <w:rPr/>
            </w:rPrChange>
          </w:rPr>
          <w:t>obile</w:t>
        </w:r>
        <w:r>
          <w:t xml:space="preserve"> consumam os mesmos dados</w:t>
        </w:r>
      </w:ins>
      <w:ins w:id="5299" w:author="Ryan Lemos" w:date="2019-10-16T20:54:00Z">
        <w:r>
          <w:t xml:space="preserve"> da mesma maneira. Demandando assim menor tempo de desenvolvimento, pois a parte de consumação de dados já estaria pronta.</w:t>
        </w:r>
      </w:ins>
    </w:p>
    <w:p w14:paraId="460F37BB" w14:textId="0C340C97" w:rsidR="007B5D5C" w:rsidRPr="007B5D5C" w:rsidRDefault="007B5D5C" w:rsidP="007B5D5C">
      <w:pPr>
        <w:rPr>
          <w:ins w:id="5300" w:author="Ryan Lemos" w:date="2019-10-16T20:48:00Z"/>
          <w:rPrChange w:id="5301" w:author="Ryan Lemos" w:date="2019-10-16T20:48:00Z">
            <w:rPr>
              <w:ins w:id="5302" w:author="Ryan Lemos" w:date="2019-10-16T20:48:00Z"/>
              <w:lang w:val="en-US"/>
            </w:rPr>
          </w:rPrChange>
        </w:rPr>
      </w:pPr>
      <w:ins w:id="5303" w:author="Ryan Lemos" w:date="2019-10-16T20:54:00Z">
        <w:r>
          <w:t xml:space="preserve">No decorrer do trabalho </w:t>
        </w:r>
      </w:ins>
      <w:bookmarkStart w:id="5304" w:name="_GoBack"/>
      <w:bookmarkEnd w:id="5304"/>
    </w:p>
    <w:p w14:paraId="5BE1101D" w14:textId="10B20B9F" w:rsidR="007216C5" w:rsidRPr="007B5D5C" w:rsidRDefault="007216C5" w:rsidP="007B5D5C">
      <w:pPr>
        <w:rPr>
          <w:rPrChange w:id="5305" w:author="Ryan Lemos" w:date="2019-10-16T20:48:00Z">
            <w:rPr>
              <w:lang w:val="en-US"/>
            </w:rPr>
          </w:rPrChange>
        </w:rPr>
        <w:pPrChange w:id="5306" w:author="Ryan Lemos" w:date="2019-10-16T20:48:00Z">
          <w:pPr>
            <w:pStyle w:val="Ttulo2"/>
          </w:pPr>
        </w:pPrChange>
      </w:pPr>
      <w:del w:id="5307" w:author="Ryan Lemos" w:date="2019-10-16T20:48:00Z">
        <w:r w:rsidRPr="007B5D5C" w:rsidDel="007B5D5C">
          <w:rPr>
            <w:rPrChange w:id="5308" w:author="Ryan Lemos" w:date="2019-10-16T20:48:00Z">
              <w:rPr>
                <w:lang w:val="en-US"/>
              </w:rPr>
            </w:rPrChange>
          </w:rPr>
          <w:br/>
        </w:r>
      </w:del>
    </w:p>
    <w:p w14:paraId="3C069AA2" w14:textId="77777777" w:rsidR="00B265CE" w:rsidRPr="007B5D5C" w:rsidRDefault="00B265CE" w:rsidP="00B265CE">
      <w:pPr>
        <w:rPr>
          <w:rPrChange w:id="5309" w:author="Ryan Lemos" w:date="2019-10-16T20:48:00Z">
            <w:rPr>
              <w:lang w:val="en-US"/>
            </w:rPr>
          </w:rPrChange>
        </w:rPr>
        <w:sectPr w:rsidR="00B265CE" w:rsidRPr="007B5D5C"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5310" w:name="_Toc22075344"/>
      <w:r>
        <w:lastRenderedPageBreak/>
        <w:t>Referências</w:t>
      </w:r>
      <w:bookmarkEnd w:id="5310"/>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ins w:id="5311" w:author="Ryan Lemos" w:date="2019-10-05T19:58:00Z"/>
          <w:noProof/>
        </w:rPr>
      </w:pPr>
    </w:p>
    <w:p w14:paraId="19194C5B" w14:textId="25418B9A" w:rsidR="006031D7" w:rsidRDefault="006031D7" w:rsidP="000809C2">
      <w:pPr>
        <w:spacing w:line="240" w:lineRule="auto"/>
        <w:ind w:firstLine="0"/>
        <w:jc w:val="left"/>
        <w:rPr>
          <w:ins w:id="5312" w:author="Ryan Lemos" w:date="2019-10-05T19:58:00Z"/>
          <w:noProof/>
        </w:rPr>
      </w:pPr>
      <w:ins w:id="5313" w:author="Ryan Lemos" w:date="2019-10-05T19:58:00Z">
        <w:r>
          <w:rPr>
            <w:noProof/>
          </w:rPr>
          <w:t xml:space="preserve">BALDUINO, P. </w:t>
        </w:r>
        <w:r w:rsidRPr="006031D7">
          <w:rPr>
            <w:b/>
            <w:bCs/>
            <w:noProof/>
            <w:rPrChange w:id="5314" w:author="Ryan Lemos" w:date="2019-10-05T19:59:00Z">
              <w:rPr>
                <w:noProof/>
              </w:rPr>
            </w:rPrChange>
          </w:rPr>
          <w:t xml:space="preserve">Dominando JavaScript com </w:t>
        </w:r>
      </w:ins>
      <w:ins w:id="5315" w:author="Ryan Lemos" w:date="2019-10-05T19:59:00Z">
        <w:r w:rsidRPr="006031D7">
          <w:rPr>
            <w:b/>
            <w:bCs/>
            <w:noProof/>
            <w:rPrChange w:id="5316" w:author="Ryan Lemos" w:date="2019-10-05T19:59:00Z">
              <w:rPr>
                <w:noProof/>
              </w:rPr>
            </w:rPrChange>
          </w:rPr>
          <w:t>jQ</w:t>
        </w:r>
      </w:ins>
      <w:ins w:id="5317" w:author="Ryan Lemos" w:date="2019-10-05T19:58:00Z">
        <w:r w:rsidRPr="006031D7">
          <w:rPr>
            <w:b/>
            <w:bCs/>
            <w:noProof/>
            <w:rPrChange w:id="5318" w:author="Ryan Lemos" w:date="2019-10-05T19:59:00Z">
              <w:rPr>
                <w:noProof/>
              </w:rPr>
            </w:rPrChange>
          </w:rPr>
          <w:t>uery</w:t>
        </w:r>
        <w:r>
          <w:rPr>
            <w:noProof/>
          </w:rPr>
          <w:t>.</w:t>
        </w:r>
      </w:ins>
      <w:ins w:id="5319" w:author="Ryan Lemos" w:date="2019-10-05T19:59:00Z">
        <w:r>
          <w:rPr>
            <w:noProof/>
          </w:rPr>
          <w:t xml:space="preserve"> </w:t>
        </w:r>
      </w:ins>
      <w:ins w:id="5320" w:author="Ryan Lemos" w:date="2019-10-05T20:00:00Z">
        <w:r w:rsidR="00B85A5D" w:rsidRPr="005074A5">
          <w:rPr>
            <w:noProof/>
          </w:rPr>
          <w:t xml:space="preserve">São Paulo: Casa do Código, </w:t>
        </w:r>
      </w:ins>
      <w:ins w:id="5321" w:author="Ryan Lemos" w:date="2019-10-05T20:03:00Z">
        <w:r w:rsidR="00B85A5D" w:rsidRPr="00B85A5D">
          <w:rPr>
            <w:noProof/>
          </w:rPr>
          <w:t>2014</w:t>
        </w:r>
      </w:ins>
      <w:ins w:id="5322" w:author="Ryan Lemos" w:date="2019-10-05T20:00:00Z">
        <w:r w:rsidR="00B85A5D" w:rsidRPr="005074A5">
          <w:rPr>
            <w:noProof/>
          </w:rPr>
          <w:t>.</w:t>
        </w:r>
      </w:ins>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ins w:id="5323" w:author="Ryan Lemos" w:date="2019-10-07T09:02:00Z"/>
          <w:noProof/>
        </w:rPr>
      </w:pPr>
    </w:p>
    <w:p w14:paraId="421C749F" w14:textId="2B67C45C" w:rsidR="00DC21E5" w:rsidRPr="00DC21E5" w:rsidRDefault="00DC21E5" w:rsidP="000809C2">
      <w:pPr>
        <w:spacing w:line="240" w:lineRule="auto"/>
        <w:ind w:firstLine="0"/>
        <w:jc w:val="left"/>
        <w:rPr>
          <w:ins w:id="5324" w:author="Ryan Lemos" w:date="2019-10-07T09:02:00Z"/>
          <w:noProof/>
        </w:rPr>
      </w:pPr>
      <w:ins w:id="5325" w:author="Ryan Lemos" w:date="2019-10-07T09:02:00Z">
        <w:r w:rsidRPr="00DC21E5">
          <w:rPr>
            <w:noProof/>
            <w:lang w:val="en-US"/>
            <w:rPrChange w:id="5326" w:author="Ryan Lemos" w:date="2019-10-07T09:03:00Z">
              <w:rPr>
                <w:noProof/>
              </w:rPr>
            </w:rPrChange>
          </w:rPr>
          <w:t xml:space="preserve">BERGMANN, S. </w:t>
        </w:r>
      </w:ins>
      <w:ins w:id="5327" w:author="Ryan Lemos" w:date="2019-10-07T09:03:00Z">
        <w:r w:rsidRPr="00DC21E5">
          <w:rPr>
            <w:b/>
            <w:bCs/>
            <w:noProof/>
            <w:lang w:val="en-US"/>
            <w:rPrChange w:id="5328" w:author="Ryan Lemos" w:date="2019-10-07T09:03:00Z">
              <w:rPr>
                <w:noProof/>
              </w:rPr>
            </w:rPrChange>
          </w:rPr>
          <w:t>Welcome to PHPUnit</w:t>
        </w:r>
        <w:r w:rsidRPr="00DC21E5">
          <w:rPr>
            <w:noProof/>
            <w:lang w:val="en-US"/>
            <w:rPrChange w:id="5329" w:author="Ryan Lemos" w:date="2019-10-07T09:03:00Z">
              <w:rPr>
                <w:b/>
                <w:bCs/>
                <w:noProof/>
                <w:lang w:val="en-US"/>
              </w:rPr>
            </w:rPrChange>
          </w:rPr>
          <w:t>.</w:t>
        </w:r>
        <w:r>
          <w:rPr>
            <w:noProof/>
            <w:lang w:val="en-US"/>
          </w:rPr>
          <w:t xml:space="preserve"> </w:t>
        </w:r>
        <w:r w:rsidRPr="00DC21E5">
          <w:rPr>
            <w:noProof/>
            <w:rPrChange w:id="5330" w:author="Ryan Lemos" w:date="2019-10-07T09:03:00Z">
              <w:rPr>
                <w:noProof/>
                <w:lang w:val="en-US"/>
              </w:rPr>
            </w:rPrChange>
          </w:rPr>
          <w:t xml:space="preserve">2019. Disponível em: </w:t>
        </w:r>
        <w:r>
          <w:rPr>
            <w:noProof/>
          </w:rPr>
          <w:t>&lt;</w:t>
        </w:r>
        <w:r w:rsidRPr="00DC21E5">
          <w:rPr>
            <w:noProof/>
          </w:rPr>
          <w:t>https://phpunit.de/</w:t>
        </w:r>
        <w:r>
          <w:rPr>
            <w:noProof/>
          </w:rPr>
          <w:t>&gt; Acesso em:</w:t>
        </w:r>
      </w:ins>
      <w:ins w:id="5331" w:author="Ryan Lemos" w:date="2019-10-07T09:04:00Z">
        <w:r>
          <w:rPr>
            <w:noProof/>
          </w:rPr>
          <w:t xml:space="preserve"> 07 out. 2019.</w:t>
        </w:r>
      </w:ins>
    </w:p>
    <w:p w14:paraId="60C09FDD" w14:textId="058B13E1" w:rsidR="00DC21E5" w:rsidRDefault="00DC21E5" w:rsidP="000809C2">
      <w:pPr>
        <w:spacing w:line="240" w:lineRule="auto"/>
        <w:ind w:firstLine="0"/>
        <w:jc w:val="left"/>
        <w:rPr>
          <w:ins w:id="5332" w:author="Ryan Lemos" w:date="2019-10-15T23:21:00Z"/>
          <w:noProof/>
        </w:rPr>
      </w:pPr>
    </w:p>
    <w:p w14:paraId="4386597B" w14:textId="0752DE87" w:rsidR="009C09B8" w:rsidRDefault="009C09B8" w:rsidP="009C09B8">
      <w:pPr>
        <w:spacing w:line="240" w:lineRule="auto"/>
        <w:ind w:firstLine="0"/>
        <w:jc w:val="left"/>
        <w:rPr>
          <w:ins w:id="5333" w:author="Ryan Lemos" w:date="2019-10-15T23:21:00Z"/>
          <w:noProof/>
        </w:rPr>
      </w:pPr>
      <w:ins w:id="5334" w:author="Ryan Lemos" w:date="2019-10-15T23:21:00Z">
        <w:r>
          <w:rPr>
            <w:noProof/>
          </w:rPr>
          <w:t xml:space="preserve">BRITISH CONCIL. </w:t>
        </w:r>
      </w:ins>
      <w:ins w:id="5335" w:author="Ryan Lemos" w:date="2019-10-15T23:22:00Z">
        <w:r w:rsidRPr="009C09B8">
          <w:rPr>
            <w:b/>
            <w:bCs/>
            <w:noProof/>
            <w:rPrChange w:id="5336" w:author="Ryan Lemos" w:date="2019-10-15T23:22:00Z">
              <w:rPr>
                <w:noProof/>
              </w:rPr>
            </w:rPrChange>
          </w:rPr>
          <w:t>Demandas de Aprendizagem de Inglês no Brasil</w:t>
        </w:r>
        <w:r>
          <w:rPr>
            <w:noProof/>
          </w:rPr>
          <w:t>. São Paulo: British Concil</w:t>
        </w:r>
      </w:ins>
      <w:ins w:id="5337" w:author="Ryan Lemos" w:date="2019-10-15T23:23:00Z">
        <w:r>
          <w:rPr>
            <w:noProof/>
          </w:rPr>
          <w:t>, 2014</w:t>
        </w:r>
        <w:r w:rsidR="00553E8E">
          <w:rPr>
            <w:noProof/>
          </w:rPr>
          <w:t>. Disponível em: &lt;</w:t>
        </w:r>
        <w:r w:rsidR="00553E8E" w:rsidRPr="00553E8E">
          <w:t xml:space="preserve"> </w:t>
        </w:r>
        <w:r w:rsidR="00553E8E" w:rsidRPr="00553E8E">
          <w:rPr>
            <w:noProof/>
          </w:rPr>
          <w:t xml:space="preserve">https://www.britishcouncil.org.br/sites/default/files/demandas_de_aprendizagempesquisacompleta.pdf </w:t>
        </w:r>
        <w:r w:rsidR="00553E8E">
          <w:rPr>
            <w:noProof/>
          </w:rPr>
          <w:t xml:space="preserve">&gt; Acesso </w:t>
        </w:r>
      </w:ins>
      <w:ins w:id="5338" w:author="Ryan Lemos" w:date="2019-10-15T23:24:00Z">
        <w:r w:rsidR="00553E8E">
          <w:rPr>
            <w:noProof/>
          </w:rPr>
          <w:t>em: 15 out. 2019.</w:t>
        </w:r>
      </w:ins>
    </w:p>
    <w:p w14:paraId="37B4D474" w14:textId="22142FB7" w:rsidR="009C09B8" w:rsidRDefault="009C09B8" w:rsidP="000809C2">
      <w:pPr>
        <w:spacing w:line="240" w:lineRule="auto"/>
        <w:ind w:firstLine="0"/>
        <w:jc w:val="left"/>
        <w:rPr>
          <w:ins w:id="5339" w:author="Ryan Lemos" w:date="2019-10-15T23:24:00Z"/>
          <w:noProof/>
        </w:rPr>
      </w:pPr>
    </w:p>
    <w:p w14:paraId="2B2F0FEB" w14:textId="5C45C3CA" w:rsidR="00553E8E" w:rsidRDefault="00553E8E" w:rsidP="00553E8E">
      <w:pPr>
        <w:spacing w:line="240" w:lineRule="auto"/>
        <w:ind w:firstLine="0"/>
        <w:jc w:val="left"/>
        <w:rPr>
          <w:ins w:id="5340" w:author="Ryan Lemos" w:date="2019-10-15T23:24:00Z"/>
          <w:noProof/>
        </w:rPr>
      </w:pPr>
      <w:ins w:id="5341" w:author="Ryan Lemos" w:date="2019-10-15T23:24:00Z">
        <w:r>
          <w:rPr>
            <w:noProof/>
          </w:rPr>
          <w:t xml:space="preserve">BRITISH CONCIL. </w:t>
        </w:r>
        <w:r w:rsidRPr="00553E8E">
          <w:rPr>
            <w:b/>
            <w:bCs/>
            <w:noProof/>
          </w:rPr>
          <w:t>O Ensino de Inglês na</w:t>
        </w:r>
        <w:r>
          <w:rPr>
            <w:b/>
            <w:bCs/>
            <w:noProof/>
          </w:rPr>
          <w:t xml:space="preserve"> </w:t>
        </w:r>
        <w:r w:rsidRPr="00553E8E">
          <w:rPr>
            <w:b/>
            <w:bCs/>
            <w:noProof/>
          </w:rPr>
          <w:t>Educação Pública Brasileira</w:t>
        </w:r>
        <w:r w:rsidRPr="00553E8E">
          <w:rPr>
            <w:noProof/>
            <w:rPrChange w:id="5342" w:author="Ryan Lemos" w:date="2019-10-15T23:24:00Z">
              <w:rPr>
                <w:b/>
                <w:bCs/>
                <w:noProof/>
              </w:rPr>
            </w:rPrChange>
          </w:rPr>
          <w:t>.</w:t>
        </w:r>
        <w:r>
          <w:rPr>
            <w:b/>
            <w:bCs/>
            <w:noProof/>
          </w:rPr>
          <w:t xml:space="preserve"> </w:t>
        </w:r>
        <w:r>
          <w:rPr>
            <w:noProof/>
          </w:rPr>
          <w:t>São Paulo: British Concil, 2015. Disponível em: &lt;</w:t>
        </w:r>
      </w:ins>
      <w:ins w:id="5343" w:author="Ryan Lemos" w:date="2019-10-15T23:25:00Z">
        <w:r w:rsidRPr="00553E8E">
          <w:t xml:space="preserve"> </w:t>
        </w:r>
        <w:r w:rsidRPr="00553E8E">
          <w:rPr>
            <w:noProof/>
          </w:rPr>
          <w:t>https://www.britishcouncil.org.br/sites/default/files/estudo_oensinodoinglesnaeducacaopublicabrasileira.pdf</w:t>
        </w:r>
      </w:ins>
      <w:ins w:id="5344" w:author="Ryan Lemos" w:date="2019-10-15T23:24:00Z">
        <w:r>
          <w:rPr>
            <w:noProof/>
          </w:rPr>
          <w:t>&gt; Acesso em: 15 out. 2019.</w:t>
        </w:r>
      </w:ins>
    </w:p>
    <w:p w14:paraId="7B774F6D" w14:textId="77777777" w:rsidR="00553E8E" w:rsidRDefault="00553E8E" w:rsidP="000809C2">
      <w:pPr>
        <w:spacing w:line="240" w:lineRule="auto"/>
        <w:ind w:firstLine="0"/>
        <w:jc w:val="left"/>
        <w:rPr>
          <w:ins w:id="5345" w:author="Ryan Lemos" w:date="2019-10-15T23:24:00Z"/>
          <w:noProof/>
        </w:rPr>
      </w:pPr>
    </w:p>
    <w:p w14:paraId="0042E9E9" w14:textId="77777777" w:rsidR="00553E8E" w:rsidRPr="00DC21E5" w:rsidRDefault="00553E8E"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lastRenderedPageBreak/>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583F632D" w:rsidR="00D339A1" w:rsidRDefault="00D339A1" w:rsidP="000809C2">
      <w:pPr>
        <w:spacing w:line="240" w:lineRule="auto"/>
        <w:ind w:firstLine="0"/>
        <w:jc w:val="left"/>
        <w:rPr>
          <w:ins w:id="5346" w:author="Ryan Lemos" w:date="2019-10-14T18:57:00Z"/>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12CC9B67" w14:textId="4E728107" w:rsidR="00B06645" w:rsidRDefault="00B06645" w:rsidP="000809C2">
      <w:pPr>
        <w:spacing w:line="240" w:lineRule="auto"/>
        <w:ind w:firstLine="0"/>
        <w:jc w:val="left"/>
        <w:rPr>
          <w:ins w:id="5347" w:author="Ryan Lemos" w:date="2019-10-14T18:57:00Z"/>
          <w:noProof/>
        </w:rPr>
      </w:pPr>
    </w:p>
    <w:p w14:paraId="19CCD5BE" w14:textId="7386F766" w:rsidR="00B06645" w:rsidRPr="00723C16" w:rsidRDefault="00B06645" w:rsidP="000809C2">
      <w:pPr>
        <w:spacing w:line="240" w:lineRule="auto"/>
        <w:ind w:firstLine="0"/>
        <w:jc w:val="left"/>
        <w:rPr>
          <w:noProof/>
        </w:rPr>
      </w:pPr>
      <w:ins w:id="5348" w:author="Ryan Lemos" w:date="2019-10-14T18:57:00Z">
        <w:r>
          <w:rPr>
            <w:noProof/>
          </w:rPr>
          <w:t xml:space="preserve">DOMPDF. </w:t>
        </w:r>
        <w:r w:rsidR="009C6D9B" w:rsidRPr="009C6D9B">
          <w:rPr>
            <w:b/>
            <w:bCs/>
            <w:noProof/>
            <w:rPrChange w:id="5349" w:author="Ryan Lemos" w:date="2019-10-14T18:57:00Z">
              <w:rPr>
                <w:noProof/>
              </w:rPr>
            </w:rPrChange>
          </w:rPr>
          <w:t>Dompdf</w:t>
        </w:r>
        <w:r w:rsidR="009C6D9B">
          <w:rPr>
            <w:noProof/>
          </w:rPr>
          <w:t xml:space="preserve">. </w:t>
        </w:r>
      </w:ins>
      <w:ins w:id="5350" w:author="Ryan Lemos" w:date="2019-10-14T18:58:00Z">
        <w:r w:rsidR="009C6D9B">
          <w:rPr>
            <w:noProof/>
          </w:rPr>
          <w:t xml:space="preserve">2019. </w:t>
        </w:r>
      </w:ins>
      <w:ins w:id="5351" w:author="Ryan Lemos" w:date="2019-10-14T18:57:00Z">
        <w:r w:rsidR="009C6D9B">
          <w:rPr>
            <w:noProof/>
          </w:rPr>
          <w:t>Disponível em: &lt;</w:t>
        </w:r>
        <w:r w:rsidR="009C6D9B" w:rsidRPr="009C6D9B">
          <w:rPr>
            <w:noProof/>
          </w:rPr>
          <w:t>https://dompdf.github.io/</w:t>
        </w:r>
        <w:r w:rsidR="009C6D9B">
          <w:rPr>
            <w:noProof/>
          </w:rPr>
          <w:t>&gt; Acesso em: 14 out. 2019.</w:t>
        </w:r>
      </w:ins>
    </w:p>
    <w:p w14:paraId="0A3E1909" w14:textId="77777777" w:rsidR="00D339A1" w:rsidRPr="00723C16" w:rsidRDefault="00D339A1" w:rsidP="000809C2">
      <w:pPr>
        <w:spacing w:line="240" w:lineRule="auto"/>
        <w:ind w:firstLine="0"/>
        <w:jc w:val="left"/>
        <w:rPr>
          <w:noProof/>
        </w:rPr>
      </w:pPr>
    </w:p>
    <w:p w14:paraId="0B53137A" w14:textId="77777777" w:rsidR="00D339A1" w:rsidRPr="00681596" w:rsidRDefault="00D339A1" w:rsidP="000809C2">
      <w:pPr>
        <w:spacing w:line="240" w:lineRule="auto"/>
        <w:ind w:firstLine="0"/>
        <w:jc w:val="left"/>
        <w:rPr>
          <w:noProof/>
          <w:lang w:val="en-US"/>
          <w:rPrChange w:id="5352" w:author="Ryan Lemos" w:date="2019-10-07T08:43:00Z">
            <w:rPr>
              <w:noProof/>
            </w:rPr>
          </w:rPrChange>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681596">
        <w:rPr>
          <w:noProof/>
          <w:lang w:val="en-US"/>
          <w:rPrChange w:id="5353" w:author="Ryan Lemos" w:date="2019-10-07T08:43:00Z">
            <w:rPr>
              <w:noProof/>
            </w:rPr>
          </w:rPrChange>
        </w:rPr>
        <w:t>Acesso em: 23 ago. 2018.</w:t>
      </w:r>
    </w:p>
    <w:p w14:paraId="0D1ED6B3" w14:textId="3DADF9DB" w:rsidR="00D339A1" w:rsidRPr="00681596" w:rsidRDefault="00D339A1" w:rsidP="000809C2">
      <w:pPr>
        <w:spacing w:line="240" w:lineRule="auto"/>
        <w:ind w:firstLine="0"/>
        <w:jc w:val="left"/>
        <w:rPr>
          <w:ins w:id="5354" w:author="Ryan Lemos" w:date="2019-10-05T19:47:00Z"/>
          <w:noProof/>
          <w:lang w:val="en-US"/>
          <w:rPrChange w:id="5355" w:author="Ryan Lemos" w:date="2019-10-07T08:43:00Z">
            <w:rPr>
              <w:ins w:id="5356" w:author="Ryan Lemos" w:date="2019-10-05T19:47:00Z"/>
              <w:noProof/>
            </w:rPr>
          </w:rPrChange>
        </w:rPr>
      </w:pPr>
    </w:p>
    <w:p w14:paraId="565718C1" w14:textId="008DC42D" w:rsidR="00552280" w:rsidRPr="00636A97" w:rsidRDefault="00552280" w:rsidP="000809C2">
      <w:pPr>
        <w:spacing w:line="240" w:lineRule="auto"/>
        <w:ind w:firstLine="0"/>
        <w:jc w:val="left"/>
        <w:rPr>
          <w:ins w:id="5357" w:author="Ryan Lemos" w:date="2019-10-05T19:47:00Z"/>
          <w:noProof/>
          <w:lang w:val="en-US"/>
          <w:rPrChange w:id="5358" w:author="Ryan Lemos" w:date="2019-10-15T23:35:00Z">
            <w:rPr>
              <w:ins w:id="5359" w:author="Ryan Lemos" w:date="2019-10-05T19:47:00Z"/>
              <w:noProof/>
            </w:rPr>
          </w:rPrChange>
        </w:rPr>
      </w:pPr>
      <w:ins w:id="5360" w:author="Ryan Lemos" w:date="2019-10-05T19:47:00Z">
        <w:r w:rsidRPr="00552280">
          <w:rPr>
            <w:noProof/>
            <w:lang w:val="en-US"/>
            <w:rPrChange w:id="5361" w:author="Ryan Lemos" w:date="2019-10-05T19:48:00Z">
              <w:rPr>
                <w:noProof/>
              </w:rPr>
            </w:rPrChange>
          </w:rPr>
          <w:t>DUCKECTT, J. J</w:t>
        </w:r>
      </w:ins>
      <w:ins w:id="5362" w:author="Ryan Lemos" w:date="2019-10-05T19:48:00Z">
        <w:r w:rsidRPr="00552280">
          <w:rPr>
            <w:noProof/>
            <w:lang w:val="en-US"/>
            <w:rPrChange w:id="5363" w:author="Ryan Lemos" w:date="2019-10-05T19:48:00Z">
              <w:rPr>
                <w:noProof/>
              </w:rPr>
            </w:rPrChange>
          </w:rPr>
          <w:t xml:space="preserve">avaScript &amp; JQUERY: </w:t>
        </w:r>
        <w:r w:rsidRPr="00552280">
          <w:rPr>
            <w:i/>
            <w:iCs/>
            <w:noProof/>
            <w:lang w:val="en-US"/>
            <w:rPrChange w:id="5364" w:author="Ryan Lemos" w:date="2019-10-05T19:49:00Z">
              <w:rPr>
                <w:noProof/>
              </w:rPr>
            </w:rPrChange>
          </w:rPr>
          <w:t>I</w:t>
        </w:r>
        <w:r w:rsidRPr="00552280">
          <w:rPr>
            <w:i/>
            <w:iCs/>
            <w:noProof/>
            <w:lang w:val="en-US"/>
            <w:rPrChange w:id="5365" w:author="Ryan Lemos" w:date="2019-10-05T19:49:00Z">
              <w:rPr>
                <w:noProof/>
                <w:lang w:val="en-US"/>
              </w:rPr>
            </w:rPrChange>
          </w:rPr>
          <w:t>nteractive front-end web development</w:t>
        </w:r>
        <w:r>
          <w:rPr>
            <w:noProof/>
            <w:lang w:val="en-US"/>
          </w:rPr>
          <w:t>.</w:t>
        </w:r>
      </w:ins>
      <w:ins w:id="5366" w:author="Ryan Lemos" w:date="2019-10-05T19:49:00Z">
        <w:r>
          <w:rPr>
            <w:noProof/>
            <w:lang w:val="en-US"/>
          </w:rPr>
          <w:t xml:space="preserve"> </w:t>
        </w:r>
        <w:r w:rsidR="004D1E94" w:rsidRPr="00636A97">
          <w:rPr>
            <w:noProof/>
            <w:lang w:val="en-US"/>
          </w:rPr>
          <w:t xml:space="preserve">Indianapolis: </w:t>
        </w:r>
      </w:ins>
      <w:ins w:id="5367" w:author="Ryan Lemos" w:date="2019-10-05T19:50:00Z">
        <w:r w:rsidR="004D1E94" w:rsidRPr="00636A97">
          <w:rPr>
            <w:noProof/>
            <w:lang w:val="en-US"/>
          </w:rPr>
          <w:t>Wiley, 2014.</w:t>
        </w:r>
      </w:ins>
      <w:ins w:id="5368" w:author="Ryan Lemos" w:date="2019-10-05T19:48:00Z">
        <w:r w:rsidRPr="00636A97">
          <w:rPr>
            <w:noProof/>
            <w:lang w:val="en-US"/>
          </w:rPr>
          <w:t xml:space="preserve"> </w:t>
        </w:r>
      </w:ins>
    </w:p>
    <w:p w14:paraId="2D341A1D" w14:textId="169C14E8" w:rsidR="00552280" w:rsidRPr="00636A97" w:rsidRDefault="00552280" w:rsidP="000809C2">
      <w:pPr>
        <w:spacing w:line="240" w:lineRule="auto"/>
        <w:ind w:firstLine="0"/>
        <w:jc w:val="left"/>
        <w:rPr>
          <w:ins w:id="5369" w:author="Ryan Lemos" w:date="2019-10-15T19:39:00Z"/>
          <w:noProof/>
          <w:lang w:val="en-US"/>
          <w:rPrChange w:id="5370" w:author="Ryan Lemos" w:date="2019-10-15T23:35:00Z">
            <w:rPr>
              <w:ins w:id="5371" w:author="Ryan Lemos" w:date="2019-10-15T19:39:00Z"/>
              <w:noProof/>
            </w:rPr>
          </w:rPrChange>
        </w:rPr>
      </w:pPr>
    </w:p>
    <w:p w14:paraId="7CDAC5CB" w14:textId="581B5A01" w:rsidR="00C27161" w:rsidRPr="00C27161" w:rsidRDefault="00C27161" w:rsidP="000809C2">
      <w:pPr>
        <w:spacing w:line="240" w:lineRule="auto"/>
        <w:ind w:firstLine="0"/>
        <w:jc w:val="left"/>
        <w:rPr>
          <w:ins w:id="5372" w:author="Ryan Lemos" w:date="2019-10-15T19:39:00Z"/>
          <w:noProof/>
        </w:rPr>
      </w:pPr>
      <w:ins w:id="5373" w:author="Ryan Lemos" w:date="2019-10-15T19:39:00Z">
        <w:r w:rsidRPr="00C27161">
          <w:rPr>
            <w:noProof/>
            <w:lang w:val="en-US"/>
            <w:rPrChange w:id="5374" w:author="Ryan Lemos" w:date="2019-10-15T19:40:00Z">
              <w:rPr>
                <w:noProof/>
              </w:rPr>
            </w:rPrChange>
          </w:rPr>
          <w:t>EDUCATION FIRST.</w:t>
        </w:r>
      </w:ins>
      <w:ins w:id="5375" w:author="Ryan Lemos" w:date="2019-10-15T19:40:00Z">
        <w:r w:rsidRPr="00C27161">
          <w:rPr>
            <w:lang w:val="en-US"/>
            <w:rPrChange w:id="5376" w:author="Ryan Lemos" w:date="2019-10-15T19:40:00Z">
              <w:rPr/>
            </w:rPrChange>
          </w:rPr>
          <w:t xml:space="preserve"> </w:t>
        </w:r>
        <w:r w:rsidRPr="00636A97">
          <w:rPr>
            <w:b/>
            <w:bCs/>
            <w:noProof/>
            <w:lang w:val="en-US"/>
            <w:rPrChange w:id="5377" w:author="Ryan Lemos" w:date="2019-10-15T23:35:00Z">
              <w:rPr>
                <w:noProof/>
              </w:rPr>
            </w:rPrChange>
          </w:rPr>
          <w:t>O CEFR e o EF SET</w:t>
        </w:r>
        <w:r w:rsidRPr="00636A97">
          <w:rPr>
            <w:noProof/>
            <w:lang w:val="en-US"/>
            <w:rPrChange w:id="5378" w:author="Ryan Lemos" w:date="2019-10-15T23:35:00Z">
              <w:rPr>
                <w:noProof/>
              </w:rPr>
            </w:rPrChange>
          </w:rPr>
          <w:t>.</w:t>
        </w:r>
      </w:ins>
      <w:ins w:id="5379" w:author="Ryan Lemos" w:date="2019-10-15T19:39:00Z">
        <w:r w:rsidRPr="00636A97">
          <w:rPr>
            <w:noProof/>
            <w:lang w:val="en-US"/>
            <w:rPrChange w:id="5380" w:author="Ryan Lemos" w:date="2019-10-15T23:35:00Z">
              <w:rPr>
                <w:noProof/>
              </w:rPr>
            </w:rPrChange>
          </w:rPr>
          <w:t xml:space="preserve"> 2018.</w:t>
        </w:r>
      </w:ins>
      <w:ins w:id="5381" w:author="Ryan Lemos" w:date="2019-10-15T19:40:00Z">
        <w:r w:rsidRPr="00636A97">
          <w:rPr>
            <w:noProof/>
            <w:lang w:val="en-US"/>
            <w:rPrChange w:id="5382" w:author="Ryan Lemos" w:date="2019-10-15T23:35:00Z">
              <w:rPr>
                <w:noProof/>
              </w:rPr>
            </w:rPrChange>
          </w:rPr>
          <w:t xml:space="preserve"> </w:t>
        </w:r>
        <w:r>
          <w:rPr>
            <w:noProof/>
          </w:rPr>
          <w:t>Disponível em &lt;</w:t>
        </w:r>
        <w:r w:rsidRPr="00C27161">
          <w:t xml:space="preserve"> </w:t>
        </w:r>
        <w:r w:rsidRPr="00C27161">
          <w:rPr>
            <w:noProof/>
          </w:rPr>
          <w:t xml:space="preserve">https://www.efset.org/br/english-score/cefr/ </w:t>
        </w:r>
        <w:r>
          <w:rPr>
            <w:noProof/>
          </w:rPr>
          <w:t>&gt;. Acesso em: 15 out. 2019.</w:t>
        </w:r>
      </w:ins>
    </w:p>
    <w:p w14:paraId="5FF00927" w14:textId="77777777" w:rsidR="00C27161" w:rsidRPr="00C27161" w:rsidRDefault="00C27161"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160878A9" w:rsidR="00D339A1" w:rsidRDefault="00D339A1" w:rsidP="000809C2">
      <w:pPr>
        <w:spacing w:line="240" w:lineRule="auto"/>
        <w:ind w:firstLine="0"/>
        <w:jc w:val="left"/>
        <w:rPr>
          <w:ins w:id="5383" w:author="Ryan Lemos" w:date="2019-10-16T09:04:00Z"/>
          <w:noProof/>
        </w:rPr>
      </w:pPr>
    </w:p>
    <w:p w14:paraId="5E09B99E" w14:textId="713F97EE" w:rsidR="00B31DD0" w:rsidRDefault="00B31DD0" w:rsidP="000809C2">
      <w:pPr>
        <w:spacing w:line="240" w:lineRule="auto"/>
        <w:ind w:firstLine="0"/>
        <w:jc w:val="left"/>
        <w:rPr>
          <w:ins w:id="5384" w:author="Ryan Lemos" w:date="2019-10-16T09:04:00Z"/>
          <w:noProof/>
        </w:rPr>
      </w:pPr>
      <w:ins w:id="5385" w:author="Ryan Lemos" w:date="2019-10-16T09:04:00Z">
        <w:r>
          <w:rPr>
            <w:sz w:val="23"/>
            <w:szCs w:val="23"/>
          </w:rPr>
          <w:t xml:space="preserve">GIL, A. C. </w:t>
        </w:r>
        <w:r>
          <w:rPr>
            <w:b/>
            <w:bCs/>
            <w:sz w:val="23"/>
            <w:szCs w:val="23"/>
          </w:rPr>
          <w:t xml:space="preserve">Como Elaborar </w:t>
        </w:r>
        <w:proofErr w:type="spellStart"/>
        <w:r>
          <w:rPr>
            <w:b/>
            <w:bCs/>
            <w:sz w:val="23"/>
            <w:szCs w:val="23"/>
          </w:rPr>
          <w:t>Projeos</w:t>
        </w:r>
        <w:proofErr w:type="spellEnd"/>
        <w:r>
          <w:rPr>
            <w:b/>
            <w:bCs/>
            <w:sz w:val="23"/>
            <w:szCs w:val="23"/>
          </w:rPr>
          <w:t xml:space="preserve"> de Pesquisa</w:t>
        </w:r>
        <w:r>
          <w:rPr>
            <w:sz w:val="23"/>
            <w:szCs w:val="23"/>
          </w:rPr>
          <w:t>. 4. ed. São Paulo: Atlas, 2002.</w:t>
        </w:r>
      </w:ins>
    </w:p>
    <w:p w14:paraId="45F2FE09" w14:textId="77777777" w:rsidR="00B31DD0" w:rsidRPr="00723C16" w:rsidRDefault="00B31DD0" w:rsidP="000809C2">
      <w:pPr>
        <w:spacing w:line="240" w:lineRule="auto"/>
        <w:ind w:firstLine="0"/>
        <w:jc w:val="left"/>
        <w:rPr>
          <w:noProof/>
        </w:rPr>
      </w:pPr>
    </w:p>
    <w:p w14:paraId="7065709D" w14:textId="7E862480"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w:t>
      </w:r>
      <w:ins w:id="5386" w:author="Ryan Lemos" w:date="2019-10-07T20:42:00Z">
        <w:r w:rsidR="00BB6D2A">
          <w:rPr>
            <w:noProof/>
          </w:rPr>
          <w:t>c</w:t>
        </w:r>
      </w:ins>
      <w:del w:id="5387" w:author="Ryan Lemos" w:date="2019-10-07T20:42:00Z">
        <w:r w:rsidR="00512162" w:rsidRPr="005074A5" w:rsidDel="00BB6D2A">
          <w:rPr>
            <w:noProof/>
          </w:rPr>
          <w:delText>b</w:delText>
        </w:r>
      </w:del>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2B90D60E" w:rsidR="006C52DB" w:rsidRDefault="006C52DB" w:rsidP="000809C2">
      <w:pPr>
        <w:spacing w:line="240" w:lineRule="auto"/>
        <w:ind w:firstLine="0"/>
        <w:jc w:val="left"/>
        <w:rPr>
          <w:ins w:id="5388" w:author="Ryan Lemos" w:date="2019-10-07T20:34:00Z"/>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w:t>
      </w:r>
      <w:ins w:id="5389" w:author="Ryan Lemos" w:date="2019-10-07T20:44:00Z">
        <w:r w:rsidR="00BB6D2A">
          <w:rPr>
            <w:noProof/>
          </w:rPr>
          <w:t>a</w:t>
        </w:r>
      </w:ins>
      <w:del w:id="5390" w:author="Ryan Lemos" w:date="2019-10-07T20:42:00Z">
        <w:r w:rsidR="00512162" w:rsidRPr="005074A5" w:rsidDel="00BB6D2A">
          <w:rPr>
            <w:noProof/>
          </w:rPr>
          <w:delText>a</w:delText>
        </w:r>
      </w:del>
      <w:r w:rsidRPr="005074A5">
        <w:rPr>
          <w:noProof/>
        </w:rPr>
        <w:t>. Disponível em: &lt;https://material.io/design/introduction/#principles&gt;. Acesso em: 29 abr. 2019.</w:t>
      </w:r>
    </w:p>
    <w:p w14:paraId="091448AA" w14:textId="6A3460FF" w:rsidR="00E53873" w:rsidRDefault="00E53873" w:rsidP="000809C2">
      <w:pPr>
        <w:spacing w:line="240" w:lineRule="auto"/>
        <w:ind w:firstLine="0"/>
        <w:jc w:val="left"/>
        <w:rPr>
          <w:ins w:id="5391" w:author="Ryan Lemos" w:date="2019-10-07T20:34:00Z"/>
          <w:noProof/>
        </w:rPr>
      </w:pPr>
    </w:p>
    <w:p w14:paraId="7679FC29" w14:textId="6F975B70" w:rsidR="00E53873" w:rsidRPr="00723C16" w:rsidRDefault="00E53873" w:rsidP="000809C2">
      <w:pPr>
        <w:spacing w:line="240" w:lineRule="auto"/>
        <w:ind w:firstLine="0"/>
        <w:jc w:val="left"/>
        <w:rPr>
          <w:noProof/>
        </w:rPr>
      </w:pPr>
      <w:ins w:id="5392" w:author="Ryan Lemos" w:date="2019-10-07T20:34:00Z">
        <w:r>
          <w:rPr>
            <w:noProof/>
          </w:rPr>
          <w:t xml:space="preserve">GOOGLE. </w:t>
        </w:r>
      </w:ins>
      <w:ins w:id="5393" w:author="Ryan Lemos" w:date="2019-10-07T20:42:00Z">
        <w:r w:rsidR="00BB6D2A" w:rsidRPr="00BB6D2A">
          <w:rPr>
            <w:b/>
            <w:bCs/>
            <w:noProof/>
          </w:rPr>
          <w:t>Chrome DevTools</w:t>
        </w:r>
      </w:ins>
      <w:ins w:id="5394" w:author="Ryan Lemos" w:date="2019-10-07T20:34:00Z">
        <w:r>
          <w:rPr>
            <w:noProof/>
          </w:rPr>
          <w:t>.</w:t>
        </w:r>
      </w:ins>
      <w:ins w:id="5395" w:author="Ryan Lemos" w:date="2019-10-07T20:35:00Z">
        <w:r>
          <w:rPr>
            <w:noProof/>
          </w:rPr>
          <w:t xml:space="preserve"> 2019</w:t>
        </w:r>
      </w:ins>
      <w:ins w:id="5396" w:author="Ryan Lemos" w:date="2019-10-07T20:44:00Z">
        <w:r w:rsidR="00BB6D2A">
          <w:rPr>
            <w:noProof/>
          </w:rPr>
          <w:t>b</w:t>
        </w:r>
      </w:ins>
      <w:ins w:id="5397" w:author="Ryan Lemos" w:date="2019-10-07T20:42:00Z">
        <w:r w:rsidR="00BB6D2A">
          <w:rPr>
            <w:noProof/>
          </w:rPr>
          <w:t>.</w:t>
        </w:r>
      </w:ins>
      <w:ins w:id="5398" w:author="Ryan Lemos" w:date="2019-10-07T20:34:00Z">
        <w:r>
          <w:rPr>
            <w:noProof/>
          </w:rPr>
          <w:t xml:space="preserve"> Disponível em: &lt;</w:t>
        </w:r>
        <w:r w:rsidRPr="00E53873">
          <w:t xml:space="preserve"> </w:t>
        </w:r>
      </w:ins>
      <w:ins w:id="5399" w:author="Ryan Lemos" w:date="2019-10-07T20:42:00Z">
        <w:r w:rsidR="00BB6D2A" w:rsidRPr="00BB6D2A">
          <w:rPr>
            <w:noProof/>
          </w:rPr>
          <w:t xml:space="preserve">https://developers.google.com/web/tools/chrome-devtools?hl=pt-br </w:t>
        </w:r>
      </w:ins>
      <w:ins w:id="5400" w:author="Ryan Lemos" w:date="2019-10-07T20:34:00Z">
        <w:r>
          <w:rPr>
            <w:noProof/>
          </w:rPr>
          <w:t>&gt; Acesso em: 07 out. 2019.</w:t>
        </w:r>
      </w:ins>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3ABFC242" w:rsidR="00D339A1" w:rsidRDefault="00D339A1" w:rsidP="000809C2">
      <w:pPr>
        <w:spacing w:line="240" w:lineRule="auto"/>
        <w:ind w:firstLine="0"/>
        <w:jc w:val="left"/>
        <w:rPr>
          <w:ins w:id="5401" w:author="Ryan Lemos" w:date="2019-10-15T21:37:00Z"/>
          <w:noProof/>
        </w:rPr>
      </w:pPr>
    </w:p>
    <w:p w14:paraId="698C3112" w14:textId="20FA5BB5" w:rsidR="000675CF" w:rsidRPr="000675CF" w:rsidRDefault="000675CF" w:rsidP="000809C2">
      <w:pPr>
        <w:spacing w:line="240" w:lineRule="auto"/>
        <w:ind w:firstLine="0"/>
        <w:jc w:val="left"/>
        <w:rPr>
          <w:ins w:id="5402" w:author="Ryan Lemos" w:date="2019-10-15T21:37:00Z"/>
          <w:noProof/>
        </w:rPr>
      </w:pPr>
      <w:ins w:id="5403" w:author="Ryan Lemos" w:date="2019-10-15T21:37:00Z">
        <w:r>
          <w:rPr>
            <w:noProof/>
          </w:rPr>
          <w:lastRenderedPageBreak/>
          <w:t>INTERNATIONAL LANG</w:t>
        </w:r>
      </w:ins>
      <w:ins w:id="5404" w:author="Ryan Lemos" w:date="2019-10-15T21:38:00Z">
        <w:r>
          <w:rPr>
            <w:noProof/>
          </w:rPr>
          <w:t xml:space="preserve">UAGE CENTER. </w:t>
        </w:r>
        <w:r w:rsidRPr="000675CF">
          <w:rPr>
            <w:b/>
            <w:bCs/>
            <w:noProof/>
            <w:rPrChange w:id="5405" w:author="Ryan Lemos" w:date="2019-10-15T21:38:00Z">
              <w:rPr>
                <w:noProof/>
              </w:rPr>
            </w:rPrChange>
          </w:rPr>
          <w:t>C</w:t>
        </w:r>
        <w:r w:rsidRPr="000675CF">
          <w:rPr>
            <w:b/>
            <w:bCs/>
            <w:noProof/>
          </w:rPr>
          <w:t>urso de inglês em</w:t>
        </w:r>
        <w:r w:rsidRPr="000675CF">
          <w:rPr>
            <w:b/>
            <w:bCs/>
            <w:noProof/>
            <w:rPrChange w:id="5406" w:author="Ryan Lemos" w:date="2019-10-15T21:38:00Z">
              <w:rPr>
                <w:noProof/>
              </w:rPr>
            </w:rPrChange>
          </w:rPr>
          <w:t xml:space="preserve"> M</w:t>
        </w:r>
        <w:r w:rsidRPr="000675CF">
          <w:rPr>
            <w:b/>
            <w:bCs/>
            <w:noProof/>
          </w:rPr>
          <w:t>ontes</w:t>
        </w:r>
        <w:r w:rsidRPr="000675CF">
          <w:rPr>
            <w:b/>
            <w:bCs/>
            <w:noProof/>
            <w:rPrChange w:id="5407" w:author="Ryan Lemos" w:date="2019-10-15T21:38:00Z">
              <w:rPr>
                <w:noProof/>
              </w:rPr>
            </w:rPrChange>
          </w:rPr>
          <w:t xml:space="preserve"> C</w:t>
        </w:r>
        <w:r w:rsidRPr="000675CF">
          <w:rPr>
            <w:b/>
            <w:bCs/>
            <w:noProof/>
          </w:rPr>
          <w:t>laros</w:t>
        </w:r>
        <w:r w:rsidRPr="000675CF">
          <w:rPr>
            <w:b/>
            <w:bCs/>
            <w:noProof/>
            <w:rPrChange w:id="5408" w:author="Ryan Lemos" w:date="2019-10-15T21:38:00Z">
              <w:rPr>
                <w:noProof/>
              </w:rPr>
            </w:rPrChange>
          </w:rPr>
          <w:t xml:space="preserve">? É </w:t>
        </w:r>
        <w:r w:rsidRPr="000675CF">
          <w:rPr>
            <w:b/>
            <w:bCs/>
            <w:noProof/>
          </w:rPr>
          <w:t>na</w:t>
        </w:r>
        <w:r w:rsidRPr="000675CF">
          <w:rPr>
            <w:b/>
            <w:bCs/>
            <w:noProof/>
            <w:rPrChange w:id="5409" w:author="Ryan Lemos" w:date="2019-10-15T21:38:00Z">
              <w:rPr>
                <w:noProof/>
              </w:rPr>
            </w:rPrChange>
          </w:rPr>
          <w:t xml:space="preserve"> ILC</w:t>
        </w:r>
      </w:ins>
      <w:ins w:id="5410" w:author="Ryan Lemos" w:date="2019-10-15T21:40:00Z">
        <w:r>
          <w:rPr>
            <w:b/>
            <w:bCs/>
            <w:noProof/>
          </w:rPr>
          <w:t>.</w:t>
        </w:r>
      </w:ins>
      <w:ins w:id="5411" w:author="Ryan Lemos" w:date="2019-10-15T21:39:00Z">
        <w:r>
          <w:rPr>
            <w:b/>
            <w:bCs/>
            <w:noProof/>
          </w:rPr>
          <w:t xml:space="preserve"> </w:t>
        </w:r>
        <w:r>
          <w:rPr>
            <w:noProof/>
          </w:rPr>
          <w:t>2018. Disponível em &lt;</w:t>
        </w:r>
      </w:ins>
      <w:ins w:id="5412" w:author="Ryan Lemos" w:date="2019-10-15T21:40:00Z">
        <w:r w:rsidRPr="000675CF">
          <w:t xml:space="preserve"> </w:t>
        </w:r>
        <w:r w:rsidRPr="000675CF">
          <w:rPr>
            <w:noProof/>
          </w:rPr>
          <w:t>https://ilcidiomas.com.br/</w:t>
        </w:r>
      </w:ins>
      <w:ins w:id="5413" w:author="Ryan Lemos" w:date="2019-10-15T21:39:00Z">
        <w:r>
          <w:rPr>
            <w:noProof/>
          </w:rPr>
          <w:t>&gt;</w:t>
        </w:r>
      </w:ins>
      <w:ins w:id="5414" w:author="Ryan Lemos" w:date="2019-10-15T21:40:00Z">
        <w:r>
          <w:rPr>
            <w:noProof/>
          </w:rPr>
          <w:t>. Acesso em: 15 out. 2019.</w:t>
        </w:r>
      </w:ins>
    </w:p>
    <w:p w14:paraId="5C04AF23" w14:textId="77777777" w:rsidR="000675CF" w:rsidRDefault="000675CF" w:rsidP="000809C2">
      <w:pPr>
        <w:spacing w:line="240" w:lineRule="auto"/>
        <w:ind w:firstLine="0"/>
        <w:jc w:val="left"/>
        <w:rPr>
          <w:ins w:id="5415" w:author="Ryan Lemos" w:date="2019-10-05T19:14:00Z"/>
          <w:noProof/>
        </w:rPr>
      </w:pPr>
    </w:p>
    <w:p w14:paraId="2777F364" w14:textId="74C6E1AF" w:rsidR="009D3286" w:rsidRDefault="009D3286" w:rsidP="000809C2">
      <w:pPr>
        <w:spacing w:line="240" w:lineRule="auto"/>
        <w:ind w:firstLine="0"/>
        <w:jc w:val="left"/>
        <w:rPr>
          <w:ins w:id="5416" w:author="Ryan Lemos" w:date="2019-10-05T19:14:00Z"/>
          <w:noProof/>
        </w:rPr>
      </w:pPr>
      <w:ins w:id="5417" w:author="Ryan Lemos" w:date="2019-10-05T19:14:00Z">
        <w:r w:rsidRPr="00393D2D">
          <w:rPr>
            <w:noProof/>
          </w:rPr>
          <w:t>KAHLERT, T</w:t>
        </w:r>
      </w:ins>
      <w:ins w:id="5418" w:author="Ryan Lemos" w:date="2019-10-05T19:15:00Z">
        <w:r>
          <w:rPr>
            <w:noProof/>
          </w:rPr>
          <w:t>;</w:t>
        </w:r>
      </w:ins>
      <w:ins w:id="5419" w:author="Ryan Lemos" w:date="2019-10-05T19:14:00Z">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ins>
      <w:ins w:id="5420" w:author="Ryan Lemos" w:date="2019-10-05T19:46:00Z">
        <w:r w:rsidR="00D343FF" w:rsidRPr="00D343FF">
          <w:t>https://www.microsoft.com/de-de/techwiese/aktionen/visual-studio-code-ebook-download.aspx</w:t>
        </w:r>
      </w:ins>
      <w:ins w:id="5421" w:author="Ryan Lemos" w:date="2019-10-05T19:14:00Z">
        <w:r w:rsidRPr="00393D2D">
          <w:rPr>
            <w:noProof/>
          </w:rPr>
          <w:t>&gt;</w:t>
        </w:r>
        <w:r>
          <w:rPr>
            <w:noProof/>
          </w:rPr>
          <w:t xml:space="preserve"> Acesso em: 05 out. 2019.</w:t>
        </w:r>
      </w:ins>
    </w:p>
    <w:p w14:paraId="4AEC0891" w14:textId="0585A7E6" w:rsidR="009D3286" w:rsidRDefault="009D3286" w:rsidP="000809C2">
      <w:pPr>
        <w:spacing w:line="240" w:lineRule="auto"/>
        <w:ind w:firstLine="0"/>
        <w:jc w:val="left"/>
        <w:rPr>
          <w:ins w:id="5422" w:author="Ryan Lemos" w:date="2019-10-07T20:51:00Z"/>
          <w:noProof/>
        </w:rPr>
      </w:pPr>
    </w:p>
    <w:p w14:paraId="0AA53A4E" w14:textId="29B8EF0B" w:rsidR="008839CF" w:rsidRPr="008839CF" w:rsidRDefault="008839CF" w:rsidP="000809C2">
      <w:pPr>
        <w:spacing w:line="240" w:lineRule="auto"/>
        <w:ind w:firstLine="0"/>
        <w:jc w:val="left"/>
        <w:rPr>
          <w:ins w:id="5423" w:author="Ryan Lemos" w:date="2019-10-07T20:51:00Z"/>
          <w:noProof/>
        </w:rPr>
      </w:pPr>
      <w:ins w:id="5424" w:author="Ryan Lemos" w:date="2019-10-07T20:51:00Z">
        <w:r w:rsidRPr="008839CF">
          <w:rPr>
            <w:noProof/>
          </w:rPr>
          <w:t xml:space="preserve">LEWIS; M. </w:t>
        </w:r>
        <w:r w:rsidRPr="008839CF">
          <w:rPr>
            <w:b/>
            <w:bCs/>
            <w:noProof/>
            <w:rPrChange w:id="5425" w:author="Ryan Lemos" w:date="2019-10-07T20:52:00Z">
              <w:rPr>
                <w:noProof/>
              </w:rPr>
            </w:rPrChange>
          </w:rPr>
          <w:t>angular 6.0+ calendar</w:t>
        </w:r>
        <w:r w:rsidRPr="008839CF">
          <w:rPr>
            <w:noProof/>
          </w:rPr>
          <w:t xml:space="preserve">. </w:t>
        </w:r>
      </w:ins>
      <w:ins w:id="5426" w:author="Ryan Lemos" w:date="2019-10-07T20:52:00Z">
        <w:r w:rsidRPr="008839CF">
          <w:rPr>
            <w:noProof/>
            <w:rPrChange w:id="5427" w:author="Ryan Lemos" w:date="2019-10-07T20:52:00Z">
              <w:rPr>
                <w:noProof/>
                <w:lang w:val="en-US"/>
              </w:rPr>
            </w:rPrChange>
          </w:rPr>
          <w:t>s</w:t>
        </w:r>
        <w:r w:rsidRPr="008839CF">
          <w:rPr>
            <w:noProof/>
          </w:rPr>
          <w:t>d</w:t>
        </w:r>
        <w:r w:rsidRPr="008839CF">
          <w:rPr>
            <w:noProof/>
            <w:rPrChange w:id="5428" w:author="Ryan Lemos" w:date="2019-10-07T20:52:00Z">
              <w:rPr>
                <w:noProof/>
                <w:lang w:val="en-US"/>
              </w:rPr>
            </w:rPrChange>
          </w:rPr>
          <w:t>. Disponível em &lt;</w:t>
        </w:r>
        <w:r w:rsidRPr="008839CF">
          <w:t xml:space="preserve"> </w:t>
        </w:r>
        <w:r w:rsidRPr="008839CF">
          <w:rPr>
            <w:noProof/>
          </w:rPr>
          <w:t xml:space="preserve">https://mattlewis92.github.io/angular-calendar/docs/ </w:t>
        </w:r>
        <w:r w:rsidRPr="008839CF">
          <w:rPr>
            <w:noProof/>
            <w:rPrChange w:id="5429" w:author="Ryan Lemos" w:date="2019-10-07T20:52:00Z">
              <w:rPr>
                <w:noProof/>
                <w:lang w:val="en-US"/>
              </w:rPr>
            </w:rPrChange>
          </w:rPr>
          <w:t>&gt;</w:t>
        </w:r>
        <w:r>
          <w:rPr>
            <w:noProof/>
          </w:rPr>
          <w:t xml:space="preserve"> A</w:t>
        </w:r>
      </w:ins>
      <w:ins w:id="5430" w:author="Ryan Lemos" w:date="2019-10-07T20:53:00Z">
        <w:r>
          <w:rPr>
            <w:noProof/>
          </w:rPr>
          <w:t>cesso em: 07 out. 2019.</w:t>
        </w:r>
      </w:ins>
    </w:p>
    <w:p w14:paraId="4F7C309A" w14:textId="4BC83CB5" w:rsidR="008839CF" w:rsidRDefault="008839CF" w:rsidP="000809C2">
      <w:pPr>
        <w:spacing w:line="240" w:lineRule="auto"/>
        <w:ind w:firstLine="0"/>
        <w:jc w:val="left"/>
        <w:rPr>
          <w:ins w:id="5431" w:author="Ryan Lemos" w:date="2019-10-07T21:08:00Z"/>
          <w:noProof/>
        </w:rPr>
      </w:pPr>
    </w:p>
    <w:p w14:paraId="5BCDCCA3" w14:textId="1BB8D88B" w:rsidR="005F6213" w:rsidRPr="005F6213" w:rsidRDefault="005F6213" w:rsidP="000809C2">
      <w:pPr>
        <w:spacing w:line="240" w:lineRule="auto"/>
        <w:ind w:firstLine="0"/>
        <w:jc w:val="left"/>
        <w:rPr>
          <w:ins w:id="5432" w:author="Ryan Lemos" w:date="2019-10-07T21:08:00Z"/>
          <w:noProof/>
        </w:rPr>
      </w:pPr>
      <w:ins w:id="5433" w:author="Ryan Lemos" w:date="2019-10-07T21:08:00Z">
        <w:r w:rsidRPr="001D3106">
          <w:rPr>
            <w:noProof/>
          </w:rPr>
          <w:t xml:space="preserve">LIN; L. </w:t>
        </w:r>
        <w:r w:rsidRPr="001D3106">
          <w:rPr>
            <w:b/>
            <w:bCs/>
            <w:noProof/>
            <w:rPrChange w:id="5434" w:author="Ryan Lemos" w:date="2019-10-09T09:18:00Z">
              <w:rPr>
                <w:noProof/>
              </w:rPr>
            </w:rPrChange>
          </w:rPr>
          <w:t>Angular DataTables</w:t>
        </w:r>
        <w:r w:rsidRPr="001D3106">
          <w:rPr>
            <w:noProof/>
          </w:rPr>
          <w:t xml:space="preserve">. </w:t>
        </w:r>
        <w:r w:rsidRPr="005F6213">
          <w:rPr>
            <w:noProof/>
            <w:rPrChange w:id="5435" w:author="Ryan Lemos" w:date="2019-10-07T21:08:00Z">
              <w:rPr>
                <w:noProof/>
                <w:lang w:val="en-US"/>
              </w:rPr>
            </w:rPrChange>
          </w:rPr>
          <w:t>2019. Disponível em &lt;</w:t>
        </w:r>
        <w:r w:rsidRPr="005F6213">
          <w:t xml:space="preserve"> </w:t>
        </w:r>
        <w:r w:rsidRPr="005F6213">
          <w:rPr>
            <w:noProof/>
          </w:rPr>
          <w:t>https://l-lin.github.io/angular-datatables/#/welcome</w:t>
        </w:r>
        <w:r>
          <w:rPr>
            <w:noProof/>
          </w:rPr>
          <w:t xml:space="preserve">&gt; Acesso </w:t>
        </w:r>
      </w:ins>
      <w:ins w:id="5436" w:author="Ryan Lemos" w:date="2019-10-07T21:09:00Z">
        <w:r>
          <w:rPr>
            <w:noProof/>
          </w:rPr>
          <w:t>em: 07 out. 2019.</w:t>
        </w:r>
      </w:ins>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23E63605" w:rsidR="00F97B7F" w:rsidRDefault="00F97B7F" w:rsidP="000809C2">
      <w:pPr>
        <w:spacing w:line="240" w:lineRule="auto"/>
        <w:ind w:firstLine="0"/>
        <w:jc w:val="left"/>
        <w:rPr>
          <w:ins w:id="5437" w:author="Ryan Lemos" w:date="2019-10-16T09:03:00Z"/>
          <w:noProof/>
        </w:rPr>
      </w:pPr>
    </w:p>
    <w:p w14:paraId="51B330FC" w14:textId="437F7783" w:rsidR="00F465C0" w:rsidRDefault="00F465C0" w:rsidP="000809C2">
      <w:pPr>
        <w:spacing w:line="240" w:lineRule="auto"/>
        <w:ind w:firstLine="0"/>
        <w:jc w:val="left"/>
        <w:rPr>
          <w:ins w:id="5438" w:author="Ryan Lemos" w:date="2019-10-16T09:03:00Z"/>
          <w:noProof/>
        </w:rPr>
      </w:pPr>
      <w:ins w:id="5439" w:author="Ryan Lemos" w:date="2019-10-16T09:03:00Z">
        <w:r>
          <w:rPr>
            <w:sz w:val="23"/>
            <w:szCs w:val="23"/>
          </w:rPr>
          <w:t xml:space="preserve">MARCONI, M. D. A.; LAKATOS, E. M. </w:t>
        </w:r>
        <w:r>
          <w:rPr>
            <w:b/>
            <w:bCs/>
            <w:sz w:val="23"/>
            <w:szCs w:val="23"/>
          </w:rPr>
          <w:t>Fundamentos de metodologia científica</w:t>
        </w:r>
        <w:r>
          <w:rPr>
            <w:sz w:val="23"/>
            <w:szCs w:val="23"/>
          </w:rPr>
          <w:t>. 5. ed. São Paulo: Atlas, 2003.</w:t>
        </w:r>
      </w:ins>
    </w:p>
    <w:p w14:paraId="4A4DC0B1" w14:textId="77777777" w:rsidR="00F465C0" w:rsidRPr="00723C16" w:rsidRDefault="00F465C0"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AE0D01">
        <w:rPr>
          <w:noProof/>
          <w:rPrChange w:id="5440" w:author="Ryan Lemos" w:date="2019-10-16T20:02:00Z">
            <w:rPr>
              <w:noProof/>
              <w:lang w:val="en-US"/>
            </w:rPr>
          </w:rPrChange>
        </w:rPr>
        <w:t xml:space="preserve">MASSÉ, M. </w:t>
      </w:r>
      <w:r w:rsidRPr="00AE0D01">
        <w:rPr>
          <w:b/>
          <w:noProof/>
          <w:rPrChange w:id="5441" w:author="Ryan Lemos" w:date="2019-10-16T20:02:00Z">
            <w:rPr>
              <w:b/>
              <w:noProof/>
              <w:lang w:val="en-US"/>
            </w:rPr>
          </w:rPrChange>
        </w:rPr>
        <w:t xml:space="preserve">REST API: </w:t>
      </w:r>
      <w:r w:rsidRPr="00AE0D01">
        <w:rPr>
          <w:noProof/>
          <w:rPrChange w:id="5442" w:author="Ryan Lemos" w:date="2019-10-16T20:02:00Z">
            <w:rPr>
              <w:noProof/>
              <w:lang w:val="en-US"/>
            </w:rPr>
          </w:rPrChange>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ins w:id="5443" w:author="Ryan Lemos" w:date="2019-10-05T18:29:00Z"/>
          <w:noProof/>
        </w:rPr>
      </w:pPr>
      <w:ins w:id="5444" w:author="Ryan Lemos" w:date="2019-10-05T18:29:00Z">
        <w:r>
          <w:rPr>
            <w:noProof/>
          </w:rPr>
          <w:t xml:space="preserve">MORAIS, E. V. de; LOPER, A. A. </w:t>
        </w:r>
        <w:r w:rsidRPr="00393D2D">
          <w:rPr>
            <w:b/>
            <w:bCs/>
            <w:noProof/>
          </w:rPr>
          <w:t>Interação humano computador</w:t>
        </w:r>
        <w:r>
          <w:rPr>
            <w:noProof/>
          </w:rPr>
          <w:t>. Londrina: UNOPAR, 2014.</w:t>
        </w:r>
      </w:ins>
    </w:p>
    <w:p w14:paraId="4ADCE033" w14:textId="2FDF85B6" w:rsidR="006C22F5" w:rsidRDefault="006C22F5" w:rsidP="000809C2">
      <w:pPr>
        <w:spacing w:line="240" w:lineRule="auto"/>
        <w:ind w:firstLine="0"/>
        <w:jc w:val="left"/>
        <w:rPr>
          <w:ins w:id="5445" w:author="Ryan Lemos" w:date="2019-10-13T12:25:00Z"/>
          <w:noProof/>
        </w:rPr>
      </w:pPr>
    </w:p>
    <w:p w14:paraId="2D1973CE" w14:textId="3ED73F0C" w:rsidR="00BD1CB5" w:rsidRPr="00BD1CB5" w:rsidRDefault="00BD1CB5" w:rsidP="000809C2">
      <w:pPr>
        <w:spacing w:line="240" w:lineRule="auto"/>
        <w:ind w:firstLine="0"/>
        <w:jc w:val="left"/>
        <w:rPr>
          <w:ins w:id="5446" w:author="Ryan Lemos" w:date="2019-10-13T12:25:00Z"/>
          <w:noProof/>
        </w:rPr>
      </w:pPr>
      <w:ins w:id="5447" w:author="Ryan Lemos" w:date="2019-10-13T12:25:00Z">
        <w:r w:rsidRPr="0010565A">
          <w:rPr>
            <w:noProof/>
          </w:rPr>
          <w:t xml:space="preserve">OTWEL, T. </w:t>
        </w:r>
        <w:r w:rsidRPr="0010565A">
          <w:rPr>
            <w:b/>
            <w:bCs/>
            <w:noProof/>
            <w:rPrChange w:id="5448" w:author="Ryan Lemos" w:date="2019-10-13T15:17:00Z">
              <w:rPr>
                <w:noProof/>
              </w:rPr>
            </w:rPrChange>
          </w:rPr>
          <w:t>Eloquent:</w:t>
        </w:r>
        <w:r w:rsidRPr="0010565A">
          <w:rPr>
            <w:noProof/>
          </w:rPr>
          <w:t xml:space="preserve"> API Resources</w:t>
        </w:r>
        <w:r w:rsidRPr="0010565A">
          <w:rPr>
            <w:noProof/>
            <w:rPrChange w:id="5449" w:author="Ryan Lemos" w:date="2019-10-13T15:17:00Z">
              <w:rPr>
                <w:noProof/>
                <w:lang w:val="en-US"/>
              </w:rPr>
            </w:rPrChange>
          </w:rPr>
          <w:t xml:space="preserve">. </w:t>
        </w:r>
        <w:r w:rsidRPr="00BD1CB5">
          <w:rPr>
            <w:noProof/>
            <w:rPrChange w:id="5450" w:author="Ryan Lemos" w:date="2019-10-13T12:25:00Z">
              <w:rPr>
                <w:noProof/>
                <w:lang w:val="en-US"/>
              </w:rPr>
            </w:rPrChange>
          </w:rPr>
          <w:t>2019. Disponível em &lt;</w:t>
        </w:r>
        <w:r w:rsidRPr="00BD1CB5">
          <w:t xml:space="preserve"> </w:t>
        </w:r>
        <w:r w:rsidRPr="00BD1CB5">
          <w:rPr>
            <w:noProof/>
          </w:rPr>
          <w:t xml:space="preserve">https://laravel.com/docs/5.5/eloquent-resources </w:t>
        </w:r>
        <w:r w:rsidRPr="00BD1CB5">
          <w:rPr>
            <w:noProof/>
            <w:rPrChange w:id="5451" w:author="Ryan Lemos" w:date="2019-10-13T12:25:00Z">
              <w:rPr>
                <w:noProof/>
                <w:lang w:val="en-US"/>
              </w:rPr>
            </w:rPrChange>
          </w:rPr>
          <w:t>&gt;</w:t>
        </w:r>
        <w:r>
          <w:rPr>
            <w:noProof/>
          </w:rPr>
          <w:t>. Acesso em 13 out. 2</w:t>
        </w:r>
      </w:ins>
      <w:ins w:id="5452" w:author="Ryan Lemos" w:date="2019-10-13T12:26:00Z">
        <w:r>
          <w:rPr>
            <w:noProof/>
          </w:rPr>
          <w:t>019.</w:t>
        </w:r>
      </w:ins>
    </w:p>
    <w:p w14:paraId="7571D614" w14:textId="77777777" w:rsidR="00BD1CB5" w:rsidRPr="00BD1CB5" w:rsidRDefault="00BD1CB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lastRenderedPageBreak/>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ins w:id="5453" w:author="Ryan Lemos" w:date="2019-10-05T19:10:00Z"/>
          <w:noProof/>
        </w:rPr>
      </w:pPr>
    </w:p>
    <w:p w14:paraId="720DF6F5" w14:textId="5836335E" w:rsidR="00ED0C47" w:rsidRPr="009D3286" w:rsidRDefault="00ED0C47" w:rsidP="000809C2">
      <w:pPr>
        <w:spacing w:line="240" w:lineRule="auto"/>
        <w:ind w:firstLine="0"/>
        <w:jc w:val="left"/>
        <w:rPr>
          <w:ins w:id="5454" w:author="Ryan Lemos" w:date="2019-10-05T19:10:00Z"/>
          <w:noProof/>
        </w:rPr>
      </w:pPr>
      <w:ins w:id="5455" w:author="Ryan Lemos" w:date="2019-10-05T19:10:00Z">
        <w:r w:rsidRPr="00681596">
          <w:rPr>
            <w:noProof/>
          </w:rPr>
          <w:t>SOLE</w:t>
        </w:r>
      </w:ins>
      <w:ins w:id="5456" w:author="Ryan Lemos" w:date="2019-10-05T19:11:00Z">
        <w:r w:rsidRPr="00681596">
          <w:rPr>
            <w:noProof/>
          </w:rPr>
          <w:t xml:space="preserve">, A. D. </w:t>
        </w:r>
        <w:r w:rsidRPr="00681596">
          <w:rPr>
            <w:b/>
            <w:bCs/>
            <w:noProof/>
            <w:rPrChange w:id="5457" w:author="Ryan Lemos" w:date="2019-10-07T08:43:00Z">
              <w:rPr>
                <w:noProof/>
              </w:rPr>
            </w:rPrChange>
          </w:rPr>
          <w:t>Visual Studi</w:t>
        </w:r>
        <w:r w:rsidRPr="00681596">
          <w:rPr>
            <w:b/>
            <w:bCs/>
            <w:noProof/>
            <w:rPrChange w:id="5458" w:author="Ryan Lemos" w:date="2019-10-07T08:43:00Z">
              <w:rPr>
                <w:noProof/>
                <w:lang w:val="en-US"/>
              </w:rPr>
            </w:rPrChange>
          </w:rPr>
          <w:t>o Code:</w:t>
        </w:r>
        <w:r w:rsidRPr="00681596">
          <w:rPr>
            <w:noProof/>
            <w:rPrChange w:id="5459" w:author="Ryan Lemos" w:date="2019-10-07T08:43:00Z">
              <w:rPr>
                <w:noProof/>
                <w:lang w:val="en-US"/>
              </w:rPr>
            </w:rPrChange>
          </w:rPr>
          <w:t xml:space="preserve"> Succinctly.</w:t>
        </w:r>
      </w:ins>
      <w:ins w:id="5460" w:author="Ryan Lemos" w:date="2019-10-05T19:12:00Z">
        <w:r w:rsidR="009D3286" w:rsidRPr="00681596">
          <w:rPr>
            <w:noProof/>
            <w:rPrChange w:id="5461" w:author="Ryan Lemos" w:date="2019-10-07T08:43:00Z">
              <w:rPr>
                <w:noProof/>
                <w:lang w:val="en-US"/>
              </w:rPr>
            </w:rPrChange>
          </w:rPr>
          <w:t xml:space="preserve"> </w:t>
        </w:r>
        <w:r w:rsidR="009D3286" w:rsidRPr="009D3286">
          <w:rPr>
            <w:noProof/>
            <w:rPrChange w:id="5462" w:author="Ryan Lemos" w:date="2019-10-05T19:13:00Z">
              <w:rPr>
                <w:noProof/>
                <w:lang w:val="en-US"/>
              </w:rPr>
            </w:rPrChange>
          </w:rPr>
          <w:t>Morrisville: Sync</w:t>
        </w:r>
      </w:ins>
      <w:ins w:id="5463" w:author="Ryan Lemos" w:date="2019-10-05T19:13:00Z">
        <w:r w:rsidR="009D3286" w:rsidRPr="009D3286">
          <w:rPr>
            <w:noProof/>
            <w:rPrChange w:id="5464" w:author="Ryan Lemos" w:date="2019-10-05T19:13:00Z">
              <w:rPr>
                <w:noProof/>
                <w:lang w:val="en-US"/>
              </w:rPr>
            </w:rPrChange>
          </w:rPr>
          <w:t xml:space="preserve">fusion. 2016. Disponível em: </w:t>
        </w:r>
        <w:r w:rsidR="009D3286">
          <w:rPr>
            <w:noProof/>
          </w:rPr>
          <w:t>&lt;</w:t>
        </w:r>
        <w:r w:rsidR="009D3286" w:rsidRPr="009D3286">
          <w:rPr>
            <w:noProof/>
          </w:rPr>
          <w:t>https://www.syncfusion.com/ebooks/visual_studio_code_succinctly</w:t>
        </w:r>
        <w:r w:rsidR="009D3286">
          <w:rPr>
            <w:noProof/>
          </w:rPr>
          <w:t xml:space="preserve">&gt; Acesso em </w:t>
        </w:r>
      </w:ins>
      <w:ins w:id="5465" w:author="Ryan Lemos" w:date="2019-10-05T19:14:00Z">
        <w:r w:rsidR="009D3286">
          <w:rPr>
            <w:noProof/>
          </w:rPr>
          <w:t>05 out. 2019.</w:t>
        </w:r>
      </w:ins>
    </w:p>
    <w:p w14:paraId="406CE040" w14:textId="77777777" w:rsidR="00ED0C47" w:rsidRPr="009D3286" w:rsidRDefault="00ED0C47" w:rsidP="000809C2">
      <w:pPr>
        <w:spacing w:line="240" w:lineRule="auto"/>
        <w:ind w:firstLine="0"/>
        <w:jc w:val="left"/>
        <w:rPr>
          <w:noProof/>
        </w:rPr>
      </w:pPr>
    </w:p>
    <w:p w14:paraId="6F6D1CA4" w14:textId="77777777" w:rsidR="00D339A1" w:rsidRPr="00681596" w:rsidRDefault="00D339A1" w:rsidP="000809C2">
      <w:pPr>
        <w:spacing w:line="240" w:lineRule="auto"/>
        <w:ind w:firstLine="0"/>
        <w:jc w:val="left"/>
        <w:rPr>
          <w:noProof/>
          <w:lang w:val="en-US"/>
          <w:rPrChange w:id="5466" w:author="Ryan Lemos" w:date="2019-10-07T08:43:00Z">
            <w:rPr>
              <w:noProof/>
            </w:rPr>
          </w:rPrChange>
        </w:rPr>
      </w:pPr>
      <w:r w:rsidRPr="005074A5">
        <w:rPr>
          <w:noProof/>
        </w:rPr>
        <w:t xml:space="preserve">SOMMERVILLE, I. </w:t>
      </w:r>
      <w:r w:rsidRPr="005074A5">
        <w:rPr>
          <w:b/>
          <w:bCs/>
          <w:noProof/>
        </w:rPr>
        <w:t>Engenharia de Software</w:t>
      </w:r>
      <w:r w:rsidRPr="005074A5">
        <w:rPr>
          <w:noProof/>
        </w:rPr>
        <w:t xml:space="preserve">. </w:t>
      </w:r>
      <w:r w:rsidRPr="00681596">
        <w:rPr>
          <w:noProof/>
          <w:lang w:val="en-US"/>
          <w:rPrChange w:id="5467" w:author="Ryan Lemos" w:date="2019-10-07T08:43:00Z">
            <w:rPr>
              <w:noProof/>
            </w:rPr>
          </w:rPrChange>
        </w:rPr>
        <w:t>9. ed. São Paulo: Pearson Prentice Hall, 2011.</w:t>
      </w:r>
    </w:p>
    <w:p w14:paraId="47F0A541" w14:textId="77777777" w:rsidR="00D339A1" w:rsidRPr="00681596" w:rsidRDefault="00D339A1" w:rsidP="000809C2">
      <w:pPr>
        <w:spacing w:line="240" w:lineRule="auto"/>
        <w:ind w:firstLine="0"/>
        <w:jc w:val="left"/>
        <w:rPr>
          <w:noProof/>
          <w:lang w:val="en-US"/>
          <w:rPrChange w:id="5468" w:author="Ryan Lemos" w:date="2019-10-07T08:43:00Z">
            <w:rPr>
              <w:noProof/>
            </w:rPr>
          </w:rPrChange>
        </w:rPr>
      </w:pPr>
    </w:p>
    <w:p w14:paraId="76009B2E" w14:textId="77777777" w:rsidR="00D339A1" w:rsidRPr="00681596" w:rsidRDefault="00D339A1" w:rsidP="000809C2">
      <w:pPr>
        <w:spacing w:line="240" w:lineRule="auto"/>
        <w:ind w:firstLine="0"/>
        <w:jc w:val="left"/>
        <w:rPr>
          <w:noProof/>
          <w:lang w:val="en-US"/>
          <w:rPrChange w:id="5469" w:author="Ryan Lemos" w:date="2019-10-07T08:43:00Z">
            <w:rPr>
              <w:noProof/>
            </w:rPr>
          </w:rPrChange>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681596">
        <w:rPr>
          <w:noProof/>
          <w:lang w:val="en-US"/>
          <w:rPrChange w:id="5470" w:author="Ryan Lemos" w:date="2019-10-07T08:43:00Z">
            <w:rPr>
              <w:noProof/>
            </w:rPr>
          </w:rPrChange>
        </w:rPr>
        <w:t>São Paulo: Novatec, 2017.</w:t>
      </w:r>
    </w:p>
    <w:p w14:paraId="104E3B7C" w14:textId="5CF8D8F6" w:rsidR="00D339A1" w:rsidRPr="00681596" w:rsidRDefault="00D339A1" w:rsidP="000809C2">
      <w:pPr>
        <w:spacing w:line="240" w:lineRule="auto"/>
        <w:ind w:firstLine="0"/>
        <w:jc w:val="left"/>
        <w:rPr>
          <w:ins w:id="5471" w:author="Ryan Lemos" w:date="2019-10-05T20:17:00Z"/>
          <w:noProof/>
          <w:lang w:val="en-US"/>
          <w:rPrChange w:id="5472" w:author="Ryan Lemos" w:date="2019-10-07T08:43:00Z">
            <w:rPr>
              <w:ins w:id="5473" w:author="Ryan Lemos" w:date="2019-10-05T20:17:00Z"/>
              <w:noProof/>
            </w:rPr>
          </w:rPrChange>
        </w:rPr>
      </w:pPr>
    </w:p>
    <w:p w14:paraId="51A848AE" w14:textId="54B44E40" w:rsidR="00D67CFB" w:rsidRPr="00D67CFB" w:rsidRDefault="00D67CFB" w:rsidP="000809C2">
      <w:pPr>
        <w:spacing w:line="240" w:lineRule="auto"/>
        <w:ind w:firstLine="0"/>
        <w:jc w:val="left"/>
        <w:rPr>
          <w:ins w:id="5474" w:author="Ryan Lemos" w:date="2019-10-05T20:18:00Z"/>
          <w:noProof/>
        </w:rPr>
      </w:pPr>
      <w:ins w:id="5475" w:author="Ryan Lemos" w:date="2019-10-05T20:18:00Z">
        <w:r w:rsidRPr="00D67CFB">
          <w:rPr>
            <w:noProof/>
            <w:lang w:val="en-US"/>
            <w:rPrChange w:id="5476" w:author="Ryan Lemos" w:date="2019-10-05T20:18:00Z">
              <w:rPr>
                <w:noProof/>
              </w:rPr>
            </w:rPrChange>
          </w:rPr>
          <w:t xml:space="preserve">SYED, B. A. </w:t>
        </w:r>
        <w:r w:rsidRPr="00D67CFB">
          <w:rPr>
            <w:b/>
            <w:bCs/>
            <w:noProof/>
            <w:lang w:val="en-US"/>
            <w:rPrChange w:id="5477" w:author="Ryan Lemos" w:date="2019-10-05T20:20:00Z">
              <w:rPr>
                <w:noProof/>
              </w:rPr>
            </w:rPrChange>
          </w:rPr>
          <w:t>Deep D</w:t>
        </w:r>
        <w:r w:rsidRPr="00D67CFB">
          <w:rPr>
            <w:b/>
            <w:bCs/>
            <w:noProof/>
            <w:lang w:val="en-US"/>
            <w:rPrChange w:id="5478" w:author="Ryan Lemos" w:date="2019-10-05T20:20:00Z">
              <w:rPr>
                <w:noProof/>
                <w:lang w:val="en-US"/>
              </w:rPr>
            </w:rPrChange>
          </w:rPr>
          <w:t>ive In TypeScript</w:t>
        </w:r>
      </w:ins>
      <w:ins w:id="5479" w:author="Ryan Lemos" w:date="2019-10-05T20:20:00Z">
        <w:r>
          <w:rPr>
            <w:b/>
            <w:bCs/>
            <w:noProof/>
            <w:lang w:val="en-US"/>
          </w:rPr>
          <w:t>.</w:t>
        </w:r>
        <w:r>
          <w:rPr>
            <w:noProof/>
            <w:lang w:val="en-US"/>
          </w:rPr>
          <w:t xml:space="preserve"> </w:t>
        </w:r>
      </w:ins>
      <w:ins w:id="5480" w:author="Ryan Lemos" w:date="2019-10-05T20:22:00Z">
        <w:r w:rsidRPr="00D67CFB">
          <w:rPr>
            <w:noProof/>
            <w:rPrChange w:id="5481" w:author="Ryan Lemos" w:date="2019-10-05T20:23:00Z">
              <w:rPr>
                <w:noProof/>
                <w:lang w:val="en-US"/>
              </w:rPr>
            </w:rPrChange>
          </w:rPr>
          <w:t xml:space="preserve">2016. </w:t>
        </w:r>
      </w:ins>
      <w:ins w:id="5482" w:author="Ryan Lemos" w:date="2019-10-05T20:21:00Z">
        <w:r w:rsidRPr="00D67CFB">
          <w:rPr>
            <w:noProof/>
            <w:rPrChange w:id="5483" w:author="Ryan Lemos" w:date="2019-10-05T20:23:00Z">
              <w:rPr>
                <w:noProof/>
                <w:lang w:val="en-US"/>
              </w:rPr>
            </w:rPrChange>
          </w:rPr>
          <w:t xml:space="preserve">Disponível em: </w:t>
        </w:r>
      </w:ins>
      <w:ins w:id="5484" w:author="Ryan Lemos" w:date="2019-10-05T20:23:00Z">
        <w:r>
          <w:rPr>
            <w:noProof/>
          </w:rPr>
          <w:t>&lt;</w:t>
        </w:r>
        <w:r w:rsidRPr="00D67CFB">
          <w:t xml:space="preserve"> </w:t>
        </w:r>
        <w:r w:rsidRPr="00D67CFB">
          <w:rPr>
            <w:noProof/>
          </w:rPr>
          <w:t>https://legacy.gitbook.com/book/basarat/typescript/details</w:t>
        </w:r>
        <w:r>
          <w:rPr>
            <w:noProof/>
          </w:rPr>
          <w:t>&gt; Acesso em</w:t>
        </w:r>
      </w:ins>
      <w:ins w:id="5485" w:author="Ryan Lemos" w:date="2019-10-05T20:24:00Z">
        <w:r>
          <w:rPr>
            <w:noProof/>
          </w:rPr>
          <w:t>: 05 out. 2019.</w:t>
        </w:r>
      </w:ins>
    </w:p>
    <w:p w14:paraId="54CB6150" w14:textId="3A5F4EF7" w:rsidR="00D67CFB" w:rsidRDefault="00D67CFB" w:rsidP="000809C2">
      <w:pPr>
        <w:spacing w:line="240" w:lineRule="auto"/>
        <w:ind w:firstLine="0"/>
        <w:jc w:val="left"/>
        <w:rPr>
          <w:ins w:id="5486" w:author="Ryan Lemos" w:date="2019-10-09T09:25:00Z"/>
          <w:noProof/>
        </w:rPr>
      </w:pPr>
    </w:p>
    <w:p w14:paraId="75651DFD" w14:textId="368A0B6E" w:rsidR="00CC0E1E" w:rsidRPr="00B23593" w:rsidRDefault="00DE2B76" w:rsidP="000809C2">
      <w:pPr>
        <w:spacing w:line="240" w:lineRule="auto"/>
        <w:ind w:firstLine="0"/>
        <w:jc w:val="left"/>
        <w:rPr>
          <w:ins w:id="5487" w:author="Ryan Lemos" w:date="2019-10-09T09:25:00Z"/>
          <w:noProof/>
        </w:rPr>
      </w:pPr>
      <w:ins w:id="5488" w:author="Ryan Lemos" w:date="2019-10-09T09:25:00Z">
        <w:r w:rsidRPr="00DE2B76">
          <w:rPr>
            <w:noProof/>
            <w:lang w:val="en-US"/>
            <w:rPrChange w:id="5489" w:author="Ryan Lemos" w:date="2019-10-09T09:27:00Z">
              <w:rPr>
                <w:noProof/>
              </w:rPr>
            </w:rPrChange>
          </w:rPr>
          <w:t>SWEETALERT2</w:t>
        </w:r>
      </w:ins>
      <w:ins w:id="5490" w:author="Ryan Lemos" w:date="2019-10-09T09:26:00Z">
        <w:r w:rsidRPr="00DE2B76">
          <w:rPr>
            <w:noProof/>
            <w:lang w:val="en-US"/>
            <w:rPrChange w:id="5491" w:author="Ryan Lemos" w:date="2019-10-09T09:27:00Z">
              <w:rPr>
                <w:noProof/>
              </w:rPr>
            </w:rPrChange>
          </w:rPr>
          <w:t xml:space="preserve">. </w:t>
        </w:r>
      </w:ins>
      <w:ins w:id="5492" w:author="Ryan Lemos" w:date="2019-10-09T09:27:00Z">
        <w:r w:rsidRPr="00DE2B76">
          <w:rPr>
            <w:b/>
            <w:bCs/>
            <w:noProof/>
            <w:lang w:val="en-US"/>
            <w:rPrChange w:id="5493" w:author="Ryan Lemos" w:date="2019-10-09T09:27:00Z">
              <w:rPr>
                <w:noProof/>
              </w:rPr>
            </w:rPrChange>
          </w:rPr>
          <w:t>Sweet Alert 2</w:t>
        </w:r>
        <w:r>
          <w:rPr>
            <w:noProof/>
            <w:lang w:val="en-US"/>
          </w:rPr>
          <w:t>:</w:t>
        </w:r>
        <w:r w:rsidRPr="00DE2B76">
          <w:rPr>
            <w:noProof/>
            <w:lang w:val="en-US"/>
            <w:rPrChange w:id="5494" w:author="Ryan Lemos" w:date="2019-10-09T09:27:00Z">
              <w:rPr>
                <w:noProof/>
              </w:rPr>
            </w:rPrChange>
          </w:rPr>
          <w:t xml:space="preserve"> </w:t>
        </w:r>
        <w:r w:rsidRPr="00DE2B76">
          <w:rPr>
            <w:noProof/>
            <w:lang w:val="en-US"/>
          </w:rPr>
          <w:t>A</w:t>
        </w:r>
        <w:r w:rsidRPr="00DE2B76">
          <w:rPr>
            <w:noProof/>
            <w:lang w:val="en-US"/>
            <w:rPrChange w:id="5495" w:author="Ryan Lemos" w:date="2019-10-09T09:27:00Z">
              <w:rPr>
                <w:noProof/>
              </w:rPr>
            </w:rPrChange>
          </w:rPr>
          <w:t xml:space="preserve"> beautiful, responsive, customizable, accessible (wai-aria) replacement for javascript's popup boxes</w:t>
        </w:r>
      </w:ins>
      <w:ins w:id="5496" w:author="Ryan Lemos" w:date="2019-10-09T09:28:00Z">
        <w:r>
          <w:rPr>
            <w:noProof/>
            <w:lang w:val="en-US"/>
          </w:rPr>
          <w:t xml:space="preserve">. </w:t>
        </w:r>
        <w:r w:rsidRPr="00B23593">
          <w:rPr>
            <w:noProof/>
            <w:rPrChange w:id="5497" w:author="Ryan Lemos" w:date="2019-10-09T09:54:00Z">
              <w:rPr>
                <w:noProof/>
                <w:lang w:val="en-US"/>
              </w:rPr>
            </w:rPrChange>
          </w:rPr>
          <w:t xml:space="preserve">2019. Disponível em: &lt;https://sweetalert2.github.io/&gt;. Acesso em: 09 out. 2019. </w:t>
        </w:r>
      </w:ins>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ins w:id="5498" w:author="Ryan Lemos" w:date="2019-10-05T20:48:00Z"/>
          <w:noProof/>
        </w:rPr>
      </w:pPr>
    </w:p>
    <w:p w14:paraId="33EC5296" w14:textId="125F5321" w:rsidR="00C23F2F" w:rsidRDefault="00C23F2F" w:rsidP="000809C2">
      <w:pPr>
        <w:spacing w:line="240" w:lineRule="auto"/>
        <w:ind w:firstLine="0"/>
        <w:jc w:val="left"/>
        <w:rPr>
          <w:ins w:id="5499" w:author="Ryan Lemos" w:date="2019-10-05T20:48:00Z"/>
          <w:noProof/>
        </w:rPr>
      </w:pPr>
      <w:ins w:id="5500" w:author="Ryan Lemos" w:date="2019-10-05T20:48:00Z">
        <w:r>
          <w:rPr>
            <w:noProof/>
          </w:rPr>
          <w:t>TURINI, R.</w:t>
        </w:r>
      </w:ins>
      <w:ins w:id="5501" w:author="Ryan Lemos" w:date="2019-10-05T20:49:00Z">
        <w:r>
          <w:rPr>
            <w:noProof/>
          </w:rPr>
          <w:t xml:space="preserve"> </w:t>
        </w:r>
        <w:r w:rsidRPr="00C23F2F">
          <w:rPr>
            <w:b/>
            <w:bCs/>
            <w:noProof/>
            <w:rPrChange w:id="5502" w:author="Ryan Lemos" w:date="2019-10-05T20:49:00Z">
              <w:rPr>
                <w:noProof/>
              </w:rPr>
            </w:rPrChange>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ins>
    </w:p>
    <w:p w14:paraId="7AB56336" w14:textId="5B6F29F8" w:rsidR="00C23F2F" w:rsidRDefault="00C23F2F" w:rsidP="000809C2">
      <w:pPr>
        <w:spacing w:line="240" w:lineRule="auto"/>
        <w:ind w:firstLine="0"/>
        <w:jc w:val="left"/>
        <w:rPr>
          <w:ins w:id="5503" w:author="Ryan Lemos" w:date="2019-10-16T09:03:00Z"/>
          <w:noProof/>
        </w:rPr>
      </w:pPr>
    </w:p>
    <w:p w14:paraId="52A9F2E6" w14:textId="5CD8394B" w:rsidR="00F465C0" w:rsidRDefault="00F465C0" w:rsidP="000809C2">
      <w:pPr>
        <w:spacing w:line="240" w:lineRule="auto"/>
        <w:ind w:firstLine="0"/>
        <w:jc w:val="left"/>
        <w:rPr>
          <w:ins w:id="5504" w:author="Ryan Lemos" w:date="2019-10-16T09:03:00Z"/>
          <w:noProof/>
        </w:rPr>
      </w:pPr>
      <w:ins w:id="5505" w:author="Ryan Lemos" w:date="2019-10-16T09:03:00Z">
        <w:r>
          <w:rPr>
            <w:sz w:val="23"/>
            <w:szCs w:val="23"/>
          </w:rPr>
          <w:t xml:space="preserve">WAZLAWICK, R. S. </w:t>
        </w:r>
        <w:r>
          <w:rPr>
            <w:b/>
            <w:bCs/>
            <w:sz w:val="23"/>
            <w:szCs w:val="23"/>
          </w:rPr>
          <w:t>Metodologia de Pesquisa para ciência da Computação</w:t>
        </w:r>
        <w:r>
          <w:rPr>
            <w:sz w:val="23"/>
            <w:szCs w:val="23"/>
          </w:rPr>
          <w:t>. Rio de Janeiro: Elsevier, 2009.</w:t>
        </w:r>
      </w:ins>
    </w:p>
    <w:p w14:paraId="5AE9EE7D" w14:textId="77777777" w:rsidR="00F465C0" w:rsidRPr="00723C16" w:rsidRDefault="00F465C0"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03C91AEA" w:rsidR="00A7499D" w:rsidRDefault="00A7499D" w:rsidP="00E95C78">
      <w:pPr>
        <w:pStyle w:val="Ttulo1"/>
        <w:numPr>
          <w:ilvl w:val="0"/>
          <w:numId w:val="0"/>
        </w:numPr>
        <w:jc w:val="center"/>
      </w:pPr>
      <w:bookmarkStart w:id="5506" w:name="_Toc22075345"/>
      <w:bookmarkStart w:id="5507" w:name="_Ref22151219"/>
      <w:r>
        <w:lastRenderedPageBreak/>
        <w:t>Ap</w:t>
      </w:r>
      <w:ins w:id="5508" w:author="Ryan Lemos" w:date="2019-10-16T20:47:00Z">
        <w:r w:rsidR="00DF44C7">
          <w:t>ê</w:t>
        </w:r>
      </w:ins>
      <w:del w:id="5509" w:author="Ryan Lemos" w:date="2019-10-16T20:47:00Z">
        <w:r w:rsidDel="00DF44C7">
          <w:delText>e</w:delText>
        </w:r>
      </w:del>
      <w:r>
        <w:t>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5506"/>
      <w:bookmarkEnd w:id="5507"/>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87" w:author="Karine Martins" w:date="2019-09-16T08:10:00Z" w:initials="KM">
    <w:p w14:paraId="14AD2452" w14:textId="2E11960B" w:rsidR="00AE0D01" w:rsidRDefault="00AE0D01">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1527" w:author="Ryan Lemos" w:date="2019-10-15T19:39:00Z" w:initials="RL">
    <w:p w14:paraId="54A6593D" w14:textId="3535536E" w:rsidR="00AE0D01" w:rsidRDefault="00AE0D01">
      <w:pPr>
        <w:pStyle w:val="Textodecomentrio"/>
      </w:pPr>
      <w:r>
        <w:rPr>
          <w:rStyle w:val="Refdecomentrio"/>
        </w:rPr>
        <w:annotationRef/>
      </w:r>
      <w:r>
        <w:t>Tenho que falar sobre isso porém pode ficar desconexo se ficar aqui</w:t>
      </w:r>
    </w:p>
  </w:comment>
  <w:comment w:id="1536" w:author="Karine Martins" w:date="2019-09-16T08:15:00Z" w:initials="KM">
    <w:p w14:paraId="46479457" w14:textId="1DC785ED" w:rsidR="00AE0D01" w:rsidRDefault="00AE0D01">
      <w:pPr>
        <w:pStyle w:val="Textodecomentrio"/>
      </w:pPr>
      <w:r>
        <w:rPr>
          <w:rStyle w:val="Refdecomentrio"/>
        </w:rPr>
        <w:annotationRef/>
      </w:r>
      <w:r>
        <w:t xml:space="preserve">Segue-se a ordem alfabética. Primeiro a, depois b. </w:t>
      </w:r>
    </w:p>
  </w:comment>
  <w:comment w:id="1667" w:author="Karine Martins" w:date="2019-09-16T08:51:00Z" w:initials="KM">
    <w:p w14:paraId="03D6273A" w14:textId="0BFB8C7C" w:rsidR="00AE0D01" w:rsidRDefault="00AE0D01">
      <w:pPr>
        <w:pStyle w:val="Textodecomentrio"/>
      </w:pPr>
      <w:r>
        <w:rPr>
          <w:rStyle w:val="Refdecomentrio"/>
        </w:rPr>
        <w:annotationRef/>
      </w:r>
      <w:r>
        <w:t>B antes de a?</w:t>
      </w:r>
    </w:p>
  </w:comment>
  <w:comment w:id="1671" w:author="Ryan Lemos" w:date="2019-09-22T14:07:00Z" w:initials="RL">
    <w:p w14:paraId="1F21C6CB" w14:textId="60C117EA" w:rsidR="00AE0D01" w:rsidRDefault="00AE0D01">
      <w:pPr>
        <w:pStyle w:val="Textodecomentrio"/>
      </w:pPr>
      <w:r>
        <w:rPr>
          <w:rStyle w:val="Refdecomentrio"/>
        </w:rPr>
        <w:annotationRef/>
      </w:r>
      <w:r>
        <w:t>Escrever sobre os navegadores web e seus recursos</w:t>
      </w:r>
    </w:p>
  </w:comment>
  <w:comment w:id="1676" w:author="Ryan Lemos" w:date="2019-09-22T14:17:00Z" w:initials="RL">
    <w:p w14:paraId="2D709400" w14:textId="1A9A0CFB" w:rsidR="00AE0D01" w:rsidRDefault="00AE0D01">
      <w:pPr>
        <w:pStyle w:val="Textodecomentrio"/>
      </w:pPr>
      <w:r>
        <w:rPr>
          <w:rStyle w:val="Refdecomentrio"/>
        </w:rPr>
        <w:annotationRef/>
      </w:r>
      <w:r>
        <w:t>Escrever sobre o VSCODE</w:t>
      </w:r>
    </w:p>
  </w:comment>
  <w:comment w:id="1810" w:author="Ryan Lemos" w:date="2019-10-07T19:59:00Z" w:initials="RL">
    <w:p w14:paraId="55C5D4FD" w14:textId="4A6A8ED4" w:rsidR="00AE0D01" w:rsidRDefault="00AE0D01">
      <w:pPr>
        <w:pStyle w:val="Textodecomentrio"/>
      </w:pPr>
      <w:r>
        <w:rPr>
          <w:rStyle w:val="Refdecomentrio"/>
        </w:rPr>
        <w:annotationRef/>
      </w:r>
      <w:r>
        <w:t xml:space="preserve">Escrever mais sobre </w:t>
      </w:r>
      <w:r>
        <w:t>Javascript</w:t>
      </w:r>
    </w:p>
  </w:comment>
  <w:comment w:id="1889" w:author="Ryan Lemos" w:date="2019-09-22T14:19:00Z" w:initials="RL">
    <w:p w14:paraId="1F1AC1CD" w14:textId="238AF01C" w:rsidR="00AE0D01" w:rsidRDefault="00AE0D01">
      <w:pPr>
        <w:pStyle w:val="Textodecomentrio"/>
      </w:pPr>
      <w:r>
        <w:rPr>
          <w:rStyle w:val="Refdecomentrio"/>
        </w:rPr>
        <w:annotationRef/>
      </w:r>
      <w:r>
        <w:t>Escrever sobre o JSON</w:t>
      </w:r>
    </w:p>
  </w:comment>
  <w:comment w:id="2074" w:author="Ryan Lemos" w:date="2019-09-22T14:09:00Z" w:initials="RL">
    <w:p w14:paraId="01DBE393" w14:textId="3ECEDB66" w:rsidR="00AE0D01" w:rsidRDefault="00AE0D01">
      <w:pPr>
        <w:pStyle w:val="Textodecomentrio"/>
      </w:pPr>
      <w:r>
        <w:rPr>
          <w:rStyle w:val="Refdecomentrio"/>
        </w:rPr>
        <w:annotationRef/>
      </w:r>
      <w:r>
        <w:t xml:space="preserve">Escrever sobre o </w:t>
      </w:r>
      <w:r>
        <w:t>php unit</w:t>
      </w:r>
    </w:p>
  </w:comment>
  <w:comment w:id="2079" w:author="Ryan Lemos" w:date="2019-09-22T14:10:00Z" w:initials="RL">
    <w:p w14:paraId="20C39DAA" w14:textId="600BC011" w:rsidR="00AE0D01" w:rsidRDefault="00AE0D01">
      <w:pPr>
        <w:pStyle w:val="Textodecomentrio"/>
      </w:pPr>
      <w:r>
        <w:rPr>
          <w:rStyle w:val="Refdecomentrio"/>
        </w:rPr>
        <w:annotationRef/>
      </w:r>
      <w:r>
        <w:t xml:space="preserve">Escrever sobre o </w:t>
      </w:r>
      <w:r>
        <w:t>artisan</w:t>
      </w:r>
    </w:p>
  </w:comment>
  <w:comment w:id="2557" w:author="Ryan Lemos" w:date="2019-10-07T11:16:00Z" w:initials="RL">
    <w:p w14:paraId="0FAF8FEF" w14:textId="2B156014" w:rsidR="00AE0D01" w:rsidRDefault="00AE0D01">
      <w:pPr>
        <w:pStyle w:val="Textodecomentrio"/>
      </w:pPr>
      <w:r>
        <w:rPr>
          <w:rStyle w:val="Refdecomentrio"/>
        </w:rPr>
        <w:annotationRef/>
      </w:r>
      <w:r>
        <w:t>Falar sobre o modelo E-R</w:t>
      </w:r>
    </w:p>
  </w:comment>
  <w:comment w:id="2555" w:author="Ryan Lemos" w:date="2019-10-07T11:24:00Z" w:initials="RL">
    <w:p w14:paraId="04B26414" w14:textId="416D3861" w:rsidR="00AE0D01" w:rsidRDefault="00AE0D01">
      <w:pPr>
        <w:pStyle w:val="Textodecomentrio"/>
      </w:pPr>
      <w:r>
        <w:rPr>
          <w:rStyle w:val="Refdecomentrio"/>
        </w:rPr>
        <w:annotationRef/>
      </w:r>
      <w:r>
        <w:t>Falar sobre o modelo E-R</w:t>
      </w:r>
    </w:p>
  </w:comment>
  <w:comment w:id="2736" w:author="Karine Martins" w:date="2019-09-16T09:36:00Z" w:initials="KM">
    <w:p w14:paraId="55BBEA7D" w14:textId="46336C44" w:rsidR="00AE0D01" w:rsidRDefault="00AE0D01">
      <w:pPr>
        <w:pStyle w:val="Textodecomentrio"/>
      </w:pPr>
      <w:r>
        <w:rPr>
          <w:rStyle w:val="Refdecomentrio"/>
        </w:rPr>
        <w:annotationRef/>
      </w:r>
      <w:r>
        <w:t>Não consta no referencial teórico.</w:t>
      </w:r>
    </w:p>
  </w:comment>
  <w:comment w:id="2737" w:author="Ryan Lemos" w:date="2019-10-07T21:02:00Z" w:initials="RL">
    <w:p w14:paraId="00F82864" w14:textId="752758BA" w:rsidR="00AE0D01" w:rsidRDefault="00AE0D01">
      <w:pPr>
        <w:pStyle w:val="Textodecomentrio"/>
      </w:pPr>
      <w:r>
        <w:rPr>
          <w:rStyle w:val="Refdecomentrio"/>
        </w:rPr>
        <w:annotationRef/>
      </w:r>
      <w:r>
        <w:t>Falar a versão</w:t>
      </w:r>
    </w:p>
  </w:comment>
  <w:comment w:id="2830" w:author="Karine Martins" w:date="2019-09-16T09:41:00Z" w:initials="KM">
    <w:p w14:paraId="1352919B" w14:textId="083707E2" w:rsidR="00AE0D01" w:rsidRDefault="00AE0D01">
      <w:pPr>
        <w:pStyle w:val="Textodecomentrio"/>
      </w:pPr>
      <w:r>
        <w:rPr>
          <w:rStyle w:val="Refdecomentrio"/>
        </w:rPr>
        <w:annotationRef/>
      </w:r>
      <w:r>
        <w:rPr>
          <w:noProof/>
        </w:rPr>
        <w:t>Não tem legnda e fonte, além da figura não ser mencionada no texto.</w:t>
      </w:r>
    </w:p>
  </w:comment>
  <w:comment w:id="2976" w:author="Ryan Lemos" w:date="2019-09-28T11:19:00Z" w:initials="RL">
    <w:p w14:paraId="2DD3EADC" w14:textId="5C650B78" w:rsidR="00AE0D01" w:rsidRDefault="00AE0D01">
      <w:pPr>
        <w:pStyle w:val="Textodecomentrio"/>
      </w:pPr>
      <w:r>
        <w:rPr>
          <w:rStyle w:val="Refdecomentrio"/>
        </w:rPr>
        <w:annotationRef/>
      </w:r>
      <w:r>
        <w:t>Revisar a escrita, pois foi retirado do manual</w:t>
      </w:r>
    </w:p>
  </w:comment>
  <w:comment w:id="2982" w:author="Ryan Lemos" w:date="2019-09-30T10:57:00Z" w:initials="RL">
    <w:p w14:paraId="213E6C53" w14:textId="4577BFC3" w:rsidR="00AE0D01" w:rsidRDefault="00AE0D01">
      <w:pPr>
        <w:pStyle w:val="Textodecomentrio"/>
      </w:pPr>
      <w:r>
        <w:rPr>
          <w:rStyle w:val="Refdecomentrio"/>
        </w:rPr>
        <w:annotationRef/>
      </w:r>
      <w:r>
        <w:t>Falar sobre eles no referencial</w:t>
      </w:r>
    </w:p>
  </w:comment>
  <w:comment w:id="3067" w:author="Ryan Lemos" w:date="2019-09-30T11:09:00Z" w:initials="RL">
    <w:p w14:paraId="1C46D0D4" w14:textId="3F3C66EC" w:rsidR="00AE0D01" w:rsidRDefault="00AE0D01">
      <w:pPr>
        <w:pStyle w:val="Textodecomentrio"/>
      </w:pPr>
      <w:r>
        <w:rPr>
          <w:rStyle w:val="Refdecomentrio"/>
        </w:rPr>
        <w:annotationRef/>
      </w:r>
      <w:r>
        <w:t xml:space="preserve">Falar do </w:t>
      </w:r>
      <w:r>
        <w:t>Sweet Alert no referencial e incluir nas siglas</w:t>
      </w:r>
    </w:p>
  </w:comment>
  <w:comment w:id="3068" w:author="Ryan Lemos" w:date="2019-09-30T11:14:00Z" w:initials="RL">
    <w:p w14:paraId="1C5BDCDC" w14:textId="77777777" w:rsidR="00AE0D01" w:rsidRDefault="00AE0D01">
      <w:pPr>
        <w:pStyle w:val="Textodecomentrio"/>
      </w:pPr>
      <w:r>
        <w:rPr>
          <w:rStyle w:val="Refdecomentrio"/>
        </w:rPr>
        <w:annotationRef/>
      </w:r>
      <w:r>
        <w:t>Colocar isso no referencial</w:t>
      </w:r>
    </w:p>
    <w:p w14:paraId="1502B6ED" w14:textId="792F083C" w:rsidR="00AE0D01" w:rsidRDefault="00AE0D01">
      <w:pPr>
        <w:pStyle w:val="Textodecomentrio"/>
      </w:pPr>
    </w:p>
  </w:comment>
  <w:comment w:id="3218" w:author="Ryan Lemos" w:date="2019-10-01T08:15:00Z" w:initials="RL">
    <w:p w14:paraId="0A08D5C6" w14:textId="7E61615E" w:rsidR="00AE0D01" w:rsidRDefault="00AE0D01" w:rsidP="00E70F3A">
      <w:pPr>
        <w:pStyle w:val="Textodecomentrio"/>
        <w:ind w:firstLine="0"/>
        <w:jc w:val="center"/>
      </w:pPr>
      <w:r>
        <w:rPr>
          <w:rStyle w:val="Refdecomentrio"/>
        </w:rPr>
        <w:annotationRef/>
      </w:r>
      <w:r>
        <w:t>Daqui para baixo, botões da barra superior</w:t>
      </w:r>
    </w:p>
  </w:comment>
  <w:comment w:id="3320" w:author="Karine Martins" w:date="2019-09-16T20:14:00Z" w:initials="KM">
    <w:p w14:paraId="020BD9DF" w14:textId="696D38C8" w:rsidR="00AE0D01" w:rsidRDefault="00AE0D01">
      <w:pPr>
        <w:pStyle w:val="Textodecomentrio"/>
      </w:pPr>
      <w:r>
        <w:rPr>
          <w:rStyle w:val="Refdecomentrio"/>
        </w:rPr>
        <w:annotationRef/>
      </w:r>
      <w:r>
        <w:rPr>
          <w:noProof/>
        </w:rPr>
        <w:t>Primeira vez que é utilizada a palavra , sem uma definição prévia.</w:t>
      </w:r>
    </w:p>
  </w:comment>
  <w:comment w:id="3321" w:author="Karine Martins" w:date="2019-09-16T20:15:00Z" w:initials="KM">
    <w:p w14:paraId="0BFF6AA8" w14:textId="66B8E6F5" w:rsidR="00AE0D01" w:rsidRDefault="00AE0D01">
      <w:pPr>
        <w:pStyle w:val="Textodecomentrio"/>
      </w:pPr>
      <w:r>
        <w:rPr>
          <w:rStyle w:val="Refdecomentrio"/>
        </w:rPr>
        <w:annotationRef/>
      </w:r>
      <w:r>
        <w:rPr>
          <w:noProof/>
        </w:rPr>
        <w:t>Não houve definição prévia dessa palav e nem no contexto de Laravel foi citada.</w:t>
      </w:r>
    </w:p>
  </w:comment>
  <w:comment w:id="3390" w:author="Ryan Lemos" w:date="2019-09-22T13:32:00Z" w:initials="RL">
    <w:p w14:paraId="20D7F8EE" w14:textId="1A88033A" w:rsidR="00AE0D01" w:rsidRDefault="00AE0D01">
      <w:pPr>
        <w:pStyle w:val="Textodecomentrio"/>
      </w:pPr>
      <w:r>
        <w:rPr>
          <w:rStyle w:val="Refdecomentrio"/>
        </w:rPr>
        <w:annotationRef/>
      </w:r>
      <w:r>
        <w:t>VERIFICAR SE FALA DO JQUERY NO REFERENCIAL</w:t>
      </w:r>
    </w:p>
  </w:comment>
  <w:comment w:id="3398" w:author="Karine Martins" w:date="2019-09-16T20:21:00Z" w:initials="KM">
    <w:p w14:paraId="06E924F5" w14:textId="7F5008A7" w:rsidR="00AE0D01" w:rsidRDefault="00AE0D01">
      <w:pPr>
        <w:pStyle w:val="Textodecomentrio"/>
      </w:pPr>
      <w:r>
        <w:rPr>
          <w:rStyle w:val="Refdecomentrio"/>
        </w:rPr>
        <w:annotationRef/>
      </w:r>
      <w:r>
        <w:rPr>
          <w:noProof/>
        </w:rPr>
        <w:t>O que a senha tem a ver com a data de nascimento?</w:t>
      </w:r>
    </w:p>
  </w:comment>
  <w:comment w:id="3530" w:author="Karine Martins" w:date="2019-09-16T20:50:00Z" w:initials="KM">
    <w:p w14:paraId="4C017126" w14:textId="0B092BE9" w:rsidR="00AE0D01" w:rsidRDefault="00AE0D01">
      <w:pPr>
        <w:pStyle w:val="Textodecomentrio"/>
      </w:pPr>
      <w:r>
        <w:rPr>
          <w:rStyle w:val="Refdecomentrio"/>
        </w:rPr>
        <w:annotationRef/>
      </w:r>
      <w:r>
        <w:rPr>
          <w:noProof/>
        </w:rPr>
        <w:t>E o caso de apostilas em .doc ou pdf?</w:t>
      </w:r>
    </w:p>
  </w:comment>
  <w:comment w:id="3531" w:author="Ryan Lemos" w:date="2019-09-21T12:44:00Z" w:initials="RL">
    <w:p w14:paraId="17E0511B" w14:textId="77777777" w:rsidR="00AE0D01" w:rsidRDefault="00AE0D01">
      <w:pPr>
        <w:pStyle w:val="Textodecomentrio"/>
      </w:pPr>
      <w:r>
        <w:rPr>
          <w:rStyle w:val="Refdecomentrio"/>
        </w:rPr>
        <w:annotationRef/>
      </w:r>
      <w:r>
        <w:t>Ela falou que era só essas duas opções</w:t>
      </w:r>
    </w:p>
    <w:p w14:paraId="682C528B" w14:textId="4E6871BD" w:rsidR="00AE0D01" w:rsidRDefault="00AE0D01">
      <w:pPr>
        <w:pStyle w:val="Textodecomentrio"/>
      </w:pPr>
    </w:p>
  </w:comment>
  <w:comment w:id="3618" w:author="Ryan Lemos" w:date="2019-10-09T19:57:00Z" w:initials="RL">
    <w:p w14:paraId="79FF7801" w14:textId="77777777" w:rsidR="00AE0D01" w:rsidRDefault="00AE0D01" w:rsidP="00B32D53">
      <w:pPr>
        <w:ind w:firstLine="0"/>
        <w:jc w:val="center"/>
      </w:pPr>
      <w:r>
        <w:rPr>
          <w:rStyle w:val="Refdecomentrio"/>
        </w:rPr>
        <w:annotationRef/>
      </w:r>
      <w:r w:rsidRPr="008C1DD0">
        <w:rPr>
          <w:highlight w:val="yellow"/>
        </w:rPr>
        <w:t>Falar da edição e visualização dos materiais</w:t>
      </w:r>
    </w:p>
    <w:p w14:paraId="06845C40" w14:textId="1ED3C63D" w:rsidR="00AE0D01" w:rsidRDefault="00AE0D01">
      <w:pPr>
        <w:pStyle w:val="Textodecomentrio"/>
      </w:pPr>
    </w:p>
  </w:comment>
  <w:comment w:id="4150" w:author="Karine Martins" w:date="2019-09-16T22:26:00Z" w:initials="KM">
    <w:p w14:paraId="0C802FA7" w14:textId="106F8E2E" w:rsidR="00AE0D01" w:rsidRDefault="00AE0D01">
      <w:pPr>
        <w:pStyle w:val="Textodecomentrio"/>
      </w:pPr>
      <w:r>
        <w:rPr>
          <w:rStyle w:val="Refdecomentrio"/>
        </w:rPr>
        <w:annotationRef/>
      </w:r>
      <w:r>
        <w:rPr>
          <w:noProof/>
        </w:rPr>
        <w:t>Assunto novo que não consta no referencial teórico.</w:t>
      </w:r>
    </w:p>
  </w:comment>
  <w:comment w:id="4176" w:author="Karine Martins" w:date="2019-09-16T22:30:00Z" w:initials="KM">
    <w:p w14:paraId="1726744F" w14:textId="667C70ED" w:rsidR="00AE0D01" w:rsidRDefault="00AE0D01">
      <w:pPr>
        <w:pStyle w:val="Textodecomentrio"/>
      </w:pPr>
      <w:r>
        <w:rPr>
          <w:rStyle w:val="Refdecomentrio"/>
        </w:rPr>
        <w:annotationRef/>
      </w:r>
      <w:r>
        <w:t>Assunto novo e não tratado no referencial teórico.</w:t>
      </w:r>
    </w:p>
  </w:comment>
  <w:comment w:id="4296" w:author="Ryan Lemos" w:date="2019-09-24T21:24:00Z" w:initials="RL">
    <w:p w14:paraId="3885BE35" w14:textId="449743B6" w:rsidR="00AE0D01" w:rsidRDefault="00AE0D01">
      <w:pPr>
        <w:pStyle w:val="Textodecomentrio"/>
      </w:pPr>
      <w:r>
        <w:rPr>
          <w:rStyle w:val="Refdecomentrio"/>
        </w:rPr>
        <w:annotationRef/>
      </w:r>
      <w:r>
        <w:t>Verificar se eu falo isso no referencial na parte de BD</w:t>
      </w:r>
    </w:p>
  </w:comment>
  <w:comment w:id="4347" w:author="Ryan Lemos" w:date="2019-09-21T12:53:00Z" w:initials="RL">
    <w:p w14:paraId="3706C445" w14:textId="4EAC78E6" w:rsidR="00AE0D01" w:rsidRDefault="00AE0D01">
      <w:pPr>
        <w:pStyle w:val="Textodecomentrio"/>
      </w:pPr>
      <w:r>
        <w:rPr>
          <w:rStyle w:val="Refdecomentrio"/>
        </w:rPr>
        <w:annotationRef/>
      </w:r>
      <w:r w:rsidRPr="008C1DD0">
        <w:rPr>
          <w:highlight w:val="yellow"/>
        </w:rPr>
        <w:t>FALAR SOBRE A POSSIBILIDADE DE DUPLICAR UMA ATIVIDADE E GERAR SEU PDF</w:t>
      </w:r>
    </w:p>
  </w:comment>
  <w:comment w:id="4352" w:author="Ryan Lemos" w:date="2019-09-26T20:05:00Z" w:initials="RL">
    <w:p w14:paraId="38B7C0FF" w14:textId="374B04D3" w:rsidR="00AE0D01" w:rsidRDefault="00AE0D01">
      <w:pPr>
        <w:pStyle w:val="Textodecomentrio"/>
      </w:pPr>
      <w:r>
        <w:rPr>
          <w:rStyle w:val="Refdecomentrio"/>
        </w:rPr>
        <w:annotationRef/>
      </w:r>
      <w:r>
        <w:t xml:space="preserve">Verificar se fala do </w:t>
      </w:r>
      <w:r>
        <w:t>eloquent no referencial</w:t>
      </w:r>
    </w:p>
  </w:comment>
  <w:comment w:id="4358" w:author="Ryan Lemos" w:date="2019-09-26T20:54:00Z" w:initials="RL">
    <w:p w14:paraId="1AD6DFA7" w14:textId="12C77755" w:rsidR="00AE0D01" w:rsidRDefault="00AE0D01">
      <w:pPr>
        <w:pStyle w:val="Textodecomentrio"/>
      </w:pPr>
      <w:r>
        <w:rPr>
          <w:rStyle w:val="Refdecomentrio"/>
        </w:rPr>
        <w:annotationRef/>
      </w:r>
      <w:r>
        <w:t>Falar disso no referencial</w:t>
      </w:r>
    </w:p>
  </w:comment>
  <w:comment w:id="4383" w:author="Ryan Lemos" w:date="2019-09-28T10:56:00Z" w:initials="RL">
    <w:p w14:paraId="4E1CD68F" w14:textId="544D8B3F" w:rsidR="00AE0D01" w:rsidRDefault="00AE0D01">
      <w:pPr>
        <w:pStyle w:val="Textodecomentrio"/>
      </w:pPr>
      <w:r>
        <w:rPr>
          <w:rStyle w:val="Refdecomentrio"/>
        </w:rPr>
        <w:annotationRef/>
      </w:r>
      <w:r>
        <w:t xml:space="preserve">Falar dele no </w:t>
      </w:r>
      <w:r>
        <w:t>referêncial.</w:t>
      </w:r>
    </w:p>
  </w:comment>
  <w:comment w:id="4384" w:author="Ryan Lemos" w:date="2019-09-28T11:00:00Z" w:initials="RL">
    <w:p w14:paraId="63E9759F" w14:textId="7BAFE477" w:rsidR="00AE0D01" w:rsidRDefault="00AE0D01">
      <w:pPr>
        <w:pStyle w:val="Textodecomentrio"/>
      </w:pPr>
      <w:r>
        <w:rPr>
          <w:rStyle w:val="Refdecomentrio"/>
        </w:rPr>
        <w:annotationRef/>
      </w:r>
      <w:r>
        <w:t>Linkar a seção do referêncial</w:t>
      </w:r>
    </w:p>
  </w:comment>
  <w:comment w:id="4423" w:author="Ryan Lemos" w:date="2019-10-09T19:59:00Z" w:initials="RL">
    <w:p w14:paraId="5ABEF265" w14:textId="706A4575" w:rsidR="00AE0D01" w:rsidRDefault="00AE0D01">
      <w:pPr>
        <w:pStyle w:val="Textodecomentrio"/>
      </w:pPr>
      <w:r>
        <w:rPr>
          <w:rStyle w:val="Refdecomentrio"/>
        </w:rPr>
        <w:annotationRef/>
      </w:r>
      <w:r>
        <w:t>Incluir A e B</w:t>
      </w:r>
    </w:p>
  </w:comment>
  <w:comment w:id="4473" w:author="Ryan Lemos" w:date="2019-07-28T18:23:00Z" w:initials="RL">
    <w:p w14:paraId="1A90DA8B" w14:textId="38E31B32" w:rsidR="00AE0D01" w:rsidRDefault="00AE0D01">
      <w:pPr>
        <w:pStyle w:val="Textodecomentrio"/>
      </w:pPr>
      <w:r>
        <w:rPr>
          <w:rStyle w:val="Refdecomentrio"/>
        </w:rPr>
        <w:annotationRef/>
      </w:r>
    </w:p>
  </w:comment>
  <w:comment w:id="4628" w:author="Ryan Lemos" w:date="2019-10-09T19:59:00Z" w:initials="RL">
    <w:p w14:paraId="58ABB0B4" w14:textId="52FD4EA5" w:rsidR="00AE0D01" w:rsidRDefault="00AE0D01">
      <w:pPr>
        <w:pStyle w:val="Textodecomentrio"/>
      </w:pPr>
      <w:r>
        <w:rPr>
          <w:rStyle w:val="Refdecomentrio"/>
        </w:rPr>
        <w:annotationRef/>
      </w:r>
      <w:r>
        <w:t>Incluir A B C D</w:t>
      </w:r>
    </w:p>
  </w:comment>
  <w:comment w:id="4845" w:author="Karine Martins" w:date="2019-09-16T23:08:00Z" w:initials="KM">
    <w:p w14:paraId="3F0389AF" w14:textId="11FB5553" w:rsidR="00AE0D01" w:rsidRDefault="00AE0D01">
      <w:pPr>
        <w:pStyle w:val="Textodecomentrio"/>
      </w:pPr>
      <w:r>
        <w:rPr>
          <w:rStyle w:val="Refdecomentrio"/>
        </w:rPr>
        <w:annotationRef/>
      </w:r>
      <w:r>
        <w:t>Apresentar imagens para diferenciar pois não vi diferença.</w:t>
      </w:r>
    </w:p>
  </w:comment>
  <w:comment w:id="4855" w:author="Ryan Lemos" w:date="2019-09-28T11:37:00Z" w:initials="RL">
    <w:p w14:paraId="07843DC0" w14:textId="3B3E8343" w:rsidR="00AE0D01" w:rsidRDefault="00AE0D01">
      <w:pPr>
        <w:pStyle w:val="Textodecomentrio"/>
      </w:pPr>
      <w:r>
        <w:rPr>
          <w:rStyle w:val="Refdecomentrio"/>
        </w:rPr>
        <w:annotationRef/>
      </w:r>
      <w:r>
        <w:t xml:space="preserve">Explicara utilização do </w:t>
      </w:r>
      <w:r>
        <w:t>xp na monografia, resultados e tal</w:t>
      </w:r>
    </w:p>
  </w:comment>
  <w:comment w:id="4864" w:author="Ryan Lemos" w:date="2019-09-28T11:37:00Z" w:initials="RL">
    <w:p w14:paraId="72B9F08C" w14:textId="4C3EBE33" w:rsidR="00AE0D01" w:rsidRDefault="00AE0D01">
      <w:pPr>
        <w:pStyle w:val="Textodecomentrio"/>
      </w:pPr>
      <w:r>
        <w:rPr>
          <w:rStyle w:val="Refdecomentrio"/>
        </w:rPr>
        <w:annotationRef/>
      </w:r>
      <w:r>
        <w:t>Revisar essa seção pois foi retirada quando estava falando sobre os releases</w:t>
      </w:r>
    </w:p>
  </w:comment>
  <w:comment w:id="4870" w:author="Ryan Lemos" w:date="2019-09-29T20:06:00Z" w:initials="RL">
    <w:p w14:paraId="66DE6A4C" w14:textId="1B435A07" w:rsidR="00AE0D01" w:rsidRDefault="00AE0D01">
      <w:pPr>
        <w:pStyle w:val="Textodecomentrio"/>
      </w:pPr>
      <w:r>
        <w:rPr>
          <w:rStyle w:val="Refdecomentrio"/>
        </w:rPr>
        <w:annotationRef/>
      </w:r>
      <w:r>
        <w:t xml:space="preserve">Verificar se eu falo de </w:t>
      </w:r>
      <w:r>
        <w:t>tdd na seção do XP</w:t>
      </w:r>
    </w:p>
  </w:comment>
  <w:comment w:id="4871" w:author="Karine Martins" w:date="2019-09-16T23:09:00Z" w:initials="KM">
    <w:p w14:paraId="77E3381D" w14:textId="72A791E3" w:rsidR="00AE0D01" w:rsidRDefault="00AE0D01">
      <w:pPr>
        <w:pStyle w:val="Textodecomentrio"/>
      </w:pPr>
      <w:r>
        <w:rPr>
          <w:rStyle w:val="Refdecomentrio"/>
        </w:rPr>
        <w:annotationRef/>
      </w:r>
      <w:r>
        <w:t>NÃO FOI DESCRITA NO REFERENCIAL TEÓRICO.</w:t>
      </w:r>
    </w:p>
  </w:comment>
  <w:comment w:id="4877" w:author="Ryan Lemos" w:date="2019-09-29T19:36:00Z" w:initials="RL">
    <w:p w14:paraId="1E9AEF9E" w14:textId="6B340C8D" w:rsidR="00AE0D01" w:rsidRDefault="00AE0D01">
      <w:pPr>
        <w:pStyle w:val="Textodecomentrio"/>
      </w:pPr>
      <w:r>
        <w:rPr>
          <w:rStyle w:val="Refdecomentrio"/>
        </w:rPr>
        <w:annotationRef/>
      </w:r>
      <w:r>
        <w:t xml:space="preserve">Incluir isso no referencial quando falar sobre o </w:t>
      </w:r>
      <w:r>
        <w:t>php</w:t>
      </w:r>
    </w:p>
  </w:comment>
  <w:comment w:id="4880" w:author="Ryan Lemos" w:date="2019-10-01T08:50:00Z" w:initials="RL">
    <w:p w14:paraId="501377DC" w14:textId="737874D0" w:rsidR="00AE0D01" w:rsidRDefault="00AE0D01">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54A6593D" w15:done="0"/>
  <w15:commentEx w15:paraId="46479457" w15:done="1"/>
  <w15:commentEx w15:paraId="03D6273A" w15:done="1"/>
  <w15:commentEx w15:paraId="1F21C6CB" w15:done="0"/>
  <w15:commentEx w15:paraId="2D709400" w15:done="1"/>
  <w15:commentEx w15:paraId="55C5D4FD" w15:done="1"/>
  <w15:commentEx w15:paraId="1F1AC1CD" w15:done="1"/>
  <w15:commentEx w15:paraId="01DBE393" w15:done="0"/>
  <w15:commentEx w15:paraId="20C39DAA" w15:done="1"/>
  <w15:commentEx w15:paraId="0FAF8FEF" w15:done="0"/>
  <w15:commentEx w15:paraId="04B26414" w15:done="1"/>
  <w15:commentEx w15:paraId="55BBEA7D" w15:done="1"/>
  <w15:commentEx w15:paraId="00F82864" w15:done="1"/>
  <w15:commentEx w15:paraId="1352919B" w15:done="1"/>
  <w15:commentEx w15:paraId="2DD3EADC" w15:done="0"/>
  <w15:commentEx w15:paraId="213E6C53" w15:done="1"/>
  <w15:commentEx w15:paraId="1C46D0D4" w15:done="1"/>
  <w15:commentEx w15:paraId="1502B6ED" w15:done="1"/>
  <w15:commentEx w15:paraId="0A08D5C6" w15:done="0"/>
  <w15:commentEx w15:paraId="020BD9DF" w15:done="1"/>
  <w15:commentEx w15:paraId="0BFF6AA8" w15:done="1"/>
  <w15:commentEx w15:paraId="20D7F8EE" w15:done="0"/>
  <w15:commentEx w15:paraId="06E924F5" w15:done="1"/>
  <w15:commentEx w15:paraId="4C017126" w15:done="1"/>
  <w15:commentEx w15:paraId="682C528B" w15:paraIdParent="4C017126" w15:done="1"/>
  <w15:commentEx w15:paraId="06845C40" w15:done="1"/>
  <w15:commentEx w15:paraId="0C802FA7" w15:done="1"/>
  <w15:commentEx w15:paraId="1726744F" w15:done="1"/>
  <w15:commentEx w15:paraId="3885BE35" w15:done="0"/>
  <w15:commentEx w15:paraId="3706C445" w15:done="1"/>
  <w15:commentEx w15:paraId="38B7C0FF" w15:done="1"/>
  <w15:commentEx w15:paraId="1AD6DFA7" w15:done="0"/>
  <w15:commentEx w15:paraId="4E1CD68F" w15:done="1"/>
  <w15:commentEx w15:paraId="63E9759F" w15:done="1"/>
  <w15:commentEx w15:paraId="5ABEF265" w15:done="0"/>
  <w15:commentEx w15:paraId="1A90DA8B" w15:done="1"/>
  <w15:commentEx w15:paraId="58ABB0B4" w15:done="0"/>
  <w15:commentEx w15:paraId="3F0389AF" w15:done="1"/>
  <w15:commentEx w15:paraId="07843DC0" w15:done="1"/>
  <w15:commentEx w15:paraId="72B9F08C" w15:done="1"/>
  <w15:commentEx w15:paraId="66DE6A4C" w15:done="1"/>
  <w15:commentEx w15:paraId="77E3381D" w15:done="1"/>
  <w15:commentEx w15:paraId="1E9AEF9E" w15:done="0"/>
  <w15:commentEx w15:paraId="501377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54A6593D" w16cid:durableId="21509ED7"/>
  <w16cid:commentId w16cid:paraId="46479457" w16cid:durableId="213B7B36"/>
  <w16cid:commentId w16cid:paraId="03D6273A" w16cid:durableId="213B7B37"/>
  <w16cid:commentId w16cid:paraId="1F21C6CB" w16cid:durableId="2131FEB5"/>
  <w16cid:commentId w16cid:paraId="2D709400" w16cid:durableId="21320107"/>
  <w16cid:commentId w16cid:paraId="55C5D4FD" w16cid:durableId="2146179E"/>
  <w16cid:commentId w16cid:paraId="1F1AC1CD" w16cid:durableId="2132017A"/>
  <w16cid:commentId w16cid:paraId="01DBE393" w16cid:durableId="2131FF2F"/>
  <w16cid:commentId w16cid:paraId="20C39DAA" w16cid:durableId="2131FF5E"/>
  <w16cid:commentId w16cid:paraId="0FAF8FEF" w16cid:durableId="21459D1B"/>
  <w16cid:commentId w16cid:paraId="04B26414" w16cid:durableId="21459ED1"/>
  <w16cid:commentId w16cid:paraId="55BBEA7D" w16cid:durableId="2129D607"/>
  <w16cid:commentId w16cid:paraId="00F82864" w16cid:durableId="21462668"/>
  <w16cid:commentId w16cid:paraId="1352919B" w16cid:durableId="2129D734"/>
  <w16cid:commentId w16cid:paraId="2DD3EADC" w16cid:durableId="2139C026"/>
  <w16cid:commentId w16cid:paraId="213E6C53" w16cid:durableId="213C5E24"/>
  <w16cid:commentId w16cid:paraId="1C46D0D4" w16cid:durableId="213C60E2"/>
  <w16cid:commentId w16cid:paraId="1502B6ED" w16cid:durableId="213C6221"/>
  <w16cid:commentId w16cid:paraId="0A08D5C6" w16cid:durableId="213D899D"/>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6845C40" w16cid:durableId="2148BA3C"/>
  <w16cid:commentId w16cid:paraId="0C802FA7" w16cid:durableId="212A8AAC"/>
  <w16cid:commentId w16cid:paraId="1726744F" w16cid:durableId="212A8B7D"/>
  <w16cid:commentId w16cid:paraId="3885BE35" w16cid:durableId="213507FB"/>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5ABEF265" w16cid:durableId="2148BAAC"/>
  <w16cid:commentId w16cid:paraId="1A90DA8B" w16cid:durableId="21308B49"/>
  <w16cid:commentId w16cid:paraId="58ABB0B4" w16cid:durableId="2148BA97"/>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1E9AEF9E" w16cid:durableId="213B862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A13373" w14:textId="77777777" w:rsidR="000A7142" w:rsidRDefault="000A7142" w:rsidP="00C24B28">
      <w:pPr>
        <w:spacing w:line="240" w:lineRule="auto"/>
      </w:pPr>
      <w:r>
        <w:separator/>
      </w:r>
    </w:p>
  </w:endnote>
  <w:endnote w:type="continuationSeparator" w:id="0">
    <w:p w14:paraId="72AA1C95" w14:textId="77777777" w:rsidR="000A7142" w:rsidRDefault="000A7142"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6DF207" w14:textId="77777777" w:rsidR="000A7142" w:rsidRDefault="000A7142" w:rsidP="00C24B28">
      <w:pPr>
        <w:spacing w:line="240" w:lineRule="auto"/>
      </w:pPr>
      <w:r>
        <w:separator/>
      </w:r>
    </w:p>
  </w:footnote>
  <w:footnote w:type="continuationSeparator" w:id="0">
    <w:p w14:paraId="1A45AEE0" w14:textId="77777777" w:rsidR="000A7142" w:rsidRDefault="000A7142"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AE0D01" w:rsidRDefault="00AE0D01">
    <w:pPr>
      <w:pStyle w:val="Cabealho"/>
      <w:jc w:val="right"/>
    </w:pPr>
  </w:p>
  <w:p w14:paraId="0D5B3EA3" w14:textId="77777777" w:rsidR="00AE0D01" w:rsidRDefault="00AE0D0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AE0D01" w:rsidRDefault="00AE0D01">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AE0D01" w:rsidRDefault="00AE0D01">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AE0D01" w:rsidRDefault="00AE0D01">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AE0D01" w:rsidRDefault="00AE0D01">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AE0D01" w:rsidRDefault="00AE0D01">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AE0D01" w:rsidRDefault="00AE0D01">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AE0D01" w:rsidRPr="00C1350C" w:rsidRDefault="00AE0D01">
    <w:pPr>
      <w:pStyle w:val="Cabealho"/>
      <w:jc w:val="right"/>
      <w:rPr>
        <w:sz w:val="20"/>
        <w:szCs w:val="20"/>
      </w:rPr>
    </w:pPr>
  </w:p>
  <w:p w14:paraId="4574301F" w14:textId="77777777" w:rsidR="00AE0D01" w:rsidRPr="00475C34" w:rsidRDefault="00AE0D01"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AE0D01" w:rsidRPr="00C1350C" w:rsidRDefault="00AE0D01">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AE0D01" w:rsidRPr="00C1350C" w:rsidRDefault="00AE0D01">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AE0D01" w:rsidRPr="00C1350C" w:rsidRDefault="00AE0D01">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CE6CC4F4"/>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BF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45D"/>
    <w:rsid w:val="00027C62"/>
    <w:rsid w:val="000313A3"/>
    <w:rsid w:val="00031AD6"/>
    <w:rsid w:val="000320F6"/>
    <w:rsid w:val="000337A3"/>
    <w:rsid w:val="000342CC"/>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137C"/>
    <w:rsid w:val="00061602"/>
    <w:rsid w:val="00062608"/>
    <w:rsid w:val="00062A3C"/>
    <w:rsid w:val="000638D6"/>
    <w:rsid w:val="00063EEB"/>
    <w:rsid w:val="00063EF1"/>
    <w:rsid w:val="00065236"/>
    <w:rsid w:val="000665E1"/>
    <w:rsid w:val="000675CF"/>
    <w:rsid w:val="00067692"/>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495"/>
    <w:rsid w:val="000A2CD0"/>
    <w:rsid w:val="000A4A8B"/>
    <w:rsid w:val="000A5A15"/>
    <w:rsid w:val="000A6051"/>
    <w:rsid w:val="000A60C7"/>
    <w:rsid w:val="000A7001"/>
    <w:rsid w:val="000A7142"/>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767"/>
    <w:rsid w:val="000E1A66"/>
    <w:rsid w:val="000E3B98"/>
    <w:rsid w:val="000E46C5"/>
    <w:rsid w:val="000E5602"/>
    <w:rsid w:val="000E5869"/>
    <w:rsid w:val="000E7110"/>
    <w:rsid w:val="000E71B6"/>
    <w:rsid w:val="000E7C74"/>
    <w:rsid w:val="000E7F00"/>
    <w:rsid w:val="000F0873"/>
    <w:rsid w:val="000F1BC7"/>
    <w:rsid w:val="000F20A4"/>
    <w:rsid w:val="000F46A8"/>
    <w:rsid w:val="000F52B5"/>
    <w:rsid w:val="000F6396"/>
    <w:rsid w:val="000F730F"/>
    <w:rsid w:val="00100BD4"/>
    <w:rsid w:val="00101595"/>
    <w:rsid w:val="00102069"/>
    <w:rsid w:val="00102687"/>
    <w:rsid w:val="0010288C"/>
    <w:rsid w:val="00103507"/>
    <w:rsid w:val="0010565A"/>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A13"/>
    <w:rsid w:val="00172F7F"/>
    <w:rsid w:val="00173121"/>
    <w:rsid w:val="0017466D"/>
    <w:rsid w:val="00176D82"/>
    <w:rsid w:val="001770D0"/>
    <w:rsid w:val="00182D61"/>
    <w:rsid w:val="00183145"/>
    <w:rsid w:val="0018329D"/>
    <w:rsid w:val="0018361B"/>
    <w:rsid w:val="001839A6"/>
    <w:rsid w:val="00184B24"/>
    <w:rsid w:val="001864F9"/>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66C9"/>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0357"/>
    <w:rsid w:val="001D261F"/>
    <w:rsid w:val="001D2BA8"/>
    <w:rsid w:val="001D3106"/>
    <w:rsid w:val="001D3142"/>
    <w:rsid w:val="001D34B2"/>
    <w:rsid w:val="001D34DC"/>
    <w:rsid w:val="001D466F"/>
    <w:rsid w:val="001D5294"/>
    <w:rsid w:val="001D561A"/>
    <w:rsid w:val="001D7B1C"/>
    <w:rsid w:val="001E0BC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0EDF"/>
    <w:rsid w:val="00250FAD"/>
    <w:rsid w:val="00251067"/>
    <w:rsid w:val="00252CB2"/>
    <w:rsid w:val="002548EA"/>
    <w:rsid w:val="0025597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E14"/>
    <w:rsid w:val="002B1E8B"/>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0CD"/>
    <w:rsid w:val="002D4EA3"/>
    <w:rsid w:val="002D50FD"/>
    <w:rsid w:val="002D65A4"/>
    <w:rsid w:val="002D6CD4"/>
    <w:rsid w:val="002E0311"/>
    <w:rsid w:val="002E032D"/>
    <w:rsid w:val="002E06F3"/>
    <w:rsid w:val="002E194C"/>
    <w:rsid w:val="002E284D"/>
    <w:rsid w:val="002E317D"/>
    <w:rsid w:val="002E394F"/>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1CB2"/>
    <w:rsid w:val="00322554"/>
    <w:rsid w:val="00323085"/>
    <w:rsid w:val="00324287"/>
    <w:rsid w:val="00324A16"/>
    <w:rsid w:val="00324B80"/>
    <w:rsid w:val="0032504F"/>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6737"/>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2FFA"/>
    <w:rsid w:val="003E32AD"/>
    <w:rsid w:val="003E66B2"/>
    <w:rsid w:val="003E72DF"/>
    <w:rsid w:val="003E7331"/>
    <w:rsid w:val="003E75C1"/>
    <w:rsid w:val="003E7CFF"/>
    <w:rsid w:val="003F01C0"/>
    <w:rsid w:val="003F219C"/>
    <w:rsid w:val="003F2BC4"/>
    <w:rsid w:val="003F4E51"/>
    <w:rsid w:val="003F5130"/>
    <w:rsid w:val="003F55DD"/>
    <w:rsid w:val="003F5CF2"/>
    <w:rsid w:val="003F5F9B"/>
    <w:rsid w:val="003F61BE"/>
    <w:rsid w:val="003F6C84"/>
    <w:rsid w:val="003F7FB3"/>
    <w:rsid w:val="004002CD"/>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73C"/>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00CC"/>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97977"/>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1618"/>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E770C"/>
    <w:rsid w:val="004F0639"/>
    <w:rsid w:val="004F3A13"/>
    <w:rsid w:val="004F41B7"/>
    <w:rsid w:val="004F46AF"/>
    <w:rsid w:val="004F519B"/>
    <w:rsid w:val="004F54E5"/>
    <w:rsid w:val="004F60D9"/>
    <w:rsid w:val="004F7863"/>
    <w:rsid w:val="00501E82"/>
    <w:rsid w:val="00501F3B"/>
    <w:rsid w:val="00501F9D"/>
    <w:rsid w:val="00503E09"/>
    <w:rsid w:val="00506933"/>
    <w:rsid w:val="005074A5"/>
    <w:rsid w:val="00510265"/>
    <w:rsid w:val="0051065B"/>
    <w:rsid w:val="00510EAC"/>
    <w:rsid w:val="00511CE0"/>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268A6"/>
    <w:rsid w:val="00530AC3"/>
    <w:rsid w:val="00532250"/>
    <w:rsid w:val="00532A28"/>
    <w:rsid w:val="00534C2D"/>
    <w:rsid w:val="005358E8"/>
    <w:rsid w:val="00535A0B"/>
    <w:rsid w:val="0053624F"/>
    <w:rsid w:val="005370F2"/>
    <w:rsid w:val="00540DE4"/>
    <w:rsid w:val="00542A68"/>
    <w:rsid w:val="005450C9"/>
    <w:rsid w:val="00545842"/>
    <w:rsid w:val="005471E1"/>
    <w:rsid w:val="0055033F"/>
    <w:rsid w:val="00550481"/>
    <w:rsid w:val="005504EB"/>
    <w:rsid w:val="00552280"/>
    <w:rsid w:val="005537DE"/>
    <w:rsid w:val="00553B49"/>
    <w:rsid w:val="00553E8E"/>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77DEF"/>
    <w:rsid w:val="005808CA"/>
    <w:rsid w:val="00580CCE"/>
    <w:rsid w:val="00582C81"/>
    <w:rsid w:val="00582E70"/>
    <w:rsid w:val="005849FB"/>
    <w:rsid w:val="00584E31"/>
    <w:rsid w:val="005854F3"/>
    <w:rsid w:val="0058721F"/>
    <w:rsid w:val="005873D5"/>
    <w:rsid w:val="00587C3B"/>
    <w:rsid w:val="00591448"/>
    <w:rsid w:val="00592C27"/>
    <w:rsid w:val="00595635"/>
    <w:rsid w:val="00596BF9"/>
    <w:rsid w:val="00596E44"/>
    <w:rsid w:val="005A01B5"/>
    <w:rsid w:val="005A0BA5"/>
    <w:rsid w:val="005A26E4"/>
    <w:rsid w:val="005A2D83"/>
    <w:rsid w:val="005A47D2"/>
    <w:rsid w:val="005A55FD"/>
    <w:rsid w:val="005A61AA"/>
    <w:rsid w:val="005A6F0E"/>
    <w:rsid w:val="005A7551"/>
    <w:rsid w:val="005A76FB"/>
    <w:rsid w:val="005B013B"/>
    <w:rsid w:val="005B01A9"/>
    <w:rsid w:val="005B13FD"/>
    <w:rsid w:val="005B19E3"/>
    <w:rsid w:val="005B293B"/>
    <w:rsid w:val="005B3026"/>
    <w:rsid w:val="005B3A5D"/>
    <w:rsid w:val="005B582B"/>
    <w:rsid w:val="005B5EC4"/>
    <w:rsid w:val="005B6230"/>
    <w:rsid w:val="005B7023"/>
    <w:rsid w:val="005C106A"/>
    <w:rsid w:val="005C1ADD"/>
    <w:rsid w:val="005C1EF3"/>
    <w:rsid w:val="005C2183"/>
    <w:rsid w:val="005C2DDD"/>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07E95"/>
    <w:rsid w:val="00610173"/>
    <w:rsid w:val="00610E07"/>
    <w:rsid w:val="00611F3F"/>
    <w:rsid w:val="00612551"/>
    <w:rsid w:val="0061287F"/>
    <w:rsid w:val="00612C65"/>
    <w:rsid w:val="006130CA"/>
    <w:rsid w:val="0061370F"/>
    <w:rsid w:val="00613F3F"/>
    <w:rsid w:val="00615239"/>
    <w:rsid w:val="00615E27"/>
    <w:rsid w:val="006176E4"/>
    <w:rsid w:val="00617CD6"/>
    <w:rsid w:val="00620499"/>
    <w:rsid w:val="00620FFC"/>
    <w:rsid w:val="00621527"/>
    <w:rsid w:val="006224DB"/>
    <w:rsid w:val="006228CE"/>
    <w:rsid w:val="0062306C"/>
    <w:rsid w:val="00624323"/>
    <w:rsid w:val="00624FEF"/>
    <w:rsid w:val="00626453"/>
    <w:rsid w:val="006269C7"/>
    <w:rsid w:val="00627B70"/>
    <w:rsid w:val="006320F5"/>
    <w:rsid w:val="00633709"/>
    <w:rsid w:val="006339DC"/>
    <w:rsid w:val="00634322"/>
    <w:rsid w:val="00635E2C"/>
    <w:rsid w:val="00636936"/>
    <w:rsid w:val="00636A97"/>
    <w:rsid w:val="00637C8E"/>
    <w:rsid w:val="00640D2B"/>
    <w:rsid w:val="006411C6"/>
    <w:rsid w:val="00641546"/>
    <w:rsid w:val="006415C2"/>
    <w:rsid w:val="00641941"/>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3F0C"/>
    <w:rsid w:val="00674022"/>
    <w:rsid w:val="00675471"/>
    <w:rsid w:val="00676588"/>
    <w:rsid w:val="0068005C"/>
    <w:rsid w:val="00681380"/>
    <w:rsid w:val="006814E6"/>
    <w:rsid w:val="00681596"/>
    <w:rsid w:val="0068253A"/>
    <w:rsid w:val="006834ED"/>
    <w:rsid w:val="00684D1C"/>
    <w:rsid w:val="00691107"/>
    <w:rsid w:val="0069115F"/>
    <w:rsid w:val="00691EDB"/>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975"/>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152C"/>
    <w:rsid w:val="0079448E"/>
    <w:rsid w:val="007950B1"/>
    <w:rsid w:val="0079566F"/>
    <w:rsid w:val="00796289"/>
    <w:rsid w:val="007A0577"/>
    <w:rsid w:val="007A0D38"/>
    <w:rsid w:val="007A16FF"/>
    <w:rsid w:val="007A2067"/>
    <w:rsid w:val="007A25D9"/>
    <w:rsid w:val="007A3F1B"/>
    <w:rsid w:val="007A44CD"/>
    <w:rsid w:val="007A5153"/>
    <w:rsid w:val="007A5F3B"/>
    <w:rsid w:val="007B05F6"/>
    <w:rsid w:val="007B145F"/>
    <w:rsid w:val="007B2832"/>
    <w:rsid w:val="007B4111"/>
    <w:rsid w:val="007B5D5C"/>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1266"/>
    <w:rsid w:val="008A2428"/>
    <w:rsid w:val="008A2918"/>
    <w:rsid w:val="008A32A5"/>
    <w:rsid w:val="008A4B7B"/>
    <w:rsid w:val="008A5595"/>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760"/>
    <w:rsid w:val="008C1A3E"/>
    <w:rsid w:val="008C38D8"/>
    <w:rsid w:val="008C483B"/>
    <w:rsid w:val="008C4A0B"/>
    <w:rsid w:val="008C56FF"/>
    <w:rsid w:val="008C7405"/>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109B"/>
    <w:rsid w:val="00964252"/>
    <w:rsid w:val="0096488D"/>
    <w:rsid w:val="009648A4"/>
    <w:rsid w:val="00964F27"/>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B7A0F"/>
    <w:rsid w:val="009C09B8"/>
    <w:rsid w:val="009C1098"/>
    <w:rsid w:val="009C14C4"/>
    <w:rsid w:val="009C1AC1"/>
    <w:rsid w:val="009C206C"/>
    <w:rsid w:val="009C2C9A"/>
    <w:rsid w:val="009C33D3"/>
    <w:rsid w:val="009C3D34"/>
    <w:rsid w:val="009C3DC3"/>
    <w:rsid w:val="009C52F5"/>
    <w:rsid w:val="009C5DEA"/>
    <w:rsid w:val="009C5E46"/>
    <w:rsid w:val="009C658F"/>
    <w:rsid w:val="009C65BE"/>
    <w:rsid w:val="009C6D9B"/>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E79A9"/>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56CD"/>
    <w:rsid w:val="00A157DE"/>
    <w:rsid w:val="00A1768E"/>
    <w:rsid w:val="00A20FAA"/>
    <w:rsid w:val="00A21335"/>
    <w:rsid w:val="00A2188C"/>
    <w:rsid w:val="00A22ECA"/>
    <w:rsid w:val="00A23065"/>
    <w:rsid w:val="00A23302"/>
    <w:rsid w:val="00A23541"/>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68C5"/>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7C"/>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0D01"/>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06645"/>
    <w:rsid w:val="00B07B4B"/>
    <w:rsid w:val="00B10B9F"/>
    <w:rsid w:val="00B1119E"/>
    <w:rsid w:val="00B116AB"/>
    <w:rsid w:val="00B13CD6"/>
    <w:rsid w:val="00B16BAC"/>
    <w:rsid w:val="00B170CF"/>
    <w:rsid w:val="00B17438"/>
    <w:rsid w:val="00B17950"/>
    <w:rsid w:val="00B17DCF"/>
    <w:rsid w:val="00B205F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1DD0"/>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536"/>
    <w:rsid w:val="00B47F12"/>
    <w:rsid w:val="00B5128B"/>
    <w:rsid w:val="00B51C84"/>
    <w:rsid w:val="00B51F59"/>
    <w:rsid w:val="00B5382A"/>
    <w:rsid w:val="00B539A7"/>
    <w:rsid w:val="00B544BB"/>
    <w:rsid w:val="00B54892"/>
    <w:rsid w:val="00B56341"/>
    <w:rsid w:val="00B56BA4"/>
    <w:rsid w:val="00B56F20"/>
    <w:rsid w:val="00B57857"/>
    <w:rsid w:val="00B57B6A"/>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78F3"/>
    <w:rsid w:val="00B77D37"/>
    <w:rsid w:val="00B80DB4"/>
    <w:rsid w:val="00B82B0A"/>
    <w:rsid w:val="00B82E8A"/>
    <w:rsid w:val="00B85A5D"/>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7FE"/>
    <w:rsid w:val="00BC494F"/>
    <w:rsid w:val="00BC4BB5"/>
    <w:rsid w:val="00BC4D6F"/>
    <w:rsid w:val="00BC5765"/>
    <w:rsid w:val="00BC59B8"/>
    <w:rsid w:val="00BC638E"/>
    <w:rsid w:val="00BC68D8"/>
    <w:rsid w:val="00BC6D8D"/>
    <w:rsid w:val="00BC6DE8"/>
    <w:rsid w:val="00BD0148"/>
    <w:rsid w:val="00BD1CB5"/>
    <w:rsid w:val="00BD266E"/>
    <w:rsid w:val="00BD514F"/>
    <w:rsid w:val="00BD5426"/>
    <w:rsid w:val="00BD54C1"/>
    <w:rsid w:val="00BE08AB"/>
    <w:rsid w:val="00BE09F0"/>
    <w:rsid w:val="00BE0DBB"/>
    <w:rsid w:val="00BE29AD"/>
    <w:rsid w:val="00BE3639"/>
    <w:rsid w:val="00BE398C"/>
    <w:rsid w:val="00BE3C05"/>
    <w:rsid w:val="00BE5291"/>
    <w:rsid w:val="00BE5F19"/>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3F2F"/>
    <w:rsid w:val="00C24435"/>
    <w:rsid w:val="00C24558"/>
    <w:rsid w:val="00C248E8"/>
    <w:rsid w:val="00C24B28"/>
    <w:rsid w:val="00C25861"/>
    <w:rsid w:val="00C27161"/>
    <w:rsid w:val="00C27EBE"/>
    <w:rsid w:val="00C3177A"/>
    <w:rsid w:val="00C33153"/>
    <w:rsid w:val="00C33B5F"/>
    <w:rsid w:val="00C33DBD"/>
    <w:rsid w:val="00C34F84"/>
    <w:rsid w:val="00C3517F"/>
    <w:rsid w:val="00C35986"/>
    <w:rsid w:val="00C35D63"/>
    <w:rsid w:val="00C363B2"/>
    <w:rsid w:val="00C36C00"/>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BA"/>
    <w:rsid w:val="00DB67FE"/>
    <w:rsid w:val="00DB6973"/>
    <w:rsid w:val="00DC21E5"/>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4C7"/>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6558"/>
    <w:rsid w:val="00E207E4"/>
    <w:rsid w:val="00E210C9"/>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4C0C"/>
    <w:rsid w:val="00E550EC"/>
    <w:rsid w:val="00E55893"/>
    <w:rsid w:val="00E56A1C"/>
    <w:rsid w:val="00E572D4"/>
    <w:rsid w:val="00E57A9E"/>
    <w:rsid w:val="00E6023B"/>
    <w:rsid w:val="00E607A9"/>
    <w:rsid w:val="00E61662"/>
    <w:rsid w:val="00E61AC9"/>
    <w:rsid w:val="00E63AFD"/>
    <w:rsid w:val="00E64F18"/>
    <w:rsid w:val="00E7058B"/>
    <w:rsid w:val="00E70F3A"/>
    <w:rsid w:val="00E71EB8"/>
    <w:rsid w:val="00E738BD"/>
    <w:rsid w:val="00E74A33"/>
    <w:rsid w:val="00E7509B"/>
    <w:rsid w:val="00E7627A"/>
    <w:rsid w:val="00E77EBF"/>
    <w:rsid w:val="00E80B38"/>
    <w:rsid w:val="00E80E7B"/>
    <w:rsid w:val="00E8204B"/>
    <w:rsid w:val="00E8296B"/>
    <w:rsid w:val="00E87850"/>
    <w:rsid w:val="00E900DB"/>
    <w:rsid w:val="00E90C04"/>
    <w:rsid w:val="00E917DC"/>
    <w:rsid w:val="00E9283F"/>
    <w:rsid w:val="00E93953"/>
    <w:rsid w:val="00E95466"/>
    <w:rsid w:val="00E95C78"/>
    <w:rsid w:val="00EA0CBF"/>
    <w:rsid w:val="00EA2079"/>
    <w:rsid w:val="00EA29D8"/>
    <w:rsid w:val="00EA351A"/>
    <w:rsid w:val="00EA37D2"/>
    <w:rsid w:val="00EA398F"/>
    <w:rsid w:val="00EA5007"/>
    <w:rsid w:val="00EA5D9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093A"/>
    <w:rsid w:val="00F40B49"/>
    <w:rsid w:val="00F420BA"/>
    <w:rsid w:val="00F42676"/>
    <w:rsid w:val="00F42679"/>
    <w:rsid w:val="00F42D4C"/>
    <w:rsid w:val="00F434C7"/>
    <w:rsid w:val="00F44134"/>
    <w:rsid w:val="00F465C0"/>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B19"/>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420F"/>
    <w:rsid w:val="00FA62B8"/>
    <w:rsid w:val="00FA6455"/>
    <w:rsid w:val="00FA7477"/>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A23541"/>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A23541"/>
    <w:rPr>
      <w:rFonts w:ascii="Times New Roman" w:eastAsia="Times New Roman" w:hAnsi="Times New Roman"/>
      <w:caps/>
      <w:sz w:val="24"/>
      <w:szCs w:val="26"/>
      <w:lang w:eastAsia="en-US"/>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 w:type="paragraph" w:styleId="ndicedeilustraes">
    <w:name w:val="table of figures"/>
    <w:basedOn w:val="Normal"/>
    <w:next w:val="Normal"/>
    <w:uiPriority w:val="99"/>
    <w:unhideWhenUsed/>
    <w:rsid w:val="00067692"/>
    <w:pPr>
      <w:ind w:firstLine="0"/>
      <w:pPrChange w:id="0" w:author="Ryan Lemos" w:date="2019-10-14T19:33:00Z">
        <w:pPr>
          <w:spacing w:line="360" w:lineRule="auto"/>
          <w:ind w:firstLine="1134"/>
          <w:jc w:val="both"/>
          <w:outlineLvl w:val="0"/>
        </w:pPr>
      </w:pPrChange>
    </w:pPr>
    <w:rPr>
      <w:rPrChange w:id="0" w:author="Ryan Lemos" w:date="2019-10-14T19:33:00Z">
        <w:rPr>
          <w:rFonts w:eastAsia="Calibri"/>
          <w:sz w:val="24"/>
          <w:szCs w:val="22"/>
          <w:lang w:val="pt-BR" w:eastAsia="en-US" w:bidi="ar-SA"/>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6382019">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0807760">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eader" Target="header8.xm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jpe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theme" Target="theme/theme1.xml"/><Relationship Id="rId12" Type="http://schemas.openxmlformats.org/officeDocument/2006/relationships/header" Target="header5.xml"/><Relationship Id="rId17" Type="http://schemas.microsoft.com/office/2016/09/relationships/commentsIds" Target="commentsIds.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eader" Target="header9.xm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jpeg"/><Relationship Id="rId151" Type="http://schemas.openxmlformats.org/officeDocument/2006/relationships/image" Target="media/image132.png"/><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jpe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3.png"/><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eader" Target="header7.xml"/><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fontTable" Target="fontTable.xml"/><Relationship Id="rId15" Type="http://schemas.openxmlformats.org/officeDocument/2006/relationships/comments" Target="comments.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microsoft.com/office/2011/relationships/people" Target="people.xml"/><Relationship Id="rId16" Type="http://schemas.microsoft.com/office/2011/relationships/commentsExtended" Target="commentsExtended.xml"/><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233E313A-48A7-4A25-B0EB-0A8221D6B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4168</TotalTime>
  <Pages>1</Pages>
  <Words>37136</Words>
  <Characters>200535</Characters>
  <Application>Microsoft Office Word</Application>
  <DocSecurity>0</DocSecurity>
  <Lines>1671</Lines>
  <Paragraphs>474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237197</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175</cp:revision>
  <cp:lastPrinted>2018-11-06T01:42:00Z</cp:lastPrinted>
  <dcterms:created xsi:type="dcterms:W3CDTF">2019-09-21T14:25:00Z</dcterms:created>
  <dcterms:modified xsi:type="dcterms:W3CDTF">2019-10-17T02:54:00Z</dcterms:modified>
</cp:coreProperties>
</file>