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11845493" w:rsidR="00B946A8" w:rsidRDefault="00B946A8" w:rsidP="009C5E46">
      <w:pPr>
        <w:spacing w:after="160"/>
        <w:ind w:firstLine="0"/>
        <w:rPr>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5074A5" w:rsidRDefault="00D77583" w:rsidP="00D77583">
      <w:pPr>
        <w:spacing w:after="160"/>
        <w:ind w:firstLine="0"/>
      </w:pPr>
      <w:r w:rsidRPr="005074A5">
        <w:t>REST</w:t>
      </w:r>
      <w:r w:rsidRPr="005074A5">
        <w:tab/>
      </w:r>
      <w:r w:rsidRPr="005074A5">
        <w:tab/>
      </w:r>
      <w:proofErr w:type="spellStart"/>
      <w:r w:rsidRPr="005074A5">
        <w:rPr>
          <w:i/>
          <w:iCs/>
        </w:rPr>
        <w:t>Representational</w:t>
      </w:r>
      <w:proofErr w:type="spellEnd"/>
      <w:r w:rsidRPr="005074A5">
        <w:rPr>
          <w:i/>
          <w:iCs/>
        </w:rPr>
        <w:t xml:space="preserve"> </w:t>
      </w:r>
      <w:proofErr w:type="spellStart"/>
      <w:r w:rsidRPr="005074A5">
        <w:rPr>
          <w:i/>
          <w:iCs/>
        </w:rPr>
        <w:t>State</w:t>
      </w:r>
      <w:proofErr w:type="spellEnd"/>
      <w:r w:rsidRPr="005074A5">
        <w:rPr>
          <w:i/>
          <w:iCs/>
        </w:rPr>
        <w:t xml:space="preserve"> </w:t>
      </w:r>
      <w:proofErr w:type="spellStart"/>
      <w:r w:rsidRPr="005074A5">
        <w:rPr>
          <w:i/>
          <w:iCs/>
        </w:rPr>
        <w:t>Transfer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lastRenderedPageBreak/>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709276DE" w14:textId="5FB18E30" w:rsidR="00054B21"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054B21">
        <w:rPr>
          <w:noProof/>
        </w:rPr>
        <w:t>1</w:t>
      </w:r>
      <w:r w:rsidR="00054B21">
        <w:rPr>
          <w:rFonts w:asciiTheme="minorHAnsi" w:eastAsiaTheme="minorEastAsia" w:hAnsiTheme="minorHAnsi" w:cstheme="minorBidi"/>
          <w:b w:val="0"/>
          <w:bCs w:val="0"/>
          <w:caps w:val="0"/>
          <w:noProof/>
          <w:sz w:val="22"/>
          <w:szCs w:val="22"/>
          <w:lang w:eastAsia="pt-BR"/>
        </w:rPr>
        <w:tab/>
      </w:r>
      <w:r w:rsidR="00054B21">
        <w:rPr>
          <w:noProof/>
        </w:rPr>
        <w:t>INTRODUÇÃO</w:t>
      </w:r>
      <w:r w:rsidR="00054B21">
        <w:rPr>
          <w:noProof/>
        </w:rPr>
        <w:tab/>
      </w:r>
      <w:r w:rsidR="00054B21">
        <w:rPr>
          <w:noProof/>
        </w:rPr>
        <w:fldChar w:fldCharType="begin"/>
      </w:r>
      <w:r w:rsidR="00054B21">
        <w:rPr>
          <w:noProof/>
        </w:rPr>
        <w:instrText xml:space="preserve"> PAGEREF _Toc20811751 \h </w:instrText>
      </w:r>
      <w:r w:rsidR="00054B21">
        <w:rPr>
          <w:noProof/>
        </w:rPr>
      </w:r>
      <w:r w:rsidR="00054B21">
        <w:rPr>
          <w:noProof/>
        </w:rPr>
        <w:fldChar w:fldCharType="separate"/>
      </w:r>
      <w:r w:rsidR="00054B21">
        <w:rPr>
          <w:noProof/>
        </w:rPr>
        <w:t>13</w:t>
      </w:r>
      <w:r w:rsidR="00054B21">
        <w:rPr>
          <w:noProof/>
        </w:rPr>
        <w:fldChar w:fldCharType="end"/>
      </w:r>
    </w:p>
    <w:p w14:paraId="3DE721CD" w14:textId="1400D19D" w:rsidR="00054B21" w:rsidRDefault="00054B21">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_Toc20811752 \h </w:instrText>
      </w:r>
      <w:r>
        <w:rPr>
          <w:noProof/>
        </w:rPr>
      </w:r>
      <w:r>
        <w:rPr>
          <w:noProof/>
        </w:rPr>
        <w:fldChar w:fldCharType="separate"/>
      </w:r>
      <w:r>
        <w:rPr>
          <w:noProof/>
        </w:rPr>
        <w:t>15</w:t>
      </w:r>
      <w:r>
        <w:rPr>
          <w:noProof/>
        </w:rPr>
        <w:fldChar w:fldCharType="end"/>
      </w:r>
    </w:p>
    <w:p w14:paraId="670898C0" w14:textId="61B481C0"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_Toc20811753 \h </w:instrText>
      </w:r>
      <w:r>
        <w:rPr>
          <w:noProof/>
        </w:rPr>
      </w:r>
      <w:r>
        <w:rPr>
          <w:noProof/>
        </w:rPr>
        <w:fldChar w:fldCharType="separate"/>
      </w:r>
      <w:r>
        <w:rPr>
          <w:noProof/>
        </w:rPr>
        <w:t>15</w:t>
      </w:r>
      <w:r>
        <w:rPr>
          <w:noProof/>
        </w:rPr>
        <w:fldChar w:fldCharType="end"/>
      </w:r>
    </w:p>
    <w:p w14:paraId="4FD8F170" w14:textId="7DA28C6C" w:rsidR="00054B21" w:rsidRDefault="00054B21">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_Toc20811754 \h </w:instrText>
      </w:r>
      <w:r>
        <w:rPr>
          <w:noProof/>
        </w:rPr>
      </w:r>
      <w:r>
        <w:rPr>
          <w:noProof/>
        </w:rPr>
        <w:fldChar w:fldCharType="separate"/>
      </w:r>
      <w:r>
        <w:rPr>
          <w:noProof/>
        </w:rPr>
        <w:t>15</w:t>
      </w:r>
      <w:r>
        <w:rPr>
          <w:noProof/>
        </w:rPr>
        <w:fldChar w:fldCharType="end"/>
      </w:r>
    </w:p>
    <w:p w14:paraId="50B340E9" w14:textId="5D46E48C"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_Toc20811755 \h </w:instrText>
      </w:r>
      <w:r>
        <w:rPr>
          <w:noProof/>
        </w:rPr>
      </w:r>
      <w:r>
        <w:rPr>
          <w:noProof/>
        </w:rPr>
        <w:fldChar w:fldCharType="separate"/>
      </w:r>
      <w:r>
        <w:rPr>
          <w:noProof/>
        </w:rPr>
        <w:t>18</w:t>
      </w:r>
      <w:r>
        <w:rPr>
          <w:noProof/>
        </w:rPr>
        <w:fldChar w:fldCharType="end"/>
      </w:r>
    </w:p>
    <w:p w14:paraId="07CE01B7" w14:textId="0422A3C4" w:rsidR="00054B21" w:rsidRDefault="00054B21">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_Toc20811756 \h </w:instrText>
      </w:r>
      <w:r>
        <w:rPr>
          <w:noProof/>
        </w:rPr>
      </w:r>
      <w:r>
        <w:rPr>
          <w:noProof/>
        </w:rPr>
        <w:fldChar w:fldCharType="separate"/>
      </w:r>
      <w:r>
        <w:rPr>
          <w:noProof/>
        </w:rPr>
        <w:t>19</w:t>
      </w:r>
      <w:r>
        <w:rPr>
          <w:noProof/>
        </w:rPr>
        <w:fldChar w:fldCharType="end"/>
      </w:r>
    </w:p>
    <w:p w14:paraId="05247F82" w14:textId="341D2829" w:rsidR="00054B21" w:rsidRDefault="00054B21">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_Toc20811757 \h </w:instrText>
      </w:r>
      <w:r>
        <w:rPr>
          <w:noProof/>
        </w:rPr>
      </w:r>
      <w:r>
        <w:rPr>
          <w:noProof/>
        </w:rPr>
        <w:fldChar w:fldCharType="separate"/>
      </w:r>
      <w:r>
        <w:rPr>
          <w:noProof/>
        </w:rPr>
        <w:t>19</w:t>
      </w:r>
      <w:r>
        <w:rPr>
          <w:noProof/>
        </w:rPr>
        <w:fldChar w:fldCharType="end"/>
      </w:r>
    </w:p>
    <w:p w14:paraId="643C5047" w14:textId="2A2E47CA" w:rsidR="00054B21" w:rsidRDefault="00054B21">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_Toc20811758 \h </w:instrText>
      </w:r>
      <w:r>
        <w:rPr>
          <w:noProof/>
        </w:rPr>
      </w:r>
      <w:r>
        <w:rPr>
          <w:noProof/>
        </w:rPr>
        <w:fldChar w:fldCharType="separate"/>
      </w:r>
      <w:r>
        <w:rPr>
          <w:noProof/>
        </w:rPr>
        <w:t>20</w:t>
      </w:r>
      <w:r>
        <w:rPr>
          <w:noProof/>
        </w:rPr>
        <w:fldChar w:fldCharType="end"/>
      </w:r>
    </w:p>
    <w:p w14:paraId="78E09A84" w14:textId="0516B621"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14A2B">
        <w:rPr>
          <w:i/>
          <w:noProof/>
        </w:rPr>
        <w:t>Business Process Model and Notation</w:t>
      </w:r>
      <w:r>
        <w:rPr>
          <w:noProof/>
        </w:rPr>
        <w:t xml:space="preserve"> (BPMN)</w:t>
      </w:r>
      <w:r>
        <w:rPr>
          <w:noProof/>
        </w:rPr>
        <w:tab/>
      </w:r>
      <w:r>
        <w:rPr>
          <w:noProof/>
        </w:rPr>
        <w:fldChar w:fldCharType="begin"/>
      </w:r>
      <w:r>
        <w:rPr>
          <w:noProof/>
        </w:rPr>
        <w:instrText xml:space="preserve"> PAGEREF _Toc20811759 \h </w:instrText>
      </w:r>
      <w:r>
        <w:rPr>
          <w:noProof/>
        </w:rPr>
      </w:r>
      <w:r>
        <w:rPr>
          <w:noProof/>
        </w:rPr>
        <w:fldChar w:fldCharType="separate"/>
      </w:r>
      <w:r>
        <w:rPr>
          <w:noProof/>
        </w:rPr>
        <w:t>22</w:t>
      </w:r>
      <w:r>
        <w:rPr>
          <w:noProof/>
        </w:rPr>
        <w:fldChar w:fldCharType="end"/>
      </w:r>
    </w:p>
    <w:p w14:paraId="5B94BB47" w14:textId="48038ED7"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_Toc20811760 \h </w:instrText>
      </w:r>
      <w:r>
        <w:rPr>
          <w:noProof/>
        </w:rPr>
      </w:r>
      <w:r>
        <w:rPr>
          <w:noProof/>
        </w:rPr>
        <w:fldChar w:fldCharType="separate"/>
      </w:r>
      <w:r>
        <w:rPr>
          <w:noProof/>
        </w:rPr>
        <w:t>25</w:t>
      </w:r>
      <w:r>
        <w:rPr>
          <w:noProof/>
        </w:rPr>
        <w:fldChar w:fldCharType="end"/>
      </w:r>
    </w:p>
    <w:p w14:paraId="73E18069" w14:textId="35285F7F"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14A2B">
        <w:rPr>
          <w:i/>
          <w:noProof/>
        </w:rPr>
        <w:t>Extreme Programming</w:t>
      </w:r>
      <w:r>
        <w:rPr>
          <w:noProof/>
        </w:rPr>
        <w:t xml:space="preserve"> (XP)</w:t>
      </w:r>
      <w:r>
        <w:rPr>
          <w:noProof/>
        </w:rPr>
        <w:tab/>
      </w:r>
      <w:r>
        <w:rPr>
          <w:noProof/>
        </w:rPr>
        <w:fldChar w:fldCharType="begin"/>
      </w:r>
      <w:r>
        <w:rPr>
          <w:noProof/>
        </w:rPr>
        <w:instrText xml:space="preserve"> PAGEREF _Toc20811761 \h </w:instrText>
      </w:r>
      <w:r>
        <w:rPr>
          <w:noProof/>
        </w:rPr>
      </w:r>
      <w:r>
        <w:rPr>
          <w:noProof/>
        </w:rPr>
        <w:fldChar w:fldCharType="separate"/>
      </w:r>
      <w:r>
        <w:rPr>
          <w:noProof/>
        </w:rPr>
        <w:t>26</w:t>
      </w:r>
      <w:r>
        <w:rPr>
          <w:noProof/>
        </w:rPr>
        <w:fldChar w:fldCharType="end"/>
      </w:r>
    </w:p>
    <w:p w14:paraId="2D083262" w14:textId="536AFC28" w:rsidR="00054B21" w:rsidRDefault="00054B21">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_Toc20811762 \h </w:instrText>
      </w:r>
      <w:r>
        <w:rPr>
          <w:noProof/>
        </w:rPr>
      </w:r>
      <w:r>
        <w:rPr>
          <w:noProof/>
        </w:rPr>
        <w:fldChar w:fldCharType="separate"/>
      </w:r>
      <w:r>
        <w:rPr>
          <w:noProof/>
        </w:rPr>
        <w:t>29</w:t>
      </w:r>
      <w:r>
        <w:rPr>
          <w:noProof/>
        </w:rPr>
        <w:fldChar w:fldCharType="end"/>
      </w:r>
    </w:p>
    <w:p w14:paraId="2E81A55B" w14:textId="022EDA6B"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2.2.4.1</w:t>
      </w:r>
      <w:r>
        <w:rPr>
          <w:rFonts w:asciiTheme="minorHAnsi" w:eastAsiaTheme="minorEastAsia" w:hAnsiTheme="minorHAnsi" w:cstheme="minorBidi"/>
          <w:noProof/>
          <w:sz w:val="22"/>
          <w:szCs w:val="22"/>
          <w:lang w:eastAsia="pt-BR"/>
        </w:rPr>
        <w:tab/>
      </w:r>
      <w:r>
        <w:rPr>
          <w:noProof/>
        </w:rPr>
        <w:t>Navegadores Web</w:t>
      </w:r>
      <w:r>
        <w:rPr>
          <w:noProof/>
        </w:rPr>
        <w:tab/>
      </w:r>
      <w:r>
        <w:rPr>
          <w:noProof/>
        </w:rPr>
        <w:fldChar w:fldCharType="begin"/>
      </w:r>
      <w:r>
        <w:rPr>
          <w:noProof/>
        </w:rPr>
        <w:instrText xml:space="preserve"> PAGEREF _Toc20811763 \h </w:instrText>
      </w:r>
      <w:r>
        <w:rPr>
          <w:noProof/>
        </w:rPr>
      </w:r>
      <w:r>
        <w:rPr>
          <w:noProof/>
        </w:rPr>
        <w:fldChar w:fldCharType="separate"/>
      </w:r>
      <w:r>
        <w:rPr>
          <w:noProof/>
        </w:rPr>
        <w:t>29</w:t>
      </w:r>
      <w:r>
        <w:rPr>
          <w:noProof/>
        </w:rPr>
        <w:fldChar w:fldCharType="end"/>
      </w:r>
    </w:p>
    <w:p w14:paraId="3EB16009" w14:textId="361EF379"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2.2.4.2</w:t>
      </w:r>
      <w:r w:rsidRPr="005074A5">
        <w:rPr>
          <w:rFonts w:asciiTheme="minorHAnsi" w:eastAsiaTheme="minorEastAsia" w:hAnsiTheme="minorHAnsi" w:cstheme="minorBidi"/>
          <w:noProof/>
          <w:sz w:val="22"/>
          <w:szCs w:val="22"/>
          <w:lang w:val="en-US" w:eastAsia="pt-BR"/>
        </w:rPr>
        <w:tab/>
      </w:r>
      <w:r w:rsidRPr="005074A5">
        <w:rPr>
          <w:noProof/>
          <w:lang w:val="en-US"/>
        </w:rPr>
        <w:t>Visual Studio Code (VSCODE)</w:t>
      </w:r>
      <w:r w:rsidRPr="005074A5">
        <w:rPr>
          <w:noProof/>
          <w:lang w:val="en-US"/>
        </w:rPr>
        <w:tab/>
      </w:r>
      <w:r>
        <w:rPr>
          <w:noProof/>
        </w:rPr>
        <w:fldChar w:fldCharType="begin"/>
      </w:r>
      <w:r w:rsidRPr="005074A5">
        <w:rPr>
          <w:noProof/>
          <w:lang w:val="en-US"/>
        </w:rPr>
        <w:instrText xml:space="preserve"> PAGEREF _Toc20811764 \h </w:instrText>
      </w:r>
      <w:r>
        <w:rPr>
          <w:noProof/>
        </w:rPr>
      </w:r>
      <w:r>
        <w:rPr>
          <w:noProof/>
        </w:rPr>
        <w:fldChar w:fldCharType="separate"/>
      </w:r>
      <w:r w:rsidRPr="005074A5">
        <w:rPr>
          <w:noProof/>
          <w:lang w:val="en-US"/>
        </w:rPr>
        <w:t>29</w:t>
      </w:r>
      <w:r>
        <w:rPr>
          <w:noProof/>
        </w:rPr>
        <w:fldChar w:fldCharType="end"/>
      </w:r>
    </w:p>
    <w:p w14:paraId="35BE1A27" w14:textId="75D78AD0"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14A2B">
        <w:rPr>
          <w:noProof/>
          <w:lang w:val="en-US"/>
        </w:rPr>
        <w:t>2.2.4.3</w:t>
      </w:r>
      <w:r w:rsidRPr="005074A5">
        <w:rPr>
          <w:rFonts w:asciiTheme="minorHAnsi" w:eastAsiaTheme="minorEastAsia" w:hAnsiTheme="minorHAnsi" w:cstheme="minorBidi"/>
          <w:noProof/>
          <w:sz w:val="22"/>
          <w:szCs w:val="22"/>
          <w:lang w:val="en-US" w:eastAsia="pt-BR"/>
        </w:rPr>
        <w:tab/>
      </w:r>
      <w:r w:rsidRPr="00414A2B">
        <w:rPr>
          <w:i/>
          <w:noProof/>
          <w:lang w:val="en-US"/>
        </w:rPr>
        <w:t>Hyper Text Markup Language</w:t>
      </w:r>
      <w:r w:rsidRPr="00414A2B">
        <w:rPr>
          <w:noProof/>
          <w:lang w:val="en-US"/>
        </w:rPr>
        <w:t xml:space="preserve"> (HTML)</w:t>
      </w:r>
      <w:r w:rsidRPr="005074A5">
        <w:rPr>
          <w:noProof/>
          <w:lang w:val="en-US"/>
        </w:rPr>
        <w:tab/>
      </w:r>
      <w:r>
        <w:rPr>
          <w:noProof/>
        </w:rPr>
        <w:fldChar w:fldCharType="begin"/>
      </w:r>
      <w:r w:rsidRPr="005074A5">
        <w:rPr>
          <w:noProof/>
          <w:lang w:val="en-US"/>
        </w:rPr>
        <w:instrText xml:space="preserve"> PAGEREF _Toc20811765 \h </w:instrText>
      </w:r>
      <w:r>
        <w:rPr>
          <w:noProof/>
        </w:rPr>
      </w:r>
      <w:r>
        <w:rPr>
          <w:noProof/>
        </w:rPr>
        <w:fldChar w:fldCharType="separate"/>
      </w:r>
      <w:r w:rsidRPr="005074A5">
        <w:rPr>
          <w:noProof/>
          <w:lang w:val="en-US"/>
        </w:rPr>
        <w:t>29</w:t>
      </w:r>
      <w:r>
        <w:rPr>
          <w:noProof/>
        </w:rPr>
        <w:fldChar w:fldCharType="end"/>
      </w:r>
    </w:p>
    <w:p w14:paraId="58FE1EB0" w14:textId="02A1F960"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2.2.4.4</w:t>
      </w:r>
      <w:r w:rsidRPr="005074A5">
        <w:rPr>
          <w:rFonts w:asciiTheme="minorHAnsi" w:eastAsiaTheme="minorEastAsia" w:hAnsiTheme="minorHAnsi" w:cstheme="minorBidi"/>
          <w:noProof/>
          <w:sz w:val="22"/>
          <w:szCs w:val="22"/>
          <w:lang w:val="en-US" w:eastAsia="pt-BR"/>
        </w:rPr>
        <w:tab/>
      </w:r>
      <w:r w:rsidRPr="005074A5">
        <w:rPr>
          <w:i/>
          <w:noProof/>
          <w:lang w:val="en-US"/>
        </w:rPr>
        <w:t>Cascading Style Sheets</w:t>
      </w:r>
      <w:r w:rsidRPr="005074A5">
        <w:rPr>
          <w:noProof/>
          <w:lang w:val="en-US"/>
        </w:rPr>
        <w:t xml:space="preserve"> (CSS)</w:t>
      </w:r>
      <w:r w:rsidRPr="005074A5">
        <w:rPr>
          <w:noProof/>
          <w:lang w:val="en-US"/>
        </w:rPr>
        <w:tab/>
      </w:r>
      <w:r>
        <w:rPr>
          <w:noProof/>
        </w:rPr>
        <w:fldChar w:fldCharType="begin"/>
      </w:r>
      <w:r w:rsidRPr="005074A5">
        <w:rPr>
          <w:noProof/>
          <w:lang w:val="en-US"/>
        </w:rPr>
        <w:instrText xml:space="preserve"> PAGEREF _Toc20811766 \h </w:instrText>
      </w:r>
      <w:r>
        <w:rPr>
          <w:noProof/>
        </w:rPr>
      </w:r>
      <w:r>
        <w:rPr>
          <w:noProof/>
        </w:rPr>
        <w:fldChar w:fldCharType="separate"/>
      </w:r>
      <w:r w:rsidRPr="005074A5">
        <w:rPr>
          <w:noProof/>
          <w:lang w:val="en-US"/>
        </w:rPr>
        <w:t>30</w:t>
      </w:r>
      <w:r>
        <w:rPr>
          <w:noProof/>
        </w:rPr>
        <w:fldChar w:fldCharType="end"/>
      </w:r>
    </w:p>
    <w:p w14:paraId="27EC1B95" w14:textId="3E61ABD0"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2.2.4.5</w:t>
      </w:r>
      <w:r w:rsidRPr="005074A5">
        <w:rPr>
          <w:rFonts w:asciiTheme="minorHAnsi" w:eastAsiaTheme="minorEastAsia" w:hAnsiTheme="minorHAnsi" w:cstheme="minorBidi"/>
          <w:noProof/>
          <w:sz w:val="22"/>
          <w:szCs w:val="22"/>
          <w:lang w:val="en-US" w:eastAsia="pt-BR"/>
        </w:rPr>
        <w:tab/>
      </w:r>
      <w:r w:rsidRPr="005074A5">
        <w:rPr>
          <w:noProof/>
          <w:lang w:val="en-US"/>
        </w:rPr>
        <w:t>MaterializeCSS</w:t>
      </w:r>
      <w:r w:rsidRPr="005074A5">
        <w:rPr>
          <w:noProof/>
          <w:lang w:val="en-US"/>
        </w:rPr>
        <w:tab/>
      </w:r>
      <w:r>
        <w:rPr>
          <w:noProof/>
        </w:rPr>
        <w:fldChar w:fldCharType="begin"/>
      </w:r>
      <w:r w:rsidRPr="005074A5">
        <w:rPr>
          <w:noProof/>
          <w:lang w:val="en-US"/>
        </w:rPr>
        <w:instrText xml:space="preserve"> PAGEREF _Toc20811767 \h </w:instrText>
      </w:r>
      <w:r>
        <w:rPr>
          <w:noProof/>
        </w:rPr>
      </w:r>
      <w:r>
        <w:rPr>
          <w:noProof/>
        </w:rPr>
        <w:fldChar w:fldCharType="separate"/>
      </w:r>
      <w:r w:rsidRPr="005074A5">
        <w:rPr>
          <w:noProof/>
          <w:lang w:val="en-US"/>
        </w:rPr>
        <w:t>33</w:t>
      </w:r>
      <w:r>
        <w:rPr>
          <w:noProof/>
        </w:rPr>
        <w:fldChar w:fldCharType="end"/>
      </w:r>
    </w:p>
    <w:p w14:paraId="27EAEE35" w14:textId="49FD3858"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2.2.4.6</w:t>
      </w:r>
      <w:r w:rsidRPr="005074A5">
        <w:rPr>
          <w:rFonts w:asciiTheme="minorHAnsi" w:eastAsiaTheme="minorEastAsia" w:hAnsiTheme="minorHAnsi" w:cstheme="minorBidi"/>
          <w:noProof/>
          <w:sz w:val="22"/>
          <w:szCs w:val="22"/>
          <w:lang w:val="en-US" w:eastAsia="pt-BR"/>
        </w:rPr>
        <w:tab/>
      </w:r>
      <w:r w:rsidRPr="005074A5">
        <w:rPr>
          <w:noProof/>
          <w:lang w:val="en-US"/>
        </w:rPr>
        <w:t>JavaScript (JS)</w:t>
      </w:r>
      <w:r w:rsidRPr="005074A5">
        <w:rPr>
          <w:noProof/>
          <w:lang w:val="en-US"/>
        </w:rPr>
        <w:tab/>
      </w:r>
      <w:r>
        <w:rPr>
          <w:noProof/>
        </w:rPr>
        <w:fldChar w:fldCharType="begin"/>
      </w:r>
      <w:r w:rsidRPr="005074A5">
        <w:rPr>
          <w:noProof/>
          <w:lang w:val="en-US"/>
        </w:rPr>
        <w:instrText xml:space="preserve"> PAGEREF _Toc20811768 \h </w:instrText>
      </w:r>
      <w:r>
        <w:rPr>
          <w:noProof/>
        </w:rPr>
      </w:r>
      <w:r>
        <w:rPr>
          <w:noProof/>
        </w:rPr>
        <w:fldChar w:fldCharType="separate"/>
      </w:r>
      <w:r w:rsidRPr="005074A5">
        <w:rPr>
          <w:noProof/>
          <w:lang w:val="en-US"/>
        </w:rPr>
        <w:t>33</w:t>
      </w:r>
      <w:r>
        <w:rPr>
          <w:noProof/>
        </w:rPr>
        <w:fldChar w:fldCharType="end"/>
      </w:r>
    </w:p>
    <w:p w14:paraId="7AC1413D" w14:textId="617B8053"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2.2.4.7</w:t>
      </w:r>
      <w:r w:rsidRPr="005074A5">
        <w:rPr>
          <w:rFonts w:asciiTheme="minorHAnsi" w:eastAsiaTheme="minorEastAsia" w:hAnsiTheme="minorHAnsi" w:cstheme="minorBidi"/>
          <w:noProof/>
          <w:sz w:val="22"/>
          <w:szCs w:val="22"/>
          <w:lang w:val="en-US" w:eastAsia="pt-BR"/>
        </w:rPr>
        <w:tab/>
      </w:r>
      <w:r w:rsidRPr="005074A5">
        <w:rPr>
          <w:noProof/>
          <w:lang w:val="en-US"/>
        </w:rPr>
        <w:t xml:space="preserve">JavaScript </w:t>
      </w:r>
      <w:r w:rsidRPr="005074A5">
        <w:rPr>
          <w:i/>
          <w:noProof/>
          <w:lang w:val="en-US"/>
        </w:rPr>
        <w:t>Object Notation</w:t>
      </w:r>
      <w:r w:rsidRPr="005074A5">
        <w:rPr>
          <w:noProof/>
          <w:lang w:val="en-US"/>
        </w:rPr>
        <w:t xml:space="preserve"> (JSON)</w:t>
      </w:r>
      <w:r w:rsidRPr="005074A5">
        <w:rPr>
          <w:noProof/>
          <w:lang w:val="en-US"/>
        </w:rPr>
        <w:tab/>
      </w:r>
      <w:r>
        <w:rPr>
          <w:noProof/>
        </w:rPr>
        <w:fldChar w:fldCharType="begin"/>
      </w:r>
      <w:r w:rsidRPr="005074A5">
        <w:rPr>
          <w:noProof/>
          <w:lang w:val="en-US"/>
        </w:rPr>
        <w:instrText xml:space="preserve"> PAGEREF _Toc20811769 \h </w:instrText>
      </w:r>
      <w:r>
        <w:rPr>
          <w:noProof/>
        </w:rPr>
      </w:r>
      <w:r>
        <w:rPr>
          <w:noProof/>
        </w:rPr>
        <w:fldChar w:fldCharType="separate"/>
      </w:r>
      <w:r w:rsidRPr="005074A5">
        <w:rPr>
          <w:noProof/>
          <w:lang w:val="en-US"/>
        </w:rPr>
        <w:t>34</w:t>
      </w:r>
      <w:r>
        <w:rPr>
          <w:noProof/>
        </w:rPr>
        <w:fldChar w:fldCharType="end"/>
      </w:r>
    </w:p>
    <w:p w14:paraId="62F0C721" w14:textId="55BF36E0"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2.2.4.8</w:t>
      </w:r>
      <w:r w:rsidRPr="005074A5">
        <w:rPr>
          <w:rFonts w:asciiTheme="minorHAnsi" w:eastAsiaTheme="minorEastAsia" w:hAnsiTheme="minorHAnsi" w:cstheme="minorBidi"/>
          <w:noProof/>
          <w:sz w:val="22"/>
          <w:szCs w:val="22"/>
          <w:lang w:val="en-US" w:eastAsia="pt-BR"/>
        </w:rPr>
        <w:tab/>
      </w:r>
      <w:r w:rsidRPr="005074A5">
        <w:rPr>
          <w:noProof/>
          <w:lang w:val="en-US"/>
        </w:rPr>
        <w:t>TypeScript</w:t>
      </w:r>
      <w:r w:rsidRPr="005074A5">
        <w:rPr>
          <w:noProof/>
          <w:lang w:val="en-US"/>
        </w:rPr>
        <w:tab/>
      </w:r>
      <w:r>
        <w:rPr>
          <w:noProof/>
        </w:rPr>
        <w:fldChar w:fldCharType="begin"/>
      </w:r>
      <w:r w:rsidRPr="005074A5">
        <w:rPr>
          <w:noProof/>
          <w:lang w:val="en-US"/>
        </w:rPr>
        <w:instrText xml:space="preserve"> PAGEREF _Toc20811770 \h </w:instrText>
      </w:r>
      <w:r>
        <w:rPr>
          <w:noProof/>
        </w:rPr>
      </w:r>
      <w:r>
        <w:rPr>
          <w:noProof/>
        </w:rPr>
        <w:fldChar w:fldCharType="separate"/>
      </w:r>
      <w:r w:rsidRPr="005074A5">
        <w:rPr>
          <w:noProof/>
          <w:lang w:val="en-US"/>
        </w:rPr>
        <w:t>34</w:t>
      </w:r>
      <w:r>
        <w:rPr>
          <w:noProof/>
        </w:rPr>
        <w:fldChar w:fldCharType="end"/>
      </w:r>
    </w:p>
    <w:p w14:paraId="4A143480" w14:textId="21F1DAB8"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2.2.4.9</w:t>
      </w:r>
      <w:r w:rsidRPr="005074A5">
        <w:rPr>
          <w:rFonts w:asciiTheme="minorHAnsi" w:eastAsiaTheme="minorEastAsia" w:hAnsiTheme="minorHAnsi" w:cstheme="minorBidi"/>
          <w:noProof/>
          <w:sz w:val="22"/>
          <w:szCs w:val="22"/>
          <w:lang w:val="en-US" w:eastAsia="pt-BR"/>
        </w:rPr>
        <w:tab/>
      </w:r>
      <w:r w:rsidRPr="005074A5">
        <w:rPr>
          <w:noProof/>
          <w:lang w:val="en-US"/>
        </w:rPr>
        <w:t>Angular</w:t>
      </w:r>
      <w:r w:rsidRPr="005074A5">
        <w:rPr>
          <w:noProof/>
          <w:lang w:val="en-US"/>
        </w:rPr>
        <w:tab/>
      </w:r>
      <w:r>
        <w:rPr>
          <w:noProof/>
        </w:rPr>
        <w:fldChar w:fldCharType="begin"/>
      </w:r>
      <w:r w:rsidRPr="005074A5">
        <w:rPr>
          <w:noProof/>
          <w:lang w:val="en-US"/>
        </w:rPr>
        <w:instrText xml:space="preserve"> PAGEREF _Toc20811771 \h </w:instrText>
      </w:r>
      <w:r>
        <w:rPr>
          <w:noProof/>
        </w:rPr>
      </w:r>
      <w:r>
        <w:rPr>
          <w:noProof/>
        </w:rPr>
        <w:fldChar w:fldCharType="separate"/>
      </w:r>
      <w:r w:rsidRPr="005074A5">
        <w:rPr>
          <w:noProof/>
          <w:lang w:val="en-US"/>
        </w:rPr>
        <w:t>35</w:t>
      </w:r>
      <w:r>
        <w:rPr>
          <w:noProof/>
        </w:rPr>
        <w:fldChar w:fldCharType="end"/>
      </w:r>
    </w:p>
    <w:p w14:paraId="042EE17A" w14:textId="3EBBC382"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2.2.4.10</w:t>
      </w:r>
      <w:r w:rsidRPr="005074A5">
        <w:rPr>
          <w:rFonts w:asciiTheme="minorHAnsi" w:eastAsiaTheme="minorEastAsia" w:hAnsiTheme="minorHAnsi" w:cstheme="minorBidi"/>
          <w:noProof/>
          <w:sz w:val="22"/>
          <w:szCs w:val="22"/>
          <w:lang w:val="en-US" w:eastAsia="pt-BR"/>
        </w:rPr>
        <w:tab/>
      </w:r>
      <w:r w:rsidRPr="005074A5">
        <w:rPr>
          <w:i/>
          <w:noProof/>
          <w:lang w:val="en-US"/>
        </w:rPr>
        <w:t>Hypertext PreProcessor</w:t>
      </w:r>
      <w:r w:rsidRPr="005074A5">
        <w:rPr>
          <w:noProof/>
          <w:lang w:val="en-US"/>
        </w:rPr>
        <w:t xml:space="preserve"> (PHP)</w:t>
      </w:r>
      <w:r w:rsidRPr="005074A5">
        <w:rPr>
          <w:noProof/>
          <w:lang w:val="en-US"/>
        </w:rPr>
        <w:tab/>
      </w:r>
      <w:r>
        <w:rPr>
          <w:noProof/>
        </w:rPr>
        <w:fldChar w:fldCharType="begin"/>
      </w:r>
      <w:r w:rsidRPr="005074A5">
        <w:rPr>
          <w:noProof/>
          <w:lang w:val="en-US"/>
        </w:rPr>
        <w:instrText xml:space="preserve"> PAGEREF _Toc20811772 \h </w:instrText>
      </w:r>
      <w:r>
        <w:rPr>
          <w:noProof/>
        </w:rPr>
      </w:r>
      <w:r>
        <w:rPr>
          <w:noProof/>
        </w:rPr>
        <w:fldChar w:fldCharType="separate"/>
      </w:r>
      <w:r w:rsidRPr="005074A5">
        <w:rPr>
          <w:noProof/>
          <w:lang w:val="en-US"/>
        </w:rPr>
        <w:t>36</w:t>
      </w:r>
      <w:r>
        <w:rPr>
          <w:noProof/>
        </w:rPr>
        <w:fldChar w:fldCharType="end"/>
      </w:r>
    </w:p>
    <w:p w14:paraId="158CCA08" w14:textId="74847B59"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2.2.4.11</w:t>
      </w:r>
      <w:r w:rsidRPr="005074A5">
        <w:rPr>
          <w:rFonts w:asciiTheme="minorHAnsi" w:eastAsiaTheme="minorEastAsia" w:hAnsiTheme="minorHAnsi" w:cstheme="minorBidi"/>
          <w:noProof/>
          <w:sz w:val="22"/>
          <w:szCs w:val="22"/>
          <w:lang w:val="en-US" w:eastAsia="pt-BR"/>
        </w:rPr>
        <w:tab/>
      </w:r>
      <w:r w:rsidRPr="005074A5">
        <w:rPr>
          <w:noProof/>
          <w:lang w:val="en-US"/>
        </w:rPr>
        <w:t>PHPUNIT</w:t>
      </w:r>
      <w:r w:rsidRPr="005074A5">
        <w:rPr>
          <w:noProof/>
          <w:lang w:val="en-US"/>
        </w:rPr>
        <w:tab/>
      </w:r>
      <w:r>
        <w:rPr>
          <w:noProof/>
        </w:rPr>
        <w:fldChar w:fldCharType="begin"/>
      </w:r>
      <w:r w:rsidRPr="005074A5">
        <w:rPr>
          <w:noProof/>
          <w:lang w:val="en-US"/>
        </w:rPr>
        <w:instrText xml:space="preserve"> PAGEREF _Toc20811773 \h </w:instrText>
      </w:r>
      <w:r>
        <w:rPr>
          <w:noProof/>
        </w:rPr>
      </w:r>
      <w:r>
        <w:rPr>
          <w:noProof/>
        </w:rPr>
        <w:fldChar w:fldCharType="separate"/>
      </w:r>
      <w:r w:rsidRPr="005074A5">
        <w:rPr>
          <w:noProof/>
          <w:lang w:val="en-US"/>
        </w:rPr>
        <w:t>37</w:t>
      </w:r>
      <w:r>
        <w:rPr>
          <w:noProof/>
        </w:rPr>
        <w:fldChar w:fldCharType="end"/>
      </w:r>
    </w:p>
    <w:p w14:paraId="552F5E09" w14:textId="35DA0E02"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2.2.4.12</w:t>
      </w:r>
      <w:r w:rsidRPr="005074A5">
        <w:rPr>
          <w:rFonts w:asciiTheme="minorHAnsi" w:eastAsiaTheme="minorEastAsia" w:hAnsiTheme="minorHAnsi" w:cstheme="minorBidi"/>
          <w:noProof/>
          <w:sz w:val="22"/>
          <w:szCs w:val="22"/>
          <w:lang w:val="en-US" w:eastAsia="pt-BR"/>
        </w:rPr>
        <w:tab/>
      </w:r>
      <w:r w:rsidRPr="005074A5">
        <w:rPr>
          <w:i/>
          <w:noProof/>
          <w:lang w:val="en-US"/>
        </w:rPr>
        <w:t>Framework</w:t>
      </w:r>
      <w:r w:rsidRPr="005074A5">
        <w:rPr>
          <w:noProof/>
          <w:lang w:val="en-US"/>
        </w:rPr>
        <w:t xml:space="preserve"> Laravel</w:t>
      </w:r>
      <w:r w:rsidRPr="005074A5">
        <w:rPr>
          <w:noProof/>
          <w:lang w:val="en-US"/>
        </w:rPr>
        <w:tab/>
      </w:r>
      <w:r>
        <w:rPr>
          <w:noProof/>
        </w:rPr>
        <w:fldChar w:fldCharType="begin"/>
      </w:r>
      <w:r w:rsidRPr="005074A5">
        <w:rPr>
          <w:noProof/>
          <w:lang w:val="en-US"/>
        </w:rPr>
        <w:instrText xml:space="preserve"> PAGEREF _Toc20811774 \h </w:instrText>
      </w:r>
      <w:r>
        <w:rPr>
          <w:noProof/>
        </w:rPr>
      </w:r>
      <w:r>
        <w:rPr>
          <w:noProof/>
        </w:rPr>
        <w:fldChar w:fldCharType="separate"/>
      </w:r>
      <w:r w:rsidRPr="005074A5">
        <w:rPr>
          <w:noProof/>
          <w:lang w:val="en-US"/>
        </w:rPr>
        <w:t>37</w:t>
      </w:r>
      <w:r>
        <w:rPr>
          <w:noProof/>
        </w:rPr>
        <w:fldChar w:fldCharType="end"/>
      </w:r>
    </w:p>
    <w:p w14:paraId="153763E7" w14:textId="7FA6748E"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2.2.4.13</w:t>
      </w:r>
      <w:r w:rsidRPr="005074A5">
        <w:rPr>
          <w:rFonts w:asciiTheme="minorHAnsi" w:eastAsiaTheme="minorEastAsia" w:hAnsiTheme="minorHAnsi" w:cstheme="minorBidi"/>
          <w:noProof/>
          <w:sz w:val="22"/>
          <w:szCs w:val="22"/>
          <w:lang w:val="en-US" w:eastAsia="pt-BR"/>
        </w:rPr>
        <w:tab/>
      </w:r>
      <w:r w:rsidRPr="00414A2B">
        <w:rPr>
          <w:i/>
          <w:noProof/>
          <w:lang w:val="en-US"/>
        </w:rPr>
        <w:t>Representational State Transfer</w:t>
      </w:r>
      <w:r w:rsidRPr="00414A2B">
        <w:rPr>
          <w:noProof/>
          <w:lang w:val="en-US"/>
        </w:rPr>
        <w:t xml:space="preserve"> (</w:t>
      </w:r>
      <w:r w:rsidRPr="005074A5">
        <w:rPr>
          <w:noProof/>
          <w:lang w:val="en-US"/>
        </w:rPr>
        <w:t>REST)</w:t>
      </w:r>
      <w:r w:rsidRPr="005074A5">
        <w:rPr>
          <w:noProof/>
          <w:lang w:val="en-US"/>
        </w:rPr>
        <w:tab/>
      </w:r>
      <w:r>
        <w:rPr>
          <w:noProof/>
        </w:rPr>
        <w:fldChar w:fldCharType="begin"/>
      </w:r>
      <w:r w:rsidRPr="005074A5">
        <w:rPr>
          <w:noProof/>
          <w:lang w:val="en-US"/>
        </w:rPr>
        <w:instrText xml:space="preserve"> PAGEREF _Toc20811775 \h </w:instrText>
      </w:r>
      <w:r>
        <w:rPr>
          <w:noProof/>
        </w:rPr>
      </w:r>
      <w:r>
        <w:rPr>
          <w:noProof/>
        </w:rPr>
        <w:fldChar w:fldCharType="separate"/>
      </w:r>
      <w:r w:rsidRPr="005074A5">
        <w:rPr>
          <w:noProof/>
          <w:lang w:val="en-US"/>
        </w:rPr>
        <w:t>38</w:t>
      </w:r>
      <w:r>
        <w:rPr>
          <w:noProof/>
        </w:rPr>
        <w:fldChar w:fldCharType="end"/>
      </w:r>
    </w:p>
    <w:p w14:paraId="09004639" w14:textId="3E960365"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sidRPr="005074A5">
        <w:rPr>
          <w:noProof/>
        </w:rPr>
        <w:t>2.2.4.14</w:t>
      </w:r>
      <w:r>
        <w:rPr>
          <w:rFonts w:asciiTheme="minorHAnsi" w:eastAsiaTheme="minorEastAsia" w:hAnsiTheme="minorHAnsi" w:cstheme="minorBidi"/>
          <w:noProof/>
          <w:sz w:val="22"/>
          <w:szCs w:val="22"/>
          <w:lang w:eastAsia="pt-BR"/>
        </w:rPr>
        <w:tab/>
      </w:r>
      <w:r w:rsidRPr="005074A5">
        <w:rPr>
          <w:i/>
          <w:noProof/>
        </w:rPr>
        <w:t>Application Programming Interfaces</w:t>
      </w:r>
      <w:r w:rsidRPr="005074A5">
        <w:rPr>
          <w:noProof/>
        </w:rPr>
        <w:t xml:space="preserve"> (API)</w:t>
      </w:r>
      <w:r>
        <w:rPr>
          <w:noProof/>
        </w:rPr>
        <w:tab/>
      </w:r>
      <w:r>
        <w:rPr>
          <w:noProof/>
        </w:rPr>
        <w:fldChar w:fldCharType="begin"/>
      </w:r>
      <w:r>
        <w:rPr>
          <w:noProof/>
        </w:rPr>
        <w:instrText xml:space="preserve"> PAGEREF _Toc20811776 \h </w:instrText>
      </w:r>
      <w:r>
        <w:rPr>
          <w:noProof/>
        </w:rPr>
      </w:r>
      <w:r>
        <w:rPr>
          <w:noProof/>
        </w:rPr>
        <w:fldChar w:fldCharType="separate"/>
      </w:r>
      <w:r>
        <w:rPr>
          <w:noProof/>
        </w:rPr>
        <w:t>38</w:t>
      </w:r>
      <w:r>
        <w:rPr>
          <w:noProof/>
        </w:rPr>
        <w:fldChar w:fldCharType="end"/>
      </w:r>
    </w:p>
    <w:p w14:paraId="6A92C01D" w14:textId="446BA57D" w:rsidR="00054B21" w:rsidRDefault="00054B21">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_Toc20811777 \h </w:instrText>
      </w:r>
      <w:r>
        <w:rPr>
          <w:noProof/>
        </w:rPr>
      </w:r>
      <w:r>
        <w:rPr>
          <w:noProof/>
        </w:rPr>
        <w:fldChar w:fldCharType="separate"/>
      </w:r>
      <w:r>
        <w:rPr>
          <w:noProof/>
        </w:rPr>
        <w:t>39</w:t>
      </w:r>
      <w:r>
        <w:rPr>
          <w:noProof/>
        </w:rPr>
        <w:fldChar w:fldCharType="end"/>
      </w:r>
    </w:p>
    <w:p w14:paraId="1AE0F659" w14:textId="7D99365E" w:rsidR="00054B21" w:rsidRDefault="00054B21">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_Toc20811778 \h </w:instrText>
      </w:r>
      <w:r>
        <w:rPr>
          <w:noProof/>
        </w:rPr>
      </w:r>
      <w:r>
        <w:rPr>
          <w:noProof/>
        </w:rPr>
        <w:fldChar w:fldCharType="separate"/>
      </w:r>
      <w:r>
        <w:rPr>
          <w:noProof/>
        </w:rPr>
        <w:t>41</w:t>
      </w:r>
      <w:r>
        <w:rPr>
          <w:noProof/>
        </w:rPr>
        <w:fldChar w:fldCharType="end"/>
      </w:r>
    </w:p>
    <w:p w14:paraId="435777B1" w14:textId="78474401"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_Toc20811779 \h </w:instrText>
      </w:r>
      <w:r>
        <w:rPr>
          <w:noProof/>
        </w:rPr>
      </w:r>
      <w:r>
        <w:rPr>
          <w:noProof/>
        </w:rPr>
        <w:fldChar w:fldCharType="separate"/>
      </w:r>
      <w:r>
        <w:rPr>
          <w:noProof/>
        </w:rPr>
        <w:t>41</w:t>
      </w:r>
      <w:r>
        <w:rPr>
          <w:noProof/>
        </w:rPr>
        <w:fldChar w:fldCharType="end"/>
      </w:r>
    </w:p>
    <w:p w14:paraId="0D97A675" w14:textId="68C89EEE"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lastRenderedPageBreak/>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_Toc20811780 \h </w:instrText>
      </w:r>
      <w:r>
        <w:rPr>
          <w:noProof/>
        </w:rPr>
      </w:r>
      <w:r>
        <w:rPr>
          <w:noProof/>
        </w:rPr>
        <w:fldChar w:fldCharType="separate"/>
      </w:r>
      <w:r>
        <w:rPr>
          <w:noProof/>
        </w:rPr>
        <w:t>42</w:t>
      </w:r>
      <w:r>
        <w:rPr>
          <w:noProof/>
        </w:rPr>
        <w:fldChar w:fldCharType="end"/>
      </w:r>
    </w:p>
    <w:p w14:paraId="0DD9923A" w14:textId="1883BE2E"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_Toc20811781 \h </w:instrText>
      </w:r>
      <w:r>
        <w:rPr>
          <w:noProof/>
        </w:rPr>
      </w:r>
      <w:r>
        <w:rPr>
          <w:noProof/>
        </w:rPr>
        <w:fldChar w:fldCharType="separate"/>
      </w:r>
      <w:r>
        <w:rPr>
          <w:noProof/>
        </w:rPr>
        <w:t>42</w:t>
      </w:r>
      <w:r>
        <w:rPr>
          <w:noProof/>
        </w:rPr>
        <w:fldChar w:fldCharType="end"/>
      </w:r>
    </w:p>
    <w:p w14:paraId="6ECB65A1" w14:textId="1C18C581"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_Toc20811782 \h </w:instrText>
      </w:r>
      <w:r>
        <w:rPr>
          <w:noProof/>
        </w:rPr>
      </w:r>
      <w:r>
        <w:rPr>
          <w:noProof/>
        </w:rPr>
        <w:fldChar w:fldCharType="separate"/>
      </w:r>
      <w:r>
        <w:rPr>
          <w:noProof/>
        </w:rPr>
        <w:t>44</w:t>
      </w:r>
      <w:r>
        <w:rPr>
          <w:noProof/>
        </w:rPr>
        <w:fldChar w:fldCharType="end"/>
      </w:r>
    </w:p>
    <w:p w14:paraId="0C06B1ED" w14:textId="034FF8E7"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_Toc20811783 \h </w:instrText>
      </w:r>
      <w:r>
        <w:rPr>
          <w:noProof/>
        </w:rPr>
      </w:r>
      <w:r>
        <w:rPr>
          <w:noProof/>
        </w:rPr>
        <w:fldChar w:fldCharType="separate"/>
      </w:r>
      <w:r>
        <w:rPr>
          <w:noProof/>
        </w:rPr>
        <w:t>47</w:t>
      </w:r>
      <w:r>
        <w:rPr>
          <w:noProof/>
        </w:rPr>
        <w:fldChar w:fldCharType="end"/>
      </w:r>
    </w:p>
    <w:p w14:paraId="77E47BE1" w14:textId="3F0F4A28" w:rsidR="00054B21" w:rsidRDefault="00054B21">
      <w:pPr>
        <w:pStyle w:val="Sumrio3"/>
        <w:rPr>
          <w:rFonts w:asciiTheme="minorHAnsi" w:eastAsiaTheme="minorEastAsia" w:hAnsiTheme="minorHAnsi" w:cstheme="minorBidi"/>
          <w:b w:val="0"/>
          <w:iCs w:val="0"/>
          <w:noProof/>
          <w:sz w:val="22"/>
          <w:szCs w:val="22"/>
          <w:lang w:eastAsia="pt-BR"/>
        </w:rPr>
      </w:pPr>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_Toc20811784 \h </w:instrText>
      </w:r>
      <w:r>
        <w:rPr>
          <w:noProof/>
        </w:rPr>
      </w:r>
      <w:r>
        <w:rPr>
          <w:noProof/>
        </w:rPr>
        <w:fldChar w:fldCharType="separate"/>
      </w:r>
      <w:r>
        <w:rPr>
          <w:noProof/>
        </w:rPr>
        <w:t>48</w:t>
      </w:r>
      <w:r>
        <w:rPr>
          <w:noProof/>
        </w:rPr>
        <w:fldChar w:fldCharType="end"/>
      </w:r>
    </w:p>
    <w:p w14:paraId="13715C14" w14:textId="19B01394" w:rsidR="00054B21" w:rsidRDefault="00054B21">
      <w:pPr>
        <w:pStyle w:val="Sumrio3"/>
        <w:rPr>
          <w:rFonts w:asciiTheme="minorHAnsi" w:eastAsiaTheme="minorEastAsia" w:hAnsiTheme="minorHAnsi" w:cstheme="minorBidi"/>
          <w:b w:val="0"/>
          <w:iCs w:val="0"/>
          <w:noProof/>
          <w:sz w:val="22"/>
          <w:szCs w:val="22"/>
          <w:lang w:eastAsia="pt-BR"/>
        </w:rPr>
      </w:pPr>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_Toc20811785 \h </w:instrText>
      </w:r>
      <w:r>
        <w:rPr>
          <w:noProof/>
        </w:rPr>
      </w:r>
      <w:r>
        <w:rPr>
          <w:noProof/>
        </w:rPr>
        <w:fldChar w:fldCharType="separate"/>
      </w:r>
      <w:r>
        <w:rPr>
          <w:noProof/>
        </w:rPr>
        <w:t>51</w:t>
      </w:r>
      <w:r>
        <w:rPr>
          <w:noProof/>
        </w:rPr>
        <w:fldChar w:fldCharType="end"/>
      </w:r>
    </w:p>
    <w:p w14:paraId="7EE6301F" w14:textId="4C0EBA0F" w:rsidR="00054B21" w:rsidRDefault="00054B21">
      <w:pPr>
        <w:pStyle w:val="Sumrio3"/>
        <w:rPr>
          <w:rFonts w:asciiTheme="minorHAnsi" w:eastAsiaTheme="minorEastAsia" w:hAnsiTheme="minorHAnsi" w:cstheme="minorBidi"/>
          <w:b w:val="0"/>
          <w:iCs w:val="0"/>
          <w:noProof/>
          <w:sz w:val="22"/>
          <w:szCs w:val="22"/>
          <w:lang w:eastAsia="pt-BR"/>
        </w:rPr>
      </w:pPr>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_Toc20811786 \h </w:instrText>
      </w:r>
      <w:r>
        <w:rPr>
          <w:noProof/>
        </w:rPr>
      </w:r>
      <w:r>
        <w:rPr>
          <w:noProof/>
        </w:rPr>
        <w:fldChar w:fldCharType="separate"/>
      </w:r>
      <w:r>
        <w:rPr>
          <w:noProof/>
        </w:rPr>
        <w:t>51</w:t>
      </w:r>
      <w:r>
        <w:rPr>
          <w:noProof/>
        </w:rPr>
        <w:fldChar w:fldCharType="end"/>
      </w:r>
    </w:p>
    <w:p w14:paraId="5FD112B1" w14:textId="0F061954" w:rsidR="00054B21" w:rsidRDefault="00054B21">
      <w:pPr>
        <w:pStyle w:val="Sumrio3"/>
        <w:rPr>
          <w:rFonts w:asciiTheme="minorHAnsi" w:eastAsiaTheme="minorEastAsia" w:hAnsiTheme="minorHAnsi" w:cstheme="minorBidi"/>
          <w:b w:val="0"/>
          <w:iCs w:val="0"/>
          <w:noProof/>
          <w:sz w:val="22"/>
          <w:szCs w:val="22"/>
          <w:lang w:eastAsia="pt-BR"/>
        </w:rPr>
      </w:pPr>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_Toc20811787 \h </w:instrText>
      </w:r>
      <w:r>
        <w:rPr>
          <w:noProof/>
        </w:rPr>
      </w:r>
      <w:r>
        <w:rPr>
          <w:noProof/>
        </w:rPr>
        <w:fldChar w:fldCharType="separate"/>
      </w:r>
      <w:r>
        <w:rPr>
          <w:noProof/>
        </w:rPr>
        <w:t>53</w:t>
      </w:r>
      <w:r>
        <w:rPr>
          <w:noProof/>
        </w:rPr>
        <w:fldChar w:fldCharType="end"/>
      </w:r>
    </w:p>
    <w:p w14:paraId="72C6ECD6" w14:textId="674BE60C" w:rsidR="00054B21" w:rsidRDefault="00054B21">
      <w:pPr>
        <w:pStyle w:val="Sumrio3"/>
        <w:rPr>
          <w:rFonts w:asciiTheme="minorHAnsi" w:eastAsiaTheme="minorEastAsia" w:hAnsiTheme="minorHAnsi" w:cstheme="minorBidi"/>
          <w:b w:val="0"/>
          <w:iCs w:val="0"/>
          <w:noProof/>
          <w:sz w:val="22"/>
          <w:szCs w:val="22"/>
          <w:lang w:eastAsia="pt-BR"/>
        </w:rPr>
      </w:pPr>
      <w:r>
        <w:rPr>
          <w:noProof/>
        </w:rPr>
        <w:t>3.5.5</w:t>
      </w:r>
      <w:r>
        <w:rPr>
          <w:rFonts w:asciiTheme="minorHAnsi" w:eastAsiaTheme="minorEastAsia" w:hAnsiTheme="minorHAnsi" w:cstheme="minorBidi"/>
          <w:b w:val="0"/>
          <w:iCs w:val="0"/>
          <w:noProof/>
          <w:sz w:val="22"/>
          <w:szCs w:val="22"/>
          <w:lang w:eastAsia="pt-BR"/>
        </w:rPr>
        <w:tab/>
      </w:r>
      <w:r>
        <w:rPr>
          <w:noProof/>
        </w:rPr>
        <w:t>Notificações</w:t>
      </w:r>
      <w:r>
        <w:rPr>
          <w:noProof/>
        </w:rPr>
        <w:tab/>
      </w:r>
      <w:r>
        <w:rPr>
          <w:noProof/>
        </w:rPr>
        <w:fldChar w:fldCharType="begin"/>
      </w:r>
      <w:r>
        <w:rPr>
          <w:noProof/>
        </w:rPr>
        <w:instrText xml:space="preserve"> PAGEREF _Toc20811788 \h </w:instrText>
      </w:r>
      <w:r>
        <w:rPr>
          <w:noProof/>
        </w:rPr>
      </w:r>
      <w:r>
        <w:rPr>
          <w:noProof/>
        </w:rPr>
        <w:fldChar w:fldCharType="separate"/>
      </w:r>
      <w:r>
        <w:rPr>
          <w:noProof/>
        </w:rPr>
        <w:t>54</w:t>
      </w:r>
      <w:r>
        <w:rPr>
          <w:noProof/>
        </w:rPr>
        <w:fldChar w:fldCharType="end"/>
      </w:r>
    </w:p>
    <w:p w14:paraId="5478B418" w14:textId="14278714" w:rsidR="00054B21" w:rsidRDefault="00054B21">
      <w:pPr>
        <w:pStyle w:val="Sumrio3"/>
        <w:rPr>
          <w:rFonts w:asciiTheme="minorHAnsi" w:eastAsiaTheme="minorEastAsia" w:hAnsiTheme="minorHAnsi" w:cstheme="minorBidi"/>
          <w:b w:val="0"/>
          <w:iCs w:val="0"/>
          <w:noProof/>
          <w:sz w:val="22"/>
          <w:szCs w:val="22"/>
          <w:lang w:eastAsia="pt-BR"/>
        </w:rPr>
      </w:pPr>
      <w:r>
        <w:rPr>
          <w:noProof/>
        </w:rPr>
        <w:t>3.5.6</w:t>
      </w:r>
      <w:r>
        <w:rPr>
          <w:rFonts w:asciiTheme="minorHAnsi" w:eastAsiaTheme="minorEastAsia" w:hAnsiTheme="minorHAnsi" w:cstheme="minorBidi"/>
          <w:b w:val="0"/>
          <w:iCs w:val="0"/>
          <w:noProof/>
          <w:sz w:val="22"/>
          <w:szCs w:val="22"/>
          <w:lang w:eastAsia="pt-BR"/>
        </w:rPr>
        <w:tab/>
      </w:r>
      <w:r>
        <w:rPr>
          <w:noProof/>
        </w:rPr>
        <w:t>Configurações</w:t>
      </w:r>
      <w:r>
        <w:rPr>
          <w:noProof/>
        </w:rPr>
        <w:tab/>
      </w:r>
      <w:r>
        <w:rPr>
          <w:noProof/>
        </w:rPr>
        <w:fldChar w:fldCharType="begin"/>
      </w:r>
      <w:r>
        <w:rPr>
          <w:noProof/>
        </w:rPr>
        <w:instrText xml:space="preserve"> PAGEREF _Toc20811789 \h </w:instrText>
      </w:r>
      <w:r>
        <w:rPr>
          <w:noProof/>
        </w:rPr>
      </w:r>
      <w:r>
        <w:rPr>
          <w:noProof/>
        </w:rPr>
        <w:fldChar w:fldCharType="separate"/>
      </w:r>
      <w:r>
        <w:rPr>
          <w:noProof/>
        </w:rPr>
        <w:t>55</w:t>
      </w:r>
      <w:r>
        <w:rPr>
          <w:noProof/>
        </w:rPr>
        <w:fldChar w:fldCharType="end"/>
      </w:r>
    </w:p>
    <w:p w14:paraId="35A1DB5B" w14:textId="56AC43B7" w:rsidR="00054B21" w:rsidRDefault="00054B21">
      <w:pPr>
        <w:pStyle w:val="Sumrio3"/>
        <w:rPr>
          <w:rFonts w:asciiTheme="minorHAnsi" w:eastAsiaTheme="minorEastAsia" w:hAnsiTheme="minorHAnsi" w:cstheme="minorBidi"/>
          <w:b w:val="0"/>
          <w:iCs w:val="0"/>
          <w:noProof/>
          <w:sz w:val="22"/>
          <w:szCs w:val="22"/>
          <w:lang w:eastAsia="pt-BR"/>
        </w:rPr>
      </w:pPr>
      <w:r>
        <w:rPr>
          <w:noProof/>
        </w:rPr>
        <w:t>3.5.7</w:t>
      </w:r>
      <w:r>
        <w:rPr>
          <w:rFonts w:asciiTheme="minorHAnsi" w:eastAsiaTheme="minorEastAsia" w:hAnsiTheme="minorHAnsi" w:cstheme="minorBidi"/>
          <w:b w:val="0"/>
          <w:iCs w:val="0"/>
          <w:noProof/>
          <w:sz w:val="22"/>
          <w:szCs w:val="22"/>
          <w:lang w:eastAsia="pt-BR"/>
        </w:rPr>
        <w:tab/>
      </w:r>
      <w:r>
        <w:rPr>
          <w:noProof/>
        </w:rPr>
        <w:t>Sair</w:t>
      </w:r>
      <w:r>
        <w:rPr>
          <w:noProof/>
        </w:rPr>
        <w:tab/>
      </w:r>
      <w:r>
        <w:rPr>
          <w:noProof/>
        </w:rPr>
        <w:fldChar w:fldCharType="begin"/>
      </w:r>
      <w:r>
        <w:rPr>
          <w:noProof/>
        </w:rPr>
        <w:instrText xml:space="preserve"> PAGEREF _Toc20811790 \h </w:instrText>
      </w:r>
      <w:r>
        <w:rPr>
          <w:noProof/>
        </w:rPr>
      </w:r>
      <w:r>
        <w:rPr>
          <w:noProof/>
        </w:rPr>
        <w:fldChar w:fldCharType="separate"/>
      </w:r>
      <w:r>
        <w:rPr>
          <w:noProof/>
        </w:rPr>
        <w:t>55</w:t>
      </w:r>
      <w:r>
        <w:rPr>
          <w:noProof/>
        </w:rPr>
        <w:fldChar w:fldCharType="end"/>
      </w:r>
    </w:p>
    <w:p w14:paraId="1D68F559" w14:textId="68BBEFA8" w:rsidR="00054B21" w:rsidRDefault="00054B21">
      <w:pPr>
        <w:pStyle w:val="Sumrio3"/>
        <w:rPr>
          <w:rFonts w:asciiTheme="minorHAnsi" w:eastAsiaTheme="minorEastAsia" w:hAnsiTheme="minorHAnsi" w:cstheme="minorBidi"/>
          <w:b w:val="0"/>
          <w:iCs w:val="0"/>
          <w:noProof/>
          <w:sz w:val="22"/>
          <w:szCs w:val="22"/>
          <w:lang w:eastAsia="pt-BR"/>
        </w:rPr>
      </w:pPr>
      <w:r>
        <w:rPr>
          <w:noProof/>
        </w:rPr>
        <w:t>3.5.8</w:t>
      </w:r>
      <w:r>
        <w:rPr>
          <w:rFonts w:asciiTheme="minorHAnsi" w:eastAsiaTheme="minorEastAsia" w:hAnsiTheme="minorHAnsi" w:cstheme="minorBidi"/>
          <w:b w:val="0"/>
          <w:iCs w:val="0"/>
          <w:noProof/>
          <w:sz w:val="22"/>
          <w:szCs w:val="22"/>
          <w:lang w:eastAsia="pt-BR"/>
        </w:rPr>
        <w:tab/>
      </w:r>
      <w:r>
        <w:rPr>
          <w:noProof/>
        </w:rPr>
        <w:t>Menu</w:t>
      </w:r>
      <w:r>
        <w:rPr>
          <w:noProof/>
        </w:rPr>
        <w:tab/>
      </w:r>
      <w:r>
        <w:rPr>
          <w:noProof/>
        </w:rPr>
        <w:fldChar w:fldCharType="begin"/>
      </w:r>
      <w:r>
        <w:rPr>
          <w:noProof/>
        </w:rPr>
        <w:instrText xml:space="preserve"> PAGEREF _Toc20811791 \h </w:instrText>
      </w:r>
      <w:r>
        <w:rPr>
          <w:noProof/>
        </w:rPr>
      </w:r>
      <w:r>
        <w:rPr>
          <w:noProof/>
        </w:rPr>
        <w:fldChar w:fldCharType="separate"/>
      </w:r>
      <w:r>
        <w:rPr>
          <w:noProof/>
        </w:rPr>
        <w:t>55</w:t>
      </w:r>
      <w:r>
        <w:rPr>
          <w:noProof/>
        </w:rPr>
        <w:fldChar w:fldCharType="end"/>
      </w:r>
    </w:p>
    <w:p w14:paraId="5E990F27" w14:textId="49247319"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_Toc20811792 \h </w:instrText>
      </w:r>
      <w:r>
        <w:rPr>
          <w:noProof/>
        </w:rPr>
      </w:r>
      <w:r>
        <w:rPr>
          <w:noProof/>
        </w:rPr>
        <w:fldChar w:fldCharType="separate"/>
      </w:r>
      <w:r>
        <w:rPr>
          <w:noProof/>
        </w:rPr>
        <w:t>56</w:t>
      </w:r>
      <w:r>
        <w:rPr>
          <w:noProof/>
        </w:rPr>
        <w:fldChar w:fldCharType="end"/>
      </w:r>
    </w:p>
    <w:p w14:paraId="30E7315F" w14:textId="6673D5A5" w:rsidR="00054B21" w:rsidRDefault="00054B21">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_Toc20811793 \h </w:instrText>
      </w:r>
      <w:r>
        <w:rPr>
          <w:noProof/>
        </w:rPr>
      </w:r>
      <w:r>
        <w:rPr>
          <w:noProof/>
        </w:rPr>
        <w:fldChar w:fldCharType="separate"/>
      </w:r>
      <w:r>
        <w:rPr>
          <w:noProof/>
        </w:rPr>
        <w:t>56</w:t>
      </w:r>
      <w:r>
        <w:rPr>
          <w:noProof/>
        </w:rPr>
        <w:fldChar w:fldCharType="end"/>
      </w:r>
    </w:p>
    <w:p w14:paraId="305DDA10" w14:textId="22272F35"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_Toc20811794 \h </w:instrText>
      </w:r>
      <w:r>
        <w:rPr>
          <w:noProof/>
        </w:rPr>
      </w:r>
      <w:r>
        <w:rPr>
          <w:noProof/>
        </w:rPr>
        <w:fldChar w:fldCharType="separate"/>
      </w:r>
      <w:r>
        <w:rPr>
          <w:noProof/>
        </w:rPr>
        <w:t>59</w:t>
      </w:r>
      <w:r>
        <w:rPr>
          <w:noProof/>
        </w:rPr>
        <w:fldChar w:fldCharType="end"/>
      </w:r>
    </w:p>
    <w:p w14:paraId="1B835568" w14:textId="4229AF23"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_Toc20811795 \h </w:instrText>
      </w:r>
      <w:r>
        <w:rPr>
          <w:noProof/>
        </w:rPr>
      </w:r>
      <w:r>
        <w:rPr>
          <w:noProof/>
        </w:rPr>
        <w:fldChar w:fldCharType="separate"/>
      </w:r>
      <w:r>
        <w:rPr>
          <w:noProof/>
        </w:rPr>
        <w:t>63</w:t>
      </w:r>
      <w:r>
        <w:rPr>
          <w:noProof/>
        </w:rPr>
        <w:fldChar w:fldCharType="end"/>
      </w:r>
    </w:p>
    <w:p w14:paraId="18703619" w14:textId="19870F84"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_Toc20811796 \h </w:instrText>
      </w:r>
      <w:r>
        <w:rPr>
          <w:noProof/>
        </w:rPr>
      </w:r>
      <w:r>
        <w:rPr>
          <w:noProof/>
        </w:rPr>
        <w:fldChar w:fldCharType="separate"/>
      </w:r>
      <w:r>
        <w:rPr>
          <w:noProof/>
        </w:rPr>
        <w:t>67</w:t>
      </w:r>
      <w:r>
        <w:rPr>
          <w:noProof/>
        </w:rPr>
        <w:fldChar w:fldCharType="end"/>
      </w:r>
    </w:p>
    <w:p w14:paraId="23D82338" w14:textId="1363C8D5"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_Toc20811797 \h </w:instrText>
      </w:r>
      <w:r>
        <w:rPr>
          <w:noProof/>
        </w:rPr>
      </w:r>
      <w:r>
        <w:rPr>
          <w:noProof/>
        </w:rPr>
        <w:fldChar w:fldCharType="separate"/>
      </w:r>
      <w:r>
        <w:rPr>
          <w:noProof/>
        </w:rPr>
        <w:t>79</w:t>
      </w:r>
      <w:r>
        <w:rPr>
          <w:noProof/>
        </w:rPr>
        <w:fldChar w:fldCharType="end"/>
      </w:r>
    </w:p>
    <w:p w14:paraId="35CBCF6B" w14:textId="2BC7C7B6"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_Toc20811798 \h </w:instrText>
      </w:r>
      <w:r>
        <w:rPr>
          <w:noProof/>
        </w:rPr>
      </w:r>
      <w:r>
        <w:rPr>
          <w:noProof/>
        </w:rPr>
        <w:fldChar w:fldCharType="separate"/>
      </w:r>
      <w:r>
        <w:rPr>
          <w:noProof/>
        </w:rPr>
        <w:t>84</w:t>
      </w:r>
      <w:r>
        <w:rPr>
          <w:noProof/>
        </w:rPr>
        <w:fldChar w:fldCharType="end"/>
      </w:r>
    </w:p>
    <w:p w14:paraId="66E11EED" w14:textId="5CF133FC" w:rsidR="00054B21" w:rsidRDefault="00054B21">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_Toc20811799 \h </w:instrText>
      </w:r>
      <w:r>
        <w:rPr>
          <w:noProof/>
        </w:rPr>
      </w:r>
      <w:r>
        <w:rPr>
          <w:noProof/>
        </w:rPr>
        <w:fldChar w:fldCharType="separate"/>
      </w:r>
      <w:r>
        <w:rPr>
          <w:noProof/>
        </w:rPr>
        <w:t>84</w:t>
      </w:r>
      <w:r>
        <w:rPr>
          <w:noProof/>
        </w:rPr>
        <w:fldChar w:fldCharType="end"/>
      </w:r>
    </w:p>
    <w:p w14:paraId="656C48E1" w14:textId="33F0FB64"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_Toc20811800 \h </w:instrText>
      </w:r>
      <w:r>
        <w:rPr>
          <w:noProof/>
        </w:rPr>
      </w:r>
      <w:r>
        <w:rPr>
          <w:noProof/>
        </w:rPr>
        <w:fldChar w:fldCharType="separate"/>
      </w:r>
      <w:r>
        <w:rPr>
          <w:noProof/>
        </w:rPr>
        <w:t>84</w:t>
      </w:r>
      <w:r>
        <w:rPr>
          <w:noProof/>
        </w:rPr>
        <w:fldChar w:fldCharType="end"/>
      </w:r>
    </w:p>
    <w:p w14:paraId="0634D754" w14:textId="2302527F"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_Toc20811801 \h </w:instrText>
      </w:r>
      <w:r>
        <w:rPr>
          <w:noProof/>
        </w:rPr>
      </w:r>
      <w:r>
        <w:rPr>
          <w:noProof/>
        </w:rPr>
        <w:fldChar w:fldCharType="separate"/>
      </w:r>
      <w:r>
        <w:rPr>
          <w:noProof/>
        </w:rPr>
        <w:t>109</w:t>
      </w:r>
      <w:r>
        <w:rPr>
          <w:noProof/>
        </w:rPr>
        <w:fldChar w:fldCharType="end"/>
      </w:r>
    </w:p>
    <w:p w14:paraId="34356119" w14:textId="5A50E067"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_Toc20811802 \h </w:instrText>
      </w:r>
      <w:r>
        <w:rPr>
          <w:noProof/>
        </w:rPr>
      </w:r>
      <w:r>
        <w:rPr>
          <w:noProof/>
        </w:rPr>
        <w:fldChar w:fldCharType="separate"/>
      </w:r>
      <w:r>
        <w:rPr>
          <w:noProof/>
        </w:rPr>
        <w:t>113</w:t>
      </w:r>
      <w:r>
        <w:rPr>
          <w:noProof/>
        </w:rPr>
        <w:fldChar w:fldCharType="end"/>
      </w:r>
    </w:p>
    <w:p w14:paraId="7EDABCAB" w14:textId="7DBB09FA" w:rsidR="00054B21" w:rsidRDefault="00054B21">
      <w:pPr>
        <w:pStyle w:val="Sumrio3"/>
        <w:rPr>
          <w:rFonts w:asciiTheme="minorHAnsi" w:eastAsiaTheme="minorEastAsia" w:hAnsiTheme="minorHAnsi" w:cstheme="minorBidi"/>
          <w:b w:val="0"/>
          <w:iCs w:val="0"/>
          <w:noProof/>
          <w:sz w:val="22"/>
          <w:szCs w:val="22"/>
          <w:lang w:eastAsia="pt-BR"/>
        </w:rPr>
      </w:pPr>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_Toc20811803 \h </w:instrText>
      </w:r>
      <w:r>
        <w:rPr>
          <w:noProof/>
        </w:rPr>
      </w:r>
      <w:r>
        <w:rPr>
          <w:noProof/>
        </w:rPr>
        <w:fldChar w:fldCharType="separate"/>
      </w:r>
      <w:r>
        <w:rPr>
          <w:noProof/>
        </w:rPr>
        <w:t>114</w:t>
      </w:r>
      <w:r>
        <w:rPr>
          <w:noProof/>
        </w:rPr>
        <w:fldChar w:fldCharType="end"/>
      </w:r>
    </w:p>
    <w:p w14:paraId="2884DBFE" w14:textId="64B97D1D"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_Toc20811804 \h </w:instrText>
      </w:r>
      <w:r>
        <w:rPr>
          <w:noProof/>
        </w:rPr>
      </w:r>
      <w:r>
        <w:rPr>
          <w:noProof/>
        </w:rPr>
        <w:fldChar w:fldCharType="separate"/>
      </w:r>
      <w:r>
        <w:rPr>
          <w:noProof/>
        </w:rPr>
        <w:t>114</w:t>
      </w:r>
      <w:r>
        <w:rPr>
          <w:noProof/>
        </w:rPr>
        <w:fldChar w:fldCharType="end"/>
      </w:r>
    </w:p>
    <w:p w14:paraId="0BF85A18" w14:textId="2BA5A304"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_Toc20811805 \h </w:instrText>
      </w:r>
      <w:r>
        <w:rPr>
          <w:noProof/>
        </w:rPr>
      </w:r>
      <w:r>
        <w:rPr>
          <w:noProof/>
        </w:rPr>
        <w:fldChar w:fldCharType="separate"/>
      </w:r>
      <w:r>
        <w:rPr>
          <w:noProof/>
        </w:rPr>
        <w:t>115</w:t>
      </w:r>
      <w:r>
        <w:rPr>
          <w:noProof/>
        </w:rPr>
        <w:fldChar w:fldCharType="end"/>
      </w:r>
    </w:p>
    <w:p w14:paraId="51A514BF" w14:textId="3A337A73"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_Toc20811806 \h </w:instrText>
      </w:r>
      <w:r>
        <w:rPr>
          <w:noProof/>
        </w:rPr>
      </w:r>
      <w:r>
        <w:rPr>
          <w:noProof/>
        </w:rPr>
        <w:fldChar w:fldCharType="separate"/>
      </w:r>
      <w:r>
        <w:rPr>
          <w:noProof/>
        </w:rPr>
        <w:t>117</w:t>
      </w:r>
      <w:r>
        <w:rPr>
          <w:noProof/>
        </w:rPr>
        <w:fldChar w:fldCharType="end"/>
      </w:r>
    </w:p>
    <w:p w14:paraId="4519CEE9" w14:textId="0F10D167" w:rsidR="00054B21" w:rsidRDefault="00054B21">
      <w:pPr>
        <w:pStyle w:val="Sumrio3"/>
        <w:rPr>
          <w:rFonts w:asciiTheme="minorHAnsi" w:eastAsiaTheme="minorEastAsia" w:hAnsiTheme="minorHAnsi" w:cstheme="minorBidi"/>
          <w:b w:val="0"/>
          <w:iCs w:val="0"/>
          <w:noProof/>
          <w:sz w:val="22"/>
          <w:szCs w:val="22"/>
          <w:lang w:eastAsia="pt-BR"/>
        </w:rPr>
      </w:pPr>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_Toc20811807 \h </w:instrText>
      </w:r>
      <w:r>
        <w:rPr>
          <w:noProof/>
        </w:rPr>
      </w:r>
      <w:r>
        <w:rPr>
          <w:noProof/>
        </w:rPr>
        <w:fldChar w:fldCharType="separate"/>
      </w:r>
      <w:r>
        <w:rPr>
          <w:noProof/>
        </w:rPr>
        <w:t>118</w:t>
      </w:r>
      <w:r>
        <w:rPr>
          <w:noProof/>
        </w:rPr>
        <w:fldChar w:fldCharType="end"/>
      </w:r>
    </w:p>
    <w:p w14:paraId="0A238D3A" w14:textId="52C94CFB" w:rsidR="00054B21" w:rsidRDefault="00054B21">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_Toc20811808 \h </w:instrText>
      </w:r>
      <w:r>
        <w:rPr>
          <w:noProof/>
        </w:rPr>
      </w:r>
      <w:r>
        <w:rPr>
          <w:noProof/>
        </w:rPr>
        <w:fldChar w:fldCharType="separate"/>
      </w:r>
      <w:r>
        <w:rPr>
          <w:noProof/>
        </w:rPr>
        <w:t>121</w:t>
      </w:r>
      <w:r>
        <w:rPr>
          <w:noProof/>
        </w:rPr>
        <w:fldChar w:fldCharType="end"/>
      </w:r>
    </w:p>
    <w:p w14:paraId="10ED8F9D" w14:textId="2A024306" w:rsidR="00054B21" w:rsidRDefault="00054B21">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_Toc20811809 \h </w:instrText>
      </w:r>
      <w:r>
        <w:rPr>
          <w:noProof/>
        </w:rPr>
      </w:r>
      <w:r>
        <w:rPr>
          <w:noProof/>
        </w:rPr>
        <w:fldChar w:fldCharType="separate"/>
      </w:r>
      <w:r>
        <w:rPr>
          <w:noProof/>
        </w:rPr>
        <w:t>122</w:t>
      </w:r>
      <w:r>
        <w:rPr>
          <w:noProof/>
        </w:rPr>
        <w:fldChar w:fldCharType="end"/>
      </w:r>
    </w:p>
    <w:p w14:paraId="04AB2D97" w14:textId="045FEDF0"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sidRPr="005074A5">
        <w:rPr>
          <w:noProof/>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_Toc20811810 \h </w:instrText>
      </w:r>
      <w:r>
        <w:rPr>
          <w:noProof/>
        </w:rPr>
      </w:r>
      <w:r>
        <w:rPr>
          <w:noProof/>
        </w:rPr>
        <w:fldChar w:fldCharType="separate"/>
      </w:r>
      <w:r>
        <w:rPr>
          <w:noProof/>
        </w:rPr>
        <w:t>122</w:t>
      </w:r>
      <w:r>
        <w:rPr>
          <w:noProof/>
        </w:rPr>
        <w:fldChar w:fldCharType="end"/>
      </w:r>
    </w:p>
    <w:p w14:paraId="3600AC22" w14:textId="0C413403" w:rsidR="00054B21" w:rsidRDefault="00054B21">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_Toc20811811 \h </w:instrText>
      </w:r>
      <w:r>
        <w:rPr>
          <w:noProof/>
        </w:rPr>
      </w:r>
      <w:r>
        <w:rPr>
          <w:noProof/>
        </w:rPr>
        <w:fldChar w:fldCharType="separate"/>
      </w:r>
      <w:r>
        <w:rPr>
          <w:noProof/>
        </w:rPr>
        <w:t>123</w:t>
      </w:r>
      <w:r>
        <w:rPr>
          <w:noProof/>
        </w:rPr>
        <w:fldChar w:fldCharType="end"/>
      </w:r>
    </w:p>
    <w:p w14:paraId="52D8699E" w14:textId="3CD35FF3" w:rsidR="00054B21" w:rsidRDefault="00054B21">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_Toc20811812 \h </w:instrText>
      </w:r>
      <w:r>
        <w:rPr>
          <w:noProof/>
        </w:rPr>
      </w:r>
      <w:r>
        <w:rPr>
          <w:noProof/>
        </w:rPr>
        <w:fldChar w:fldCharType="separate"/>
      </w:r>
      <w:r>
        <w:rPr>
          <w:noProof/>
        </w:rPr>
        <w:t>126</w:t>
      </w:r>
      <w:r>
        <w:rPr>
          <w:noProof/>
        </w:rPr>
        <w:fldChar w:fldCharType="end"/>
      </w:r>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lastRenderedPageBreak/>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0" w:name="_Ref528267984"/>
      <w:bookmarkStart w:id="1" w:name="_Toc20811751"/>
      <w:r w:rsidRPr="006A6D09">
        <w:rPr>
          <w:szCs w:val="24"/>
        </w:rPr>
        <w:lastRenderedPageBreak/>
        <w:t>INTRODUÇÃO</w:t>
      </w:r>
      <w:bookmarkEnd w:id="0"/>
      <w:bookmarkEnd w:id="1"/>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w:t>
      </w:r>
      <w:proofErr w:type="gramStart"/>
      <w:r>
        <w:t xml:space="preserve">um ambiente </w:t>
      </w:r>
      <w:r w:rsidRPr="005B582B">
        <w:rPr>
          <w:i/>
          <w:iCs/>
        </w:rPr>
        <w:t>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 xml:space="preserve">um ambiente </w:t>
      </w:r>
      <w:r w:rsidR="007701B4" w:rsidRPr="005B582B">
        <w:rPr>
          <w:i/>
          <w:iCs/>
        </w:rPr>
        <w:t>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2"/>
      <w:r w:rsidR="00661406">
        <w:t>desempenho</w:t>
      </w:r>
      <w:commentRangeEnd w:id="2"/>
      <w:r w:rsidR="0097329B">
        <w:rPr>
          <w:rStyle w:val="Refdecomentrio"/>
        </w:rPr>
        <w:commentReference w:id="2"/>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3" w:name="_Ref528269096"/>
      <w:bookmarkStart w:id="4" w:name="_Toc20811752"/>
      <w:r>
        <w:lastRenderedPageBreak/>
        <w:t>Referencial teórico</w:t>
      </w:r>
      <w:bookmarkEnd w:id="3"/>
      <w:bookmarkEnd w:id="4"/>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5" w:name="_Toc20811753"/>
      <w:r>
        <w:t xml:space="preserve">Educação </w:t>
      </w:r>
      <w:r w:rsidR="00D61CB9">
        <w:t>a distância – ambiente virtual</w:t>
      </w:r>
      <w:bookmarkEnd w:id="5"/>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6" w:name="_Ref527667254"/>
      <w:bookmarkStart w:id="7" w:name="_Toc20811754"/>
      <w:r w:rsidRPr="00C119E4">
        <w:t>Metodologias/sistemas de apoio de ensino de idiomas</w:t>
      </w:r>
      <w:bookmarkEnd w:id="6"/>
      <w:bookmarkEnd w:id="7"/>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0E364E0"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8"/>
      <w:commentRangeEnd w:id="8"/>
      <w:r w:rsidR="009E0DFF">
        <w:rPr>
          <w:rStyle w:val="Refdecomentrio"/>
        </w:rPr>
        <w:commentReference w:id="8"/>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54B21">
        <w:t xml:space="preserve">Figura </w:t>
      </w:r>
      <w:r w:rsidR="00054B21">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545B06D" w:rsidR="00C87DBE" w:rsidRDefault="00C87DBE" w:rsidP="00FC0021">
      <w:pPr>
        <w:pStyle w:val="Legenda"/>
        <w:keepNext/>
      </w:pPr>
      <w:bookmarkStart w:id="9" w:name="_Ref526524016"/>
      <w:r>
        <w:t xml:space="preserve">Figura </w:t>
      </w:r>
      <w:fldSimple w:instr=" SEQ Figura \* ARABIC ">
        <w:r w:rsidR="00A253E0">
          <w:rPr>
            <w:noProof/>
          </w:rPr>
          <w:t>1</w:t>
        </w:r>
      </w:fldSimple>
      <w:bookmarkEnd w:id="9"/>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216C5E60" w:rsidR="00C87DBE" w:rsidRDefault="00C87DBE" w:rsidP="00FC0021">
      <w:pPr>
        <w:pStyle w:val="Legenda"/>
        <w:keepNext/>
      </w:pPr>
      <w:r>
        <w:t xml:space="preserve">Figura </w:t>
      </w:r>
      <w:fldSimple w:instr=" SEQ Figura \* ARABIC ">
        <w:r w:rsidR="00A253E0">
          <w:rPr>
            <w:noProof/>
          </w:rPr>
          <w:t>2</w:t>
        </w:r>
      </w:fldSimple>
      <w:bookmarkEnd w:id="10"/>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39FAF682"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054B21">
        <w:t xml:space="preserve">Figura </w:t>
      </w:r>
      <w:r w:rsidR="00054B21">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6ED36AD0" w:rsidR="00C87DBE" w:rsidRDefault="00C87DBE" w:rsidP="00FC0021">
      <w:pPr>
        <w:pStyle w:val="Legenda"/>
        <w:keepNext/>
      </w:pPr>
      <w:bookmarkStart w:id="11" w:name="_Ref526523959"/>
      <w:r>
        <w:t xml:space="preserve">Figura </w:t>
      </w:r>
      <w:fldSimple w:instr=" SEQ Figura \* ARABIC ">
        <w:ins w:id="12" w:author="Ryan Lemos" w:date="2019-10-05T20:30:00Z">
          <w:r w:rsidR="00A253E0">
            <w:rPr>
              <w:noProof/>
            </w:rPr>
            <w:t>3</w:t>
          </w:r>
        </w:ins>
        <w:del w:id="13" w:author="Ryan Lemos" w:date="2019-10-05T19:42:00Z">
          <w:r w:rsidR="00054B21" w:rsidDel="00D343FF">
            <w:rPr>
              <w:noProof/>
            </w:rPr>
            <w:delText>4</w:delText>
          </w:r>
        </w:del>
      </w:fldSimple>
      <w:bookmarkEnd w:id="11"/>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14" w:name="_Toc20811755"/>
      <w:r>
        <w:t>Desenvolvimento</w:t>
      </w:r>
      <w:r w:rsidR="00830B0E">
        <w:t xml:space="preserve"> e tecnologias</w:t>
      </w:r>
      <w:r>
        <w:t xml:space="preserve"> de </w:t>
      </w:r>
      <w:r w:rsidRPr="005329D1">
        <w:t>sistemas</w:t>
      </w:r>
      <w:r>
        <w:t xml:space="preserve"> Web</w:t>
      </w:r>
      <w:bookmarkEnd w:id="14"/>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w:t>
      </w:r>
      <w:r w:rsidR="00D61CB9">
        <w:lastRenderedPageBreak/>
        <w:t xml:space="preserve">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15" w:name="_Toc20811756"/>
      <w:r>
        <w:t>C</w:t>
      </w:r>
      <w:r w:rsidR="00C04015">
        <w:t>ontrole de acesso</w:t>
      </w:r>
      <w:r w:rsidR="00F71835">
        <w:t>s</w:t>
      </w:r>
      <w:bookmarkEnd w:id="15"/>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16" w:name="_Toc20811757"/>
      <w:r>
        <w:t>Interação humano computador (IHC)</w:t>
      </w:r>
      <w:bookmarkEnd w:id="16"/>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6BACD5F3" w:rsidR="005A2D83" w:rsidRDefault="00907C49" w:rsidP="00657261">
      <w:r>
        <w:lastRenderedPageBreak/>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054B21">
        <w:t xml:space="preserve">Figura </w:t>
      </w:r>
      <w:r w:rsidR="00054B21">
        <w:rPr>
          <w:noProof/>
        </w:rPr>
        <w:t>5</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09A05B1B" w:rsidR="00C87DBE" w:rsidRDefault="00C87DBE" w:rsidP="00FC0021">
      <w:pPr>
        <w:pStyle w:val="Legenda"/>
        <w:keepNext/>
      </w:pPr>
      <w:bookmarkStart w:id="17" w:name="_Ref526523912"/>
      <w:r>
        <w:t xml:space="preserve">Figura </w:t>
      </w:r>
      <w:fldSimple w:instr=" SEQ Figura \* ARABIC ">
        <w:ins w:id="18" w:author="Ryan Lemos" w:date="2019-10-05T20:30:00Z">
          <w:r w:rsidR="00A253E0">
            <w:rPr>
              <w:noProof/>
            </w:rPr>
            <w:t>4</w:t>
          </w:r>
        </w:ins>
        <w:del w:id="19" w:author="Ryan Lemos" w:date="2019-10-05T19:42:00Z">
          <w:r w:rsidR="00054B21" w:rsidDel="00D343FF">
            <w:rPr>
              <w:noProof/>
            </w:rPr>
            <w:delText>5</w:delText>
          </w:r>
        </w:del>
      </w:fldSimple>
      <w:bookmarkEnd w:id="17"/>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20" w:author="Ryan Lemos" w:date="2019-10-05T18:30:00Z">
        <w:r>
          <w:t xml:space="preserve">Morais e </w:t>
        </w:r>
        <w:proofErr w:type="spellStart"/>
        <w:r>
          <w:t>Loper</w:t>
        </w:r>
        <w:proofErr w:type="spellEnd"/>
        <w:r>
          <w:t xml:space="preserve"> (2014) indagam que é importante para </w:t>
        </w:r>
      </w:ins>
      <w:ins w:id="21" w:author="Ryan Lemos" w:date="2019-10-05T18:31:00Z">
        <w:r>
          <w:t>qualquer sistema seguir um padrão visual. Utilizando-se cores condizentes as interações esperadas</w:t>
        </w:r>
      </w:ins>
      <w:ins w:id="22" w:author="Ryan Lemos" w:date="2019-10-05T18:32:00Z">
        <w:r>
          <w:t xml:space="preserve">. Pois espera-se que um usuário passe bastante tempo utilizando uma aplicação </w:t>
        </w:r>
        <w:r w:rsidR="006C22F5">
          <w:t xml:space="preserve">então a experiencia gerada tem de ser a melhor possível. </w:t>
        </w:r>
      </w:ins>
      <w:ins w:id="23" w:author="Ryan Lemos" w:date="2019-10-05T18:33:00Z">
        <w:r w:rsidR="006C22F5">
          <w:t>Interfaces padronizadas garantem um</w:t>
        </w:r>
      </w:ins>
      <w:ins w:id="24" w:author="Ryan Lemos" w:date="2019-10-05T18:31:00Z">
        <w:r>
          <w:t xml:space="preserve"> </w:t>
        </w:r>
      </w:ins>
      <w:ins w:id="25" w:author="Ryan Lemos" w:date="2019-10-05T18:33:00Z">
        <w:r w:rsidR="006C22F5">
          <w:t xml:space="preserve">aprendizado mais rápido na utilização das telas, já que as utilizadas anteriormente </w:t>
        </w:r>
      </w:ins>
      <w:ins w:id="26"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27" w:name="_Toc20811758"/>
      <w:r>
        <w:t>Engenharia de Software</w:t>
      </w:r>
      <w:bookmarkEnd w:id="27"/>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w:t>
      </w:r>
      <w:r w:rsidR="00401941">
        <w:lastRenderedPageBreak/>
        <w:t xml:space="preserve">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47321CC"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054B21">
        <w:t xml:space="preserve">Figura </w:t>
      </w:r>
      <w:r w:rsidR="00054B21">
        <w:rPr>
          <w:noProof/>
        </w:rPr>
        <w:t>6</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4D5C43B5" w:rsidR="00D51047" w:rsidRDefault="00D51047" w:rsidP="00D51047">
      <w:pPr>
        <w:pStyle w:val="Legenda"/>
        <w:keepNext/>
      </w:pPr>
      <w:bookmarkStart w:id="28" w:name="_Ref527140900"/>
      <w:r>
        <w:lastRenderedPageBreak/>
        <w:t xml:space="preserve">Figura </w:t>
      </w:r>
      <w:fldSimple w:instr=" SEQ Figura \* ARABIC ">
        <w:ins w:id="29" w:author="Ryan Lemos" w:date="2019-10-05T20:30:00Z">
          <w:r w:rsidR="00A253E0">
            <w:rPr>
              <w:noProof/>
            </w:rPr>
            <w:t>5</w:t>
          </w:r>
        </w:ins>
        <w:del w:id="30" w:author="Ryan Lemos" w:date="2019-10-05T19:42:00Z">
          <w:r w:rsidR="00054B21" w:rsidDel="00D343FF">
            <w:rPr>
              <w:noProof/>
            </w:rPr>
            <w:delText>6</w:delText>
          </w:r>
        </w:del>
      </w:fldSimple>
      <w:bookmarkEnd w:id="28"/>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1" w:name="_Toc2081175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1"/>
    </w:p>
    <w:p w14:paraId="4DD245A6" w14:textId="77777777" w:rsidR="00CB3C88" w:rsidRDefault="00CB3C88" w:rsidP="00952162"/>
    <w:p w14:paraId="16C6DBA1" w14:textId="3B7AA8A0"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054B21">
        <w:t xml:space="preserve">Figura </w:t>
      </w:r>
      <w:r w:rsidR="00054B21">
        <w:rPr>
          <w:noProof/>
        </w:rPr>
        <w:t>7</w:t>
      </w:r>
      <w:r w:rsidR="009B1B55">
        <w:fldChar w:fldCharType="end"/>
      </w:r>
      <w:r w:rsidR="009B1B55">
        <w:t xml:space="preserve"> que representa um processo cujo objetivo seja a conclusão de um determinado curso.</w:t>
      </w:r>
    </w:p>
    <w:p w14:paraId="65E47FA9" w14:textId="77777777" w:rsidR="000A7001" w:rsidRDefault="009B1B55" w:rsidP="008D625B">
      <w:r>
        <w:lastRenderedPageBreak/>
        <w:t xml:space="preserve"> </w:t>
      </w:r>
    </w:p>
    <w:p w14:paraId="0A025DE0" w14:textId="586DF23C" w:rsidR="009B1B55" w:rsidRDefault="009B1B55" w:rsidP="00952162">
      <w:pPr>
        <w:pStyle w:val="Legenda"/>
        <w:keepNext/>
      </w:pPr>
      <w:bookmarkStart w:id="32" w:name="_Ref527049055"/>
      <w:r>
        <w:t xml:space="preserve">Figura </w:t>
      </w:r>
      <w:fldSimple w:instr=" SEQ Figura \* ARABIC ">
        <w:ins w:id="33" w:author="Ryan Lemos" w:date="2019-10-05T20:30:00Z">
          <w:r w:rsidR="00A253E0">
            <w:rPr>
              <w:noProof/>
            </w:rPr>
            <w:t>6</w:t>
          </w:r>
        </w:ins>
        <w:del w:id="34" w:author="Ryan Lemos" w:date="2019-10-05T19:42:00Z">
          <w:r w:rsidR="00054B21" w:rsidDel="00D343FF">
            <w:rPr>
              <w:noProof/>
            </w:rPr>
            <w:delText>7</w:delText>
          </w:r>
        </w:del>
      </w:fldSimple>
      <w:bookmarkEnd w:id="32"/>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6EECAB0C"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054B21">
        <w:t xml:space="preserve">Figura </w:t>
      </w:r>
      <w:r w:rsidR="00054B21">
        <w:rPr>
          <w:noProof/>
        </w:rPr>
        <w:t>7</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0FF49959"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054B21">
        <w:t xml:space="preserve">Figura </w:t>
      </w:r>
      <w:r w:rsidR="00054B21">
        <w:rPr>
          <w:noProof/>
        </w:rPr>
        <w:t>8</w:t>
      </w:r>
      <w:r>
        <w:fldChar w:fldCharType="end"/>
      </w:r>
      <w:r>
        <w:t>, que relata um processo de compra de um determinado item.</w:t>
      </w:r>
    </w:p>
    <w:p w14:paraId="2819395E" w14:textId="77777777" w:rsidR="00C91611" w:rsidRDefault="00C91611" w:rsidP="009B1B55"/>
    <w:p w14:paraId="6ABA8092" w14:textId="4D08879E" w:rsidR="00C91611" w:rsidRDefault="00C91611" w:rsidP="00952162">
      <w:pPr>
        <w:pStyle w:val="Legenda"/>
        <w:keepNext/>
      </w:pPr>
      <w:bookmarkStart w:id="35" w:name="_Ref527053242"/>
      <w:r>
        <w:lastRenderedPageBreak/>
        <w:t xml:space="preserve">Figura </w:t>
      </w:r>
      <w:fldSimple w:instr=" SEQ Figura \* ARABIC ">
        <w:ins w:id="36" w:author="Ryan Lemos" w:date="2019-10-05T20:30:00Z">
          <w:r w:rsidR="00A253E0">
            <w:rPr>
              <w:noProof/>
            </w:rPr>
            <w:t>7</w:t>
          </w:r>
        </w:ins>
        <w:del w:id="37" w:author="Ryan Lemos" w:date="2019-10-05T19:42:00Z">
          <w:r w:rsidR="00054B21" w:rsidDel="00D343FF">
            <w:rPr>
              <w:noProof/>
            </w:rPr>
            <w:delText>8</w:delText>
          </w:r>
        </w:del>
      </w:fldSimple>
      <w:bookmarkEnd w:id="35"/>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085A6AF5"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054B21">
        <w:t xml:space="preserve">Figura </w:t>
      </w:r>
      <w:r w:rsidR="00054B21">
        <w:rPr>
          <w:noProof/>
        </w:rPr>
        <w:t>9</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054B21">
        <w:t xml:space="preserve">Figura </w:t>
      </w:r>
      <w:r w:rsidR="00054B21">
        <w:rPr>
          <w:noProof/>
        </w:rPr>
        <w:t>9</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6F9A9E6C" w:rsidR="000C5598" w:rsidRDefault="000C5598" w:rsidP="00952162">
      <w:pPr>
        <w:pStyle w:val="Legenda"/>
        <w:keepNext/>
      </w:pPr>
      <w:bookmarkStart w:id="38" w:name="_Ref527053785"/>
      <w:r>
        <w:t xml:space="preserve">Figura </w:t>
      </w:r>
      <w:fldSimple w:instr=" SEQ Figura \* ARABIC ">
        <w:ins w:id="39" w:author="Ryan Lemos" w:date="2019-10-05T20:30:00Z">
          <w:r w:rsidR="00A253E0">
            <w:rPr>
              <w:noProof/>
            </w:rPr>
            <w:t>8</w:t>
          </w:r>
        </w:ins>
        <w:del w:id="40" w:author="Ryan Lemos" w:date="2019-10-05T19:42:00Z">
          <w:r w:rsidR="00054B21" w:rsidDel="00D343FF">
            <w:rPr>
              <w:noProof/>
            </w:rPr>
            <w:delText>9</w:delText>
          </w:r>
        </w:del>
      </w:fldSimple>
      <w:bookmarkEnd w:id="38"/>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0930A24B"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054B21">
        <w:t xml:space="preserve">Figura </w:t>
      </w:r>
      <w:r w:rsidR="00054B21">
        <w:rPr>
          <w:noProof/>
        </w:rPr>
        <w:t>10</w:t>
      </w:r>
      <w:r w:rsidR="00442213">
        <w:fldChar w:fldCharType="end"/>
      </w:r>
      <w:r w:rsidR="00442213">
        <w:t xml:space="preserve">. </w:t>
      </w:r>
    </w:p>
    <w:p w14:paraId="55ABC2B9" w14:textId="77777777" w:rsidR="00442213" w:rsidRDefault="00442213" w:rsidP="00B51C84"/>
    <w:p w14:paraId="395A20AE" w14:textId="7C43C973" w:rsidR="00442213" w:rsidRDefault="00442213" w:rsidP="00952162">
      <w:pPr>
        <w:pStyle w:val="Legenda"/>
        <w:keepNext/>
      </w:pPr>
      <w:bookmarkStart w:id="41" w:name="_Ref527057497"/>
      <w:r>
        <w:t xml:space="preserve">Figura </w:t>
      </w:r>
      <w:fldSimple w:instr=" SEQ Figura \* ARABIC ">
        <w:ins w:id="42" w:author="Ryan Lemos" w:date="2019-10-05T20:30:00Z">
          <w:r w:rsidR="00A253E0">
            <w:rPr>
              <w:noProof/>
            </w:rPr>
            <w:t>9</w:t>
          </w:r>
        </w:ins>
        <w:del w:id="43" w:author="Ryan Lemos" w:date="2019-10-05T19:42:00Z">
          <w:r w:rsidR="00054B21" w:rsidDel="00D343FF">
            <w:rPr>
              <w:noProof/>
            </w:rPr>
            <w:delText>10</w:delText>
          </w:r>
        </w:del>
      </w:fldSimple>
      <w:bookmarkEnd w:id="41"/>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43A3EC4"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054B21">
        <w:t xml:space="preserve">Figura </w:t>
      </w:r>
      <w:r w:rsidR="00054B21">
        <w:rPr>
          <w:noProof/>
        </w:rPr>
        <w:t>11</w:t>
      </w:r>
      <w:r>
        <w:fldChar w:fldCharType="end"/>
      </w:r>
      <w:r>
        <w:t xml:space="preserve">. </w:t>
      </w:r>
    </w:p>
    <w:p w14:paraId="63ABDE0D" w14:textId="77777777" w:rsidR="00E33640" w:rsidRDefault="00E33640" w:rsidP="009E0F65"/>
    <w:p w14:paraId="53728571" w14:textId="7FDB7D55" w:rsidR="000337A3" w:rsidRDefault="000337A3" w:rsidP="00952162">
      <w:pPr>
        <w:pStyle w:val="Legenda"/>
        <w:keepNext/>
      </w:pPr>
      <w:bookmarkStart w:id="44" w:name="_Ref527059135"/>
      <w:r>
        <w:lastRenderedPageBreak/>
        <w:t xml:space="preserve">Figura </w:t>
      </w:r>
      <w:fldSimple w:instr=" SEQ Figura \* ARABIC ">
        <w:ins w:id="45" w:author="Ryan Lemos" w:date="2019-10-05T20:30:00Z">
          <w:r w:rsidR="00A253E0">
            <w:rPr>
              <w:noProof/>
            </w:rPr>
            <w:t>10</w:t>
          </w:r>
        </w:ins>
        <w:del w:id="46" w:author="Ryan Lemos" w:date="2019-10-05T19:42:00Z">
          <w:r w:rsidR="00054B21" w:rsidDel="00D343FF">
            <w:rPr>
              <w:noProof/>
            </w:rPr>
            <w:delText>11</w:delText>
          </w:r>
        </w:del>
      </w:fldSimple>
      <w:bookmarkEnd w:id="44"/>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47" w:name="_Ref528268444"/>
      <w:bookmarkStart w:id="48" w:name="_Toc20811760"/>
      <w:r>
        <w:t xml:space="preserve">Metodologia </w:t>
      </w:r>
      <w:r w:rsidR="00DD30FE">
        <w:t>Ágil</w:t>
      </w:r>
      <w:bookmarkEnd w:id="47"/>
      <w:bookmarkEnd w:id="48"/>
    </w:p>
    <w:p w14:paraId="45BFF314" w14:textId="77777777" w:rsidR="00A82B12" w:rsidRDefault="00A82B12" w:rsidP="00A82B12"/>
    <w:p w14:paraId="6FDD32D6" w14:textId="1BB9B251"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054B21">
        <w:t xml:space="preserve">Figura </w:t>
      </w:r>
      <w:r w:rsidR="00054B21">
        <w:rPr>
          <w:noProof/>
        </w:rPr>
        <w:t>12</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2CB91EC" w:rsidR="00D069A7" w:rsidRDefault="00D069A7" w:rsidP="00952162">
      <w:pPr>
        <w:pStyle w:val="Legenda"/>
        <w:keepNext/>
      </w:pPr>
      <w:bookmarkStart w:id="49" w:name="_Ref526797528"/>
      <w:r>
        <w:lastRenderedPageBreak/>
        <w:t xml:space="preserve">Figura </w:t>
      </w:r>
      <w:fldSimple w:instr=" SEQ Figura \* ARABIC ">
        <w:ins w:id="50" w:author="Ryan Lemos" w:date="2019-10-05T20:30:00Z">
          <w:r w:rsidR="00A253E0">
            <w:rPr>
              <w:noProof/>
            </w:rPr>
            <w:t>11</w:t>
          </w:r>
        </w:ins>
        <w:del w:id="51" w:author="Ryan Lemos" w:date="2019-10-05T19:42:00Z">
          <w:r w:rsidR="00054B21" w:rsidDel="00D343FF">
            <w:rPr>
              <w:noProof/>
            </w:rPr>
            <w:delText>12</w:delText>
          </w:r>
        </w:del>
      </w:fldSimple>
      <w:bookmarkEnd w:id="49"/>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601EF6DF"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54B21">
        <w:t>2.2.3.3</w:t>
      </w:r>
      <w:r w:rsidR="001A0EE2">
        <w:fldChar w:fldCharType="end"/>
      </w:r>
      <w:r>
        <w:t>, e</w:t>
      </w:r>
      <w:del w:id="52" w:author="Ryan Lemos" w:date="2019-10-05T18:37:00Z">
        <w:r w:rsidDel="006C22F5">
          <w:delText xml:space="preserve"> </w:delText>
        </w:r>
      </w:del>
      <w:ins w:id="53" w:author="Ryan Lemos" w:date="2019-10-05T18:37:00Z">
        <w:r w:rsidR="006C22F5">
          <w:t xml:space="preserve"> </w:t>
        </w:r>
      </w:ins>
      <w:r>
        <w:t>utilizado n</w:t>
      </w:r>
      <w:del w:id="54" w:author="Ryan Lemos" w:date="2019-10-05T18:37:00Z">
        <w:r w:rsidDel="006C22F5">
          <w:delText>o de</w:delText>
        </w:r>
        <w:r w:rsidR="001A0EE2" w:rsidDel="006C22F5">
          <w:delText>correr deste</w:delText>
        </w:r>
      </w:del>
      <w:ins w:id="55"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6" w:name="_Ref527668666"/>
      <w:bookmarkStart w:id="57" w:name="_Toc20811761"/>
      <w:r w:rsidRPr="00952162">
        <w:rPr>
          <w:i/>
        </w:rPr>
        <w:t xml:space="preserve">Extreme </w:t>
      </w:r>
      <w:proofErr w:type="spellStart"/>
      <w:r w:rsidRPr="00952162">
        <w:rPr>
          <w:i/>
        </w:rPr>
        <w:t>Programming</w:t>
      </w:r>
      <w:proofErr w:type="spellEnd"/>
      <w:r w:rsidR="00B26489">
        <w:t xml:space="preserve"> </w:t>
      </w:r>
      <w:r>
        <w:t>(XP)</w:t>
      </w:r>
      <w:bookmarkEnd w:id="56"/>
      <w:bookmarkEnd w:id="57"/>
    </w:p>
    <w:p w14:paraId="1535B8CA" w14:textId="77777777" w:rsidR="00393E6F" w:rsidRPr="008D625B" w:rsidRDefault="00393E6F" w:rsidP="00393E6F"/>
    <w:p w14:paraId="48FEE251" w14:textId="1BEC49C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69ED1017" w:rsidR="00F03DA2" w:rsidRDefault="00F03DA2" w:rsidP="00F03DA2">
      <w:pPr>
        <w:pStyle w:val="Legenda"/>
        <w:keepNext/>
      </w:pPr>
      <w:r>
        <w:t xml:space="preserve">Figura </w:t>
      </w:r>
      <w:fldSimple w:instr=" SEQ Figura \* ARABIC ">
        <w:ins w:id="58" w:author="Ryan Lemos" w:date="2019-10-05T20:30:00Z">
          <w:r w:rsidR="00A253E0">
            <w:rPr>
              <w:noProof/>
            </w:rPr>
            <w:t>12</w:t>
          </w:r>
        </w:ins>
        <w:del w:id="59" w:author="Ryan Lemos" w:date="2019-10-05T19:42:00Z">
          <w:r w:rsidR="00054B21" w:rsidDel="00D343FF">
            <w:rPr>
              <w:noProof/>
            </w:rPr>
            <w:delText>13</w:delText>
          </w:r>
        </w:del>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381F1012"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60" w:name="_Toc20811762"/>
      <w:r>
        <w:t xml:space="preserve">Tecnologias para desenvolvimento </w:t>
      </w:r>
      <w:r w:rsidR="00D61CB9">
        <w:t>WEB</w:t>
      </w:r>
      <w:bookmarkEnd w:id="60"/>
    </w:p>
    <w:p w14:paraId="24372E43" w14:textId="77777777" w:rsidR="008D625B" w:rsidRDefault="008D625B" w:rsidP="008D625B"/>
    <w:p w14:paraId="73F6740A" w14:textId="70A043CB" w:rsidR="00CC35D7" w:rsidRDefault="00CC35D7" w:rsidP="008D625B">
      <w:r>
        <w:lastRenderedPageBreak/>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61"/>
      <w:commentRangeEnd w:id="61"/>
      <w:r w:rsidR="00C16820">
        <w:rPr>
          <w:rStyle w:val="Refdecomentrio"/>
        </w:rPr>
        <w:commentReference w:id="61"/>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34A72EB4" w:rsidR="000359CC" w:rsidRDefault="000359CC" w:rsidP="008D625B"/>
    <w:p w14:paraId="0CB77F7E" w14:textId="52D23FB1" w:rsidR="009B7397" w:rsidRDefault="00775631" w:rsidP="00775631">
      <w:pPr>
        <w:pStyle w:val="Ttulo4"/>
      </w:pPr>
      <w:bookmarkStart w:id="62" w:name="_Toc20811763"/>
      <w:r>
        <w:t xml:space="preserve">Navegadores </w:t>
      </w:r>
      <w:commentRangeStart w:id="63"/>
      <w:r>
        <w:t>Web</w:t>
      </w:r>
      <w:commentRangeEnd w:id="63"/>
      <w:r w:rsidR="00DF1ECF">
        <w:rPr>
          <w:rStyle w:val="Refdecomentrio"/>
          <w:iCs w:val="0"/>
        </w:rPr>
        <w:commentReference w:id="63"/>
      </w:r>
      <w:bookmarkEnd w:id="62"/>
    </w:p>
    <w:p w14:paraId="66E2520C" w14:textId="3D0C1ACD" w:rsidR="002D0367" w:rsidRDefault="002D0367" w:rsidP="00B70A30">
      <w:pPr>
        <w:rPr>
          <w:ins w:id="64" w:author="Ryan Lemos" w:date="2019-10-05T18:40:00Z"/>
        </w:rPr>
      </w:pPr>
    </w:p>
    <w:p w14:paraId="146CF780" w14:textId="77777777" w:rsidR="006C22F5" w:rsidRDefault="006C22F5" w:rsidP="00B70A30">
      <w:pPr>
        <w:rPr>
          <w:ins w:id="65" w:author="Ryan Lemos" w:date="2019-10-05T18:40:00Z"/>
        </w:rPr>
      </w:pPr>
    </w:p>
    <w:p w14:paraId="3A6B2F8E" w14:textId="77777777" w:rsidR="006C22F5" w:rsidRPr="00B70A30" w:rsidRDefault="006C22F5" w:rsidP="00B70A30"/>
    <w:p w14:paraId="09DCB5E0" w14:textId="08BB47CD" w:rsidR="00BB5564" w:rsidRPr="00BB5564" w:rsidRDefault="002D0367">
      <w:pPr>
        <w:pStyle w:val="Ttulo4"/>
      </w:pPr>
      <w:bookmarkStart w:id="66" w:name="_Toc20811764"/>
      <w:r w:rsidRPr="00020347">
        <w:rPr>
          <w:i/>
          <w:iCs w:val="0"/>
          <w:rPrChange w:id="67" w:author="Ryan Lemos" w:date="2019-10-05T18:46:00Z">
            <w:rPr/>
          </w:rPrChange>
        </w:rPr>
        <w:t xml:space="preserve">Visual Studio </w:t>
      </w:r>
      <w:proofErr w:type="spellStart"/>
      <w:r w:rsidRPr="00020347">
        <w:rPr>
          <w:i/>
          <w:iCs w:val="0"/>
          <w:rPrChange w:id="68" w:author="Ryan Lemos" w:date="2019-10-05T18:46:00Z">
            <w:rPr/>
          </w:rPrChange>
        </w:rPr>
        <w:t>Code</w:t>
      </w:r>
      <w:proofErr w:type="spellEnd"/>
      <w:r>
        <w:t xml:space="preserve"> (</w:t>
      </w:r>
      <w:commentRangeStart w:id="69"/>
      <w:r>
        <w:t>VSCODE</w:t>
      </w:r>
      <w:commentRangeEnd w:id="69"/>
      <w:r w:rsidR="00BB5564">
        <w:rPr>
          <w:rStyle w:val="Refdecomentrio"/>
          <w:iCs w:val="0"/>
        </w:rPr>
        <w:commentReference w:id="69"/>
      </w:r>
      <w:r>
        <w:t>)</w:t>
      </w:r>
      <w:bookmarkEnd w:id="66"/>
    </w:p>
    <w:p w14:paraId="6D5C70EB" w14:textId="01A33E7E" w:rsidR="00775631" w:rsidRDefault="00775631">
      <w:pPr>
        <w:rPr>
          <w:ins w:id="70" w:author="Ryan Lemos" w:date="2019-10-05T18:41:00Z"/>
        </w:rPr>
      </w:pPr>
    </w:p>
    <w:p w14:paraId="6EA127FC" w14:textId="74A2781A" w:rsidR="006C22F5" w:rsidRPr="006B586C" w:rsidRDefault="00020347">
      <w:pPr>
        <w:rPr>
          <w:ins w:id="71" w:author="Ryan Lemos" w:date="2019-10-05T18:41:00Z"/>
          <w:rPrChange w:id="72" w:author="Ryan Lemos" w:date="2019-10-05T19:24:00Z">
            <w:rPr>
              <w:ins w:id="73" w:author="Ryan Lemos" w:date="2019-10-05T18:41:00Z"/>
            </w:rPr>
          </w:rPrChange>
        </w:rPr>
      </w:pPr>
      <w:ins w:id="74" w:author="Ryan Lemos" w:date="2019-10-05T18:46:00Z">
        <w:r w:rsidRPr="00020347">
          <w:rPr>
            <w:i/>
            <w:iCs/>
            <w:rPrChange w:id="75" w:author="Ryan Lemos" w:date="2019-10-05T18:46:00Z">
              <w:rPr/>
            </w:rPrChange>
          </w:rPr>
          <w:t xml:space="preserve">Visual Studio </w:t>
        </w:r>
        <w:proofErr w:type="spellStart"/>
        <w:r w:rsidRPr="00020347">
          <w:rPr>
            <w:i/>
            <w:iCs/>
            <w:rPrChange w:id="76" w:author="Ryan Lemos" w:date="2019-10-05T18:46:00Z">
              <w:rPr/>
            </w:rPrChange>
          </w:rPr>
          <w:t>Code</w:t>
        </w:r>
        <w:proofErr w:type="spellEnd"/>
        <w:r>
          <w:t xml:space="preserve">, ou VSCODE, se trata de um editor de código </w:t>
        </w:r>
      </w:ins>
      <w:ins w:id="77" w:author="Ryan Lemos" w:date="2019-10-05T18:47:00Z">
        <w:r>
          <w:t>criado pela Microsoft e que pode ser utilizado gratuitamente em sistemas Windows, Mac e Linux. O VSCODE traz uma série de funcionalidades que auxiliam o desenvolvedor com</w:t>
        </w:r>
      </w:ins>
      <w:ins w:id="78" w:author="Ryan Lemos" w:date="2019-10-05T18:48:00Z">
        <w:r>
          <w:t>o:</w:t>
        </w:r>
      </w:ins>
      <w:ins w:id="79" w:author="Ryan Lemos" w:date="2019-10-05T18:47:00Z">
        <w:r>
          <w:t xml:space="preserve"> </w:t>
        </w:r>
      </w:ins>
      <w:ins w:id="80" w:author="Ryan Lemos" w:date="2019-10-05T18:50:00Z">
        <w:r>
          <w:t>auxílio</w:t>
        </w:r>
      </w:ins>
      <w:ins w:id="81" w:author="Ryan Lemos" w:date="2019-10-05T18:48:00Z">
        <w:r>
          <w:t xml:space="preserve"> no versionamento de código, terminal integrado, </w:t>
        </w:r>
      </w:ins>
      <w:ins w:id="82" w:author="Ryan Lemos" w:date="2019-10-05T18:49:00Z">
        <w:r>
          <w:t>customização da ferramenta (desde temas a extensões), dentre outras.</w:t>
        </w:r>
      </w:ins>
      <w:ins w:id="83" w:author="Ryan Lemos" w:date="2019-10-05T18:59:00Z">
        <w:r w:rsidR="001B0DB7">
          <w:t xml:space="preserve"> Além disso é uma ferramenta simples e </w:t>
        </w:r>
      </w:ins>
      <w:ins w:id="84" w:author="Ryan Lemos" w:date="2019-10-05T19:00:00Z">
        <w:r w:rsidR="001B0DB7">
          <w:t>usuários podem criar e compartilhar extensões, o que gera uma ferramenta viva e que apoia o desenvolvimento em várias linguagens</w:t>
        </w:r>
      </w:ins>
      <w:ins w:id="85" w:author="Ryan Lemos" w:date="2019-10-05T19:01:00Z">
        <w:r w:rsidR="001B0DB7">
          <w:t xml:space="preserve"> </w:t>
        </w:r>
        <w:r w:rsidR="001B0DB7">
          <w:t>(KAHLERT; GIZA; 2019)</w:t>
        </w:r>
      </w:ins>
      <w:ins w:id="86" w:author="Ryan Lemos" w:date="2019-10-05T19:00:00Z">
        <w:r w:rsidR="001B0DB7">
          <w:t xml:space="preserve">. </w:t>
        </w:r>
      </w:ins>
      <w:ins w:id="87" w:author="Ryan Lemos" w:date="2019-10-05T19:19:00Z">
        <w:r w:rsidR="00293154">
          <w:t xml:space="preserve">O VSCODE conta com uma funcionalidade chamada de </w:t>
        </w:r>
        <w:proofErr w:type="spellStart"/>
        <w:r w:rsidR="00293154" w:rsidRPr="00293154">
          <w:rPr>
            <w:i/>
            <w:iCs/>
            <w:rPrChange w:id="88" w:author="Ryan Lemos" w:date="2019-10-05T19:19:00Z">
              <w:rPr/>
            </w:rPrChange>
          </w:rPr>
          <w:t>WorkSpaces</w:t>
        </w:r>
      </w:ins>
      <w:proofErr w:type="spellEnd"/>
      <w:ins w:id="89" w:author="Ryan Lemos" w:date="2019-10-05T19:20:00Z">
        <w:r w:rsidR="00293154">
          <w:t xml:space="preserve">, ou espaços de trabalho em português. Em um espaço de trabalho é possível agrupar uma ou mais aplicações semelhantes </w:t>
        </w:r>
      </w:ins>
      <w:ins w:id="90" w:author="Ryan Lemos" w:date="2019-10-05T19:21:00Z">
        <w:r w:rsidR="00293154">
          <w:t>e quando houver a necessidade de trabalhar em projetos diferentes, essas aplicações são salvas em um espaço de trabalho</w:t>
        </w:r>
        <w:r w:rsidR="006B586C">
          <w:t xml:space="preserve">. </w:t>
        </w:r>
      </w:ins>
      <w:ins w:id="91" w:author="Ryan Lemos" w:date="2019-10-05T19:22:00Z">
        <w:r w:rsidR="006B586C">
          <w:t>Ao abrir um espaço de trabalho as pastas salvas serão carregadas instantaneamente. Isso otim</w:t>
        </w:r>
      </w:ins>
      <w:ins w:id="92" w:author="Ryan Lemos" w:date="2019-10-05T19:23:00Z">
        <w:r w:rsidR="006B586C">
          <w:t>iza o tempo do desenvolvedor além de</w:t>
        </w:r>
      </w:ins>
      <w:ins w:id="93" w:author="Ryan Lemos" w:date="2019-10-05T19:24:00Z">
        <w:r w:rsidR="006B586C">
          <w:t xml:space="preserve"> manter</w:t>
        </w:r>
      </w:ins>
      <w:ins w:id="94" w:author="Ryan Lemos" w:date="2019-10-05T19:23:00Z">
        <w:r w:rsidR="006B586C">
          <w:t xml:space="preserve"> a organização nos projetos. Por exemplo organizar os projetos </w:t>
        </w:r>
      </w:ins>
      <w:ins w:id="95" w:author="Ryan Lemos" w:date="2019-10-05T19:24:00Z">
        <w:r w:rsidR="006B586C">
          <w:t xml:space="preserve">em uma dada linguagem em um </w:t>
        </w:r>
        <w:proofErr w:type="spellStart"/>
        <w:r w:rsidR="006B586C" w:rsidRPr="006B586C">
          <w:rPr>
            <w:i/>
            <w:iCs/>
            <w:rPrChange w:id="96" w:author="Ryan Lemos" w:date="2019-10-05T19:24:00Z">
              <w:rPr/>
            </w:rPrChange>
          </w:rPr>
          <w:t>workspace</w:t>
        </w:r>
        <w:proofErr w:type="spellEnd"/>
        <w:r w:rsidR="006B586C">
          <w:t>, ou até mesmo de um determinado cliente</w:t>
        </w:r>
      </w:ins>
      <w:ins w:id="97" w:author="Ryan Lemos" w:date="2019-10-05T19:25:00Z">
        <w:r w:rsidR="006B586C">
          <w:t xml:space="preserve"> (SOLE, 2016)</w:t>
        </w:r>
      </w:ins>
      <w:ins w:id="98" w:author="Ryan Lemos" w:date="2019-10-05T19:24:00Z">
        <w:r w:rsidR="006B586C">
          <w:t xml:space="preserve">. </w:t>
        </w:r>
      </w:ins>
      <w:ins w:id="99" w:author="Ryan Lemos" w:date="2019-10-05T19:28:00Z">
        <w:r w:rsidR="00BA58CA">
          <w:t xml:space="preserve">Por tanto o VSCODE quanto o </w:t>
        </w:r>
        <w:proofErr w:type="spellStart"/>
        <w:r w:rsidR="00BA58CA">
          <w:t>TypeScript</w:t>
        </w:r>
        <w:proofErr w:type="spellEnd"/>
        <w:r w:rsidR="00BA58CA">
          <w:t xml:space="preserve"> (seção x) serem da Microsoft</w:t>
        </w:r>
      </w:ins>
      <w:ins w:id="100" w:author="Ryan Lemos" w:date="2019-10-05T19:29:00Z">
        <w:r w:rsidR="00BA58CA">
          <w:t xml:space="preserve">, há uma integração nativa entre ambas. O VSCODE pode indexar </w:t>
        </w:r>
      </w:ins>
      <w:ins w:id="101" w:author="Ryan Lemos" w:date="2019-10-05T19:30:00Z">
        <w:r w:rsidR="00BA58CA">
          <w:t xml:space="preserve">as pastas de um projeto </w:t>
        </w:r>
        <w:proofErr w:type="spellStart"/>
        <w:r w:rsidR="00BA58CA">
          <w:t>TypeScript</w:t>
        </w:r>
        <w:proofErr w:type="spellEnd"/>
        <w:r w:rsidR="00BA58CA">
          <w:t xml:space="preserve"> e reconhecer o caminho de dependências ou classes o que melhora o desempenho em programação </w:t>
        </w:r>
      </w:ins>
      <w:ins w:id="102" w:author="Ryan Lemos" w:date="2019-10-05T19:31:00Z">
        <w:r w:rsidR="00BA58CA">
          <w:t xml:space="preserve">feita em </w:t>
        </w:r>
        <w:proofErr w:type="spellStart"/>
        <w:r w:rsidR="00BA58CA">
          <w:t>TypeScript</w:t>
        </w:r>
        <w:proofErr w:type="spellEnd"/>
        <w:r w:rsidR="00BA58CA">
          <w:t xml:space="preserve"> </w:t>
        </w:r>
        <w:r w:rsidR="00BA58CA">
          <w:t>(KAHLERT; GIZA; 2019)</w:t>
        </w:r>
        <w:r w:rsidR="00BA58CA">
          <w:t>.</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103" w:name="_Toc20811765"/>
      <w:r w:rsidRPr="00D8016C">
        <w:rPr>
          <w:i/>
          <w:lang w:val="en-US"/>
        </w:rPr>
        <w:lastRenderedPageBreak/>
        <w:t>Hyper Text Markup Language</w:t>
      </w:r>
      <w:r w:rsidRPr="00D8016C">
        <w:rPr>
          <w:lang w:val="en-US"/>
        </w:rPr>
        <w:t xml:space="preserve"> (</w:t>
      </w:r>
      <w:r w:rsidR="00D61CB9" w:rsidRPr="00D8016C">
        <w:rPr>
          <w:lang w:val="en-US"/>
        </w:rPr>
        <w:t>HTML</w:t>
      </w:r>
      <w:r w:rsidRPr="00D8016C">
        <w:rPr>
          <w:lang w:val="en-US"/>
        </w:rPr>
        <w:t>)</w:t>
      </w:r>
      <w:bookmarkEnd w:id="103"/>
    </w:p>
    <w:p w14:paraId="6FA39729" w14:textId="77777777" w:rsidR="00CA0AB3" w:rsidRPr="00D8016C" w:rsidRDefault="00CA0AB3" w:rsidP="00952162">
      <w:pPr>
        <w:rPr>
          <w:lang w:val="en-US"/>
        </w:rPr>
      </w:pPr>
    </w:p>
    <w:p w14:paraId="71EAE352" w14:textId="08170E5C"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054B21">
        <w:t xml:space="preserve">Figura </w:t>
      </w:r>
      <w:r w:rsidR="00054B21">
        <w:rPr>
          <w:noProof/>
        </w:rPr>
        <w:t>14</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34EC888B" w:rsidR="001C7EEF" w:rsidRDefault="001C7EEF" w:rsidP="00952162">
      <w:pPr>
        <w:pStyle w:val="Legenda"/>
        <w:keepNext/>
      </w:pPr>
      <w:bookmarkStart w:id="104" w:name="_Ref526671958"/>
      <w:r>
        <w:t xml:space="preserve">Figura </w:t>
      </w:r>
      <w:fldSimple w:instr=" SEQ Figura \* ARABIC ">
        <w:ins w:id="105" w:author="Ryan Lemos" w:date="2019-10-05T20:30:00Z">
          <w:r w:rsidR="00A253E0">
            <w:rPr>
              <w:noProof/>
            </w:rPr>
            <w:t>13</w:t>
          </w:r>
        </w:ins>
        <w:del w:id="106" w:author="Ryan Lemos" w:date="2019-10-05T19:42:00Z">
          <w:r w:rsidR="00054B21" w:rsidDel="00D343FF">
            <w:rPr>
              <w:noProof/>
            </w:rPr>
            <w:delText>14</w:delText>
          </w:r>
        </w:del>
      </w:fldSimple>
      <w:bookmarkEnd w:id="104"/>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107" w:name="_Toc20811766"/>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07"/>
    </w:p>
    <w:p w14:paraId="41EF115A" w14:textId="77777777" w:rsidR="00510265" w:rsidRDefault="00510265" w:rsidP="00510265"/>
    <w:p w14:paraId="0B79814A" w14:textId="2F6E1FC7"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lastRenderedPageBreak/>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054B21">
        <w:t xml:space="preserve">Figura </w:t>
      </w:r>
      <w:r w:rsidR="00054B21">
        <w:rPr>
          <w:noProof/>
        </w:rPr>
        <w:t>15</w:t>
      </w:r>
      <w:r w:rsidR="005555D4">
        <w:fldChar w:fldCharType="end"/>
      </w:r>
      <w:r w:rsidR="003A3433">
        <w:t xml:space="preserve">. </w:t>
      </w:r>
    </w:p>
    <w:p w14:paraId="4F61B452" w14:textId="77777777" w:rsidR="00113E53" w:rsidRDefault="00113E53" w:rsidP="00952162">
      <w:pPr>
        <w:pStyle w:val="Fontes"/>
      </w:pPr>
    </w:p>
    <w:p w14:paraId="724F8FB8" w14:textId="129BEFD1" w:rsidR="00211EBC" w:rsidRDefault="00211EBC" w:rsidP="00952162">
      <w:pPr>
        <w:pStyle w:val="Legenda"/>
        <w:keepNext/>
      </w:pPr>
      <w:bookmarkStart w:id="108" w:name="_Ref527141144"/>
      <w:r>
        <w:t xml:space="preserve">Figura </w:t>
      </w:r>
      <w:fldSimple w:instr=" SEQ Figura \* ARABIC ">
        <w:ins w:id="109" w:author="Ryan Lemos" w:date="2019-10-05T20:30:00Z">
          <w:r w:rsidR="00A253E0">
            <w:rPr>
              <w:noProof/>
            </w:rPr>
            <w:t>14</w:t>
          </w:r>
        </w:ins>
        <w:del w:id="110" w:author="Ryan Lemos" w:date="2019-10-05T19:42:00Z">
          <w:r w:rsidR="00054B21" w:rsidDel="00D343FF">
            <w:rPr>
              <w:noProof/>
            </w:rPr>
            <w:delText>15</w:delText>
          </w:r>
        </w:del>
      </w:fldSimple>
      <w:bookmarkEnd w:id="108"/>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2E7EE10B"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054B21">
        <w:t xml:space="preserve">Figura </w:t>
      </w:r>
      <w:r w:rsidR="00054B21">
        <w:rPr>
          <w:noProof/>
        </w:rPr>
        <w:t>16</w:t>
      </w:r>
      <w:r w:rsidR="005555D4">
        <w:fldChar w:fldCharType="end"/>
      </w:r>
      <w:r w:rsidR="00C24558">
        <w:t>.</w:t>
      </w:r>
      <w:r w:rsidR="000A60C7">
        <w:t xml:space="preserve"> </w:t>
      </w:r>
    </w:p>
    <w:p w14:paraId="29080566" w14:textId="77777777" w:rsidR="00130966" w:rsidRDefault="00130966" w:rsidP="00952162">
      <w:pPr>
        <w:pStyle w:val="Fontes"/>
      </w:pPr>
    </w:p>
    <w:p w14:paraId="33C3E668" w14:textId="13D06F9B" w:rsidR="00402C84" w:rsidRDefault="00402C84" w:rsidP="00952162">
      <w:pPr>
        <w:pStyle w:val="Legenda"/>
        <w:keepNext/>
      </w:pPr>
      <w:bookmarkStart w:id="111" w:name="_Ref527141178"/>
      <w:r>
        <w:t xml:space="preserve">Figura </w:t>
      </w:r>
      <w:fldSimple w:instr=" SEQ Figura \* ARABIC ">
        <w:ins w:id="112" w:author="Ryan Lemos" w:date="2019-10-05T20:30:00Z">
          <w:r w:rsidR="00A253E0">
            <w:rPr>
              <w:noProof/>
            </w:rPr>
            <w:t>15</w:t>
          </w:r>
        </w:ins>
        <w:del w:id="113" w:author="Ryan Lemos" w:date="2019-10-05T19:42:00Z">
          <w:r w:rsidR="00054B21" w:rsidDel="00D343FF">
            <w:rPr>
              <w:noProof/>
            </w:rPr>
            <w:delText>16</w:delText>
          </w:r>
        </w:del>
      </w:fldSimple>
      <w:bookmarkEnd w:id="111"/>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1DF5CD87"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054B21">
        <w:t xml:space="preserve">Figura </w:t>
      </w:r>
      <w:r w:rsidR="00054B21">
        <w:rPr>
          <w:noProof/>
        </w:rPr>
        <w:t>17</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054B21">
        <w:t xml:space="preserve">Figura </w:t>
      </w:r>
      <w:r w:rsidR="00054B21">
        <w:rPr>
          <w:noProof/>
        </w:rPr>
        <w:t>17</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114" w:name="_Ref526690766"/>
    </w:p>
    <w:p w14:paraId="1ACE1E16" w14:textId="554E30D5" w:rsidR="00130966" w:rsidRDefault="00130966" w:rsidP="00952162">
      <w:pPr>
        <w:pStyle w:val="Legenda"/>
        <w:keepNext/>
      </w:pPr>
      <w:bookmarkStart w:id="115" w:name="_Ref527141224"/>
      <w:r>
        <w:lastRenderedPageBreak/>
        <w:t xml:space="preserve">Figura </w:t>
      </w:r>
      <w:fldSimple w:instr=" SEQ Figura \* ARABIC ">
        <w:ins w:id="116" w:author="Ryan Lemos" w:date="2019-10-05T20:30:00Z">
          <w:r w:rsidR="00A253E0">
            <w:rPr>
              <w:noProof/>
            </w:rPr>
            <w:t>16</w:t>
          </w:r>
        </w:ins>
        <w:del w:id="117" w:author="Ryan Lemos" w:date="2019-10-05T19:42:00Z">
          <w:r w:rsidR="00054B21" w:rsidDel="00D343FF">
            <w:rPr>
              <w:noProof/>
            </w:rPr>
            <w:delText>17</w:delText>
          </w:r>
        </w:del>
      </w:fldSimple>
      <w:bookmarkEnd w:id="114"/>
      <w:bookmarkEnd w:id="115"/>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0283DB8"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054B21">
        <w:t xml:space="preserve">Figura </w:t>
      </w:r>
      <w:r w:rsidR="00054B21">
        <w:rPr>
          <w:noProof/>
        </w:rPr>
        <w:t>18</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659183B4" w:rsidR="00322554" w:rsidRDefault="00322554" w:rsidP="00952162">
      <w:pPr>
        <w:pStyle w:val="Legenda"/>
        <w:keepNext/>
      </w:pPr>
      <w:bookmarkStart w:id="118" w:name="_Ref527043688"/>
      <w:r>
        <w:t xml:space="preserve">Figura </w:t>
      </w:r>
      <w:fldSimple w:instr=" SEQ Figura \* ARABIC ">
        <w:ins w:id="119" w:author="Ryan Lemos" w:date="2019-10-05T20:30:00Z">
          <w:r w:rsidR="00A253E0">
            <w:rPr>
              <w:noProof/>
            </w:rPr>
            <w:t>17</w:t>
          </w:r>
        </w:ins>
        <w:del w:id="120" w:author="Ryan Lemos" w:date="2019-10-05T19:42:00Z">
          <w:r w:rsidR="00054B21" w:rsidDel="00D343FF">
            <w:rPr>
              <w:noProof/>
            </w:rPr>
            <w:delText>18</w:delText>
          </w:r>
        </w:del>
      </w:fldSimple>
      <w:bookmarkEnd w:id="118"/>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01C641BB" w:rsidR="00CB211B" w:rsidRDefault="00A80249">
      <w:r>
        <w:t xml:space="preserve">A sintaxe CSS segue o modelo descrito pela </w:t>
      </w:r>
      <w:r>
        <w:fldChar w:fldCharType="begin"/>
      </w:r>
      <w:r>
        <w:instrText xml:space="preserve"> REF _Ref527141224 \h </w:instrText>
      </w:r>
      <w:r>
        <w:fldChar w:fldCharType="separate"/>
      </w:r>
      <w:r w:rsidR="00054B21">
        <w:t xml:space="preserve">Figura </w:t>
      </w:r>
      <w:r w:rsidR="00054B21">
        <w:rPr>
          <w:noProof/>
        </w:rPr>
        <w:t>17</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054B21">
        <w:t xml:space="preserve">Figura </w:t>
      </w:r>
      <w:r w:rsidR="00054B21">
        <w:rPr>
          <w:noProof/>
        </w:rPr>
        <w:t>19</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054B21">
        <w:t xml:space="preserve">Figura </w:t>
      </w:r>
      <w:r w:rsidR="00054B21">
        <w:rPr>
          <w:noProof/>
        </w:rPr>
        <w:t>18</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054B21">
        <w:t xml:space="preserve">Figura </w:t>
      </w:r>
      <w:r w:rsidR="00054B21">
        <w:rPr>
          <w:noProof/>
        </w:rPr>
        <w:t>19</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3D4DA790" w:rsidR="00130966" w:rsidRDefault="00130966" w:rsidP="00952162">
      <w:pPr>
        <w:pStyle w:val="Legenda"/>
        <w:keepNext/>
      </w:pPr>
      <w:bookmarkStart w:id="121" w:name="_Ref526690737"/>
      <w:r>
        <w:lastRenderedPageBreak/>
        <w:t xml:space="preserve">Figura </w:t>
      </w:r>
      <w:fldSimple w:instr=" SEQ Figura \* ARABIC ">
        <w:ins w:id="122" w:author="Ryan Lemos" w:date="2019-10-05T20:30:00Z">
          <w:r w:rsidR="00A253E0">
            <w:rPr>
              <w:noProof/>
            </w:rPr>
            <w:t>18</w:t>
          </w:r>
        </w:ins>
        <w:del w:id="123" w:author="Ryan Lemos" w:date="2019-10-05T19:42:00Z">
          <w:r w:rsidR="00054B21" w:rsidDel="00D343FF">
            <w:rPr>
              <w:noProof/>
            </w:rPr>
            <w:delText>19</w:delText>
          </w:r>
        </w:del>
      </w:fldSimple>
      <w:bookmarkEnd w:id="121"/>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124" w:name="_Toc20811767"/>
      <w:proofErr w:type="spellStart"/>
      <w:r>
        <w:t>MaterializeCSS</w:t>
      </w:r>
      <w:bookmarkEnd w:id="124"/>
      <w:proofErr w:type="spellEnd"/>
    </w:p>
    <w:p w14:paraId="3AE3CD20" w14:textId="77777777" w:rsidR="00705B26" w:rsidRDefault="00705B26" w:rsidP="00705B26"/>
    <w:p w14:paraId="504128E1" w14:textId="0AC732EF" w:rsidR="00705B26" w:rsidRPr="00FD0909"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125" w:name="_Toc20811768"/>
      <w:proofErr w:type="spellStart"/>
      <w:r w:rsidRPr="003635FC">
        <w:t>J</w:t>
      </w:r>
      <w:r w:rsidR="0034001E" w:rsidRPr="003635FC">
        <w:t>ava</w:t>
      </w:r>
      <w:r w:rsidRPr="003635FC">
        <w:t>S</w:t>
      </w:r>
      <w:r w:rsidR="0034001E" w:rsidRPr="003635FC">
        <w:t>cript</w:t>
      </w:r>
      <w:proofErr w:type="spellEnd"/>
      <w:r w:rsidR="004B14A6">
        <w:t xml:space="preserve"> (JS)</w:t>
      </w:r>
      <w:bookmarkEnd w:id="125"/>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69F7F1F0" w:rsidR="00BF4602" w:rsidRDefault="00C77717" w:rsidP="008D625B">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054B21">
        <w:t xml:space="preserve">Figura </w:t>
      </w:r>
      <w:r w:rsidR="00054B21">
        <w:rPr>
          <w:noProof/>
        </w:rPr>
        <w:t>20</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054B21">
        <w:t xml:space="preserve">Figura </w:t>
      </w:r>
      <w:r w:rsidR="00054B21">
        <w:rPr>
          <w:noProof/>
        </w:rPr>
        <w:t>21</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054B21">
        <w:t xml:space="preserve">Figura </w:t>
      </w:r>
      <w:r w:rsidR="00054B21">
        <w:rPr>
          <w:noProof/>
        </w:rPr>
        <w:t>20</w:t>
      </w:r>
      <w:r w:rsidR="000451C9">
        <w:fldChar w:fldCharType="end"/>
      </w:r>
      <w:r w:rsidR="00256B38">
        <w:t>)</w:t>
      </w:r>
      <w:r w:rsidR="00CB211B">
        <w:t>.</w:t>
      </w:r>
      <w:r w:rsidR="00256B38">
        <w:t xml:space="preserve"> </w:t>
      </w:r>
    </w:p>
    <w:p w14:paraId="67070756" w14:textId="77777777" w:rsidR="00C8070A" w:rsidRDefault="00C8070A" w:rsidP="008D625B"/>
    <w:p w14:paraId="13B14A7B" w14:textId="4D2DCCF0" w:rsidR="00BC5765" w:rsidRDefault="00BC5765" w:rsidP="00952162">
      <w:pPr>
        <w:pStyle w:val="Legenda"/>
        <w:keepNext/>
      </w:pPr>
      <w:bookmarkStart w:id="126" w:name="_Ref527139744"/>
      <w:bookmarkStart w:id="127" w:name="_Ref526686669"/>
      <w:r>
        <w:t xml:space="preserve">Figura </w:t>
      </w:r>
      <w:fldSimple w:instr=" SEQ Figura \* ARABIC ">
        <w:ins w:id="128" w:author="Ryan Lemos" w:date="2019-10-05T20:30:00Z">
          <w:r w:rsidR="00A253E0">
            <w:rPr>
              <w:noProof/>
            </w:rPr>
            <w:t>19</w:t>
          </w:r>
        </w:ins>
        <w:del w:id="129" w:author="Ryan Lemos" w:date="2019-10-05T19:42:00Z">
          <w:r w:rsidR="00054B21" w:rsidDel="00D343FF">
            <w:rPr>
              <w:noProof/>
            </w:rPr>
            <w:delText>20</w:delText>
          </w:r>
        </w:del>
      </w:fldSimple>
      <w:bookmarkEnd w:id="126"/>
      <w:r>
        <w:t xml:space="preserve"> - Exemplo de uso do </w:t>
      </w:r>
      <w:r w:rsidR="00A95801">
        <w:rPr>
          <w:noProof/>
        </w:rPr>
        <w:t>JavaScript</w:t>
      </w:r>
      <w:r w:rsidR="00A95801">
        <w:t xml:space="preserve"> </w:t>
      </w:r>
      <w:r>
        <w:t>diretamente no HTML</w:t>
      </w:r>
      <w:bookmarkEnd w:id="127"/>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2E55B806" w:rsidR="00BC5765" w:rsidRDefault="00C8070A"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043CE47F"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054B21">
        <w:t xml:space="preserve">Figura </w:t>
      </w:r>
      <w:r w:rsidR="00054B21">
        <w:rPr>
          <w:noProof/>
        </w:rPr>
        <w:t>21</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0858E3E4" w:rsidR="00C8070A" w:rsidRDefault="00C8070A" w:rsidP="00952162">
      <w:pPr>
        <w:pStyle w:val="Legenda"/>
        <w:keepNext/>
      </w:pPr>
      <w:bookmarkStart w:id="130" w:name="_Ref526686696"/>
      <w:r>
        <w:t xml:space="preserve">Figura </w:t>
      </w:r>
      <w:fldSimple w:instr=" SEQ Figura \* ARABIC ">
        <w:ins w:id="131" w:author="Ryan Lemos" w:date="2019-10-05T20:30:00Z">
          <w:r w:rsidR="00A253E0">
            <w:rPr>
              <w:noProof/>
            </w:rPr>
            <w:t>20</w:t>
          </w:r>
        </w:ins>
        <w:del w:id="132" w:author="Ryan Lemos" w:date="2019-10-05T19:42:00Z">
          <w:r w:rsidR="00054B21" w:rsidDel="00D343FF">
            <w:rPr>
              <w:noProof/>
            </w:rPr>
            <w:delText>21</w:delText>
          </w:r>
        </w:del>
      </w:fldSimple>
      <w:bookmarkEnd w:id="130"/>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145E57CF" w:rsidR="00A131B7" w:rsidRDefault="00A131B7"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3DA7075A" w14:textId="77777777" w:rsidR="00BB5564" w:rsidRDefault="00BB5564" w:rsidP="00A131B7">
      <w:pPr>
        <w:pStyle w:val="Fontes"/>
      </w:pPr>
    </w:p>
    <w:p w14:paraId="4A705CDA" w14:textId="3EFF4082" w:rsidR="00BB5564" w:rsidRDefault="00BB5564" w:rsidP="00B70A30">
      <w:pPr>
        <w:pStyle w:val="Ttulo4"/>
      </w:pPr>
      <w:bookmarkStart w:id="133" w:name="_Toc20811769"/>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134"/>
      <w:r>
        <w:t>JSON</w:t>
      </w:r>
      <w:commentRangeEnd w:id="134"/>
      <w:r w:rsidR="00436BE6">
        <w:rPr>
          <w:rStyle w:val="Refdecomentrio"/>
          <w:iCs w:val="0"/>
        </w:rPr>
        <w:commentReference w:id="134"/>
      </w:r>
      <w:r>
        <w:t>)</w:t>
      </w:r>
      <w:bookmarkEnd w:id="133"/>
    </w:p>
    <w:p w14:paraId="079423C5" w14:textId="105A055A" w:rsidR="00046874" w:rsidRDefault="00046874" w:rsidP="006B586C">
      <w:pPr>
        <w:rPr>
          <w:ins w:id="135" w:author="Ryan Lemos" w:date="2019-10-05T19:25:00Z"/>
        </w:rPr>
        <w:pPrChange w:id="136" w:author="Ryan Lemos" w:date="2019-10-05T19:25:00Z">
          <w:pPr>
            <w:spacing w:line="240" w:lineRule="auto"/>
            <w:ind w:firstLine="0"/>
            <w:jc w:val="left"/>
            <w:outlineLvl w:val="9"/>
          </w:pPr>
        </w:pPrChange>
      </w:pPr>
    </w:p>
    <w:p w14:paraId="688C06F0" w14:textId="4CA7625A" w:rsidR="006B586C" w:rsidRPr="001D00D8" w:rsidRDefault="001D00D8" w:rsidP="006B586C">
      <w:pPr>
        <w:rPr>
          <w:ins w:id="137" w:author="Ryan Lemos" w:date="2019-10-05T19:25:00Z"/>
          <w:rPrChange w:id="138" w:author="Ryan Lemos" w:date="2019-10-05T19:34:00Z">
            <w:rPr>
              <w:ins w:id="139" w:author="Ryan Lemos" w:date="2019-10-05T19:25:00Z"/>
            </w:rPr>
          </w:rPrChange>
        </w:rPr>
        <w:pPrChange w:id="140" w:author="Ryan Lemos" w:date="2019-10-05T19:25:00Z">
          <w:pPr>
            <w:spacing w:line="240" w:lineRule="auto"/>
            <w:ind w:firstLine="0"/>
            <w:jc w:val="left"/>
            <w:outlineLvl w:val="9"/>
          </w:pPr>
        </w:pPrChange>
      </w:pPr>
      <w:ins w:id="141" w:author="Ryan Lemos" w:date="2019-10-05T19:34:00Z">
        <w:r>
          <w:t xml:space="preserve">O </w:t>
        </w:r>
        <w:proofErr w:type="spellStart"/>
        <w:r>
          <w:t>JavaScript</w:t>
        </w:r>
        <w:proofErr w:type="spellEnd"/>
        <w:r>
          <w:t xml:space="preserve"> </w:t>
        </w:r>
        <w:proofErr w:type="spellStart"/>
        <w:r w:rsidRPr="001D00D8">
          <w:rPr>
            <w:i/>
            <w:iCs/>
            <w:rPrChange w:id="142" w:author="Ryan Lemos" w:date="2019-10-05T19:34:00Z">
              <w:rPr/>
            </w:rPrChange>
          </w:rPr>
          <w:t>Objetct</w:t>
        </w:r>
        <w:proofErr w:type="spellEnd"/>
        <w:r w:rsidRPr="001D00D8">
          <w:rPr>
            <w:i/>
            <w:iCs/>
            <w:rPrChange w:id="143" w:author="Ryan Lemos" w:date="2019-10-05T19:34:00Z">
              <w:rPr/>
            </w:rPrChange>
          </w:rPr>
          <w:t xml:space="preserve"> </w:t>
        </w:r>
        <w:proofErr w:type="spellStart"/>
        <w:r w:rsidRPr="001D00D8">
          <w:rPr>
            <w:i/>
            <w:iCs/>
            <w:rPrChange w:id="144" w:author="Ryan Lemos" w:date="2019-10-05T19:34:00Z">
              <w:rPr/>
            </w:rPrChange>
          </w:rPr>
          <w:t>Notation</w:t>
        </w:r>
        <w:proofErr w:type="spellEnd"/>
        <w:r>
          <w:t>, ou JSON</w:t>
        </w:r>
        <w:r w:rsidR="00D343FF">
          <w:t>, se trata de um padrão de notação</w:t>
        </w:r>
      </w:ins>
      <w:ins w:id="145" w:author="Ryan Lemos" w:date="2019-10-05T19:35:00Z">
        <w:r w:rsidR="00D343FF">
          <w:t xml:space="preserve"> utilizado principalmente na comunicação de API’S (seção x).</w:t>
        </w:r>
      </w:ins>
      <w:ins w:id="146" w:author="Ryan Lemos" w:date="2019-10-05T19:56:00Z">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587C3B">
          <w:rPr>
            <w:i/>
            <w:iCs/>
            <w:rPrChange w:id="147" w:author="Ryan Lemos" w:date="2019-10-05T19:57:00Z">
              <w:rPr/>
            </w:rPrChange>
          </w:rPr>
          <w:t>back-end</w:t>
        </w:r>
      </w:ins>
      <w:proofErr w:type="spellEnd"/>
      <w:ins w:id="148" w:author="Ryan Lemos" w:date="2019-10-05T20:03:00Z">
        <w:r w:rsidR="00B85A5D">
          <w:t xml:space="preserve"> (BALDUINO, 2014).</w:t>
        </w:r>
      </w:ins>
      <w:ins w:id="149" w:author="Ryan Lemos" w:date="2019-10-05T19:35:00Z">
        <w:r w:rsidR="00D343FF">
          <w:t xml:space="preserve"> </w:t>
        </w:r>
      </w:ins>
      <w:ins w:id="150" w:author="Ryan Lemos" w:date="2019-10-05T19:36:00Z">
        <w:r w:rsidR="00D343FF">
          <w:t>Os objetos JS</w:t>
        </w:r>
      </w:ins>
      <w:ins w:id="151" w:author="Ryan Lemos" w:date="2019-10-05T19:37:00Z">
        <w:r w:rsidR="00D343FF">
          <w:t>ON são formados</w:t>
        </w:r>
      </w:ins>
      <w:ins w:id="152" w:author="Ryan Lemos" w:date="2019-10-05T19:35:00Z">
        <w:r w:rsidR="00D343FF">
          <w:t xml:space="preserve"> por uma estrutura </w:t>
        </w:r>
      </w:ins>
      <w:ins w:id="153" w:author="Ryan Lemos" w:date="2019-10-05T19:36:00Z">
        <w:r w:rsidR="00D343FF">
          <w:t>composta de chaves e valores</w:t>
        </w:r>
      </w:ins>
      <w:ins w:id="154" w:author="Ryan Lemos" w:date="2019-10-05T19:37:00Z">
        <w:r w:rsidR="00D343FF">
          <w:t>,</w:t>
        </w:r>
      </w:ins>
      <w:ins w:id="155" w:author="Ryan Lemos" w:date="2019-10-05T19:36:00Z">
        <w:r w:rsidR="00D343FF">
          <w:t xml:space="preserve"> parecida com o formato CSS discutido na seção x.</w:t>
        </w:r>
      </w:ins>
      <w:ins w:id="156" w:author="Ryan Lemos" w:date="2019-10-05T19:37:00Z">
        <w:r w:rsidR="00D343FF">
          <w:t xml:space="preserve"> </w:t>
        </w:r>
      </w:ins>
      <w:ins w:id="157" w:author="Ryan Lemos" w:date="2019-10-05T19:39:00Z">
        <w:r w:rsidR="00D343FF">
          <w:t>Um objeto JSON é identificado por sua chave de início ‘{’</w:t>
        </w:r>
      </w:ins>
      <w:ins w:id="158" w:author="Ryan Lemos" w:date="2019-10-05T19:40:00Z">
        <w:r w:rsidR="00D343FF">
          <w:t xml:space="preserve"> e sua chave de fim ‘</w:t>
        </w:r>
        <w:r w:rsidR="00D343FF">
          <w:t>}</w:t>
        </w:r>
        <w:r w:rsidR="00D343FF">
          <w:t>’. Essas chaves funcionam como um delimitador do objeto, demonstrando onde ele começa e onde termina. Além disso tem-se as cha</w:t>
        </w:r>
      </w:ins>
      <w:ins w:id="159" w:author="Ryan Lemos" w:date="2019-10-05T19:41:00Z">
        <w:r w:rsidR="00D343FF">
          <w:t xml:space="preserve">ves delimitadoras de atributos do objeto que são delimitadas por aspas duplas. O símbolo ‘:’ separa </w:t>
        </w:r>
        <w:r w:rsidR="00D343FF">
          <w:lastRenderedPageBreak/>
          <w:t>a chave do se</w:t>
        </w:r>
      </w:ins>
      <w:ins w:id="160" w:author="Ryan Lemos" w:date="2019-10-05T19:42:00Z">
        <w:r w:rsidR="00D343FF">
          <w:t>u valor, serve para indicar que aquela chave recebe o valor a frente</w:t>
        </w:r>
      </w:ins>
      <w:ins w:id="161" w:author="Ryan Lemos" w:date="2019-10-05T19:51:00Z">
        <w:r w:rsidR="00724188">
          <w:t xml:space="preserve"> (DUCKET, 2014)</w:t>
        </w:r>
      </w:ins>
      <w:ins w:id="162" w:author="Ryan Lemos" w:date="2019-10-05T19:42:00Z">
        <w:r w:rsidR="00D343FF">
          <w:t xml:space="preserve">. A </w:t>
        </w:r>
      </w:ins>
      <w:ins w:id="163" w:author="Ryan Lemos" w:date="2019-10-05T19:43:00Z">
        <w:r w:rsidR="00D343FF">
          <w:fldChar w:fldCharType="begin"/>
        </w:r>
        <w:r w:rsidR="00D343FF">
          <w:instrText xml:space="preserve"> REF _Ref21197023 \h </w:instrText>
        </w:r>
      </w:ins>
      <w:r w:rsidR="00D343FF">
        <w:fldChar w:fldCharType="separate"/>
      </w:r>
      <w:ins w:id="164" w:author="Ryan Lemos" w:date="2019-10-05T19:43:00Z">
        <w:r w:rsidR="00D343FF">
          <w:t xml:space="preserve">Figura </w:t>
        </w:r>
        <w:r w:rsidR="00D343FF">
          <w:rPr>
            <w:noProof/>
          </w:rPr>
          <w:t>21</w:t>
        </w:r>
        <w:r w:rsidR="00D343FF">
          <w:fldChar w:fldCharType="end"/>
        </w:r>
        <w:r w:rsidR="00D343FF">
          <w:t xml:space="preserve"> se trata de um exemplo de um objeto JSON, tendo exemplo de atributo</w:t>
        </w:r>
      </w:ins>
      <w:ins w:id="165" w:author="Ryan Lemos" w:date="2019-10-05T19:44:00Z">
        <w:r w:rsidR="00D343FF">
          <w:t xml:space="preserve"> (ou chave)</w:t>
        </w:r>
      </w:ins>
      <w:ins w:id="166" w:author="Ryan Lemos" w:date="2019-10-05T19:43:00Z">
        <w:r w:rsidR="00D343FF">
          <w:t xml:space="preserve"> a localização</w:t>
        </w:r>
      </w:ins>
      <w:ins w:id="167" w:author="Ryan Lemos" w:date="2019-10-05T19:44:00Z">
        <w:r w:rsidR="00D343FF">
          <w:t xml:space="preserve"> que recebe o valor “San Francisco, CA”.</w:t>
        </w:r>
      </w:ins>
    </w:p>
    <w:p w14:paraId="5124EB0C" w14:textId="6B5B7B9D" w:rsidR="006B586C" w:rsidRDefault="006B586C" w:rsidP="006B586C">
      <w:pPr>
        <w:rPr>
          <w:ins w:id="168" w:author="Ryan Lemos" w:date="2019-10-05T19:38:00Z"/>
        </w:rPr>
      </w:pPr>
    </w:p>
    <w:p w14:paraId="4ED72CE8" w14:textId="41EC446E" w:rsidR="00D343FF" w:rsidRDefault="00D343FF" w:rsidP="00D343FF">
      <w:pPr>
        <w:pStyle w:val="Legenda"/>
        <w:keepNext/>
        <w:rPr>
          <w:ins w:id="169" w:author="Ryan Lemos" w:date="2019-10-05T19:42:00Z"/>
        </w:rPr>
        <w:pPrChange w:id="170" w:author="Ryan Lemos" w:date="2019-10-05T19:42:00Z">
          <w:pPr>
            <w:pStyle w:val="Legenda"/>
          </w:pPr>
        </w:pPrChange>
      </w:pPr>
      <w:bookmarkStart w:id="171" w:name="_Ref21197023"/>
      <w:ins w:id="172" w:author="Ryan Lemos" w:date="2019-10-05T19:42:00Z">
        <w:r>
          <w:t xml:space="preserve">Figura </w:t>
        </w:r>
        <w:r>
          <w:fldChar w:fldCharType="begin"/>
        </w:r>
        <w:r>
          <w:instrText xml:space="preserve"> SEQ Figura \* ARABIC </w:instrText>
        </w:r>
      </w:ins>
      <w:r>
        <w:fldChar w:fldCharType="separate"/>
      </w:r>
      <w:ins w:id="173" w:author="Ryan Lemos" w:date="2019-10-05T20:30:00Z">
        <w:r w:rsidR="00A253E0">
          <w:rPr>
            <w:noProof/>
          </w:rPr>
          <w:t>21</w:t>
        </w:r>
      </w:ins>
      <w:ins w:id="174" w:author="Ryan Lemos" w:date="2019-10-05T19:42:00Z">
        <w:r>
          <w:fldChar w:fldCharType="end"/>
        </w:r>
        <w:bookmarkEnd w:id="171"/>
        <w:r>
          <w:t xml:space="preserve"> - Exemplo de objeto JSON</w:t>
        </w:r>
      </w:ins>
    </w:p>
    <w:p w14:paraId="2FA22C0C" w14:textId="6499AADA" w:rsidR="00D343FF" w:rsidRDefault="00D343FF" w:rsidP="00D343FF">
      <w:pPr>
        <w:ind w:firstLine="0"/>
        <w:jc w:val="center"/>
        <w:rPr>
          <w:ins w:id="175" w:author="Ryan Lemos" w:date="2019-10-05T19:45:00Z"/>
        </w:rPr>
      </w:pPr>
      <w:ins w:id="176"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177" w:author="Ryan Lemos" w:date="2019-10-05T20:04:00Z"/>
        </w:rPr>
      </w:pPr>
      <w:ins w:id="178" w:author="Ryan Lemos" w:date="2019-10-05T19:52:00Z">
        <w:r>
          <w:t xml:space="preserve">Fonte: </w:t>
        </w:r>
      </w:ins>
      <w:ins w:id="179" w:author="Ryan Lemos" w:date="2019-10-05T19:51:00Z">
        <w:r>
          <w:t>DUCKET, 2014, p</w:t>
        </w:r>
      </w:ins>
      <w:ins w:id="180" w:author="Ryan Lemos" w:date="2019-10-05T19:52:00Z">
        <w:r>
          <w:t>. 376.</w:t>
        </w:r>
      </w:ins>
    </w:p>
    <w:p w14:paraId="670BC8A6" w14:textId="77777777" w:rsidR="00B85A5D" w:rsidRDefault="00B85A5D" w:rsidP="00B85A5D">
      <w:pPr>
        <w:pStyle w:val="Fontes"/>
        <w:pPrChange w:id="181"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182" w:name="_Toc20811770"/>
      <w:proofErr w:type="spellStart"/>
      <w:r>
        <w:t>TypeScript</w:t>
      </w:r>
      <w:bookmarkEnd w:id="182"/>
      <w:proofErr w:type="spellEnd"/>
    </w:p>
    <w:p w14:paraId="7B5E8BF2" w14:textId="77777777" w:rsidR="00755FAF" w:rsidRPr="00532250" w:rsidRDefault="00755FAF" w:rsidP="005B582B"/>
    <w:p w14:paraId="5FDE7B7F" w14:textId="1D6465BD" w:rsidR="00073CBF" w:rsidRDefault="0041581A">
      <w:r>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ins w:id="183" w:author="Ryan Lemos" w:date="2019-10-05T20:26:00Z">
        <w:r w:rsidR="00D67CFB">
          <w:t>,</w:t>
        </w:r>
      </w:ins>
      <w:r w:rsidR="00073CBF">
        <w:t xml:space="preserve"> </w:t>
      </w:r>
      <w:del w:id="184" w:author="Ryan Lemos" w:date="2019-10-05T20:26:00Z">
        <w:r w:rsidR="00073CBF" w:rsidDel="00D67CFB">
          <w:delText>etc</w:delText>
        </w:r>
      </w:del>
      <w:ins w:id="185" w:author="Ryan Lemos" w:date="2019-10-05T20:26:00Z">
        <w:r w:rsidR="00D67CFB">
          <w:t>entre outros tipos (</w:t>
        </w:r>
        <w:r w:rsidR="00D67CFB" w:rsidRPr="00D67CFB">
          <w:rPr>
            <w:noProof/>
            <w:rPrChange w:id="186"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187"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ins w:id="188" w:author="Ryan Lemos" w:date="2019-10-05T20:27:00Z">
        <w:r w:rsidR="00D67CFB">
          <w:t xml:space="preserve"> </w:t>
        </w:r>
        <w:r w:rsidR="00D67CFB">
          <w:rPr>
            <w:noProof/>
          </w:rPr>
          <w:t>(ABREU, 2017)</w:t>
        </w:r>
      </w:ins>
      <w:r w:rsidR="00073CBF">
        <w:t xml:space="preserve">.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w:t>
      </w:r>
      <w:del w:id="189" w:author="Ryan Lemos" w:date="2019-10-05T20:27:00Z">
        <w:r w:rsidR="00D534F8" w:rsidDel="00A253E0">
          <w:delText xml:space="preserve">modelo </w:delText>
        </w:r>
      </w:del>
      <w:ins w:id="190" w:author="Ryan Lemos" w:date="2019-10-05T20:27:00Z">
        <w:r w:rsidR="00A253E0">
          <w:t>número</w:t>
        </w:r>
        <w:r w:rsidR="00A253E0">
          <w:t xml:space="preserve"> </w:t>
        </w:r>
      </w:ins>
      <w:r w:rsidR="00D534F8">
        <w:t xml:space="preserve">definindo seu tipo como </w:t>
      </w:r>
      <w:del w:id="191" w:author="Ryan Lemos" w:date="2019-10-05T20:28:00Z">
        <w:r w:rsidR="00D534F8" w:rsidRPr="00D534F8" w:rsidDel="00A253E0">
          <w:rPr>
            <w:i/>
          </w:rPr>
          <w:delText>string</w:delText>
        </w:r>
      </w:del>
      <w:proofErr w:type="spellStart"/>
      <w:ins w:id="192" w:author="Ryan Lemos" w:date="2019-10-05T20:28:00Z">
        <w:r w:rsidR="00A253E0">
          <w:rPr>
            <w:i/>
          </w:rPr>
          <w:t>number</w:t>
        </w:r>
      </w:ins>
      <w:proofErr w:type="spellEnd"/>
      <w:r w:rsidR="00073CBF">
        <w:t>, como também definindo o tipo de retorno das funções da</w:t>
      </w:r>
      <w:del w:id="193" w:author="Ryan Lemos" w:date="2019-10-05T20:28:00Z">
        <w:r w:rsidR="00073CBF" w:rsidDel="00A253E0">
          <w:delText>s classes</w:delText>
        </w:r>
      </w:del>
      <w:ins w:id="194" w:author="Ryan Lemos" w:date="2019-10-05T20:28:00Z">
        <w:r w:rsidR="00A253E0">
          <w:t xml:space="preserve"> função </w:t>
        </w:r>
        <w:proofErr w:type="spellStart"/>
        <w:r w:rsidR="00A253E0" w:rsidRPr="00A253E0">
          <w:rPr>
            <w:i/>
            <w:iCs/>
            <w:rPrChange w:id="195" w:author="Ryan Lemos" w:date="2019-10-05T20:28:00Z">
              <w:rPr/>
            </w:rPrChange>
          </w:rPr>
          <w:t>identity</w:t>
        </w:r>
      </w:ins>
      <w:proofErr w:type="spellEnd"/>
      <w:r w:rsidR="00073CBF">
        <w:t>.</w:t>
      </w:r>
      <w:ins w:id="196" w:author="Ryan Lemos" w:date="2019-10-05T20:28:00Z">
        <w:r w:rsidR="00A253E0">
          <w:t xml:space="preserve"> A tipagem é feita através dos dois pontos, o que vem depois</w:t>
        </w:r>
      </w:ins>
      <w:ins w:id="197" w:author="Ryan Lemos" w:date="2019-10-05T20:29:00Z">
        <w:r w:rsidR="00A253E0">
          <w:t xml:space="preserve"> deles</w:t>
        </w:r>
      </w:ins>
      <w:ins w:id="198" w:author="Ryan Lemos" w:date="2019-10-05T20:28:00Z">
        <w:r w:rsidR="00A253E0">
          <w:t xml:space="preserve"> se trata do tipo</w:t>
        </w:r>
      </w:ins>
      <w:ins w:id="199" w:author="Ryan Lemos" w:date="2019-10-05T20:29:00Z">
        <w:r w:rsidR="00A253E0">
          <w:t xml:space="preserve"> de valor</w:t>
        </w:r>
      </w:ins>
      <w:ins w:id="200" w:author="Ryan Lemos" w:date="2019-10-05T20:28:00Z">
        <w:r w:rsidR="00A253E0">
          <w:t xml:space="preserve"> que aquela vari</w:t>
        </w:r>
      </w:ins>
      <w:ins w:id="201" w:author="Ryan Lemos" w:date="2019-10-05T20:29:00Z">
        <w:r w:rsidR="00A253E0">
          <w:t xml:space="preserve">ável deve receber ou que deve ser retornado na função </w:t>
        </w:r>
        <w:r w:rsidR="00A253E0">
          <w:t>(</w:t>
        </w:r>
        <w:r w:rsidR="00A253E0" w:rsidRPr="00393D2D">
          <w:rPr>
            <w:noProof/>
          </w:rPr>
          <w:t>SYED</w:t>
        </w:r>
        <w:r w:rsidR="00A253E0">
          <w:rPr>
            <w:noProof/>
          </w:rPr>
          <w:t>, 2016)</w:t>
        </w:r>
        <w:r w:rsidR="00A253E0">
          <w:t>.</w:t>
        </w:r>
      </w:ins>
      <w:ins w:id="202" w:author="Ryan Lemos" w:date="2019-10-05T20:28:00Z">
        <w:r w:rsidR="00A253E0">
          <w:t xml:space="preserve"> </w:t>
        </w:r>
      </w:ins>
    </w:p>
    <w:p w14:paraId="3241CB8D" w14:textId="546800CC" w:rsidR="00D534F8" w:rsidDel="00D67CFB" w:rsidRDefault="00D534F8" w:rsidP="00D67CFB">
      <w:pPr>
        <w:ind w:firstLine="0"/>
        <w:rPr>
          <w:del w:id="203" w:author="Ryan Lemos" w:date="2019-10-05T20:25:00Z"/>
        </w:rPr>
      </w:pPr>
    </w:p>
    <w:p w14:paraId="34F3691B" w14:textId="7913F6DD" w:rsidR="00D67CFB" w:rsidRDefault="00D67CFB">
      <w:pPr>
        <w:rPr>
          <w:ins w:id="204" w:author="Ryan Lemos" w:date="2019-10-05T20:27:00Z"/>
        </w:rPr>
      </w:pPr>
    </w:p>
    <w:p w14:paraId="16D9792D" w14:textId="39A8A077" w:rsidR="00A253E0" w:rsidRDefault="00A253E0" w:rsidP="00A253E0">
      <w:pPr>
        <w:pStyle w:val="Legenda"/>
        <w:keepNext/>
        <w:rPr>
          <w:ins w:id="205" w:author="Ryan Lemos" w:date="2019-10-05T20:30:00Z"/>
        </w:rPr>
        <w:pPrChange w:id="206" w:author="Ryan Lemos" w:date="2019-10-05T20:30:00Z">
          <w:pPr>
            <w:pStyle w:val="Legenda"/>
          </w:pPr>
        </w:pPrChange>
      </w:pPr>
      <w:ins w:id="207" w:author="Ryan Lemos" w:date="2019-10-05T20:30:00Z">
        <w:r>
          <w:t xml:space="preserve">Figura </w:t>
        </w:r>
        <w:r>
          <w:fldChar w:fldCharType="begin"/>
        </w:r>
        <w:r>
          <w:instrText xml:space="preserve"> SEQ Figura \* ARABIC </w:instrText>
        </w:r>
      </w:ins>
      <w:r>
        <w:fldChar w:fldCharType="separate"/>
      </w:r>
      <w:ins w:id="208" w:author="Ryan Lemos" w:date="2019-10-05T20:30:00Z">
        <w:r>
          <w:rPr>
            <w:noProof/>
          </w:rPr>
          <w:t>22</w:t>
        </w:r>
        <w:r>
          <w:fldChar w:fldCharType="end"/>
        </w:r>
        <w:r>
          <w:t xml:space="preserve"> - Exemplo da tipagem </w:t>
        </w:r>
        <w:r>
          <w:t xml:space="preserve">utilizada </w:t>
        </w:r>
        <w:proofErr w:type="spellStart"/>
        <w:r>
          <w:t>no</w:t>
        </w:r>
        <w:r>
          <w:t>TypeScript</w:t>
        </w:r>
        <w:proofErr w:type="spellEnd"/>
      </w:ins>
    </w:p>
    <w:p w14:paraId="0DF2761F" w14:textId="6C9E284F" w:rsidR="00D67CFB" w:rsidRDefault="00D67CFB" w:rsidP="00A253E0">
      <w:pPr>
        <w:ind w:firstLine="0"/>
        <w:jc w:val="center"/>
        <w:rPr>
          <w:ins w:id="209" w:author="Ryan Lemos" w:date="2019-10-05T20:30:00Z"/>
        </w:rPr>
      </w:pPr>
      <w:ins w:id="210" w:author="Ryan Lemos" w:date="2019-10-05T20:27:00Z">
        <w:r>
          <w:rPr>
            <w:noProof/>
          </w:rPr>
          <w:drawing>
            <wp:inline distT="0" distB="0" distL="0" distR="0" wp14:anchorId="2496FDF6" wp14:editId="4F998D19">
              <wp:extent cx="3771900" cy="11144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900" cy="1114425"/>
                      </a:xfrm>
                      <a:prstGeom prst="rect">
                        <a:avLst/>
                      </a:prstGeom>
                    </pic:spPr>
                  </pic:pic>
                </a:graphicData>
              </a:graphic>
            </wp:inline>
          </w:drawing>
        </w:r>
      </w:ins>
    </w:p>
    <w:p w14:paraId="0A7D4428" w14:textId="61033DC3" w:rsidR="00A253E0" w:rsidRDefault="00A253E0" w:rsidP="00A253E0">
      <w:pPr>
        <w:pStyle w:val="Fontes"/>
        <w:rPr>
          <w:ins w:id="211" w:author="Ryan Lemos" w:date="2019-10-05T20:27:00Z"/>
        </w:rPr>
        <w:pPrChange w:id="212" w:author="Ryan Lemos" w:date="2019-10-05T20:30:00Z">
          <w:pPr/>
        </w:pPrChange>
      </w:pPr>
      <w:ins w:id="213" w:author="Ryan Lemos" w:date="2019-10-05T20:30:00Z">
        <w:r>
          <w:t>Fonte: SYED, 2016, p. 129.</w:t>
        </w:r>
      </w:ins>
    </w:p>
    <w:p w14:paraId="212AAE60" w14:textId="423F23A4" w:rsidR="00A1768E" w:rsidDel="00D67CFB" w:rsidRDefault="00A1768E" w:rsidP="00D67CFB">
      <w:pPr>
        <w:pStyle w:val="Legenda"/>
        <w:keepNext/>
        <w:rPr>
          <w:del w:id="214" w:author="Ryan Lemos" w:date="2019-10-05T20:25:00Z"/>
        </w:rPr>
        <w:pPrChange w:id="215" w:author="Ryan Lemos" w:date="2019-10-05T20:25:00Z">
          <w:pPr>
            <w:pStyle w:val="Legenda"/>
            <w:keepNext/>
          </w:pPr>
        </w:pPrChange>
      </w:pPr>
      <w:del w:id="216" w:author="Ryan Lemos" w:date="2019-10-05T20:25:00Z">
        <w:r w:rsidDel="00D67CFB">
          <w:delText xml:space="preserve">Figura </w:delText>
        </w:r>
        <w:r w:rsidR="00744533" w:rsidDel="00D67CFB">
          <w:fldChar w:fldCharType="begin"/>
        </w:r>
        <w:r w:rsidR="00744533" w:rsidDel="00D67CFB">
          <w:delInstrText xml:space="preserve"> SEQ Figura \* ARABIC </w:delInstrText>
        </w:r>
        <w:r w:rsidR="00744533" w:rsidDel="00D67CFB">
          <w:fldChar w:fldCharType="separate"/>
        </w:r>
        <w:r w:rsidR="00D343FF" w:rsidDel="00D67CFB">
          <w:rPr>
            <w:noProof/>
          </w:rPr>
          <w:delText>22</w:delText>
        </w:r>
        <w:r w:rsidR="00744533" w:rsidDel="00D67CFB">
          <w:rPr>
            <w:noProof/>
          </w:rPr>
          <w:fldChar w:fldCharType="end"/>
        </w:r>
        <w:r w:rsidDel="00D67CFB">
          <w:delText xml:space="preserve"> - Classe em TypeScript</w:delText>
        </w:r>
      </w:del>
    </w:p>
    <w:p w14:paraId="7D705DA8" w14:textId="58483749" w:rsidR="00D534F8" w:rsidDel="00D67CFB" w:rsidRDefault="00D534F8" w:rsidP="00D67CFB">
      <w:pPr>
        <w:ind w:firstLine="0"/>
        <w:jc w:val="center"/>
        <w:rPr>
          <w:del w:id="217" w:author="Ryan Lemos" w:date="2019-10-05T20:25:00Z"/>
        </w:rPr>
        <w:pPrChange w:id="218" w:author="Ryan Lemos" w:date="2019-10-05T20:25:00Z">
          <w:pPr>
            <w:ind w:firstLine="0"/>
            <w:jc w:val="center"/>
          </w:pPr>
        </w:pPrChange>
      </w:pPr>
      <w:del w:id="219"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rsidP="00D67CFB">
      <w:pPr>
        <w:pStyle w:val="Fontes"/>
        <w:rPr>
          <w:del w:id="220" w:author="Ryan Lemos" w:date="2019-10-05T20:25:00Z"/>
        </w:rPr>
        <w:pPrChange w:id="221" w:author="Ryan Lemos" w:date="2019-10-05T20:25:00Z">
          <w:pPr>
            <w:pStyle w:val="Fontes"/>
          </w:pPr>
        </w:pPrChange>
      </w:pPr>
      <w:del w:id="222"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rsidP="00D67CFB">
      <w:pPr>
        <w:ind w:firstLine="0"/>
        <w:pPrChange w:id="223" w:author="Ryan Lemos" w:date="2019-10-05T20:25:00Z">
          <w:pPr/>
        </w:pPrChange>
      </w:pPr>
    </w:p>
    <w:p w14:paraId="0D236BEB" w14:textId="7CF834FF" w:rsidR="00676588" w:rsidRDefault="00C05B5C" w:rsidP="00676588">
      <w:pPr>
        <w:pStyle w:val="Ttulo4"/>
      </w:pPr>
      <w:bookmarkStart w:id="224" w:name="_Toc20811771"/>
      <w:r>
        <w:lastRenderedPageBreak/>
        <w:t>Angular</w:t>
      </w:r>
      <w:bookmarkEnd w:id="224"/>
    </w:p>
    <w:p w14:paraId="59161E49" w14:textId="24134187" w:rsidR="00073CBF" w:rsidRPr="00532250" w:rsidRDefault="00073CBF" w:rsidP="005B582B"/>
    <w:p w14:paraId="22EFD816" w14:textId="15FA1802"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512162">
        <w:t>2019b</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16F868A0" w:rsidR="00676588" w:rsidRPr="00676588" w:rsidRDefault="00636936" w:rsidP="00095610">
      <w:r>
        <w:t xml:space="preserve">Tendo em vista que este seja um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225" w:name="_Toc20811772"/>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25"/>
    </w:p>
    <w:p w14:paraId="68EE7F90" w14:textId="77777777" w:rsidR="008D625B" w:rsidRDefault="008D625B" w:rsidP="008D625B"/>
    <w:p w14:paraId="20A0AB01" w14:textId="36021408"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054B21">
        <w:t xml:space="preserve">Figura </w:t>
      </w:r>
      <w:r w:rsidR="00054B21">
        <w:rPr>
          <w:noProof/>
        </w:rPr>
        <w:t>23</w:t>
      </w:r>
      <w:r w:rsidR="009113A0">
        <w:fldChar w:fldCharType="end"/>
      </w:r>
      <w:r w:rsidR="00B674FC">
        <w:t>.</w:t>
      </w:r>
    </w:p>
    <w:p w14:paraId="4ECD0A39" w14:textId="77777777" w:rsidR="00B674FC" w:rsidRDefault="00B674FC" w:rsidP="00135E22">
      <w:pPr>
        <w:ind w:firstLine="0"/>
      </w:pPr>
    </w:p>
    <w:p w14:paraId="2B0E03C6" w14:textId="110AA50D" w:rsidR="009113A0" w:rsidRDefault="009113A0" w:rsidP="00FC0021">
      <w:pPr>
        <w:pStyle w:val="Legenda"/>
        <w:keepNext/>
      </w:pPr>
      <w:bookmarkStart w:id="226" w:name="_Ref526523847"/>
      <w:r>
        <w:t xml:space="preserve">Figura </w:t>
      </w:r>
      <w:fldSimple w:instr=" SEQ Figura \* ARABIC ">
        <w:r w:rsidR="00D343FF">
          <w:rPr>
            <w:noProof/>
          </w:rPr>
          <w:t>23</w:t>
        </w:r>
      </w:fldSimple>
      <w:bookmarkEnd w:id="226"/>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723FA633" w14:textId="386D1554" w:rsidR="00B65AD2" w:rsidRDefault="00C77717" w:rsidP="005074A5">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p>
    <w:p w14:paraId="1077B4A1" w14:textId="77777777" w:rsidR="002C2BEC" w:rsidRDefault="002C2BEC" w:rsidP="008D625B"/>
    <w:p w14:paraId="0ED7ECBD" w14:textId="557684CF" w:rsidR="00755810" w:rsidRDefault="002C2BEC" w:rsidP="002C2BEC">
      <w:pPr>
        <w:pStyle w:val="Ttulo4"/>
      </w:pPr>
      <w:bookmarkStart w:id="227" w:name="_Toc20811773"/>
      <w:commentRangeStart w:id="228"/>
      <w:r>
        <w:t>PHPUNIT</w:t>
      </w:r>
      <w:commentRangeEnd w:id="228"/>
      <w:r>
        <w:rPr>
          <w:rStyle w:val="Refdecomentrio"/>
          <w:iCs w:val="0"/>
        </w:rPr>
        <w:commentReference w:id="228"/>
      </w:r>
      <w:bookmarkEnd w:id="227"/>
    </w:p>
    <w:p w14:paraId="3ED1E805" w14:textId="6C8E50F1" w:rsidR="002C2BEC" w:rsidRDefault="002C2BEC">
      <w:pPr>
        <w:rPr>
          <w:ins w:id="229" w:author="Ryan Lemos" w:date="2019-10-05T20:31:00Z"/>
        </w:rPr>
      </w:pPr>
    </w:p>
    <w:p w14:paraId="2AC41FF8" w14:textId="77777777" w:rsidR="000D4325" w:rsidRDefault="000D4325">
      <w:pPr>
        <w:rPr>
          <w:ins w:id="230" w:author="Ryan Lemos" w:date="2019-10-05T20:31:00Z"/>
        </w:rPr>
      </w:pPr>
      <w:bookmarkStart w:id="231" w:name="_GoBack"/>
      <w:bookmarkEnd w:id="231"/>
    </w:p>
    <w:p w14:paraId="672AB5D3" w14:textId="77777777" w:rsidR="000D4325" w:rsidRPr="002C2BEC" w:rsidRDefault="000D4325"/>
    <w:p w14:paraId="0CA1CC08" w14:textId="77777777" w:rsidR="00D61CB9" w:rsidRDefault="00B9427B" w:rsidP="00D61CB9">
      <w:pPr>
        <w:pStyle w:val="Ttulo4"/>
      </w:pPr>
      <w:bookmarkStart w:id="232" w:name="_Ref526533823"/>
      <w:bookmarkStart w:id="233" w:name="_Toc20811774"/>
      <w:commentRangeStart w:id="234"/>
      <w:r w:rsidRPr="00952162">
        <w:rPr>
          <w:i/>
        </w:rPr>
        <w:t>Framework</w:t>
      </w:r>
      <w:commentRangeEnd w:id="234"/>
      <w:r w:rsidR="002C2BEC">
        <w:rPr>
          <w:rStyle w:val="Refdecomentrio"/>
          <w:iCs w:val="0"/>
        </w:rPr>
        <w:commentReference w:id="234"/>
      </w:r>
      <w:r>
        <w:t xml:space="preserve"> </w:t>
      </w:r>
      <w:proofErr w:type="spellStart"/>
      <w:r w:rsidR="00D61CB9" w:rsidRPr="003635FC">
        <w:t>Laravel</w:t>
      </w:r>
      <w:bookmarkEnd w:id="232"/>
      <w:bookmarkEnd w:id="233"/>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1D3B8911"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0060208" w14:textId="77777777" w:rsidR="002C2BEC" w:rsidRDefault="002C2BEC" w:rsidP="009B4F8A"/>
    <w:p w14:paraId="1E755686" w14:textId="2D8C6C60" w:rsidR="00F97B7F" w:rsidRDefault="002C2BEC" w:rsidP="002C2BEC">
      <w:pPr>
        <w:pStyle w:val="Ttulo4"/>
      </w:pPr>
      <w:bookmarkStart w:id="235" w:name="_Toc20811775"/>
      <w:r w:rsidRPr="00596E44">
        <w:rPr>
          <w:i/>
          <w:lang w:val="en-US"/>
        </w:rPr>
        <w:t>Representational State Transfer</w:t>
      </w:r>
      <w:r w:rsidRPr="00B70A30">
        <w:rPr>
          <w:iCs w:val="0"/>
          <w:lang w:val="en-US"/>
        </w:rPr>
        <w:t xml:space="preserve"> </w:t>
      </w:r>
      <w:r>
        <w:rPr>
          <w:iCs w:val="0"/>
          <w:lang w:val="en-US"/>
        </w:rPr>
        <w:t>(</w:t>
      </w:r>
      <w:r>
        <w:t>REST)</w:t>
      </w:r>
      <w:bookmarkEnd w:id="235"/>
    </w:p>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236" w:name="_Toc20811776"/>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236"/>
    </w:p>
    <w:p w14:paraId="08B7394B" w14:textId="77777777" w:rsidR="00F97B7F" w:rsidRPr="00596E44" w:rsidRDefault="00F97B7F" w:rsidP="00F97B7F">
      <w:pPr>
        <w:rPr>
          <w:iCs/>
          <w:lang w:val="en-US"/>
        </w:rPr>
      </w:pPr>
    </w:p>
    <w:p w14:paraId="23E18217" w14:textId="21F0E0F2"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seção X</w:t>
      </w:r>
      <w:r w:rsidR="00483DF4">
        <w:t xml:space="preserve">, além de servir de ponte para os serviços </w:t>
      </w:r>
      <w:r w:rsidR="00483DF4" w:rsidRPr="005B582B">
        <w:rPr>
          <w:i/>
          <w:iCs/>
        </w:rPr>
        <w:t>web</w:t>
      </w:r>
      <w:r w:rsidR="00483DF4">
        <w:t xml:space="preserve">, como por exemplo o serviço de banco de dados (MASSÉ, 2012). </w:t>
      </w:r>
      <w:r w:rsidR="00483DF4">
        <w:lastRenderedPageBreak/>
        <w:t xml:space="preserve">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54F413F7" w:rsidR="00483DF4" w:rsidRDefault="00483DF4" w:rsidP="00596E44">
      <w:pPr>
        <w:pStyle w:val="Legenda"/>
        <w:keepNext/>
      </w:pPr>
      <w:r>
        <w:t xml:space="preserve">Figura </w:t>
      </w:r>
      <w:fldSimple w:instr=" SEQ Figura \* ARABIC ">
        <w:r w:rsidR="00D343FF">
          <w:rPr>
            <w:noProof/>
          </w:rPr>
          <w:t>24</w:t>
        </w:r>
      </w:fldSimple>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77777777" w:rsidR="00D61CB9" w:rsidRDefault="00D61CB9" w:rsidP="00D61CB9">
      <w:pPr>
        <w:pStyle w:val="Ttulo3"/>
      </w:pPr>
      <w:bookmarkStart w:id="237" w:name="_Toc20811777"/>
      <w:r w:rsidRPr="00BB49CF">
        <w:t>Sistema de Gerenciamento de Banco de Dados</w:t>
      </w:r>
      <w:r w:rsidR="00773355">
        <w:t xml:space="preserve"> (MySQL)</w:t>
      </w:r>
      <w:bookmarkEnd w:id="237"/>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 xml:space="preserve">definição das estruturas </w:t>
      </w:r>
      <w:r w:rsidR="009757F4">
        <w:lastRenderedPageBreak/>
        <w:t>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02FF899B"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054B21">
        <w:t xml:space="preserve">Figura </w:t>
      </w:r>
      <w:r w:rsidR="00054B21">
        <w:rPr>
          <w:noProof/>
        </w:rPr>
        <w:t>25</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1194EEC5" w:rsidR="00F93875" w:rsidRDefault="00F93875" w:rsidP="00952162">
      <w:pPr>
        <w:pStyle w:val="Legenda"/>
        <w:keepNext/>
      </w:pPr>
      <w:bookmarkStart w:id="238" w:name="_Ref526697739"/>
      <w:r>
        <w:t xml:space="preserve">Figura </w:t>
      </w:r>
      <w:fldSimple w:instr=" SEQ Figura \* ARABIC ">
        <w:r w:rsidR="00D343FF">
          <w:rPr>
            <w:noProof/>
          </w:rPr>
          <w:t>25</w:t>
        </w:r>
      </w:fldSimple>
      <w:bookmarkEnd w:id="238"/>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2"/>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729BCC99"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054B21">
        <w:t xml:space="preserve">Figura </w:t>
      </w:r>
      <w:r w:rsidR="00054B21">
        <w:rPr>
          <w:noProof/>
        </w:rPr>
        <w:t>25</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39" w:name="_Toc20811778"/>
      <w:r>
        <w:lastRenderedPageBreak/>
        <w:t xml:space="preserve">desenvolvimento do </w:t>
      </w:r>
      <w:r w:rsidR="00B265CE">
        <w:t>ambiente</w:t>
      </w:r>
      <w:r>
        <w:t xml:space="preserve"> proposto</w:t>
      </w:r>
      <w:bookmarkEnd w:id="239"/>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240" w:name="_Toc20811779"/>
      <w:r>
        <w:t>Ferramentas de desenvolvimento utilizadas</w:t>
      </w:r>
      <w:bookmarkEnd w:id="240"/>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6E5C58E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Para a primeira foi</w:t>
      </w:r>
      <w:r w:rsidR="00C3177A">
        <w:t xml:space="preserve"> usado</w:t>
      </w:r>
      <w:r>
        <w:t xml:space="preserve"> o </w:t>
      </w:r>
      <w:commentRangeStart w:id="241"/>
      <w:r>
        <w:t xml:space="preserve">Visual Studio </w:t>
      </w:r>
      <w:proofErr w:type="spellStart"/>
      <w:r>
        <w:t>Code</w:t>
      </w:r>
      <w:proofErr w:type="spellEnd"/>
      <w:r>
        <w:t xml:space="preserve"> </w:t>
      </w:r>
      <w:commentRangeEnd w:id="241"/>
      <w:r w:rsidR="00C3177A">
        <w:rPr>
          <w:rStyle w:val="Refdecomentrio"/>
        </w:rPr>
        <w:commentReference w:id="241"/>
      </w:r>
      <w:r>
        <w:t xml:space="preserve">(VSCODE) da Microsoft, pois apoia o desenvolvimento em </w:t>
      </w:r>
      <w:proofErr w:type="spellStart"/>
      <w:r>
        <w:t>TypeScript</w:t>
      </w:r>
      <w:proofErr w:type="spellEnd"/>
      <w:r>
        <w:t xml:space="preserve"> auxiliando em complementação de nomes de funções e pacotes. É uma solução gratuita e completa, pois conta com uma comunidade que desenvolve uma série de </w:t>
      </w:r>
      <w:r w:rsidRPr="005B582B">
        <w:rPr>
          <w:i/>
          <w:iCs/>
        </w:rPr>
        <w:t>plug</w:t>
      </w:r>
      <w:r w:rsidR="00C3177A" w:rsidRPr="005B582B">
        <w:rPr>
          <w:i/>
          <w:iCs/>
        </w:rPr>
        <w:t>-</w:t>
      </w:r>
      <w:r w:rsidRPr="005B582B">
        <w:rPr>
          <w:i/>
          <w:iCs/>
        </w:rPr>
        <w:t>ins</w:t>
      </w:r>
      <w:r>
        <w:t xml:space="preserve"> que auxiliam vários processos de desenvolvimento. Já para o </w:t>
      </w:r>
      <w:proofErr w:type="spellStart"/>
      <w:r w:rsidRPr="00596E44">
        <w:rPr>
          <w:i/>
        </w:rPr>
        <w:t>back</w:t>
      </w:r>
      <w:r w:rsidR="00C3177A">
        <w:rPr>
          <w:i/>
        </w:rPr>
        <w:t>-</w:t>
      </w:r>
      <w:r w:rsidRPr="00596E44">
        <w:rPr>
          <w:i/>
        </w:rPr>
        <w:t>end</w:t>
      </w:r>
      <w:proofErr w:type="spellEnd"/>
      <w:r>
        <w:t xml:space="preserve"> utilizou-se uma ferramenta paga chamada PHP </w:t>
      </w:r>
      <w:proofErr w:type="spellStart"/>
      <w:r>
        <w:t>Storm</w:t>
      </w:r>
      <w:proofErr w:type="spellEnd"/>
      <w:r w:rsidR="00C3177A">
        <w:t>, p</w:t>
      </w:r>
      <w:r>
        <w:t xml:space="preserve">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242" w:name="_Toc20811780"/>
      <w:r>
        <w:t>Estruturação do sistema</w:t>
      </w:r>
      <w:bookmarkEnd w:id="24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243" w:name="_Toc20811781"/>
      <w:r>
        <w:t>Diagrama de banco de dados</w:t>
      </w:r>
      <w:bookmarkEnd w:id="243"/>
    </w:p>
    <w:p w14:paraId="22B4D6FC" w14:textId="77777777" w:rsidR="009A2E13" w:rsidRDefault="009A2E13" w:rsidP="009A2E13"/>
    <w:p w14:paraId="07FCB4FF" w14:textId="2C4AA480" w:rsidR="00017D8C" w:rsidRDefault="009A2E13" w:rsidP="005B582B">
      <w:pPr>
        <w:sectPr w:rsidR="00017D8C" w:rsidSect="00C1350C">
          <w:headerReference w:type="default" r:id="rId43"/>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77489A0D" w14:textId="61962DD6" w:rsidR="008C4A0B" w:rsidRDefault="008C4A0B" w:rsidP="00B70A30">
      <w:pPr>
        <w:pStyle w:val="Legenda"/>
        <w:keepNext/>
      </w:pPr>
      <w:r>
        <w:lastRenderedPageBreak/>
        <w:t xml:space="preserve">Figura </w:t>
      </w:r>
      <w:fldSimple w:instr=" SEQ Figura \* ARABIC ">
        <w:r w:rsidR="00D343FF">
          <w:rPr>
            <w:noProof/>
          </w:rPr>
          <w:t>26</w:t>
        </w:r>
      </w:fldSimple>
      <w:r>
        <w:t xml:space="preserve"> - Diagrama da base de dados do ambiente</w:t>
      </w:r>
    </w:p>
    <w:p w14:paraId="03A3123D" w14:textId="770D80CB" w:rsidR="00017D8C" w:rsidRDefault="00017D8C" w:rsidP="005B582B">
      <w:pPr>
        <w:ind w:firstLine="0"/>
        <w:jc w:val="center"/>
      </w:pPr>
      <w:commentRangeStart w:id="244"/>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4">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244"/>
      <w:r w:rsidR="005C4E6B">
        <w:rPr>
          <w:rStyle w:val="Refdecomentrio"/>
        </w:rPr>
        <w:commentReference w:id="244"/>
      </w:r>
    </w:p>
    <w:p w14:paraId="0667C014" w14:textId="6F2F3200" w:rsidR="008C4A0B" w:rsidRDefault="008C4A0B" w:rsidP="00B70A30">
      <w:pPr>
        <w:pStyle w:val="Fontes"/>
      </w:pPr>
      <w:r>
        <w:t xml:space="preserve">Fonte: PRÓPRIA, utilizando o </w:t>
      </w:r>
      <w:proofErr w:type="spellStart"/>
      <w:r>
        <w:t>MySQLWorkbench</w:t>
      </w:r>
      <w:proofErr w:type="spellEnd"/>
      <w:r>
        <w:t>.</w:t>
      </w:r>
    </w:p>
    <w:p w14:paraId="288BF466" w14:textId="21FF5859" w:rsidR="00017D8C" w:rsidRDefault="00017D8C" w:rsidP="009A2E13">
      <w:pPr>
        <w:ind w:firstLine="0"/>
        <w:sectPr w:rsidR="00017D8C" w:rsidSect="005B582B">
          <w:headerReference w:type="default" r:id="rId45"/>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245" w:name="_Toc20811782"/>
      <w:r>
        <w:lastRenderedPageBreak/>
        <w:t>Diagrama de processos</w:t>
      </w:r>
      <w:bookmarkEnd w:id="245"/>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6"/>
          <w:pgSz w:w="11906" w:h="16838"/>
          <w:pgMar w:top="1701" w:right="1134" w:bottom="1134" w:left="1701" w:header="1134" w:footer="567" w:gutter="0"/>
          <w:cols w:space="708"/>
          <w:docGrid w:linePitch="360"/>
        </w:sectPr>
      </w:pPr>
    </w:p>
    <w:p w14:paraId="27107286" w14:textId="3659478B" w:rsidR="008C4A0B" w:rsidRDefault="008C4A0B" w:rsidP="00B70A30">
      <w:pPr>
        <w:pStyle w:val="Legenda"/>
        <w:keepNext/>
      </w:pPr>
      <w:r>
        <w:lastRenderedPageBreak/>
        <w:t xml:space="preserve">Figura </w:t>
      </w:r>
      <w:fldSimple w:instr=" SEQ Figura \* ARABIC ">
        <w:r w:rsidR="00D343FF">
          <w:rPr>
            <w:noProof/>
          </w:rPr>
          <w:t>27</w:t>
        </w:r>
      </w:fldSimple>
      <w:r>
        <w:t xml:space="preserve"> - Diagrama de processos do primeiro release</w:t>
      </w:r>
    </w:p>
    <w:p w14:paraId="564CF12A" w14:textId="51239011" w:rsidR="007216C5" w:rsidRDefault="009C658F" w:rsidP="00596E44">
      <w:pPr>
        <w:spacing w:line="240" w:lineRule="auto"/>
        <w:ind w:firstLine="0"/>
        <w:jc w:val="center"/>
        <w:outlineLvl w:val="9"/>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rsidP="00B70A30">
      <w:pPr>
        <w:pStyle w:val="Fontes"/>
      </w:pPr>
      <w:r>
        <w:t xml:space="preserve">Fonte: PRÓPRIA, utilizando o </w:t>
      </w:r>
      <w:proofErr w:type="spellStart"/>
      <w:r>
        <w:t>bizagi</w:t>
      </w:r>
      <w:proofErr w:type="spellEnd"/>
      <w:r>
        <w:t xml:space="preserve"> </w:t>
      </w:r>
      <w:proofErr w:type="spellStart"/>
      <w:r>
        <w:t>Modeler</w:t>
      </w:r>
      <w:proofErr w:type="spellEnd"/>
      <w:r>
        <w:t>.</w:t>
      </w:r>
    </w:p>
    <w:p w14:paraId="673394B2" w14:textId="17F76AB0" w:rsidR="008C4A0B" w:rsidRDefault="008C4A0B" w:rsidP="00B70A30">
      <w:pPr>
        <w:pStyle w:val="Legenda"/>
        <w:keepNext/>
      </w:pPr>
      <w:r>
        <w:lastRenderedPageBreak/>
        <w:t xml:space="preserve">Figura </w:t>
      </w:r>
      <w:fldSimple w:instr=" SEQ Figura \* ARABIC ">
        <w:r w:rsidR="00D343FF">
          <w:rPr>
            <w:noProof/>
          </w:rPr>
          <w:t>28</w:t>
        </w:r>
      </w:fldSimple>
      <w:r>
        <w:t xml:space="preserve"> - Diagrama de processos do segundo release</w:t>
      </w:r>
    </w:p>
    <w:p w14:paraId="4CEB2352" w14:textId="65F978D3" w:rsidR="0060102B" w:rsidRDefault="0060102B" w:rsidP="00596E44">
      <w:pPr>
        <w:spacing w:line="240" w:lineRule="auto"/>
        <w:ind w:firstLine="0"/>
        <w:jc w:val="center"/>
        <w:outlineLvl w:val="9"/>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8">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t>.</w:t>
      </w:r>
    </w:p>
    <w:p w14:paraId="2E9D12BE" w14:textId="77777777" w:rsidR="008C4A0B" w:rsidRDefault="008C4A0B" w:rsidP="00596E44">
      <w:pPr>
        <w:spacing w:line="240" w:lineRule="auto"/>
        <w:ind w:firstLine="0"/>
        <w:jc w:val="center"/>
        <w:outlineLvl w:val="9"/>
      </w:pPr>
    </w:p>
    <w:p w14:paraId="4AD10E6F" w14:textId="77777777" w:rsidR="008C4A0B" w:rsidRDefault="008C4A0B" w:rsidP="00596E44">
      <w:pPr>
        <w:spacing w:line="240" w:lineRule="auto"/>
        <w:ind w:firstLine="0"/>
        <w:jc w:val="center"/>
        <w:outlineLvl w:val="9"/>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rsidP="009A2E13">
      <w:pPr>
        <w:pStyle w:val="Ttulo2"/>
      </w:pPr>
      <w:bookmarkStart w:id="246" w:name="_Toc20811783"/>
      <w:r>
        <w:lastRenderedPageBreak/>
        <w:t xml:space="preserve">Padrões visuais da </w:t>
      </w:r>
      <w:commentRangeStart w:id="247"/>
      <w:r>
        <w:t>aplicação</w:t>
      </w:r>
      <w:commentRangeEnd w:id="247"/>
      <w:r>
        <w:rPr>
          <w:rStyle w:val="Refdecomentrio"/>
          <w:rFonts w:eastAsia="Calibri"/>
          <w:caps w:val="0"/>
        </w:rPr>
        <w:commentReference w:id="247"/>
      </w:r>
      <w:bookmarkEnd w:id="246"/>
    </w:p>
    <w:p w14:paraId="654FBFAD" w14:textId="3F793573" w:rsidR="007F2136" w:rsidRDefault="007F2136" w:rsidP="007F2136"/>
    <w:p w14:paraId="2804624F" w14:textId="7780AD41" w:rsidR="007F2136" w:rsidRPr="005074A5" w:rsidRDefault="007F2136" w:rsidP="005074A5">
      <w:r>
        <w:t>Buscando a melhoria na utilização, no terceiro release tentou-se padronizar visualmente a aplicação. Isso se deu buscando os conceitos de IHC, como visto na seção x. Padronizando o visual das interfaces acredita-se que o usuário se acostume com as interações com o sistema já que não se modificam a cada tela.</w:t>
      </w:r>
    </w:p>
    <w:p w14:paraId="3E3C861F" w14:textId="5F56EBA0"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248"/>
      <w:r w:rsidR="007F2136">
        <w:t xml:space="preserve">Material </w:t>
      </w:r>
      <w:proofErr w:type="spellStart"/>
      <w:r w:rsidR="007F2136" w:rsidRPr="005074A5">
        <w:rPr>
          <w:i/>
          <w:iCs/>
        </w:rPr>
        <w:t>Icons</w:t>
      </w:r>
      <w:commentRangeEnd w:id="248"/>
      <w:proofErr w:type="spellEnd"/>
      <w:r w:rsidR="007F2136">
        <w:rPr>
          <w:rStyle w:val="Refdecomentrio"/>
        </w:rPr>
        <w:commentReference w:id="248"/>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054B21">
        <w:t xml:space="preserve">Figura </w:t>
      </w:r>
      <w:r w:rsidR="00054B21">
        <w:rPr>
          <w:noProof/>
        </w:rPr>
        <w:t>29</w:t>
      </w:r>
      <w:r w:rsidR="007F2136">
        <w:fldChar w:fldCharType="end"/>
      </w:r>
      <w:r w:rsidR="00DA6C7C">
        <w:t>:</w:t>
      </w:r>
    </w:p>
    <w:p w14:paraId="32F2321F" w14:textId="77777777" w:rsidR="00DA6C7C" w:rsidRDefault="00DA6C7C" w:rsidP="00DA6C7C"/>
    <w:p w14:paraId="738CCC75" w14:textId="3745A5B7" w:rsidR="0069744B" w:rsidRDefault="0069744B" w:rsidP="005074A5">
      <w:pPr>
        <w:pStyle w:val="Legenda"/>
        <w:keepNext/>
      </w:pPr>
      <w:bookmarkStart w:id="249" w:name="_Ref20733598"/>
      <w:r>
        <w:t xml:space="preserve">Figura </w:t>
      </w:r>
      <w:fldSimple w:instr=" SEQ Figura \* ARABIC ">
        <w:r w:rsidR="00D343FF">
          <w:rPr>
            <w:noProof/>
          </w:rPr>
          <w:t>29</w:t>
        </w:r>
      </w:fldSimple>
      <w:bookmarkEnd w:id="249"/>
      <w:r>
        <w:t xml:space="preserve"> - Auxílio na utilização dos botões</w:t>
      </w:r>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7777777" w:rsidR="00DA6C7C" w:rsidRDefault="00DA6C7C" w:rsidP="00DA6C7C">
      <w:pPr>
        <w:ind w:firstLine="0"/>
        <w:jc w:val="center"/>
      </w:pPr>
    </w:p>
    <w:p w14:paraId="498B6AB1" w14:textId="2B9D2FC3"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r w:rsidR="00054B21">
        <w:t xml:space="preserve">Figura </w:t>
      </w:r>
      <w:r w:rsidR="00054B21">
        <w:rPr>
          <w:noProof/>
        </w:rPr>
        <w:t>29</w:t>
      </w:r>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054B21">
        <w:t xml:space="preserve">Figura </w:t>
      </w:r>
      <w:r w:rsidR="00054B21">
        <w:rPr>
          <w:noProof/>
        </w:rPr>
        <w:t>30</w:t>
      </w:r>
      <w:r w:rsidR="007F2136">
        <w:fldChar w:fldCharType="end"/>
      </w:r>
      <w:r>
        <w:t>, o botão mais à esquerda está desabilitado:</w:t>
      </w:r>
    </w:p>
    <w:p w14:paraId="0488F4A7" w14:textId="77777777" w:rsidR="00DA6C7C" w:rsidRDefault="00DA6C7C" w:rsidP="00DA6C7C"/>
    <w:p w14:paraId="2F3AC27C" w14:textId="0660DB44" w:rsidR="0069744B" w:rsidRDefault="0069744B" w:rsidP="005074A5">
      <w:pPr>
        <w:pStyle w:val="Legenda"/>
        <w:keepNext/>
      </w:pPr>
      <w:bookmarkStart w:id="250" w:name="_Ref20733643"/>
      <w:r>
        <w:t xml:space="preserve">Figura </w:t>
      </w:r>
      <w:fldSimple w:instr=" SEQ Figura \* ARABIC ">
        <w:r w:rsidR="00D343FF">
          <w:rPr>
            <w:noProof/>
          </w:rPr>
          <w:t>30</w:t>
        </w:r>
      </w:fldSimple>
      <w:bookmarkEnd w:id="250"/>
      <w:r>
        <w:t xml:space="preserve"> - Exemplo de botão desabilitado</w:t>
      </w:r>
    </w:p>
    <w:p w14:paraId="151E50CF" w14:textId="77777777" w:rsidR="00DA6C7C" w:rsidRDefault="00DA6C7C" w:rsidP="00DA6C7C">
      <w:pPr>
        <w:ind w:firstLine="0"/>
        <w:jc w:val="center"/>
      </w:pPr>
      <w:r>
        <w:rPr>
          <w:noProof/>
        </w:rPr>
        <w:drawing>
          <wp:inline distT="0" distB="0" distL="0" distR="0" wp14:anchorId="0067DCFD" wp14:editId="2B958617">
            <wp:extent cx="5761355" cy="1896110"/>
            <wp:effectExtent l="0" t="0" r="0" b="889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355" cy="1896110"/>
                    </a:xfrm>
                    <a:prstGeom prst="rect">
                      <a:avLst/>
                    </a:prstGeom>
                    <a:noFill/>
                  </pic:spPr>
                </pic:pic>
              </a:graphicData>
            </a:graphic>
          </wp:inline>
        </w:drawing>
      </w:r>
    </w:p>
    <w:p w14:paraId="470EDA22" w14:textId="77777777" w:rsidR="00DA6C7C" w:rsidRDefault="00DA6C7C" w:rsidP="00DA6C7C">
      <w:pPr>
        <w:ind w:firstLine="0"/>
        <w:jc w:val="center"/>
      </w:pPr>
    </w:p>
    <w:p w14:paraId="1FD32864" w14:textId="4AC91811" w:rsidR="00DA6C7C" w:rsidRDefault="00DA6C7C">
      <w:r>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054B21">
        <w:t xml:space="preserve">Figura </w:t>
      </w:r>
      <w:r w:rsidR="00054B21">
        <w:rPr>
          <w:noProof/>
        </w:rPr>
        <w:t>31</w:t>
      </w:r>
      <w:r w:rsidR="007F2136">
        <w:fldChar w:fldCharType="end"/>
      </w:r>
      <w:r w:rsidR="007F2136">
        <w:t xml:space="preserve">. Em momentos em que a validação dos campos </w:t>
      </w:r>
      <w:r w:rsidR="007F2136">
        <w:lastRenderedPageBreak/>
        <w:t xml:space="preserve">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054B21">
        <w:t xml:space="preserve">Figura </w:t>
      </w:r>
      <w:r w:rsidR="00054B21">
        <w:rPr>
          <w:noProof/>
        </w:rPr>
        <w:t>31</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7F245B46" w:rsidR="0069744B" w:rsidRDefault="0069744B" w:rsidP="005074A5">
      <w:pPr>
        <w:pStyle w:val="Legenda"/>
        <w:keepNext/>
      </w:pPr>
      <w:bookmarkStart w:id="251" w:name="_Ref20733676"/>
      <w:r>
        <w:t xml:space="preserve">Figura </w:t>
      </w:r>
      <w:fldSimple w:instr=" SEQ Figura \* ARABIC ">
        <w:r w:rsidR="00D343FF">
          <w:rPr>
            <w:noProof/>
          </w:rPr>
          <w:t>31</w:t>
        </w:r>
      </w:fldSimple>
      <w:bookmarkEnd w:id="251"/>
      <w:r>
        <w:t xml:space="preserve"> - Exemplo de botão habilitado</w:t>
      </w:r>
    </w:p>
    <w:p w14:paraId="494A4E39" w14:textId="77777777" w:rsidR="00DA6C7C" w:rsidRDefault="00DA6C7C" w:rsidP="005074A5">
      <w:pPr>
        <w:ind w:firstLine="0"/>
        <w:jc w:val="center"/>
      </w:pPr>
      <w:r>
        <w:rPr>
          <w:noProof/>
        </w:rPr>
        <w:drawing>
          <wp:inline distT="0" distB="0" distL="0" distR="0" wp14:anchorId="2245F255" wp14:editId="706E5DCC">
            <wp:extent cx="5400040" cy="255397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53970"/>
                    </a:xfrm>
                    <a:prstGeom prst="rect">
                      <a:avLst/>
                    </a:prstGeom>
                  </pic:spPr>
                </pic:pic>
              </a:graphicData>
            </a:graphic>
          </wp:inline>
        </w:drawing>
      </w:r>
    </w:p>
    <w:p w14:paraId="46878D6D" w14:textId="77777777" w:rsidR="00DA6C7C" w:rsidRDefault="00DA6C7C" w:rsidP="005074A5">
      <w:pPr>
        <w:ind w:firstLine="0"/>
      </w:pPr>
    </w:p>
    <w:p w14:paraId="5949661D" w14:textId="225AFA2C" w:rsidR="00DA6C7C" w:rsidRDefault="00DA6C7C" w:rsidP="005074A5">
      <w:pPr>
        <w:pStyle w:val="Ttulo3"/>
      </w:pPr>
      <w:bookmarkStart w:id="252" w:name="_Toc20811784"/>
      <w:r>
        <w:t>Bot</w:t>
      </w:r>
      <w:r w:rsidR="006C7E48">
        <w:t>ões de ação</w:t>
      </w:r>
      <w:bookmarkEnd w:id="252"/>
    </w:p>
    <w:p w14:paraId="6FDF465E" w14:textId="77777777" w:rsidR="00DA6C7C" w:rsidRPr="00AE4137" w:rsidRDefault="00DA6C7C" w:rsidP="00DA6C7C"/>
    <w:p w14:paraId="639B6A33" w14:textId="7F925F76" w:rsidR="00DA6C7C" w:rsidRDefault="006C7E48" w:rsidP="00DA6C7C">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054B21">
        <w:t xml:space="preserve">Figura </w:t>
      </w:r>
      <w:r w:rsidR="00054B21">
        <w:rPr>
          <w:noProof/>
        </w:rPr>
        <w:t>32</w:t>
      </w:r>
      <w:r w:rsidR="007F2136">
        <w:fldChar w:fldCharType="end"/>
      </w:r>
      <w:r w:rsidR="00DA6C7C">
        <w:t>:</w:t>
      </w:r>
    </w:p>
    <w:p w14:paraId="720E8B43" w14:textId="704D325E" w:rsidR="0069744B" w:rsidRDefault="0069744B" w:rsidP="005074A5">
      <w:pPr>
        <w:pStyle w:val="Legenda"/>
        <w:keepNext/>
      </w:pPr>
      <w:bookmarkStart w:id="253" w:name="_Ref20733793"/>
      <w:r>
        <w:t xml:space="preserve">Figura </w:t>
      </w:r>
      <w:fldSimple w:instr=" SEQ Figura \* ARABIC ">
        <w:r w:rsidR="00D343FF">
          <w:rPr>
            <w:noProof/>
          </w:rPr>
          <w:t>32</w:t>
        </w:r>
      </w:fldSimple>
      <w:bookmarkEnd w:id="253"/>
      <w:r>
        <w:t xml:space="preserve"> - Botão salvar habilitado</w:t>
      </w:r>
    </w:p>
    <w:p w14:paraId="5C460FA6" w14:textId="77777777" w:rsidR="00DA6C7C" w:rsidRDefault="00DA6C7C" w:rsidP="00DA6C7C">
      <w:pPr>
        <w:ind w:firstLine="0"/>
        <w:jc w:val="center"/>
      </w:pPr>
      <w:r>
        <w:rPr>
          <w:noProof/>
        </w:rPr>
        <w:drawing>
          <wp:inline distT="0" distB="0" distL="0" distR="0" wp14:anchorId="551160C8" wp14:editId="16BAB44C">
            <wp:extent cx="1200150" cy="7048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0150" cy="704850"/>
                    </a:xfrm>
                    <a:prstGeom prst="rect">
                      <a:avLst/>
                    </a:prstGeom>
                  </pic:spPr>
                </pic:pic>
              </a:graphicData>
            </a:graphic>
          </wp:inline>
        </w:drawing>
      </w:r>
    </w:p>
    <w:p w14:paraId="06D34D71" w14:textId="2CE005CD" w:rsidR="00DA6C7C" w:rsidRDefault="00DA6C7C" w:rsidP="00DA6C7C">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054B21">
        <w:t xml:space="preserve">Figura </w:t>
      </w:r>
      <w:r w:rsidR="00054B21">
        <w:rPr>
          <w:noProof/>
        </w:rPr>
        <w:t>33</w:t>
      </w:r>
      <w:r w:rsidR="007F2136">
        <w:fldChar w:fldCharType="end"/>
      </w:r>
      <w:r>
        <w:t>:</w:t>
      </w:r>
    </w:p>
    <w:p w14:paraId="717303F3" w14:textId="3B6EDC71" w:rsidR="0069744B" w:rsidRDefault="0069744B" w:rsidP="005074A5">
      <w:pPr>
        <w:pStyle w:val="Legenda"/>
        <w:keepNext/>
      </w:pPr>
      <w:bookmarkStart w:id="254" w:name="_Ref20733811"/>
      <w:r>
        <w:t xml:space="preserve">Figura </w:t>
      </w:r>
      <w:fldSimple w:instr=" SEQ Figura \* ARABIC ">
        <w:r w:rsidR="00D343FF">
          <w:rPr>
            <w:noProof/>
          </w:rPr>
          <w:t>33</w:t>
        </w:r>
      </w:fldSimple>
      <w:bookmarkEnd w:id="254"/>
      <w:r>
        <w:t xml:space="preserve"> - Botão salvar desabilitado</w:t>
      </w:r>
    </w:p>
    <w:p w14:paraId="734E9E5F" w14:textId="7D341702" w:rsidR="00DA6C7C" w:rsidRDefault="00DA6C7C" w:rsidP="00DA6C7C">
      <w:pPr>
        <w:ind w:firstLine="0"/>
        <w:jc w:val="center"/>
      </w:pPr>
      <w:r>
        <w:rPr>
          <w:noProof/>
        </w:rPr>
        <w:drawing>
          <wp:inline distT="0" distB="0" distL="0" distR="0" wp14:anchorId="13A380B5" wp14:editId="028D62F8">
            <wp:extent cx="1133475" cy="581025"/>
            <wp:effectExtent l="0" t="0" r="9525"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33475" cy="581025"/>
                    </a:xfrm>
                    <a:prstGeom prst="rect">
                      <a:avLst/>
                    </a:prstGeom>
                  </pic:spPr>
                </pic:pic>
              </a:graphicData>
            </a:graphic>
          </wp:inline>
        </w:drawing>
      </w: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2A4824E7"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r w:rsidR="00054B21">
        <w:t xml:space="preserve">Figura </w:t>
      </w:r>
      <w:r w:rsidR="00054B21">
        <w:rPr>
          <w:noProof/>
        </w:rPr>
        <w:t>34</w:t>
      </w:r>
      <w:r w:rsidR="007F2136">
        <w:fldChar w:fldCharType="end"/>
      </w:r>
      <w:r w:rsidR="007F2136">
        <w:t xml:space="preserve">. </w:t>
      </w:r>
    </w:p>
    <w:p w14:paraId="10F4FE4E" w14:textId="77777777" w:rsidR="007F2136" w:rsidRDefault="007F2136" w:rsidP="00DA6C7C"/>
    <w:p w14:paraId="086747F1" w14:textId="51E0E0CF" w:rsidR="0069744B" w:rsidRDefault="0069744B" w:rsidP="005074A5">
      <w:pPr>
        <w:pStyle w:val="Legenda"/>
        <w:keepNext/>
      </w:pPr>
      <w:bookmarkStart w:id="255" w:name="_Ref20733963"/>
      <w:r>
        <w:t xml:space="preserve">Figura </w:t>
      </w:r>
      <w:fldSimple w:instr=" SEQ Figura \* ARABIC ">
        <w:r w:rsidR="00D343FF">
          <w:rPr>
            <w:noProof/>
          </w:rPr>
          <w:t>34</w:t>
        </w:r>
      </w:fldSimple>
      <w:bookmarkEnd w:id="255"/>
      <w:r>
        <w:t xml:space="preserve"> - Botão voltar</w:t>
      </w:r>
    </w:p>
    <w:p w14:paraId="4FA25915" w14:textId="03E51018" w:rsidR="00DA6C7C" w:rsidRDefault="00DA6C7C" w:rsidP="006C7E48">
      <w:pPr>
        <w:ind w:firstLine="0"/>
        <w:jc w:val="center"/>
      </w:pPr>
      <w:r>
        <w:rPr>
          <w:noProof/>
        </w:rPr>
        <w:drawing>
          <wp:inline distT="0" distB="0" distL="0" distR="0" wp14:anchorId="051A74F3" wp14:editId="6305523D">
            <wp:extent cx="1162050" cy="7239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62050" cy="723900"/>
                    </a:xfrm>
                    <a:prstGeom prst="rect">
                      <a:avLst/>
                    </a:prstGeom>
                  </pic:spPr>
                </pic:pic>
              </a:graphicData>
            </a:graphic>
          </wp:inline>
        </w:drawing>
      </w:r>
    </w:p>
    <w:p w14:paraId="05A725F0" w14:textId="77777777" w:rsidR="006C7E48" w:rsidRDefault="006C7E48" w:rsidP="005074A5">
      <w:pPr>
        <w:ind w:firstLine="0"/>
        <w:jc w:val="center"/>
      </w:pPr>
    </w:p>
    <w:p w14:paraId="22405C43" w14:textId="1BF03670"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r w:rsidR="00054B21">
        <w:t xml:space="preserve">Figura </w:t>
      </w:r>
      <w:r w:rsidR="00054B21">
        <w:rPr>
          <w:noProof/>
        </w:rPr>
        <w:t>35</w:t>
      </w:r>
      <w:r w:rsidR="007F2136">
        <w:fldChar w:fldCharType="end"/>
      </w:r>
      <w:r w:rsidR="007F2136">
        <w:t>.</w:t>
      </w:r>
    </w:p>
    <w:p w14:paraId="1A2043D1" w14:textId="77777777" w:rsidR="00DA6C7C" w:rsidRPr="00057164" w:rsidRDefault="00DA6C7C" w:rsidP="00DA6C7C">
      <w:r>
        <w:t xml:space="preserve"> </w:t>
      </w:r>
    </w:p>
    <w:p w14:paraId="21AB57AC" w14:textId="6FBD9169" w:rsidR="0069744B" w:rsidRDefault="0069744B" w:rsidP="005074A5">
      <w:pPr>
        <w:pStyle w:val="Legenda"/>
        <w:keepNext/>
      </w:pPr>
      <w:bookmarkStart w:id="256" w:name="_Ref20734009"/>
      <w:r>
        <w:t xml:space="preserve">Figura </w:t>
      </w:r>
      <w:fldSimple w:instr=" SEQ Figura \* ARABIC ">
        <w:r w:rsidR="00D343FF">
          <w:rPr>
            <w:noProof/>
          </w:rPr>
          <w:t>35</w:t>
        </w:r>
      </w:fldSimple>
      <w:bookmarkEnd w:id="256"/>
      <w:r>
        <w:t xml:space="preserve"> - Botão de edição</w:t>
      </w:r>
    </w:p>
    <w:p w14:paraId="62D67BB8" w14:textId="6E17BCC3" w:rsidR="00DA6C7C" w:rsidRDefault="0069744B" w:rsidP="00DA6C7C">
      <w:pPr>
        <w:ind w:firstLine="0"/>
        <w:jc w:val="center"/>
      </w:pPr>
      <w:r>
        <w:rPr>
          <w:noProof/>
        </w:rPr>
        <w:drawing>
          <wp:inline distT="0" distB="0" distL="0" distR="0" wp14:anchorId="1FB16473" wp14:editId="5FFE3312">
            <wp:extent cx="1165961" cy="571550"/>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5">
                      <a:extLst>
                        <a:ext uri="{28A0092B-C50C-407E-A947-70E740481C1C}">
                          <a14:useLocalDpi xmlns:a14="http://schemas.microsoft.com/office/drawing/2010/main" val="0"/>
                        </a:ext>
                      </a:extLst>
                    </a:blip>
                    <a:stretch>
                      <a:fillRect/>
                    </a:stretch>
                  </pic:blipFill>
                  <pic:spPr>
                    <a:xfrm>
                      <a:off x="0" y="0"/>
                      <a:ext cx="1165961" cy="571550"/>
                    </a:xfrm>
                    <a:prstGeom prst="rect">
                      <a:avLst/>
                    </a:prstGeom>
                  </pic:spPr>
                </pic:pic>
              </a:graphicData>
            </a:graphic>
          </wp:inline>
        </w:drawing>
      </w:r>
    </w:p>
    <w:p w14:paraId="352D0B0B" w14:textId="7EE2A47E" w:rsidR="00DA6C7C" w:rsidRDefault="00DA6C7C" w:rsidP="005074A5">
      <w:pPr>
        <w:pStyle w:val="Ttulo3"/>
        <w:numPr>
          <w:ilvl w:val="0"/>
          <w:numId w:val="0"/>
        </w:numPr>
      </w:pPr>
    </w:p>
    <w:p w14:paraId="1C0D765F" w14:textId="77777777" w:rsidR="00DA6C7C" w:rsidRPr="008B2D67" w:rsidRDefault="00DA6C7C" w:rsidP="00DA6C7C"/>
    <w:p w14:paraId="4B82D807" w14:textId="4FABA1A2"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r w:rsidR="00054B21">
        <w:t xml:space="preserve">Figura </w:t>
      </w:r>
      <w:r w:rsidR="00054B21">
        <w:rPr>
          <w:noProof/>
        </w:rPr>
        <w:t>36</w:t>
      </w:r>
      <w:r w:rsidR="007F2136">
        <w:fldChar w:fldCharType="end"/>
      </w:r>
      <w:r>
        <w:t>.</w:t>
      </w:r>
      <w:r w:rsidR="007F2136">
        <w:t xml:space="preserve"> Esse também é outro padrão utilizado em outros sistemas, utilizando </w:t>
      </w:r>
      <w:proofErr w:type="gramStart"/>
      <w:r w:rsidR="007F2136">
        <w:t>a cor vermelha</w:t>
      </w:r>
      <w:proofErr w:type="gramEnd"/>
      <w:r w:rsidR="007F2136">
        <w:t xml:space="preserve"> como sendo um alerta para a ação, e o ícone de lixeira para significar a exclusão do registro.</w:t>
      </w:r>
      <w:r>
        <w:t xml:space="preserve"> </w:t>
      </w:r>
    </w:p>
    <w:p w14:paraId="26F56E11" w14:textId="77777777" w:rsidR="007F2136" w:rsidRDefault="007F2136" w:rsidP="00DA6C7C"/>
    <w:p w14:paraId="6EA7F252" w14:textId="102D20B1" w:rsidR="0069744B" w:rsidRDefault="0069744B" w:rsidP="005074A5">
      <w:pPr>
        <w:pStyle w:val="Legenda"/>
        <w:keepNext/>
      </w:pPr>
      <w:bookmarkStart w:id="257" w:name="_Ref20734034"/>
      <w:r>
        <w:t xml:space="preserve">Figura </w:t>
      </w:r>
      <w:fldSimple w:instr=" SEQ Figura \* ARABIC ">
        <w:r w:rsidR="00D343FF">
          <w:rPr>
            <w:noProof/>
          </w:rPr>
          <w:t>36</w:t>
        </w:r>
      </w:fldSimple>
      <w:bookmarkEnd w:id="257"/>
      <w:r>
        <w:t xml:space="preserve"> - Botão de exclusão</w:t>
      </w:r>
    </w:p>
    <w:p w14:paraId="75A66340" w14:textId="109E6834" w:rsidR="00DA6C7C" w:rsidRDefault="00DA6C7C" w:rsidP="00DA6C7C">
      <w:pPr>
        <w:ind w:firstLine="0"/>
        <w:jc w:val="center"/>
      </w:pPr>
      <w:r>
        <w:rPr>
          <w:noProof/>
        </w:rPr>
        <w:drawing>
          <wp:inline distT="0" distB="0" distL="0" distR="0" wp14:anchorId="70649D61" wp14:editId="5EF6894C">
            <wp:extent cx="561975" cy="704850"/>
            <wp:effectExtent l="0" t="0" r="952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975" cy="704850"/>
                    </a:xfrm>
                    <a:prstGeom prst="rect">
                      <a:avLst/>
                    </a:prstGeom>
                  </pic:spPr>
                </pic:pic>
              </a:graphicData>
            </a:graphic>
          </wp:inline>
        </w:drawing>
      </w:r>
    </w:p>
    <w:p w14:paraId="28103A74" w14:textId="77777777" w:rsidR="007F2136" w:rsidRDefault="007F2136" w:rsidP="00DA6C7C">
      <w:pPr>
        <w:ind w:firstLine="0"/>
        <w:jc w:val="center"/>
      </w:pPr>
    </w:p>
    <w:p w14:paraId="123F663F" w14:textId="184DB588"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258"/>
      <w:r w:rsidR="006C7E48">
        <w:t>SWAL</w:t>
      </w:r>
      <w:commentRangeEnd w:id="258"/>
      <w:r w:rsidR="006C7E48">
        <w:t xml:space="preserve"> que provê uma interface mais amigável para respostas dos sistemas. </w:t>
      </w:r>
      <w:commentRangeStart w:id="259"/>
      <w:r w:rsidR="006C7E48">
        <w:t xml:space="preserve">Porém utilizou-se um </w:t>
      </w:r>
      <w:r w:rsidR="006C7E48">
        <w:rPr>
          <w:rStyle w:val="Refdecomentrio"/>
        </w:rPr>
        <w:commentReference w:id="258"/>
      </w:r>
      <w:proofErr w:type="spellStart"/>
      <w:r w:rsidR="006C7E48" w:rsidRPr="005074A5">
        <w:rPr>
          <w:i/>
          <w:iCs/>
        </w:rPr>
        <w:t>Wrapper</w:t>
      </w:r>
      <w:proofErr w:type="spellEnd"/>
      <w:r w:rsidR="006C7E48">
        <w:t xml:space="preserve"> Angular para essa biblioteca, que seria </w:t>
      </w:r>
      <w:r w:rsidR="006C7E48">
        <w:lastRenderedPageBreak/>
        <w:t xml:space="preserve">uma implementação da biblioteca SWAL utilizando o padrão do Angular.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259"/>
      <w:r w:rsidR="006C7E48">
        <w:rPr>
          <w:rStyle w:val="Refdecomentrio"/>
        </w:rPr>
        <w:commentReference w:id="259"/>
      </w:r>
      <w:r w:rsidR="006C7E48">
        <w:t xml:space="preserve">A </w:t>
      </w:r>
      <w:r w:rsidR="006C7E48">
        <w:fldChar w:fldCharType="begin"/>
      </w:r>
      <w:r w:rsidR="006C7E48">
        <w:instrText xml:space="preserve"> REF _Ref20734450 \h </w:instrText>
      </w:r>
      <w:r w:rsidR="006C7E48">
        <w:fldChar w:fldCharType="separate"/>
      </w:r>
      <w:r w:rsidR="00054B21">
        <w:t xml:space="preserve">Figura </w:t>
      </w:r>
      <w:r w:rsidR="00054B21">
        <w:rPr>
          <w:noProof/>
        </w:rPr>
        <w:t>37</w:t>
      </w:r>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EE8E52B" w:rsidR="006C7E48" w:rsidRDefault="006C7E48" w:rsidP="005074A5">
      <w:pPr>
        <w:pStyle w:val="Legenda"/>
        <w:keepNext/>
      </w:pPr>
      <w:bookmarkStart w:id="260" w:name="_Ref20734450"/>
      <w:r>
        <w:t xml:space="preserve">Figura </w:t>
      </w:r>
      <w:fldSimple w:instr=" SEQ Figura \* ARABIC ">
        <w:r w:rsidR="00D343FF">
          <w:rPr>
            <w:noProof/>
          </w:rPr>
          <w:t>37</w:t>
        </w:r>
      </w:fldSimple>
      <w:bookmarkEnd w:id="260"/>
      <w:r>
        <w:t xml:space="preserve"> - Mensagem de exclusão de um registro</w:t>
      </w:r>
    </w:p>
    <w:p w14:paraId="5552E090" w14:textId="4C609043" w:rsidR="00DA6C7C" w:rsidRDefault="006C7E48" w:rsidP="005074A5">
      <w:pPr>
        <w:ind w:firstLine="0"/>
        <w:jc w:val="center"/>
      </w:pPr>
      <w:r>
        <w:rPr>
          <w:noProof/>
        </w:rPr>
        <w:drawing>
          <wp:inline distT="0" distB="0" distL="0" distR="0" wp14:anchorId="585E65A6" wp14:editId="0A7425D9">
            <wp:extent cx="5760085" cy="316484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164840"/>
                    </a:xfrm>
                    <a:prstGeom prst="rect">
                      <a:avLst/>
                    </a:prstGeom>
                  </pic:spPr>
                </pic:pic>
              </a:graphicData>
            </a:graphic>
          </wp:inline>
        </w:drawing>
      </w:r>
    </w:p>
    <w:p w14:paraId="677DE394" w14:textId="77777777" w:rsidR="00DA6C7C" w:rsidRDefault="00DA6C7C" w:rsidP="00DA6C7C"/>
    <w:p w14:paraId="63909ADA" w14:textId="492B5375"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r w:rsidR="00054B21">
        <w:t xml:space="preserve">Figura </w:t>
      </w:r>
      <w:r w:rsidR="00054B21">
        <w:rPr>
          <w:noProof/>
        </w:rPr>
        <w:t>38</w:t>
      </w:r>
      <w:r w:rsidR="006C7E48">
        <w:fldChar w:fldCharType="end"/>
      </w:r>
      <w:r>
        <w:t>.</w:t>
      </w:r>
    </w:p>
    <w:p w14:paraId="3D91813A" w14:textId="77777777" w:rsidR="00DA6C7C" w:rsidRDefault="00DA6C7C" w:rsidP="00DA6C7C"/>
    <w:p w14:paraId="10EEE52E" w14:textId="4AFB882A" w:rsidR="0069744B" w:rsidRDefault="0069744B" w:rsidP="005074A5">
      <w:pPr>
        <w:pStyle w:val="Legenda"/>
        <w:keepNext/>
      </w:pPr>
      <w:bookmarkStart w:id="261" w:name="_Ref20734568"/>
      <w:r>
        <w:t xml:space="preserve">Figura </w:t>
      </w:r>
      <w:fldSimple w:instr=" SEQ Figura \* ARABIC ">
        <w:r w:rsidR="00D343FF">
          <w:rPr>
            <w:noProof/>
          </w:rPr>
          <w:t>38</w:t>
        </w:r>
      </w:fldSimple>
      <w:bookmarkEnd w:id="261"/>
      <w:r>
        <w:t xml:space="preserve"> - Botão de visualizar registro</w:t>
      </w:r>
    </w:p>
    <w:p w14:paraId="2D9C8479" w14:textId="0B684DF3"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14375" cy="561975"/>
                    </a:xfrm>
                    <a:prstGeom prst="rect">
                      <a:avLst/>
                    </a:prstGeom>
                  </pic:spPr>
                </pic:pic>
              </a:graphicData>
            </a:graphic>
          </wp:inline>
        </w:drawing>
      </w:r>
    </w:p>
    <w:p w14:paraId="6892E980" w14:textId="45925D3C" w:rsidR="006C7E48" w:rsidRDefault="006C7E48" w:rsidP="006C7E48">
      <w:r>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r w:rsidR="00054B21">
        <w:t xml:space="preserve">Figura </w:t>
      </w:r>
      <w:r w:rsidR="00054B21">
        <w:rPr>
          <w:noProof/>
        </w:rPr>
        <w:t>39</w:t>
      </w:r>
      <w:r>
        <w:fldChar w:fldCharType="end"/>
      </w:r>
      <w:r>
        <w:t>.</w:t>
      </w:r>
    </w:p>
    <w:p w14:paraId="6714C1A4" w14:textId="10FF664F" w:rsidR="006C7E48" w:rsidRDefault="006C7E48" w:rsidP="006C7E48">
      <w:pPr>
        <w:pStyle w:val="Legenda"/>
        <w:keepNext/>
      </w:pPr>
      <w:bookmarkStart w:id="262" w:name="_Ref20734696"/>
      <w:r>
        <w:t xml:space="preserve">Figura </w:t>
      </w:r>
      <w:fldSimple w:instr=" SEQ Figura \* ARABIC ">
        <w:r w:rsidR="00D343FF">
          <w:rPr>
            <w:noProof/>
          </w:rPr>
          <w:t>39</w:t>
        </w:r>
      </w:fldSimple>
      <w:bookmarkEnd w:id="262"/>
      <w:r>
        <w:t xml:space="preserve"> - Botão de novo registro</w:t>
      </w:r>
    </w:p>
    <w:p w14:paraId="77F93259" w14:textId="06B69816"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23975" cy="676275"/>
                    </a:xfrm>
                    <a:prstGeom prst="rect">
                      <a:avLst/>
                    </a:prstGeom>
                  </pic:spPr>
                </pic:pic>
              </a:graphicData>
            </a:graphic>
          </wp:inline>
        </w:drawing>
      </w:r>
    </w:p>
    <w:p w14:paraId="4C327EB2" w14:textId="77777777" w:rsidR="0073158C" w:rsidRDefault="0073158C" w:rsidP="0073158C">
      <w:r>
        <w:lastRenderedPageBreak/>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5C384FE" w:rsidR="0073158C" w:rsidRDefault="0073158C" w:rsidP="0073158C">
      <w:pPr>
        <w:pStyle w:val="Legenda"/>
        <w:keepNext/>
      </w:pPr>
      <w:r>
        <w:t xml:space="preserve">Figura </w:t>
      </w:r>
      <w:fldSimple w:instr=" SEQ Figura \* ARABIC ">
        <w:r w:rsidR="00D343FF">
          <w:rPr>
            <w:noProof/>
          </w:rPr>
          <w:t>40</w:t>
        </w:r>
      </w:fldSimple>
      <w:r>
        <w:t xml:space="preserve"> - Botão de recarregar dados</w:t>
      </w:r>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2075" cy="609600"/>
                    </a:xfrm>
                    <a:prstGeom prst="rect">
                      <a:avLst/>
                    </a:prstGeom>
                  </pic:spPr>
                </pic:pic>
              </a:graphicData>
            </a:graphic>
          </wp:inline>
        </w:drawing>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63" w:name="_Toc20811785"/>
      <w:r>
        <w:t>Trocar senha (somente para gestores)</w:t>
      </w:r>
      <w:bookmarkEnd w:id="263"/>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7F83746F" w:rsidR="0069744B" w:rsidRDefault="0069744B" w:rsidP="005074A5">
      <w:pPr>
        <w:pStyle w:val="Legenda"/>
        <w:keepNext/>
      </w:pPr>
      <w:r>
        <w:t xml:space="preserve">Figura </w:t>
      </w:r>
      <w:fldSimple w:instr=" SEQ Figura \* ARABIC ">
        <w:r w:rsidR="00D343FF">
          <w:rPr>
            <w:noProof/>
          </w:rPr>
          <w:t>41</w:t>
        </w:r>
      </w:fldSimple>
      <w:r>
        <w:t xml:space="preserve"> - Botão para trocar de senha</w:t>
      </w:r>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9600" cy="609600"/>
                    </a:xfrm>
                    <a:prstGeom prst="rect">
                      <a:avLst/>
                    </a:prstGeom>
                  </pic:spPr>
                </pic:pic>
              </a:graphicData>
            </a:graphic>
          </wp:inline>
        </w:drawing>
      </w:r>
    </w:p>
    <w:p w14:paraId="7E2C7F44" w14:textId="77777777" w:rsidR="00DA6C7C" w:rsidRDefault="00DA6C7C" w:rsidP="00DA6C7C"/>
    <w:p w14:paraId="7F0D00E2" w14:textId="46A7B98E" w:rsidR="006C7E48" w:rsidRDefault="006C7E48">
      <w:pPr>
        <w:pStyle w:val="Ttulo3"/>
      </w:pPr>
      <w:bookmarkStart w:id="264" w:name="_Toc20811786"/>
      <w:r>
        <w:t>Botões para a gestão de atividades de uma turma</w:t>
      </w:r>
      <w:bookmarkEnd w:id="264"/>
    </w:p>
    <w:p w14:paraId="101E1511" w14:textId="77777777" w:rsidR="00DA6C7C" w:rsidRPr="003E2735" w:rsidRDefault="00DA6C7C" w:rsidP="00DA6C7C"/>
    <w:p w14:paraId="6D1AF15C" w14:textId="7A178DB8" w:rsidR="00DA6C7C" w:rsidRDefault="00DA6C7C" w:rsidP="00DA6C7C">
      <w:r>
        <w:t>Uma vez que uma atividade foi vinculada a um grupo de alunos ela não pode ser alterada. Caso o professor necessite reutilizar a atividade ele pode fazer uma cópia</w:t>
      </w:r>
      <w:r w:rsidR="0073158C">
        <w:t>, conforme seção x,</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054B21">
        <w:t xml:space="preserve">Figura </w:t>
      </w:r>
      <w:r w:rsidR="00054B21">
        <w:rPr>
          <w:noProof/>
        </w:rPr>
        <w:t>42</w:t>
      </w:r>
      <w:r w:rsidR="0073158C">
        <w:fldChar w:fldCharType="end"/>
      </w:r>
      <w:r>
        <w:t>.</w:t>
      </w:r>
    </w:p>
    <w:p w14:paraId="3DAA3B80" w14:textId="77777777" w:rsidR="00DA6C7C" w:rsidRDefault="00DA6C7C" w:rsidP="00DA6C7C"/>
    <w:p w14:paraId="373EF642" w14:textId="424B26E2" w:rsidR="0069744B" w:rsidRDefault="0069744B" w:rsidP="005074A5">
      <w:pPr>
        <w:pStyle w:val="Legenda"/>
        <w:keepNext/>
      </w:pPr>
      <w:bookmarkStart w:id="265" w:name="_Ref20734771"/>
      <w:r>
        <w:t xml:space="preserve">Figura </w:t>
      </w:r>
      <w:fldSimple w:instr=" SEQ Figura \* ARABIC ">
        <w:r w:rsidR="00D343FF">
          <w:rPr>
            <w:noProof/>
          </w:rPr>
          <w:t>42</w:t>
        </w:r>
      </w:fldSimple>
      <w:bookmarkEnd w:id="265"/>
      <w:r>
        <w:t xml:space="preserve"> - Botão de duplicar registro</w:t>
      </w:r>
    </w:p>
    <w:p w14:paraId="46B978B0" w14:textId="77777777" w:rsidR="00DA6C7C" w:rsidRDefault="00DA6C7C" w:rsidP="00DA6C7C">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875" cy="590550"/>
                    </a:xfrm>
                    <a:prstGeom prst="rect">
                      <a:avLst/>
                    </a:prstGeom>
                  </pic:spPr>
                </pic:pic>
              </a:graphicData>
            </a:graphic>
          </wp:inline>
        </w:drawing>
      </w:r>
    </w:p>
    <w:p w14:paraId="486AED37" w14:textId="3041F9FA" w:rsidR="00DA6C7C" w:rsidRDefault="00DA6C7C" w:rsidP="005074A5">
      <w:pPr>
        <w:pStyle w:val="Ttulo3"/>
        <w:numPr>
          <w:ilvl w:val="0"/>
          <w:numId w:val="0"/>
        </w:numPr>
      </w:pPr>
    </w:p>
    <w:p w14:paraId="491B2BF3" w14:textId="77777777" w:rsidR="00DA6C7C" w:rsidRDefault="00DA6C7C" w:rsidP="00DA6C7C"/>
    <w:p w14:paraId="3271E25E" w14:textId="745D6EB0" w:rsidR="00DA6C7C" w:rsidRDefault="00DA6C7C" w:rsidP="00DA6C7C">
      <w:r>
        <w:lastRenderedPageBreak/>
        <w:t>É possível ao professor gerar um documento em formato PDF das atividades criadas no ambiente</w:t>
      </w:r>
      <w:r w:rsidR="0073158C">
        <w:t>, conforme seção x e seção y</w:t>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054B21">
        <w:t xml:space="preserve">Figura </w:t>
      </w:r>
      <w:r w:rsidR="00054B21">
        <w:rPr>
          <w:noProof/>
        </w:rPr>
        <w:t>43</w:t>
      </w:r>
      <w:r w:rsidR="0073158C">
        <w:fldChar w:fldCharType="end"/>
      </w:r>
      <w:r>
        <w:t>.</w:t>
      </w:r>
    </w:p>
    <w:p w14:paraId="560608DD" w14:textId="77777777" w:rsidR="00DA6C7C" w:rsidRPr="003E2735" w:rsidRDefault="00DA6C7C" w:rsidP="00DA6C7C"/>
    <w:p w14:paraId="37BD3EC5" w14:textId="6112214E" w:rsidR="0069744B" w:rsidRDefault="0069744B" w:rsidP="005074A5">
      <w:pPr>
        <w:pStyle w:val="Legenda"/>
        <w:keepNext/>
      </w:pPr>
      <w:bookmarkStart w:id="266" w:name="_Ref20734813"/>
      <w:r>
        <w:t xml:space="preserve">Figura </w:t>
      </w:r>
      <w:fldSimple w:instr=" SEQ Figura \* ARABIC ">
        <w:r w:rsidR="00D343FF">
          <w:rPr>
            <w:noProof/>
          </w:rPr>
          <w:t>43</w:t>
        </w:r>
      </w:fldSimple>
      <w:bookmarkEnd w:id="266"/>
      <w:r>
        <w:t xml:space="preserve"> - Botão de gerar</w:t>
      </w:r>
      <w:r>
        <w:rPr>
          <w:noProof/>
        </w:rPr>
        <w:t xml:space="preserve"> PDF</w:t>
      </w:r>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75" cy="647700"/>
                    </a:xfrm>
                    <a:prstGeom prst="rect">
                      <a:avLst/>
                    </a:prstGeom>
                  </pic:spPr>
                </pic:pic>
              </a:graphicData>
            </a:graphic>
          </wp:inline>
        </w:drawing>
      </w:r>
    </w:p>
    <w:p w14:paraId="19BC814B" w14:textId="77777777" w:rsidR="0073158C" w:rsidRDefault="0073158C" w:rsidP="00DA6C7C">
      <w:pPr>
        <w:ind w:firstLine="0"/>
        <w:jc w:val="center"/>
      </w:pPr>
    </w:p>
    <w:p w14:paraId="22276281" w14:textId="626F56A7" w:rsidR="00DA6C7C" w:rsidRDefault="0073158C" w:rsidP="00DA6C7C">
      <w:r>
        <w:t xml:space="preserve">O botão da </w:t>
      </w:r>
      <w:r>
        <w:fldChar w:fldCharType="begin"/>
      </w:r>
      <w:r>
        <w:instrText xml:space="preserve"> REF _Ref20734851 \h </w:instrText>
      </w:r>
      <w:r>
        <w:fldChar w:fldCharType="separate"/>
      </w:r>
      <w:r w:rsidR="00054B21">
        <w:t xml:space="preserve">Figura </w:t>
      </w:r>
      <w:r w:rsidR="00054B21">
        <w:rPr>
          <w:noProof/>
        </w:rPr>
        <w:t>44</w:t>
      </w:r>
      <w:r>
        <w:fldChar w:fldCharType="end"/>
      </w:r>
      <w:r>
        <w:t xml:space="preserve"> serve para que o professor possa visualizar as informações a respeito dos resultados dos alunos em uma atividade.</w:t>
      </w:r>
    </w:p>
    <w:p w14:paraId="4893FC85" w14:textId="605B892C" w:rsidR="0069744B" w:rsidRDefault="0069744B" w:rsidP="005074A5">
      <w:pPr>
        <w:pStyle w:val="Legenda"/>
        <w:keepNext/>
      </w:pPr>
      <w:bookmarkStart w:id="267" w:name="_Ref20734851"/>
      <w:r>
        <w:t xml:space="preserve">Figura </w:t>
      </w:r>
      <w:fldSimple w:instr=" SEQ Figura \* ARABIC ">
        <w:r w:rsidR="00D343FF">
          <w:rPr>
            <w:noProof/>
          </w:rPr>
          <w:t>44</w:t>
        </w:r>
      </w:fldSimple>
      <w:bookmarkEnd w:id="267"/>
      <w:r>
        <w:t xml:space="preserve"> - Botão de informações</w:t>
      </w:r>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8175" cy="828675"/>
                    </a:xfrm>
                    <a:prstGeom prst="rect">
                      <a:avLst/>
                    </a:prstGeom>
                  </pic:spPr>
                </pic:pic>
              </a:graphicData>
            </a:graphic>
          </wp:inline>
        </w:drawing>
      </w:r>
    </w:p>
    <w:p w14:paraId="3885BF82" w14:textId="77777777" w:rsidR="0069744B" w:rsidRDefault="0069744B" w:rsidP="005074A5">
      <w:pPr>
        <w:ind w:firstLine="0"/>
        <w:jc w:val="center"/>
      </w:pPr>
    </w:p>
    <w:p w14:paraId="10C14FA4" w14:textId="5936A5E8"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054B21">
        <w:t xml:space="preserve">Figura </w:t>
      </w:r>
      <w:r w:rsidR="00054B21">
        <w:rPr>
          <w:noProof/>
        </w:rPr>
        <w:t>45</w:t>
      </w:r>
      <w:r w:rsidR="0073158C">
        <w:fldChar w:fldCharType="end"/>
      </w:r>
      <w:r>
        <w:t>, porém na cor roxa.</w:t>
      </w:r>
    </w:p>
    <w:p w14:paraId="32FA7814" w14:textId="77777777" w:rsidR="0069744B" w:rsidRDefault="0069744B" w:rsidP="00DA6C7C"/>
    <w:p w14:paraId="7636EEB8" w14:textId="422D022F" w:rsidR="0069744B" w:rsidRDefault="0069744B" w:rsidP="005074A5">
      <w:pPr>
        <w:pStyle w:val="Legenda"/>
        <w:keepNext/>
      </w:pPr>
      <w:bookmarkStart w:id="268" w:name="_Ref20735172"/>
      <w:r>
        <w:t xml:space="preserve">Figura </w:t>
      </w:r>
      <w:fldSimple w:instr=" SEQ Figura \* ARABIC ">
        <w:r w:rsidR="00D343FF">
          <w:rPr>
            <w:noProof/>
          </w:rPr>
          <w:t>45</w:t>
        </w:r>
      </w:fldSimple>
      <w:bookmarkEnd w:id="268"/>
      <w:r>
        <w:t xml:space="preserve"> - Botão de resetar resultado</w:t>
      </w:r>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5825" cy="657225"/>
                    </a:xfrm>
                    <a:prstGeom prst="rect">
                      <a:avLst/>
                    </a:prstGeom>
                  </pic:spPr>
                </pic:pic>
              </a:graphicData>
            </a:graphic>
          </wp:inline>
        </w:drawing>
      </w:r>
    </w:p>
    <w:p w14:paraId="4023A9AB" w14:textId="77777777" w:rsidR="0073158C" w:rsidRPr="008D0372" w:rsidRDefault="0073158C" w:rsidP="005074A5">
      <w:pPr>
        <w:ind w:firstLine="0"/>
        <w:jc w:val="center"/>
      </w:pPr>
    </w:p>
    <w:p w14:paraId="5DCE5383" w14:textId="644B4C73"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r w:rsidR="00054B21">
        <w:t xml:space="preserve">Figura </w:t>
      </w:r>
      <w:r w:rsidR="00054B21">
        <w:rPr>
          <w:noProof/>
        </w:rPr>
        <w:t>46</w:t>
      </w:r>
      <w:r w:rsidR="0073158C">
        <w:fldChar w:fldCharType="end"/>
      </w:r>
      <w:r>
        <w:t>.</w:t>
      </w:r>
    </w:p>
    <w:p w14:paraId="3999144C" w14:textId="77777777" w:rsidR="0069744B" w:rsidRDefault="0069744B" w:rsidP="00DA6C7C"/>
    <w:p w14:paraId="54F63165" w14:textId="713DCEA6" w:rsidR="0069744B" w:rsidRDefault="0069744B" w:rsidP="005074A5">
      <w:pPr>
        <w:pStyle w:val="Legenda"/>
        <w:keepNext/>
      </w:pPr>
      <w:bookmarkStart w:id="269" w:name="_Ref20735155"/>
      <w:r>
        <w:t xml:space="preserve">Figura </w:t>
      </w:r>
      <w:fldSimple w:instr=" SEQ Figura \* ARABIC ">
        <w:r w:rsidR="00D343FF">
          <w:rPr>
            <w:noProof/>
          </w:rPr>
          <w:t>46</w:t>
        </w:r>
      </w:fldSimple>
      <w:bookmarkEnd w:id="269"/>
      <w:r>
        <w:t xml:space="preserve"> - Botão de vincular alunos a uma atividade</w:t>
      </w:r>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500" cy="561975"/>
                    </a:xfrm>
                    <a:prstGeom prst="rect">
                      <a:avLst/>
                    </a:prstGeom>
                  </pic:spPr>
                </pic:pic>
              </a:graphicData>
            </a:graphic>
          </wp:inline>
        </w:drawing>
      </w:r>
    </w:p>
    <w:p w14:paraId="5DC9D2F4" w14:textId="77777777" w:rsidR="00DA6C7C" w:rsidRDefault="00DA6C7C" w:rsidP="005074A5">
      <w:pPr>
        <w:ind w:firstLine="0"/>
      </w:pPr>
    </w:p>
    <w:p w14:paraId="22AED440" w14:textId="3060ADA5" w:rsidR="00DA6C7C" w:rsidRDefault="00DA6C7C" w:rsidP="00DA6C7C">
      <w:r>
        <w:lastRenderedPageBreak/>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054B21">
        <w:t xml:space="preserve">Figura </w:t>
      </w:r>
      <w:r w:rsidR="00054B21">
        <w:rPr>
          <w:noProof/>
        </w:rPr>
        <w:t>47</w:t>
      </w:r>
      <w:r w:rsidR="0073158C">
        <w:fldChar w:fldCharType="end"/>
      </w:r>
      <w:r>
        <w:t>.</w:t>
      </w:r>
    </w:p>
    <w:p w14:paraId="52662589" w14:textId="77777777" w:rsidR="0069744B" w:rsidRDefault="0069744B" w:rsidP="00DA6C7C"/>
    <w:p w14:paraId="00AFB7AF" w14:textId="5A635B48" w:rsidR="0069744B" w:rsidRDefault="0069744B" w:rsidP="005074A5">
      <w:pPr>
        <w:pStyle w:val="Legenda"/>
        <w:keepNext/>
      </w:pPr>
      <w:bookmarkStart w:id="270" w:name="_Ref20735143"/>
      <w:r>
        <w:t xml:space="preserve">Figura </w:t>
      </w:r>
      <w:fldSimple w:instr=" SEQ Figura \* ARABIC ">
        <w:r w:rsidR="00D343FF">
          <w:rPr>
            <w:noProof/>
          </w:rPr>
          <w:t>47</w:t>
        </w:r>
      </w:fldSimple>
      <w:bookmarkEnd w:id="270"/>
      <w:r>
        <w:t xml:space="preserve"> - Botão de redistribuir pontuação</w:t>
      </w:r>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225" cy="666750"/>
                    </a:xfrm>
                    <a:prstGeom prst="rect">
                      <a:avLst/>
                    </a:prstGeom>
                  </pic:spPr>
                </pic:pic>
              </a:graphicData>
            </a:graphic>
          </wp:inline>
        </w:drawing>
      </w:r>
    </w:p>
    <w:p w14:paraId="7C5CAFF9" w14:textId="77777777" w:rsidR="00DA6C7C" w:rsidRDefault="00DA6C7C" w:rsidP="00DA6C7C"/>
    <w:p w14:paraId="0AD7D893" w14:textId="26E56E8E"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r w:rsidR="00054B21">
        <w:t xml:space="preserve">Figura </w:t>
      </w:r>
      <w:r w:rsidR="00054B21">
        <w:rPr>
          <w:noProof/>
        </w:rPr>
        <w:t>48</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368D53D6" w:rsidR="0069744B" w:rsidRDefault="0069744B" w:rsidP="005074A5">
      <w:pPr>
        <w:pStyle w:val="Legenda"/>
        <w:keepNext/>
      </w:pPr>
      <w:bookmarkStart w:id="271" w:name="_Ref20735120"/>
      <w:r>
        <w:t xml:space="preserve">Figura </w:t>
      </w:r>
      <w:fldSimple w:instr=" SEQ Figura \* ARABIC ">
        <w:r w:rsidR="00D343FF">
          <w:rPr>
            <w:noProof/>
          </w:rPr>
          <w:t>48</w:t>
        </w:r>
      </w:fldSimple>
      <w:bookmarkEnd w:id="271"/>
      <w:r>
        <w:t xml:space="preserve"> - Botão de envio de nota</w:t>
      </w:r>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225" cy="733425"/>
                    </a:xfrm>
                    <a:prstGeom prst="rect">
                      <a:avLst/>
                    </a:prstGeom>
                  </pic:spPr>
                </pic:pic>
              </a:graphicData>
            </a:graphic>
          </wp:inline>
        </w:drawing>
      </w:r>
    </w:p>
    <w:p w14:paraId="4CB3C1C8" w14:textId="77777777" w:rsidR="00DA6C7C" w:rsidRPr="00F24BB2" w:rsidRDefault="00DA6C7C" w:rsidP="00DA6C7C"/>
    <w:p w14:paraId="271DF844" w14:textId="77777777" w:rsidR="00DA6C7C" w:rsidRDefault="00DA6C7C" w:rsidP="005074A5">
      <w:pPr>
        <w:pStyle w:val="Ttulo3"/>
      </w:pPr>
      <w:bookmarkStart w:id="272" w:name="_Toc20811787"/>
      <w:r>
        <w:t>Botões do calendário</w:t>
      </w:r>
      <w:bookmarkEnd w:id="272"/>
    </w:p>
    <w:p w14:paraId="43C9FDAD" w14:textId="77777777" w:rsidR="00DA6C7C" w:rsidRDefault="00DA6C7C" w:rsidP="00DA6C7C"/>
    <w:p w14:paraId="3715BFCC" w14:textId="72496B74" w:rsidR="00DA6C7C" w:rsidRDefault="00DA6C7C" w:rsidP="00DA6C7C">
      <w:r>
        <w:t>O ambiente conta com um calendário interativo, em que os alunos e professores podem acompanhar os eventos criados pelos professores para uma turma, e pela própria escola</w:t>
      </w:r>
      <w:r w:rsidR="0073158C">
        <w:t>, conforme seção x, seção y e seção z</w:t>
      </w:r>
      <w:r>
        <w:t>. A</w:t>
      </w:r>
      <w:r w:rsidR="0073158C">
        <w:t xml:space="preserve"> </w:t>
      </w:r>
      <w:r w:rsidR="0073158C">
        <w:fldChar w:fldCharType="begin"/>
      </w:r>
      <w:r w:rsidR="0073158C">
        <w:instrText xml:space="preserve"> REF _Ref20735032 \h </w:instrText>
      </w:r>
      <w:r w:rsidR="0073158C">
        <w:fldChar w:fldCharType="separate"/>
      </w:r>
      <w:r w:rsidR="00054B21">
        <w:t xml:space="preserve">Figura </w:t>
      </w:r>
      <w:r w:rsidR="00054B21">
        <w:rPr>
          <w:noProof/>
        </w:rPr>
        <w:t>49</w:t>
      </w:r>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1B4B54B7" w:rsidR="0069744B" w:rsidRDefault="0069744B" w:rsidP="005074A5">
      <w:pPr>
        <w:pStyle w:val="Legenda"/>
        <w:keepNext/>
      </w:pPr>
      <w:bookmarkStart w:id="273" w:name="_Ref20735032"/>
      <w:r>
        <w:lastRenderedPageBreak/>
        <w:t xml:space="preserve">Figura </w:t>
      </w:r>
      <w:fldSimple w:instr=" SEQ Figura \* ARABIC ">
        <w:r w:rsidR="00D343FF">
          <w:rPr>
            <w:noProof/>
          </w:rPr>
          <w:t>49</w:t>
        </w:r>
      </w:fldSimple>
      <w:bookmarkEnd w:id="273"/>
      <w:r>
        <w:t xml:space="preserve"> - Botões de visualização do calendário</w:t>
      </w:r>
    </w:p>
    <w:p w14:paraId="586BC8CE" w14:textId="4C4C4ED7" w:rsidR="00DA6C7C" w:rsidRDefault="00DA6C7C">
      <w:pPr>
        <w:ind w:firstLine="0"/>
        <w:jc w:val="center"/>
      </w:pPr>
      <w:r>
        <w:rPr>
          <w:noProof/>
        </w:rPr>
        <w:drawing>
          <wp:inline distT="0" distB="0" distL="0" distR="0" wp14:anchorId="6EC3F622" wp14:editId="6EC66F82">
            <wp:extent cx="4295775" cy="1609725"/>
            <wp:effectExtent l="0" t="0" r="9525"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5775" cy="1609725"/>
                    </a:xfrm>
                    <a:prstGeom prst="rect">
                      <a:avLst/>
                    </a:prstGeom>
                  </pic:spPr>
                </pic:pic>
              </a:graphicData>
            </a:graphic>
          </wp:inline>
        </w:drawing>
      </w:r>
    </w:p>
    <w:p w14:paraId="26797B21" w14:textId="77777777" w:rsidR="0073158C" w:rsidRDefault="0073158C" w:rsidP="005074A5">
      <w:pPr>
        <w:ind w:firstLine="0"/>
        <w:jc w:val="center"/>
      </w:pPr>
    </w:p>
    <w:p w14:paraId="3A035C8E" w14:textId="31517853"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054B21">
        <w:t xml:space="preserve">Figura </w:t>
      </w:r>
      <w:r w:rsidR="00054B21">
        <w:rPr>
          <w:noProof/>
        </w:rPr>
        <w:t>50</w:t>
      </w:r>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2B81C73D" w:rsidR="0069744B" w:rsidRDefault="0069744B" w:rsidP="005074A5">
      <w:pPr>
        <w:pStyle w:val="Legenda"/>
        <w:keepNext/>
      </w:pPr>
      <w:bookmarkStart w:id="274" w:name="_Ref20735031"/>
      <w:r>
        <w:t xml:space="preserve">Figura </w:t>
      </w:r>
      <w:fldSimple w:instr=" SEQ Figura \* ARABIC ">
        <w:r w:rsidR="00D343FF">
          <w:rPr>
            <w:noProof/>
          </w:rPr>
          <w:t>50</w:t>
        </w:r>
      </w:fldSimple>
      <w:bookmarkEnd w:id="274"/>
      <w:r>
        <w:t xml:space="preserve"> - Botões de navegação do calendário</w:t>
      </w:r>
    </w:p>
    <w:p w14:paraId="108D91A5" w14:textId="0427D22C" w:rsidR="00DA6C7C" w:rsidRPr="006B0656" w:rsidRDefault="00DA6C7C" w:rsidP="005074A5">
      <w:pPr>
        <w:ind w:firstLine="0"/>
        <w:jc w:val="center"/>
      </w:pPr>
      <w:r>
        <w:rPr>
          <w:noProof/>
        </w:rPr>
        <w:drawing>
          <wp:inline distT="0" distB="0" distL="0" distR="0" wp14:anchorId="4DB0C37D" wp14:editId="11487698">
            <wp:extent cx="3800475" cy="170497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475" cy="1704975"/>
                    </a:xfrm>
                    <a:prstGeom prst="rect">
                      <a:avLst/>
                    </a:prstGeom>
                  </pic:spPr>
                </pic:pic>
              </a:graphicData>
            </a:graphic>
          </wp:inline>
        </w:drawing>
      </w:r>
    </w:p>
    <w:p w14:paraId="7D2152FF" w14:textId="77777777" w:rsidR="00DA6C7C" w:rsidRDefault="00DA6C7C" w:rsidP="00DA6C7C"/>
    <w:p w14:paraId="027A0976" w14:textId="77777777" w:rsidR="00DA6C7C" w:rsidRDefault="00DA6C7C" w:rsidP="005074A5">
      <w:pPr>
        <w:pStyle w:val="Ttulo3"/>
      </w:pPr>
      <w:bookmarkStart w:id="275" w:name="_Toc20811788"/>
      <w:commentRangeStart w:id="276"/>
      <w:r>
        <w:t>Notificações</w:t>
      </w:r>
      <w:commentRangeEnd w:id="276"/>
      <w:r w:rsidR="00724525">
        <w:rPr>
          <w:rStyle w:val="Refdecomentrio"/>
          <w:rFonts w:eastAsia="Calibri"/>
          <w:b w:val="0"/>
        </w:rPr>
        <w:commentReference w:id="276"/>
      </w:r>
      <w:bookmarkEnd w:id="275"/>
    </w:p>
    <w:p w14:paraId="1EC99B0F" w14:textId="77777777" w:rsidR="00DA6C7C" w:rsidRDefault="00DA6C7C" w:rsidP="00DA6C7C"/>
    <w:p w14:paraId="374E41DA" w14:textId="77777777" w:rsidR="00DA6C7C" w:rsidRDefault="00DA6C7C" w:rsidP="00DA6C7C">
      <w:r>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4D4AA55B" w:rsidR="0069744B" w:rsidRDefault="0069744B" w:rsidP="005074A5">
      <w:pPr>
        <w:pStyle w:val="Legenda"/>
        <w:keepNext/>
      </w:pPr>
      <w:r>
        <w:lastRenderedPageBreak/>
        <w:t xml:space="preserve">Figura </w:t>
      </w:r>
      <w:fldSimple w:instr=" SEQ Figura \* ARABIC ">
        <w:r w:rsidR="00D343FF">
          <w:rPr>
            <w:noProof/>
          </w:rPr>
          <w:t>51</w:t>
        </w:r>
      </w:fldSimple>
      <w:r>
        <w:t xml:space="preserve"> - Botão de Notificações (sem novas notificações)</w:t>
      </w:r>
    </w:p>
    <w:p w14:paraId="6EF1575C" w14:textId="77777777" w:rsidR="00DA6C7C" w:rsidRDefault="00DA6C7C" w:rsidP="00DA6C7C">
      <w:pPr>
        <w:ind w:firstLine="0"/>
        <w:jc w:val="center"/>
      </w:pPr>
      <w:r>
        <w:rPr>
          <w:noProof/>
        </w:rPr>
        <w:drawing>
          <wp:inline distT="0" distB="0" distL="0" distR="0" wp14:anchorId="410C94D5" wp14:editId="1AB687DF">
            <wp:extent cx="1924050" cy="65722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050" cy="657225"/>
                    </a:xfrm>
                    <a:prstGeom prst="rect">
                      <a:avLst/>
                    </a:prstGeom>
                  </pic:spPr>
                </pic:pic>
              </a:graphicData>
            </a:graphic>
          </wp:inline>
        </w:drawing>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36AB5BA3" w:rsidR="0069744B" w:rsidRDefault="0069744B" w:rsidP="005074A5">
      <w:pPr>
        <w:pStyle w:val="Legenda"/>
        <w:keepNext/>
      </w:pPr>
      <w:bookmarkStart w:id="277" w:name="_Ref20735067"/>
      <w:r>
        <w:t xml:space="preserve">Figura </w:t>
      </w:r>
      <w:fldSimple w:instr=" SEQ Figura \* ARABIC ">
        <w:r w:rsidR="00D343FF">
          <w:rPr>
            <w:noProof/>
          </w:rPr>
          <w:t>52</w:t>
        </w:r>
      </w:fldSimple>
      <w:bookmarkEnd w:id="277"/>
      <w:r>
        <w:t xml:space="preserve"> - </w:t>
      </w:r>
      <w:r w:rsidRPr="00870B88">
        <w:t>Botão de Notificações (</w:t>
      </w:r>
      <w:r>
        <w:t>com</w:t>
      </w:r>
      <w:r w:rsidRPr="00870B88">
        <w:t xml:space="preserve"> novas notificações)</w:t>
      </w:r>
    </w:p>
    <w:p w14:paraId="7843584B" w14:textId="77777777" w:rsidR="00DA6C7C" w:rsidRDefault="00DA6C7C" w:rsidP="00DA6C7C">
      <w:pPr>
        <w:ind w:firstLine="0"/>
        <w:jc w:val="center"/>
      </w:pPr>
      <w:r>
        <w:rPr>
          <w:noProof/>
        </w:rPr>
        <w:drawing>
          <wp:inline distT="0" distB="0" distL="0" distR="0" wp14:anchorId="67873D57" wp14:editId="4A492FCF">
            <wp:extent cx="2524125" cy="752475"/>
            <wp:effectExtent l="0" t="0" r="9525"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4125" cy="752475"/>
                    </a:xfrm>
                    <a:prstGeom prst="rect">
                      <a:avLst/>
                    </a:prstGeom>
                  </pic:spPr>
                </pic:pic>
              </a:graphicData>
            </a:graphic>
          </wp:inline>
        </w:drawing>
      </w:r>
    </w:p>
    <w:p w14:paraId="4A9F1BBF" w14:textId="77777777" w:rsidR="00DA6C7C" w:rsidRDefault="00DA6C7C" w:rsidP="00DA6C7C">
      <w:pPr>
        <w:ind w:firstLine="0"/>
        <w:jc w:val="center"/>
      </w:pPr>
    </w:p>
    <w:p w14:paraId="54F85ACF" w14:textId="77777777" w:rsidR="00DA6C7C" w:rsidRDefault="00DA6C7C" w:rsidP="005074A5">
      <w:pPr>
        <w:pStyle w:val="Ttulo3"/>
      </w:pPr>
      <w:bookmarkStart w:id="278" w:name="_Toc20811789"/>
      <w:r>
        <w:t>Configurações</w:t>
      </w:r>
      <w:bookmarkEnd w:id="278"/>
    </w:p>
    <w:p w14:paraId="56C08AAB" w14:textId="77777777" w:rsidR="00DA6C7C" w:rsidRDefault="00DA6C7C" w:rsidP="00DA6C7C"/>
    <w:p w14:paraId="3394A94C" w14:textId="295FEF2D" w:rsidR="00DA6C7C" w:rsidRDefault="00DA6C7C" w:rsidP="00DA6C7C">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r w:rsidR="00054B21">
        <w:t xml:space="preserve">Figura </w:t>
      </w:r>
      <w:r w:rsidR="00054B21">
        <w:rPr>
          <w:noProof/>
        </w:rPr>
        <w:t>52</w:t>
      </w:r>
      <w:r w:rsidR="0073158C">
        <w:fldChar w:fldCharType="end"/>
      </w:r>
      <w:r>
        <w:t>.</w:t>
      </w:r>
    </w:p>
    <w:p w14:paraId="692FA704" w14:textId="77777777" w:rsidR="00DA6C7C" w:rsidRDefault="00DA6C7C" w:rsidP="00DA6C7C"/>
    <w:p w14:paraId="64273F8F" w14:textId="77777777" w:rsidR="00DA6C7C" w:rsidRDefault="00DA6C7C" w:rsidP="005074A5">
      <w:pPr>
        <w:pStyle w:val="Ttulo3"/>
      </w:pPr>
      <w:bookmarkStart w:id="279" w:name="_Toc20811790"/>
      <w:r>
        <w:t>Sair</w:t>
      </w:r>
      <w:bookmarkEnd w:id="279"/>
    </w:p>
    <w:p w14:paraId="50BE3B7F" w14:textId="77777777" w:rsidR="00DA6C7C" w:rsidRDefault="00DA6C7C" w:rsidP="00DA6C7C"/>
    <w:p w14:paraId="2CFD5C37" w14:textId="0BBD2E01" w:rsidR="00DA6C7C" w:rsidRDefault="00DA6C7C" w:rsidP="00DA6C7C">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r w:rsidR="00054B21">
        <w:t xml:space="preserve">Figura </w:t>
      </w:r>
      <w:r w:rsidR="00054B21">
        <w:rPr>
          <w:noProof/>
        </w:rPr>
        <w:t>52</w:t>
      </w:r>
      <w:r w:rsidR="0073158C">
        <w:fldChar w:fldCharType="end"/>
      </w:r>
      <w:r>
        <w:t>. Ou ir ao menu, a última opção se trata de sair.</w:t>
      </w:r>
    </w:p>
    <w:p w14:paraId="0EC78519" w14:textId="77777777" w:rsidR="00DA6C7C" w:rsidRPr="00CD1767" w:rsidRDefault="00DA6C7C" w:rsidP="00DA6C7C"/>
    <w:p w14:paraId="1749BEC4" w14:textId="77777777" w:rsidR="00DA6C7C" w:rsidRDefault="00DA6C7C" w:rsidP="005074A5">
      <w:pPr>
        <w:pStyle w:val="Ttulo3"/>
      </w:pPr>
      <w:bookmarkStart w:id="280" w:name="_Toc20811791"/>
      <w:r>
        <w:t>Menu</w:t>
      </w:r>
      <w:bookmarkEnd w:id="280"/>
    </w:p>
    <w:p w14:paraId="03281EE7" w14:textId="77777777" w:rsidR="00DA6C7C" w:rsidRPr="00A71532" w:rsidRDefault="00DA6C7C" w:rsidP="00DA6C7C"/>
    <w:p w14:paraId="35363226" w14:textId="6C5F2544"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054B21">
        <w:t xml:space="preserve">Figura </w:t>
      </w:r>
      <w:r w:rsidR="00054B21">
        <w:rPr>
          <w:noProof/>
        </w:rPr>
        <w:t>53</w:t>
      </w:r>
      <w:r w:rsidR="0073158C">
        <w:fldChar w:fldCharType="end"/>
      </w:r>
      <w:r>
        <w:t>:</w:t>
      </w:r>
    </w:p>
    <w:p w14:paraId="7B2EB86A" w14:textId="77777777" w:rsidR="00DA6C7C" w:rsidRDefault="00DA6C7C" w:rsidP="00DA6C7C"/>
    <w:p w14:paraId="539DA32F" w14:textId="3C004B46" w:rsidR="0069744B" w:rsidRDefault="0069744B" w:rsidP="005074A5">
      <w:pPr>
        <w:pStyle w:val="Legenda"/>
        <w:keepNext/>
      </w:pPr>
      <w:bookmarkStart w:id="281" w:name="_Ref20735105"/>
      <w:r>
        <w:t xml:space="preserve">Figura </w:t>
      </w:r>
      <w:fldSimple w:instr=" SEQ Figura \* ARABIC ">
        <w:r w:rsidR="00D343FF">
          <w:rPr>
            <w:noProof/>
          </w:rPr>
          <w:t>53</w:t>
        </w:r>
      </w:fldSimple>
      <w:bookmarkEnd w:id="281"/>
      <w:r>
        <w:t xml:space="preserve"> - Botão de menu</w:t>
      </w:r>
    </w:p>
    <w:p w14:paraId="4A65BED5" w14:textId="77777777" w:rsidR="00DA6C7C" w:rsidRPr="007E03F0"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23950" cy="762000"/>
                    </a:xfrm>
                    <a:prstGeom prst="rect">
                      <a:avLst/>
                    </a:prstGeom>
                  </pic:spPr>
                </pic:pic>
              </a:graphicData>
            </a:graphic>
          </wp:inline>
        </w:drawing>
      </w:r>
    </w:p>
    <w:p w14:paraId="3C56C2D4" w14:textId="77777777" w:rsidR="00DA6C7C" w:rsidRPr="007E03F0" w:rsidRDefault="00DA6C7C" w:rsidP="00DA6C7C"/>
    <w:p w14:paraId="79641F39" w14:textId="2298C85E" w:rsidR="00273340" w:rsidRDefault="00273340" w:rsidP="005074A5">
      <w:pPr>
        <w:pStyle w:val="Ttulo2"/>
        <w:numPr>
          <w:ilvl w:val="0"/>
          <w:numId w:val="0"/>
        </w:numPr>
        <w:ind w:left="578"/>
      </w:pPr>
    </w:p>
    <w:p w14:paraId="36C8F8D0" w14:textId="53157631" w:rsidR="009A2E13" w:rsidRDefault="009A2E13" w:rsidP="009A2E13">
      <w:pPr>
        <w:pStyle w:val="Ttulo2"/>
      </w:pPr>
      <w:bookmarkStart w:id="282" w:name="_Toc20811792"/>
      <w:r>
        <w:t>Release 1 – Cadastros Básicos</w:t>
      </w:r>
      <w:bookmarkEnd w:id="282"/>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283" w:name="_Toc20811793"/>
      <w:r>
        <w:t>Sistema desenvolvido</w:t>
      </w:r>
      <w:bookmarkEnd w:id="283"/>
    </w:p>
    <w:p w14:paraId="31C86A8F" w14:textId="77777777" w:rsidR="00C778D2" w:rsidRDefault="00C778D2" w:rsidP="00C778D2"/>
    <w:p w14:paraId="70ACBC13" w14:textId="51992BDC"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54B21">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75BAC1FD" w:rsidR="00646DF8" w:rsidRDefault="00921163" w:rsidP="00B70A30">
      <w:pPr>
        <w:pStyle w:val="Legenda"/>
      </w:pPr>
      <w:bookmarkStart w:id="284" w:name="_Ref20051330"/>
      <w:bookmarkStart w:id="285" w:name="_Ref20051323"/>
      <w:r>
        <w:t xml:space="preserve">Quadro </w:t>
      </w:r>
      <w:fldSimple w:instr=" SEQ Quadro \* ARABIC ">
        <w:r w:rsidR="00054B21">
          <w:rPr>
            <w:noProof/>
          </w:rPr>
          <w:t>1</w:t>
        </w:r>
      </w:fldSimple>
      <w:bookmarkEnd w:id="284"/>
      <w:r>
        <w:t xml:space="preserve"> - Estória de login</w:t>
      </w:r>
      <w:bookmarkEnd w:id="285"/>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4C152264"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54B21">
        <w:t xml:space="preserve">Quadro </w:t>
      </w:r>
      <w:r w:rsidR="00054B21">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054B21">
        <w:t xml:space="preserve">Figura </w:t>
      </w:r>
      <w:r w:rsidR="00054B21">
        <w:rPr>
          <w:noProof/>
        </w:rPr>
        <w:t>54</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5715ABD5" w:rsidR="008C4A0B" w:rsidRDefault="008C4A0B" w:rsidP="00B70A30">
      <w:pPr>
        <w:pStyle w:val="Legenda"/>
        <w:keepNext/>
      </w:pPr>
      <w:bookmarkStart w:id="286" w:name="_Ref20051389"/>
      <w:bookmarkStart w:id="287" w:name="_Ref20051380"/>
      <w:r>
        <w:lastRenderedPageBreak/>
        <w:t xml:space="preserve">Figura </w:t>
      </w:r>
      <w:fldSimple w:instr=" SEQ Figura \* ARABIC ">
        <w:r w:rsidR="00D343FF">
          <w:rPr>
            <w:noProof/>
          </w:rPr>
          <w:t>54</w:t>
        </w:r>
      </w:fldSimple>
      <w:bookmarkEnd w:id="286"/>
      <w:r>
        <w:t xml:space="preserve"> - Tela de login</w:t>
      </w:r>
      <w:bookmarkEnd w:id="287"/>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6C0C55CE" w:rsidR="004B083A" w:rsidRDefault="004B083A" w:rsidP="004B083A">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r w:rsidR="004D4704">
        <w:fldChar w:fldCharType="begin"/>
      </w:r>
      <w:r w:rsidR="004D4704">
        <w:instrText xml:space="preserve"> REF _Ref20051436 \h </w:instrText>
      </w:r>
      <w:r w:rsidR="004D4704">
        <w:fldChar w:fldCharType="separate"/>
      </w:r>
      <w:r w:rsidR="00054B21">
        <w:t xml:space="preserve">Figura </w:t>
      </w:r>
      <w:r w:rsidR="00054B21">
        <w:rPr>
          <w:noProof/>
        </w:rPr>
        <w:t>55</w:t>
      </w:r>
      <w:r w:rsidR="004D4704">
        <w:fldChar w:fldCharType="end"/>
      </w:r>
      <w:r w:rsidR="004D4704">
        <w:t xml:space="preserve"> </w:t>
      </w:r>
      <w:r>
        <w:t>é a demonstração de como ele foi implementado.</w:t>
      </w:r>
    </w:p>
    <w:p w14:paraId="66AFB97F" w14:textId="77777777" w:rsidR="00921163" w:rsidRDefault="00921163" w:rsidP="004B083A"/>
    <w:p w14:paraId="7DD831A8" w14:textId="62A651B3" w:rsidR="00521931" w:rsidRDefault="00921163" w:rsidP="00B70A30">
      <w:pPr>
        <w:pStyle w:val="Legenda"/>
      </w:pPr>
      <w:r>
        <w:t xml:space="preserve">Quadro </w:t>
      </w:r>
      <w:fldSimple w:instr=" SEQ Quadro \* ARABIC ">
        <w:r w:rsidR="00054B21">
          <w:rPr>
            <w:noProof/>
          </w:rPr>
          <w:t>2</w:t>
        </w:r>
      </w:fldSimple>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77C2747D" w:rsidR="008C4A0B" w:rsidRDefault="008C4A0B" w:rsidP="00B70A30">
      <w:pPr>
        <w:pStyle w:val="Legenda"/>
        <w:keepNext/>
      </w:pPr>
      <w:bookmarkStart w:id="288" w:name="_Ref20051436"/>
      <w:r>
        <w:t xml:space="preserve">Figura </w:t>
      </w:r>
      <w:fldSimple w:instr=" SEQ Figura \* ARABIC ">
        <w:r w:rsidR="00D343FF">
          <w:rPr>
            <w:noProof/>
          </w:rPr>
          <w:t>55</w:t>
        </w:r>
      </w:fldSimple>
      <w:bookmarkEnd w:id="288"/>
      <w:r>
        <w:t xml:space="preserve"> - Notificações</w:t>
      </w:r>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7F26652E" w:rsidR="00B672E1" w:rsidRDefault="00B672E1">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w:t>
      </w:r>
      <w:r>
        <w:lastRenderedPageBreak/>
        <w:t xml:space="preserve">e outros dados podem ser passados, como um texto ou dados do usuário que enviou a notificação. Esses dados adicionais são salvos por meio de um campo </w:t>
      </w:r>
      <w:commentRangeStart w:id="289"/>
      <w:r>
        <w:t>JSON</w:t>
      </w:r>
      <w:commentRangeEnd w:id="289"/>
      <w:r w:rsidR="0016185B">
        <w:rPr>
          <w:rStyle w:val="Refdecomentrio"/>
        </w:rPr>
        <w:commentReference w:id="289"/>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commentRangeStart w:id="290"/>
      <w:proofErr w:type="spellStart"/>
      <w:r w:rsidR="0016185B">
        <w:t>Artisan</w:t>
      </w:r>
      <w:commentRangeEnd w:id="290"/>
      <w:proofErr w:type="spellEnd"/>
      <w:r w:rsidR="0016185B">
        <w:rPr>
          <w:rStyle w:val="Refdecomentrio"/>
        </w:rPr>
        <w:commentReference w:id="290"/>
      </w:r>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r w:rsidR="004D4704">
        <w:t xml:space="preserve"> </w:t>
      </w:r>
      <w:r w:rsidR="004D4704">
        <w:fldChar w:fldCharType="begin"/>
      </w:r>
      <w:r w:rsidR="004D4704">
        <w:instrText xml:space="preserve"> REF _Ref20051461 \h </w:instrText>
      </w:r>
      <w:r w:rsidR="004D4704">
        <w:fldChar w:fldCharType="separate"/>
      </w:r>
      <w:r w:rsidR="00054B21">
        <w:t xml:space="preserve">Figura </w:t>
      </w:r>
      <w:r w:rsidR="00054B21">
        <w:rPr>
          <w:noProof/>
        </w:rPr>
        <w:t>56</w:t>
      </w:r>
      <w:r w:rsidR="004D4704">
        <w:fldChar w:fldCharType="end"/>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55B08009" w:rsidR="008C4A0B" w:rsidRDefault="008C4A0B" w:rsidP="00B70A30">
      <w:pPr>
        <w:pStyle w:val="Legenda"/>
        <w:keepNext/>
      </w:pPr>
      <w:bookmarkStart w:id="291" w:name="_Ref20051461"/>
      <w:r>
        <w:t xml:space="preserve">Figura </w:t>
      </w:r>
      <w:fldSimple w:instr=" SEQ Figura \* ARABIC ">
        <w:r w:rsidR="00D343FF">
          <w:rPr>
            <w:noProof/>
          </w:rPr>
          <w:t>56</w:t>
        </w:r>
      </w:fldSimple>
      <w:bookmarkEnd w:id="291"/>
      <w:r>
        <w:t xml:space="preserve"> - Mensagem de auxílio dos botões</w:t>
      </w:r>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23D57778"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r w:rsidR="004D4704">
        <w:t xml:space="preserve"> </w:t>
      </w:r>
      <w:r w:rsidR="004D4704">
        <w:fldChar w:fldCharType="begin"/>
      </w:r>
      <w:r w:rsidR="004D4704">
        <w:instrText xml:space="preserve"> REF _Ref20051489 \h </w:instrText>
      </w:r>
      <w:r w:rsidR="004D4704">
        <w:fldChar w:fldCharType="separate"/>
      </w:r>
      <w:r w:rsidR="00054B21">
        <w:t xml:space="preserve">Figura </w:t>
      </w:r>
      <w:r w:rsidR="00054B21">
        <w:rPr>
          <w:noProof/>
        </w:rPr>
        <w:t>57</w:t>
      </w:r>
      <w:r w:rsidR="004D4704">
        <w:fldChar w:fldCharType="end"/>
      </w:r>
      <w:r w:rsidR="004D4704">
        <w:t>.</w:t>
      </w:r>
    </w:p>
    <w:p w14:paraId="3B5BD2C7" w14:textId="7E6C33E5" w:rsidR="00646DF8" w:rsidRDefault="00646DF8"/>
    <w:p w14:paraId="180FD493" w14:textId="0B5DF6F0" w:rsidR="00921163" w:rsidRDefault="00921163" w:rsidP="00B70A30">
      <w:pPr>
        <w:pStyle w:val="Legenda"/>
        <w:keepNext/>
      </w:pPr>
      <w:r>
        <w:t xml:space="preserve">Quadro </w:t>
      </w:r>
      <w:fldSimple w:instr=" SEQ Quadro \* ARABIC ">
        <w:r w:rsidR="00054B21">
          <w:rPr>
            <w:noProof/>
          </w:rPr>
          <w:t>3</w:t>
        </w:r>
      </w:fldSimple>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0D812D8C" w:rsidR="0094620F" w:rsidRDefault="0094620F" w:rsidP="00B70A30">
      <w:pPr>
        <w:pStyle w:val="Legenda"/>
        <w:keepNext/>
      </w:pPr>
      <w:bookmarkStart w:id="292" w:name="_Ref20051489"/>
      <w:r>
        <w:t xml:space="preserve">Figura </w:t>
      </w:r>
      <w:fldSimple w:instr=" SEQ Figura \* ARABIC ">
        <w:r w:rsidR="00D343FF">
          <w:rPr>
            <w:noProof/>
          </w:rPr>
          <w:t>57</w:t>
        </w:r>
      </w:fldSimple>
      <w:bookmarkEnd w:id="292"/>
      <w:r>
        <w:t xml:space="preserve"> - Modificação de senha</w:t>
      </w:r>
    </w:p>
    <w:p w14:paraId="14AC40F0" w14:textId="6E9C64C2" w:rsidR="00DA42CB" w:rsidRDefault="00DA42CB" w:rsidP="00B70A30">
      <w:pPr>
        <w:ind w:firstLine="0"/>
        <w:jc w:val="center"/>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293" w:name="_Toc20811794"/>
      <w:r>
        <w:lastRenderedPageBreak/>
        <w:t>Gestor</w:t>
      </w:r>
      <w:bookmarkEnd w:id="293"/>
    </w:p>
    <w:p w14:paraId="1A036D3B" w14:textId="77777777" w:rsidR="00887225" w:rsidRPr="006F3DF2" w:rsidRDefault="00887225" w:rsidP="00596E44"/>
    <w:p w14:paraId="10821FB7" w14:textId="626A4830"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2DE244A8" w:rsidR="00921163" w:rsidRDefault="00921163" w:rsidP="00B70A30">
      <w:pPr>
        <w:pStyle w:val="Legenda"/>
      </w:pPr>
      <w:r>
        <w:t xml:space="preserve">Quadro </w:t>
      </w:r>
      <w:fldSimple w:instr=" SEQ Quadro \* ARABIC ">
        <w:r w:rsidR="00054B21">
          <w:rPr>
            <w:noProof/>
          </w:rPr>
          <w:t>4</w:t>
        </w:r>
      </w:fldSimple>
      <w:r>
        <w:t xml:space="preserve"> - Gerencia de usuários</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103E1442"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proofErr w:type="spellStart"/>
      <w:r w:rsidR="00485768" w:rsidRPr="00596E44">
        <w:rPr>
          <w:i/>
        </w:rPr>
        <w:t>Datatables</w:t>
      </w:r>
      <w:proofErr w:type="spellEnd"/>
      <w:r w:rsidR="00485768">
        <w:t xml:space="preserve"> que se trata de um </w:t>
      </w:r>
      <w:r w:rsidR="00485768" w:rsidRPr="005B582B">
        <w:rPr>
          <w:i/>
          <w:iCs/>
        </w:rPr>
        <w:t>plug</w:t>
      </w:r>
      <w:r w:rsidR="0016185B" w:rsidRPr="005B582B">
        <w:rPr>
          <w:i/>
          <w:iCs/>
        </w:rPr>
        <w:t>-</w:t>
      </w:r>
      <w:r w:rsidR="00485768" w:rsidRPr="005B582B">
        <w:rPr>
          <w:i/>
          <w:iCs/>
        </w:rPr>
        <w:t>in</w:t>
      </w:r>
      <w:r w:rsidR="00485768">
        <w:t xml:space="preserve"> </w:t>
      </w:r>
      <w:commentRangeStart w:id="294"/>
      <w:proofErr w:type="spellStart"/>
      <w:r w:rsidR="00485768">
        <w:t>Jquery</w:t>
      </w:r>
      <w:commentRangeEnd w:id="294"/>
      <w:proofErr w:type="spellEnd"/>
      <w:r w:rsidR="004D4704">
        <w:rPr>
          <w:rStyle w:val="Refdecomentrio"/>
        </w:rPr>
        <w:commentReference w:id="294"/>
      </w:r>
      <w:r w:rsidR="00485768">
        <w:t xml:space="preserve"> que </w:t>
      </w:r>
      <w:r w:rsidR="0016185B">
        <w:t>“</w:t>
      </w:r>
      <w:r w:rsidR="00485768">
        <w:t>monta</w:t>
      </w:r>
      <w:r w:rsidR="0016185B">
        <w:t>”</w:t>
      </w:r>
      <w:r w:rsidR="00485768">
        <w:t xml:space="preserve"> uma tabela dinâmica.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5EE7CDD9" w:rsidR="0094620F" w:rsidRDefault="0094620F" w:rsidP="00B70A30">
      <w:pPr>
        <w:pStyle w:val="Legenda"/>
        <w:keepNext/>
      </w:pPr>
      <w:r>
        <w:t xml:space="preserve">Figura </w:t>
      </w:r>
      <w:fldSimple w:instr=" SEQ Figura \* ARABIC ">
        <w:r w:rsidR="00D343FF">
          <w:rPr>
            <w:noProof/>
          </w:rPr>
          <w:t>58</w:t>
        </w:r>
      </w:fldSimple>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06882883" w:rsidR="006F3DF2" w:rsidRDefault="006F3DF2" w:rsidP="00596E44">
      <w:r>
        <w:lastRenderedPageBreak/>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295"/>
      <w:r>
        <w:t>e a senha</w:t>
      </w:r>
      <w:commentRangeEnd w:id="295"/>
      <w:r w:rsidR="0024674F">
        <w:rPr>
          <w:rStyle w:val="Refdecomentrio"/>
        </w:rPr>
        <w:commentReference w:id="295"/>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proofErr w:type="spellStart"/>
      <w:r w:rsidR="002E06F3" w:rsidRPr="00B70A30">
        <w:rPr>
          <w:i/>
          <w:iCs/>
        </w:rPr>
        <w:t>frontend</w:t>
      </w:r>
      <w:proofErr w:type="spellEnd"/>
      <w:r w:rsidR="002E06F3">
        <w:t xml:space="preserve"> Angular envia uma requisição para o </w:t>
      </w:r>
      <w:proofErr w:type="spellStart"/>
      <w:r w:rsidR="002E06F3" w:rsidRPr="00B70A30">
        <w:rPr>
          <w:i/>
          <w:iCs/>
        </w:rPr>
        <w:t>backend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r w:rsidR="00054B21">
        <w:t xml:space="preserve">Figura </w:t>
      </w:r>
      <w:r w:rsidR="00054B21">
        <w:rPr>
          <w:noProof/>
        </w:rPr>
        <w:t>59</w:t>
      </w:r>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7A804480" w:rsidR="0094620F" w:rsidRDefault="0094620F" w:rsidP="00B70A30">
      <w:pPr>
        <w:pStyle w:val="Legenda"/>
        <w:keepNext/>
      </w:pPr>
      <w:bookmarkStart w:id="296" w:name="_Ref20051603"/>
      <w:r>
        <w:t xml:space="preserve">Figura </w:t>
      </w:r>
      <w:fldSimple w:instr=" SEQ Figura \* ARABIC ">
        <w:r w:rsidR="00D343FF">
          <w:rPr>
            <w:noProof/>
          </w:rPr>
          <w:t>59</w:t>
        </w:r>
      </w:fldSimple>
      <w:bookmarkEnd w:id="296"/>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5AC52129" w:rsidR="0094620F" w:rsidRDefault="0094620F" w:rsidP="00B70A30">
      <w:pPr>
        <w:pStyle w:val="Legenda"/>
        <w:keepNext/>
      </w:pPr>
      <w:r>
        <w:lastRenderedPageBreak/>
        <w:t xml:space="preserve">Figura </w:t>
      </w:r>
      <w:fldSimple w:instr=" SEQ Figura \* ARABIC ">
        <w:r w:rsidR="00D343FF">
          <w:rPr>
            <w:noProof/>
          </w:rPr>
          <w:t>60</w:t>
        </w:r>
      </w:fldSimple>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4905F14C" w:rsidR="0094620F" w:rsidRDefault="0094620F" w:rsidP="00B70A30">
      <w:pPr>
        <w:pStyle w:val="Legenda"/>
        <w:keepNext/>
      </w:pPr>
      <w:r>
        <w:t xml:space="preserve">Figura </w:t>
      </w:r>
      <w:fldSimple w:instr=" SEQ Figura \* ARABIC ">
        <w:r w:rsidR="00D343FF">
          <w:rPr>
            <w:noProof/>
          </w:rPr>
          <w:t>61</w:t>
        </w:r>
      </w:fldSimple>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 w14:paraId="535BC59B" w14:textId="77777777" w:rsidR="00921163" w:rsidRDefault="00921163"/>
    <w:p w14:paraId="76DDF4DD" w14:textId="348D95CF" w:rsidR="00646DF8" w:rsidRDefault="00921163" w:rsidP="00B70A30">
      <w:pPr>
        <w:pStyle w:val="Legenda"/>
      </w:pPr>
      <w:r>
        <w:lastRenderedPageBreak/>
        <w:t xml:space="preserve">Quadro </w:t>
      </w:r>
      <w:fldSimple w:instr=" SEQ Quadro \* ARABIC ">
        <w:r w:rsidR="00054B21">
          <w:rPr>
            <w:noProof/>
          </w:rPr>
          <w:t>5</w:t>
        </w:r>
      </w:fldSimple>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335F35B7" w:rsidR="00CC245E" w:rsidRDefault="00CC245E" w:rsidP="00596E44">
      <w:r>
        <w:t xml:space="preserve">A </w:t>
      </w:r>
      <w:r w:rsidR="006E1CDA">
        <w:fldChar w:fldCharType="begin"/>
      </w:r>
      <w:r w:rsidR="006E1CDA">
        <w:instrText xml:space="preserve"> REF _Ref20051634 \h </w:instrText>
      </w:r>
      <w:r w:rsidR="006E1CDA">
        <w:fldChar w:fldCharType="separate"/>
      </w:r>
      <w:r w:rsidR="00054B21">
        <w:t xml:space="preserve">Figura </w:t>
      </w:r>
      <w:r w:rsidR="00054B21">
        <w:rPr>
          <w:noProof/>
        </w:rPr>
        <w:t>62</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4894C560" w:rsidR="0094620F" w:rsidRDefault="0094620F" w:rsidP="00B70A30">
      <w:pPr>
        <w:pStyle w:val="Legenda"/>
        <w:keepNext/>
      </w:pPr>
      <w:bookmarkStart w:id="297" w:name="_Ref20051634"/>
      <w:r>
        <w:t xml:space="preserve">Figura </w:t>
      </w:r>
      <w:fldSimple w:instr=" SEQ Figura \* ARABIC ">
        <w:r w:rsidR="00D343FF">
          <w:rPr>
            <w:noProof/>
          </w:rPr>
          <w:t>62</w:t>
        </w:r>
      </w:fldSimple>
      <w:bookmarkEnd w:id="297"/>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7BE0796E"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r w:rsidR="00054B21">
        <w:t xml:space="preserve">Figura </w:t>
      </w:r>
      <w:r w:rsidR="00054B21">
        <w:rPr>
          <w:noProof/>
        </w:rPr>
        <w:t>64</w:t>
      </w:r>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054B21">
        <w:t xml:space="preserve">Figura </w:t>
      </w:r>
      <w:r w:rsidR="00054B21">
        <w:rPr>
          <w:noProof/>
        </w:rPr>
        <w:t>62</w:t>
      </w:r>
      <w:r w:rsidR="006E1CDA">
        <w:fldChar w:fldCharType="end"/>
      </w:r>
      <w:r>
        <w:t>.</w:t>
      </w:r>
    </w:p>
    <w:p w14:paraId="6C580B3A" w14:textId="77777777" w:rsidR="00CC245E" w:rsidRDefault="00CC245E" w:rsidP="00905032">
      <w:pPr>
        <w:ind w:firstLine="0"/>
        <w:jc w:val="center"/>
      </w:pPr>
    </w:p>
    <w:p w14:paraId="1F49DB59" w14:textId="130F70EA" w:rsidR="0094620F" w:rsidRDefault="0094620F" w:rsidP="00B70A30">
      <w:pPr>
        <w:pStyle w:val="Legenda"/>
        <w:keepNext/>
      </w:pPr>
      <w:r>
        <w:lastRenderedPageBreak/>
        <w:t xml:space="preserve">Figura </w:t>
      </w:r>
      <w:fldSimple w:instr=" SEQ Figura \* ARABIC ">
        <w:r w:rsidR="00D343FF">
          <w:rPr>
            <w:noProof/>
          </w:rPr>
          <w:t>63</w:t>
        </w:r>
      </w:fldSimple>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lém de se 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13A8EF0B" w:rsidR="0094620F" w:rsidRDefault="0094620F" w:rsidP="00B70A30">
      <w:pPr>
        <w:pStyle w:val="Legenda"/>
        <w:keepNext/>
      </w:pPr>
      <w:bookmarkStart w:id="298" w:name="_Ref20051663"/>
      <w:r>
        <w:t xml:space="preserve">Figura </w:t>
      </w:r>
      <w:fldSimple w:instr=" SEQ Figura \* ARABIC ">
        <w:r w:rsidR="00D343FF">
          <w:rPr>
            <w:noProof/>
          </w:rPr>
          <w:t>64</w:t>
        </w:r>
      </w:fldSimple>
      <w:bookmarkEnd w:id="298"/>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299" w:name="_Toc20811795"/>
      <w:r>
        <w:t>Administrador</w:t>
      </w:r>
      <w:bookmarkEnd w:id="299"/>
    </w:p>
    <w:p w14:paraId="36BCA1BA" w14:textId="77777777" w:rsidR="008F6EE2" w:rsidRPr="001D2BA8" w:rsidRDefault="008F6EE2" w:rsidP="00596E44"/>
    <w:p w14:paraId="7D953AD4" w14:textId="20AE1BD6" w:rsidR="008F6EE2" w:rsidRDefault="008F6EE2">
      <w:r>
        <w:lastRenderedPageBreak/>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14F7369F" w:rsidR="00921163" w:rsidRDefault="00921163" w:rsidP="00B70A30">
      <w:pPr>
        <w:pStyle w:val="Legenda"/>
      </w:pPr>
      <w:r>
        <w:t xml:space="preserve">Quadro </w:t>
      </w:r>
      <w:fldSimple w:instr=" SEQ Quadro \* ARABIC ">
        <w:r w:rsidR="00054B21">
          <w:rPr>
            <w:noProof/>
          </w:rPr>
          <w:t>6</w:t>
        </w:r>
      </w:fldSimple>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056479FA"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054B21">
        <w:t xml:space="preserve">Figura </w:t>
      </w:r>
      <w:r w:rsidR="00054B21">
        <w:rPr>
          <w:noProof/>
        </w:rPr>
        <w:t>65</w:t>
      </w:r>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6BCF22C1" w:rsidR="0094620F" w:rsidRDefault="0094620F" w:rsidP="00B70A30">
      <w:pPr>
        <w:pStyle w:val="Legenda"/>
        <w:keepNext/>
      </w:pPr>
      <w:bookmarkStart w:id="300" w:name="_Ref20051732"/>
      <w:r>
        <w:t xml:space="preserve">Figura </w:t>
      </w:r>
      <w:fldSimple w:instr=" SEQ Figura \* ARABIC ">
        <w:r w:rsidR="00D343FF">
          <w:rPr>
            <w:noProof/>
          </w:rPr>
          <w:t>65</w:t>
        </w:r>
      </w:fldSimple>
      <w:bookmarkEnd w:id="300"/>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56D611E8" w:rsidR="00F045C8" w:rsidRDefault="00F045C8" w:rsidP="00596E44">
      <w:r>
        <w:lastRenderedPageBreak/>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054B21">
        <w:t xml:space="preserve">Figura </w:t>
      </w:r>
      <w:r w:rsidR="00054B21">
        <w:rPr>
          <w:noProof/>
        </w:rPr>
        <w:t>66</w:t>
      </w:r>
      <w:r w:rsidR="006E1CDA">
        <w:fldChar w:fldCharType="end"/>
      </w:r>
      <w:r>
        <w:t>.</w:t>
      </w:r>
    </w:p>
    <w:p w14:paraId="33DBB6CA" w14:textId="77777777" w:rsidR="00F045C8" w:rsidRDefault="00F045C8" w:rsidP="00905032">
      <w:pPr>
        <w:ind w:firstLine="0"/>
        <w:jc w:val="center"/>
      </w:pPr>
    </w:p>
    <w:p w14:paraId="7F14BDF6" w14:textId="1D88811A" w:rsidR="0094620F" w:rsidRDefault="0094620F" w:rsidP="00B70A30">
      <w:pPr>
        <w:pStyle w:val="Legenda"/>
        <w:keepNext/>
      </w:pPr>
      <w:bookmarkStart w:id="301" w:name="_Ref20051751"/>
      <w:r>
        <w:t xml:space="preserve">Figura </w:t>
      </w:r>
      <w:fldSimple w:instr=" SEQ Figura \* ARABIC ">
        <w:r w:rsidR="00D343FF">
          <w:rPr>
            <w:noProof/>
          </w:rPr>
          <w:t>66</w:t>
        </w:r>
      </w:fldSimple>
      <w:bookmarkEnd w:id="301"/>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5A782323" w:rsidR="00F045C8" w:rsidRPr="00F045C8" w:rsidRDefault="00F045C8" w:rsidP="00F045C8">
      <w:r>
        <w:t xml:space="preserve">A </w:t>
      </w:r>
      <w:r w:rsidR="006E1CDA">
        <w:fldChar w:fldCharType="begin"/>
      </w:r>
      <w:r w:rsidR="006E1CDA">
        <w:instrText xml:space="preserve"> REF _Ref20051766 \h </w:instrText>
      </w:r>
      <w:r w:rsidR="006E1CDA">
        <w:fldChar w:fldCharType="separate"/>
      </w:r>
      <w:r w:rsidR="00054B21">
        <w:t xml:space="preserve">Figura </w:t>
      </w:r>
      <w:r w:rsidR="00054B21">
        <w:rPr>
          <w:noProof/>
        </w:rPr>
        <w:t>67</w:t>
      </w:r>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1DA2190C" w:rsidR="0094620F" w:rsidRDefault="0094620F" w:rsidP="00B70A30">
      <w:pPr>
        <w:pStyle w:val="Legenda"/>
        <w:keepNext/>
      </w:pPr>
      <w:bookmarkStart w:id="302" w:name="_Ref20051766"/>
      <w:r>
        <w:t xml:space="preserve">Figura </w:t>
      </w:r>
      <w:fldSimple w:instr=" SEQ Figura \* ARABIC ">
        <w:r w:rsidR="00D343FF">
          <w:rPr>
            <w:noProof/>
          </w:rPr>
          <w:t>67</w:t>
        </w:r>
      </w:fldSimple>
      <w:bookmarkEnd w:id="302"/>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608B12F4" w:rsidR="00646DF8" w:rsidRDefault="00921163" w:rsidP="00B70A30">
      <w:pPr>
        <w:pStyle w:val="Legenda"/>
      </w:pPr>
      <w:r>
        <w:t xml:space="preserve">Quadro </w:t>
      </w:r>
      <w:fldSimple w:instr=" SEQ Quadro \* ARABIC ">
        <w:r w:rsidR="00054B21">
          <w:rPr>
            <w:noProof/>
          </w:rPr>
          <w:t>7</w:t>
        </w:r>
      </w:fldSimple>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307FF0ED" w:rsidR="00AF4E85" w:rsidRDefault="004240B8" w:rsidP="00F045C8">
      <w:r>
        <w:t xml:space="preserve">A interação descrita pela estória da </w:t>
      </w:r>
      <w:r w:rsidRPr="00596E44">
        <w:rPr>
          <w:highlight w:val="yellow"/>
        </w:rPr>
        <w:t>figura x</w:t>
      </w:r>
      <w:r>
        <w:t xml:space="preserve"> foi implementada conforme visto na </w:t>
      </w:r>
      <w:r w:rsidR="00780414">
        <w:fldChar w:fldCharType="begin"/>
      </w:r>
      <w:r w:rsidR="00780414">
        <w:instrText xml:space="preserve"> REF _Ref20051825 \h </w:instrText>
      </w:r>
      <w:r w:rsidR="00780414">
        <w:fldChar w:fldCharType="separate"/>
      </w:r>
      <w:r w:rsidR="00054B21">
        <w:t xml:space="preserve">Figura </w:t>
      </w:r>
      <w:r w:rsidR="00054B21">
        <w:rPr>
          <w:noProof/>
        </w:rPr>
        <w:t>68</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14CE9A91" w:rsidR="0094620F" w:rsidRDefault="0094620F" w:rsidP="00B70A30">
      <w:pPr>
        <w:pStyle w:val="Legenda"/>
        <w:keepNext/>
      </w:pPr>
      <w:bookmarkStart w:id="303" w:name="_Ref20051825"/>
      <w:r>
        <w:lastRenderedPageBreak/>
        <w:t xml:space="preserve">Figura </w:t>
      </w:r>
      <w:fldSimple w:instr=" SEQ Figura \* ARABIC ">
        <w:r w:rsidR="00D343FF">
          <w:rPr>
            <w:noProof/>
          </w:rPr>
          <w:t>68</w:t>
        </w:r>
      </w:fldSimple>
      <w:bookmarkEnd w:id="303"/>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304" w:name="_Toc20811796"/>
      <w:r>
        <w:t>Professor</w:t>
      </w:r>
      <w:bookmarkEnd w:id="304"/>
    </w:p>
    <w:p w14:paraId="73998377" w14:textId="77777777" w:rsidR="00987BE5" w:rsidRPr="00F97B7F" w:rsidRDefault="00987BE5" w:rsidP="00987BE5"/>
    <w:p w14:paraId="635569CF" w14:textId="4110082B"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74F5D59E" w:rsidR="00646DF8" w:rsidRDefault="00AA372A" w:rsidP="00B70A30">
      <w:pPr>
        <w:pStyle w:val="Legenda"/>
      </w:pPr>
      <w:r>
        <w:t xml:space="preserve">Quadro </w:t>
      </w:r>
      <w:fldSimple w:instr=" SEQ Quadro \* ARABIC ">
        <w:r w:rsidR="00054B21">
          <w:rPr>
            <w:noProof/>
          </w:rPr>
          <w:t>8</w:t>
        </w:r>
      </w:fldSimple>
      <w:r>
        <w:t xml:space="preserve"> - Estória de cadastros de materiais</w:t>
      </w:r>
    </w:p>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0DBA6396"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054B21">
        <w:t xml:space="preserve">Figura </w:t>
      </w:r>
      <w:r w:rsidR="00054B21">
        <w:rPr>
          <w:noProof/>
        </w:rPr>
        <w:t>69</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05"/>
      <w:commentRangeStart w:id="306"/>
      <w:r>
        <w:t>indicar</w:t>
      </w:r>
      <w:commentRangeEnd w:id="305"/>
      <w:r w:rsidR="00AF4E85">
        <w:rPr>
          <w:rStyle w:val="Refdecomentrio"/>
        </w:rPr>
        <w:commentReference w:id="305"/>
      </w:r>
      <w:commentRangeEnd w:id="306"/>
      <w:r w:rsidR="00841D83">
        <w:rPr>
          <w:rStyle w:val="Refdecomentrio"/>
        </w:rPr>
        <w:commentReference w:id="306"/>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3FEF042E" w:rsidR="00841D83" w:rsidRDefault="00841D83" w:rsidP="00B70A30">
      <w:pPr>
        <w:pStyle w:val="Legenda"/>
        <w:keepNext/>
      </w:pPr>
      <w:bookmarkStart w:id="307" w:name="_Ref20051853"/>
      <w:r>
        <w:lastRenderedPageBreak/>
        <w:t xml:space="preserve">Figura </w:t>
      </w:r>
      <w:fldSimple w:instr=" SEQ Figura \* ARABIC ">
        <w:r w:rsidR="00D343FF">
          <w:rPr>
            <w:noProof/>
          </w:rPr>
          <w:t>69</w:t>
        </w:r>
      </w:fldSimple>
      <w:bookmarkEnd w:id="307"/>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80D6784" w:rsidR="00646DF8" w:rsidRDefault="00AA372A" w:rsidP="00B70A30">
      <w:pPr>
        <w:pStyle w:val="Legenda"/>
      </w:pPr>
      <w:r>
        <w:t xml:space="preserve">Quadro </w:t>
      </w:r>
      <w:fldSimple w:instr=" SEQ Quadro \* ARABIC ">
        <w:r w:rsidR="00054B21">
          <w:rPr>
            <w:noProof/>
          </w:rPr>
          <w:t>9</w:t>
        </w:r>
      </w:fldSimple>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47FBEE4A" w14:textId="77777777" w:rsidR="00987BE5" w:rsidRDefault="00987BE5" w:rsidP="00987BE5">
      <w:pPr>
        <w:ind w:firstLine="0"/>
        <w:jc w:val="center"/>
      </w:pPr>
    </w:p>
    <w:p w14:paraId="26F16899" w14:textId="2A2FBC47"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054B21">
        <w:t xml:space="preserve">Figura </w:t>
      </w:r>
      <w:r w:rsidR="00054B21">
        <w:rPr>
          <w:noProof/>
        </w:rPr>
        <w:t>70</w:t>
      </w:r>
      <w:r w:rsidR="00780414">
        <w:fldChar w:fldCharType="end"/>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054B21">
        <w:t xml:space="preserve">Figura </w:t>
      </w:r>
      <w:r w:rsidR="00054B21">
        <w:rPr>
          <w:noProof/>
        </w:rPr>
        <w:t>70</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56E6C99B" w:rsidR="00841D83" w:rsidRDefault="00841D83" w:rsidP="00B70A30">
      <w:pPr>
        <w:pStyle w:val="Legenda"/>
        <w:keepNext/>
      </w:pPr>
      <w:bookmarkStart w:id="308" w:name="_Ref20051870"/>
      <w:r>
        <w:lastRenderedPageBreak/>
        <w:t xml:space="preserve">Figura </w:t>
      </w:r>
      <w:fldSimple w:instr=" SEQ Figura \* ARABIC ">
        <w:r w:rsidR="00D343FF">
          <w:rPr>
            <w:noProof/>
          </w:rPr>
          <w:t>70</w:t>
        </w:r>
      </w:fldSimple>
      <w:bookmarkEnd w:id="308"/>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1C815585" w:rsidR="00987BE5" w:rsidRDefault="00987BE5" w:rsidP="00987BE5">
      <w:r>
        <w:t xml:space="preserve">A segunda restrição descrita pela </w:t>
      </w:r>
      <w:r w:rsidRPr="00FA2F5B">
        <w:rPr>
          <w:highlight w:val="yellow"/>
        </w:rPr>
        <w:t>figura X</w:t>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054B21">
        <w:t xml:space="preserve">Figura </w:t>
      </w:r>
      <w:r w:rsidR="00054B21">
        <w:rPr>
          <w:noProof/>
        </w:rPr>
        <w:t>71</w:t>
      </w:r>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116AC0E2" w:rsidR="00841D83" w:rsidRDefault="00841D83" w:rsidP="00B70A30">
      <w:pPr>
        <w:pStyle w:val="Legenda"/>
        <w:keepNext/>
      </w:pPr>
      <w:bookmarkStart w:id="309" w:name="_Ref20052037"/>
      <w:r>
        <w:t xml:space="preserve">Figura </w:t>
      </w:r>
      <w:fldSimple w:instr=" SEQ Figura \* ARABIC ">
        <w:r w:rsidR="00D343FF">
          <w:rPr>
            <w:noProof/>
          </w:rPr>
          <w:t>71</w:t>
        </w:r>
      </w:fldSimple>
      <w:bookmarkEnd w:id="309"/>
      <w:r>
        <w:t xml:space="preserve"> - </w:t>
      </w:r>
      <w:r w:rsidRPr="006F38F9">
        <w:t>Tela de visualização de materiais de um determinado ano</w:t>
      </w:r>
    </w:p>
    <w:p w14:paraId="0F0272F0" w14:textId="6AF7E4EA"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852790"/>
                    </a:xfrm>
                    <a:prstGeom prst="rect">
                      <a:avLst/>
                    </a:prstGeom>
                  </pic:spPr>
                </pic:pic>
              </a:graphicData>
            </a:graphic>
          </wp:inline>
        </w:drawing>
      </w:r>
    </w:p>
    <w:p w14:paraId="6C00242C" w14:textId="664AD8AE" w:rsidR="00987BE5" w:rsidRDefault="00987BE5" w:rsidP="00987BE5">
      <w:pPr>
        <w:ind w:firstLine="0"/>
        <w:jc w:val="center"/>
      </w:pPr>
    </w:p>
    <w:p w14:paraId="501A0FCB" w14:textId="6605EC35" w:rsidR="00B965E2" w:rsidRDefault="00B965E2" w:rsidP="00B70A30">
      <w:pPr>
        <w:pStyle w:val="Legenda"/>
        <w:keepNext/>
      </w:pPr>
      <w:r>
        <w:lastRenderedPageBreak/>
        <w:t xml:space="preserve">Figura </w:t>
      </w:r>
      <w:fldSimple w:instr=" SEQ Figura \* ARABIC ">
        <w:r w:rsidR="00D343FF">
          <w:rPr>
            <w:noProof/>
          </w:rPr>
          <w:t>72</w:t>
        </w:r>
      </w:fldSimple>
      <w:r>
        <w:t xml:space="preserve"> - Tela de edição de um material</w:t>
      </w:r>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251200"/>
                    </a:xfrm>
                    <a:prstGeom prst="rect">
                      <a:avLst/>
                    </a:prstGeom>
                  </pic:spPr>
                </pic:pic>
              </a:graphicData>
            </a:graphic>
          </wp:inline>
        </w:drawing>
      </w:r>
    </w:p>
    <w:p w14:paraId="4EF19A9A" w14:textId="77777777" w:rsidR="00841D83" w:rsidRDefault="00841D83" w:rsidP="00841D83">
      <w:pPr>
        <w:ind w:firstLine="0"/>
        <w:jc w:val="center"/>
      </w:pPr>
      <w:r w:rsidRPr="008C1DD0">
        <w:rPr>
          <w:highlight w:val="yellow"/>
        </w:rPr>
        <w:t>Falar da edição e visualização dos materiais</w:t>
      </w:r>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027E68ED" w:rsidR="00885747" w:rsidRDefault="00AA372A" w:rsidP="00B70A30">
      <w:pPr>
        <w:pStyle w:val="Legenda"/>
      </w:pPr>
      <w:r>
        <w:t xml:space="preserve">Quadro </w:t>
      </w:r>
      <w:fldSimple w:instr=" SEQ Quadro \* ARABIC ">
        <w:r w:rsidR="00054B21">
          <w:rPr>
            <w:noProof/>
          </w:rPr>
          <w:t>10</w:t>
        </w:r>
      </w:fldSimple>
      <w:r>
        <w:t xml:space="preserve"> - Estória de criação das turmas</w:t>
      </w:r>
    </w:p>
    <w:p w14:paraId="2D282CC4" w14:textId="267CE1C8" w:rsidR="002C0E60" w:rsidRDefault="00885747" w:rsidP="005B582B">
      <w:pPr>
        <w:pStyle w:val="estrias"/>
      </w:pPr>
      <w:r>
        <w:t>Como professor gostaria de ser capaz de criar minhas turmas conforme dias, horários, e níveis de cada turma.</w:t>
      </w:r>
    </w:p>
    <w:p w14:paraId="2C24583A" w14:textId="77777777" w:rsidR="006476E9" w:rsidRDefault="006476E9">
      <w:pPr>
        <w:ind w:firstLine="0"/>
        <w:jc w:val="center"/>
      </w:pPr>
    </w:p>
    <w:p w14:paraId="09596458" w14:textId="147EF570"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r w:rsidR="00054B21">
        <w:t xml:space="preserve">Figura </w:t>
      </w:r>
      <w:r w:rsidR="00054B21">
        <w:rPr>
          <w:noProof/>
        </w:rPr>
        <w:t>73</w:t>
      </w:r>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5373963D" w:rsidR="00B965E2" w:rsidRDefault="00B965E2" w:rsidP="00B70A30">
      <w:pPr>
        <w:pStyle w:val="Legenda"/>
        <w:keepNext/>
      </w:pPr>
      <w:bookmarkStart w:id="310" w:name="_Ref20052080"/>
      <w:r>
        <w:t xml:space="preserve">Figura </w:t>
      </w:r>
      <w:fldSimple w:instr=" SEQ Figura \* ARABIC ">
        <w:r w:rsidR="00D343FF">
          <w:rPr>
            <w:noProof/>
          </w:rPr>
          <w:t>73</w:t>
        </w:r>
      </w:fldSimple>
      <w:bookmarkEnd w:id="310"/>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78530"/>
                    </a:xfrm>
                    <a:prstGeom prst="rect">
                      <a:avLst/>
                    </a:prstGeom>
                  </pic:spPr>
                </pic:pic>
              </a:graphicData>
            </a:graphic>
          </wp:inline>
        </w:drawing>
      </w:r>
    </w:p>
    <w:p w14:paraId="039DFF6D" w14:textId="77777777" w:rsidR="006476E9" w:rsidRDefault="006476E9" w:rsidP="002C0E60">
      <w:pPr>
        <w:ind w:firstLine="0"/>
        <w:jc w:val="center"/>
      </w:pPr>
    </w:p>
    <w:p w14:paraId="24CACF77" w14:textId="2DFD0E3C" w:rsidR="00AA372A" w:rsidRDefault="0013326D">
      <w:r>
        <w:t xml:space="preserve">Ao professor também é possível visualizar suas turmas. A </w:t>
      </w:r>
      <w:r w:rsidRPr="00596E44">
        <w:rPr>
          <w:highlight w:val="yellow"/>
        </w:rPr>
        <w:t>figura X</w:t>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673FDA6C" w:rsidR="00AA372A" w:rsidRDefault="00AA372A" w:rsidP="00B70A30">
      <w:pPr>
        <w:pStyle w:val="Legenda"/>
      </w:pPr>
      <w:r>
        <w:t xml:space="preserve">Quadro </w:t>
      </w:r>
      <w:fldSimple w:instr=" SEQ Quadro \* ARABIC ">
        <w:r w:rsidR="00054B21">
          <w:rPr>
            <w:noProof/>
          </w:rPr>
          <w:t>11</w:t>
        </w:r>
      </w:fldSimple>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623238E5" w14:textId="77777777" w:rsidR="00905032" w:rsidRDefault="00905032" w:rsidP="00B70A30">
      <w:pPr>
        <w:ind w:firstLine="0"/>
      </w:pPr>
    </w:p>
    <w:p w14:paraId="3BBD8A73" w14:textId="4CA3F933" w:rsidR="00905032" w:rsidRDefault="00905032" w:rsidP="00596E44">
      <w:r>
        <w:t xml:space="preserve">A </w:t>
      </w:r>
      <w:r w:rsidR="00780414">
        <w:fldChar w:fldCharType="begin"/>
      </w:r>
      <w:r w:rsidR="00780414">
        <w:instrText xml:space="preserve"> REF _Ref20052122 \h </w:instrText>
      </w:r>
      <w:r w:rsidR="00780414">
        <w:fldChar w:fldCharType="separate"/>
      </w:r>
      <w:r w:rsidR="00054B21">
        <w:t xml:space="preserve">Figura </w:t>
      </w:r>
      <w:r w:rsidR="00054B21">
        <w:rPr>
          <w:noProof/>
        </w:rPr>
        <w:t>74</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00A8C263" w:rsidR="00B965E2" w:rsidRDefault="00B965E2" w:rsidP="00B70A30">
      <w:pPr>
        <w:pStyle w:val="Legenda"/>
        <w:keepNext/>
      </w:pPr>
      <w:bookmarkStart w:id="311" w:name="_Ref20052122"/>
      <w:r>
        <w:lastRenderedPageBreak/>
        <w:t xml:space="preserve">Figura </w:t>
      </w:r>
      <w:fldSimple w:instr=" SEQ Figura \* ARABIC ">
        <w:r w:rsidR="00D343FF">
          <w:rPr>
            <w:noProof/>
          </w:rPr>
          <w:t>74</w:t>
        </w:r>
      </w:fldSimple>
      <w:bookmarkEnd w:id="311"/>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 w14:paraId="106A134B" w14:textId="67707937" w:rsidR="00AA372A" w:rsidRDefault="00AA372A" w:rsidP="00B70A30">
      <w:pPr>
        <w:pStyle w:val="Legenda"/>
      </w:pPr>
      <w:r>
        <w:t xml:space="preserve">Quadro </w:t>
      </w:r>
      <w:fldSimple w:instr=" SEQ Quadro \* ARABIC ">
        <w:r w:rsidR="00054B21">
          <w:rPr>
            <w:noProof/>
          </w:rPr>
          <w:t>12</w:t>
        </w:r>
      </w:fldSimple>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65D6F427"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054B21">
        <w:t xml:space="preserve">Figura </w:t>
      </w:r>
      <w:r w:rsidR="00054B21">
        <w:rPr>
          <w:noProof/>
        </w:rPr>
        <w:t>75</w:t>
      </w:r>
      <w:r w:rsidR="00780414">
        <w:rPr>
          <w:noProof/>
        </w:rPr>
        <w:fldChar w:fldCharType="end"/>
      </w:r>
      <w:r w:rsidR="00780414">
        <w:rPr>
          <w:noProof/>
        </w:rPr>
        <w:t xml:space="preserve"> </w:t>
      </w:r>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6404AC64" w:rsidR="00B965E2" w:rsidRDefault="00B965E2" w:rsidP="00B70A30">
      <w:pPr>
        <w:pStyle w:val="Legenda"/>
        <w:keepNext/>
      </w:pPr>
      <w:bookmarkStart w:id="312" w:name="_Ref20052153"/>
      <w:r>
        <w:lastRenderedPageBreak/>
        <w:t xml:space="preserve">Figura </w:t>
      </w:r>
      <w:fldSimple w:instr=" SEQ Figura \* ARABIC ">
        <w:r w:rsidR="00D343FF">
          <w:rPr>
            <w:noProof/>
          </w:rPr>
          <w:t>75</w:t>
        </w:r>
      </w:fldSimple>
      <w:bookmarkEnd w:id="312"/>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rsidP="00B70A30">
      <w:pPr>
        <w:ind w:firstLine="0"/>
        <w:jc w:val="center"/>
        <w:rPr>
          <w:noProof/>
        </w:rPr>
      </w:pPr>
    </w:p>
    <w:p w14:paraId="14D97952" w14:textId="520F8314" w:rsidR="00AA372A" w:rsidRDefault="00AA372A" w:rsidP="00B70A30">
      <w:pPr>
        <w:pStyle w:val="Legenda"/>
        <w:rPr>
          <w:noProof/>
        </w:rPr>
      </w:pPr>
      <w:r>
        <w:t xml:space="preserve">Quadro </w:t>
      </w:r>
      <w:fldSimple w:instr=" SEQ Quadro \* ARABIC ">
        <w:r w:rsidR="00054B21">
          <w:rPr>
            <w:noProof/>
          </w:rPr>
          <w:t>13</w:t>
        </w:r>
      </w:fldSimple>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32CC443" w14:textId="77777777" w:rsidR="00BD54C1" w:rsidRDefault="00BD54C1" w:rsidP="00987BE5">
      <w:pPr>
        <w:ind w:firstLine="0"/>
        <w:jc w:val="center"/>
      </w:pPr>
    </w:p>
    <w:p w14:paraId="477237CC" w14:textId="02A29B11"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r w:rsidR="00054B21">
        <w:t xml:space="preserve">Figura </w:t>
      </w:r>
      <w:r w:rsidR="00054B21">
        <w:rPr>
          <w:noProof/>
        </w:rPr>
        <w:t>76</w:t>
      </w:r>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7E5081FA" w:rsidR="00B965E2" w:rsidRDefault="00B965E2" w:rsidP="00B70A30">
      <w:pPr>
        <w:pStyle w:val="Legenda"/>
        <w:keepNext/>
      </w:pPr>
      <w:bookmarkStart w:id="313" w:name="_Ref20052185"/>
      <w:r>
        <w:lastRenderedPageBreak/>
        <w:t xml:space="preserve">Figura </w:t>
      </w:r>
      <w:fldSimple w:instr=" SEQ Figura \* ARABIC ">
        <w:r w:rsidR="00D343FF">
          <w:rPr>
            <w:noProof/>
          </w:rPr>
          <w:t>76</w:t>
        </w:r>
      </w:fldSimple>
      <w:bookmarkEnd w:id="313"/>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760DD2EB" w:rsidR="004B1CC8" w:rsidRDefault="00AA372A" w:rsidP="00B70A30">
      <w:pPr>
        <w:pStyle w:val="Legenda"/>
      </w:pPr>
      <w:r>
        <w:t xml:space="preserve">Quadro </w:t>
      </w:r>
      <w:fldSimple w:instr=" SEQ Quadro \* ARABIC ">
        <w:r w:rsidR="00054B21">
          <w:rPr>
            <w:noProof/>
          </w:rPr>
          <w:t>14</w:t>
        </w:r>
      </w:fldSimple>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198C2EB6"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054B21">
        <w:t xml:space="preserve">Figura </w:t>
      </w:r>
      <w:r w:rsidR="00054B21">
        <w:rPr>
          <w:noProof/>
        </w:rPr>
        <w:t>77</w:t>
      </w:r>
      <w:r w:rsidR="00780414">
        <w:fldChar w:fldCharType="end"/>
      </w:r>
      <w:r w:rsidR="002A4486">
        <w:t>.</w:t>
      </w:r>
    </w:p>
    <w:p w14:paraId="56024380" w14:textId="77777777" w:rsidR="005F0194" w:rsidRDefault="005F0194" w:rsidP="00987BE5">
      <w:pPr>
        <w:ind w:firstLine="0"/>
        <w:jc w:val="center"/>
      </w:pPr>
    </w:p>
    <w:p w14:paraId="5BB9402A" w14:textId="0263C604" w:rsidR="00B965E2" w:rsidRDefault="00B965E2" w:rsidP="00B70A30">
      <w:pPr>
        <w:pStyle w:val="Legenda"/>
        <w:keepNext/>
      </w:pPr>
      <w:bookmarkStart w:id="314" w:name="_Ref20052215"/>
      <w:r>
        <w:lastRenderedPageBreak/>
        <w:t xml:space="preserve">Figura </w:t>
      </w:r>
      <w:fldSimple w:instr=" SEQ Figura \* ARABIC ">
        <w:r w:rsidR="00D343FF">
          <w:rPr>
            <w:noProof/>
          </w:rPr>
          <w:t>77</w:t>
        </w:r>
      </w:fldSimple>
      <w:bookmarkEnd w:id="314"/>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38936B22" w:rsidR="004B1CC8" w:rsidRDefault="00AA372A" w:rsidP="00B70A30">
      <w:pPr>
        <w:pStyle w:val="Legenda"/>
      </w:pPr>
      <w:r>
        <w:t xml:space="preserve">Quadro </w:t>
      </w:r>
      <w:fldSimple w:instr=" SEQ Quadro \* ARABIC ">
        <w:r w:rsidR="00054B21">
          <w:rPr>
            <w:noProof/>
          </w:rPr>
          <w:t>15</w:t>
        </w:r>
      </w:fldSimple>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1902E297" w:rsidR="007C6290" w:rsidRDefault="00363A00" w:rsidP="00596E44">
      <w:r>
        <w:t xml:space="preserve">A </w:t>
      </w:r>
      <w:r w:rsidR="00780414">
        <w:fldChar w:fldCharType="begin"/>
      </w:r>
      <w:r w:rsidR="00780414">
        <w:instrText xml:space="preserve"> REF _Ref20052253 \h </w:instrText>
      </w:r>
      <w:r w:rsidR="00780414">
        <w:fldChar w:fldCharType="separate"/>
      </w:r>
      <w:r w:rsidR="00054B21">
        <w:t xml:space="preserve">Figura </w:t>
      </w:r>
      <w:r w:rsidR="00054B21">
        <w:rPr>
          <w:noProof/>
        </w:rPr>
        <w:t>78</w:t>
      </w:r>
      <w:r w:rsidR="00780414">
        <w:fldChar w:fldCharType="end"/>
      </w:r>
      <w:r w:rsidR="00780414">
        <w:t xml:space="preserve"> </w:t>
      </w:r>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054B21">
        <w:t xml:space="preserve">Figura </w:t>
      </w:r>
      <w:r w:rsidR="00054B21">
        <w:rPr>
          <w:noProof/>
        </w:rPr>
        <w:t>78</w:t>
      </w:r>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78548EA3" w:rsidR="00B965E2" w:rsidRDefault="00B965E2" w:rsidP="00B70A30">
      <w:pPr>
        <w:pStyle w:val="Legenda"/>
        <w:keepNext/>
      </w:pPr>
      <w:bookmarkStart w:id="315" w:name="_Ref20052253"/>
      <w:r>
        <w:t xml:space="preserve">Figura </w:t>
      </w:r>
      <w:fldSimple w:instr=" SEQ Figura \* ARABIC ">
        <w:r w:rsidR="00D343FF">
          <w:rPr>
            <w:noProof/>
          </w:rPr>
          <w:t>78</w:t>
        </w:r>
      </w:fldSimple>
      <w:bookmarkEnd w:id="315"/>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F252B9A" w:rsidR="004B1CC8" w:rsidRDefault="00AA372A" w:rsidP="00B70A30">
      <w:pPr>
        <w:pStyle w:val="Legenda"/>
      </w:pPr>
      <w:r>
        <w:t xml:space="preserve">Quadro </w:t>
      </w:r>
      <w:fldSimple w:instr=" SEQ Quadro \* ARABIC ">
        <w:r w:rsidR="00054B21">
          <w:rPr>
            <w:noProof/>
          </w:rPr>
          <w:t>16</w:t>
        </w:r>
      </w:fldSimple>
      <w:r>
        <w:t xml:space="preserve"> - Estória de notificação a uma dúvida</w:t>
      </w:r>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6A1485E1"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r w:rsidR="00054B21">
        <w:t xml:space="preserve">Figura </w:t>
      </w:r>
      <w:r w:rsidR="00054B21">
        <w:rPr>
          <w:noProof/>
        </w:rPr>
        <w:t>79</w:t>
      </w:r>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4B1CED85" w:rsidR="00B965E2" w:rsidRDefault="00B965E2" w:rsidP="00B70A30">
      <w:pPr>
        <w:pStyle w:val="Legenda"/>
        <w:keepNext/>
      </w:pPr>
      <w:bookmarkStart w:id="316" w:name="_Ref20052307"/>
      <w:r>
        <w:t xml:space="preserve">Figura </w:t>
      </w:r>
      <w:fldSimple w:instr=" SEQ Figura \* ARABIC ">
        <w:r w:rsidR="00D343FF">
          <w:rPr>
            <w:noProof/>
          </w:rPr>
          <w:t>79</w:t>
        </w:r>
      </w:fldSimple>
      <w:bookmarkEnd w:id="316"/>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12EAA169" w:rsidR="004B1CC8" w:rsidRDefault="00AA372A" w:rsidP="00B70A30">
      <w:pPr>
        <w:pStyle w:val="Legenda"/>
      </w:pPr>
      <w:r>
        <w:t xml:space="preserve">Quadro </w:t>
      </w:r>
      <w:fldSimple w:instr=" SEQ Quadro \* ARABIC ">
        <w:r w:rsidR="00054B21">
          <w:rPr>
            <w:noProof/>
          </w:rPr>
          <w:t>17</w:t>
        </w:r>
      </w:fldSimple>
      <w:r>
        <w:t xml:space="preserve"> - Estória de resposta a uma dúvida</w:t>
      </w:r>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62D0F8B6" w14:textId="189C524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054B21">
        <w:t xml:space="preserve">Figura </w:t>
      </w:r>
      <w:r w:rsidR="00054B21">
        <w:rPr>
          <w:noProof/>
        </w:rPr>
        <w:t>80</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71C56252" w:rsidR="00B965E2" w:rsidRDefault="00B965E2" w:rsidP="00B70A30">
      <w:pPr>
        <w:pStyle w:val="Legenda"/>
        <w:keepNext/>
      </w:pPr>
      <w:bookmarkStart w:id="317" w:name="_Ref20052327"/>
      <w:r>
        <w:t xml:space="preserve">Figura </w:t>
      </w:r>
      <w:fldSimple w:instr=" SEQ Figura \* ARABIC ">
        <w:r w:rsidR="00D343FF">
          <w:rPr>
            <w:noProof/>
          </w:rPr>
          <w:t>80</w:t>
        </w:r>
      </w:fldSimple>
      <w:bookmarkEnd w:id="317"/>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676E8FE1" w:rsidR="004B1CC8" w:rsidRDefault="00AA372A" w:rsidP="00B70A30">
      <w:pPr>
        <w:pStyle w:val="Legenda"/>
      </w:pPr>
      <w:r>
        <w:t xml:space="preserve">Quadro </w:t>
      </w:r>
      <w:fldSimple w:instr=" SEQ Quadro \* ARABIC ">
        <w:r w:rsidR="00054B21">
          <w:rPr>
            <w:noProof/>
          </w:rPr>
          <w:t>18</w:t>
        </w:r>
      </w:fldSimple>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0F080AC6" w14:textId="77777777" w:rsidR="006F54D5" w:rsidRDefault="006F54D5" w:rsidP="00B70A30">
      <w:pPr>
        <w:ind w:firstLine="0"/>
        <w:jc w:val="center"/>
      </w:pPr>
    </w:p>
    <w:p w14:paraId="4291FABD" w14:textId="06BB5B89" w:rsidR="006F54D5" w:rsidRDefault="006F54D5" w:rsidP="00596E44">
      <w:r>
        <w:t xml:space="preserve">A listagem das dúvidas requisitada pela estória da </w:t>
      </w:r>
      <w:r w:rsidRPr="00596E44">
        <w:rPr>
          <w:highlight w:val="yellow"/>
        </w:rPr>
        <w:t>figura x</w:t>
      </w:r>
      <w:r>
        <w:t>, pode ser vista na</w:t>
      </w:r>
      <w:r w:rsidR="00780414">
        <w:t xml:space="preserve"> </w:t>
      </w:r>
      <w:r w:rsidR="00780414">
        <w:fldChar w:fldCharType="begin"/>
      </w:r>
      <w:r w:rsidR="00780414">
        <w:instrText xml:space="preserve"> REF _Ref20052367 \h </w:instrText>
      </w:r>
      <w:r w:rsidR="00780414">
        <w:fldChar w:fldCharType="separate"/>
      </w:r>
      <w:r w:rsidR="00054B21">
        <w:t xml:space="preserve">Figura </w:t>
      </w:r>
      <w:r w:rsidR="00054B21">
        <w:rPr>
          <w:noProof/>
        </w:rPr>
        <w:t>81</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r w:rsidR="00054B21">
        <w:t xml:space="preserve">Figura </w:t>
      </w:r>
      <w:r w:rsidR="00054B21">
        <w:rPr>
          <w:noProof/>
        </w:rPr>
        <w:t>80</w:t>
      </w:r>
      <w:r w:rsidR="00780414">
        <w:rPr>
          <w:highlight w:val="yellow"/>
        </w:rPr>
        <w:fldChar w:fldCharType="end"/>
      </w:r>
      <w:r w:rsidR="00D76B51">
        <w:t>.</w:t>
      </w:r>
    </w:p>
    <w:p w14:paraId="754CEFF6" w14:textId="77777777" w:rsidR="005F0194" w:rsidRDefault="005F0194" w:rsidP="00987BE5">
      <w:pPr>
        <w:ind w:firstLine="0"/>
        <w:jc w:val="center"/>
      </w:pPr>
    </w:p>
    <w:p w14:paraId="7458C6AC" w14:textId="4B188F3E" w:rsidR="00B965E2" w:rsidRDefault="00B965E2" w:rsidP="00B70A30">
      <w:pPr>
        <w:pStyle w:val="Legenda"/>
        <w:keepNext/>
      </w:pPr>
      <w:bookmarkStart w:id="318" w:name="_Ref20052367"/>
      <w:r>
        <w:t xml:space="preserve">Figura </w:t>
      </w:r>
      <w:fldSimple w:instr=" SEQ Figura \* ARABIC ">
        <w:r w:rsidR="00D343FF">
          <w:rPr>
            <w:noProof/>
          </w:rPr>
          <w:t>81</w:t>
        </w:r>
      </w:fldSimple>
      <w:bookmarkEnd w:id="318"/>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319" w:name="_Toc20811797"/>
      <w:r>
        <w:t>Estórias dos alunos</w:t>
      </w:r>
      <w:bookmarkEnd w:id="319"/>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03628E19"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054B21">
        <w:t xml:space="preserve">Figura </w:t>
      </w:r>
      <w:r w:rsidR="00054B21">
        <w:rPr>
          <w:noProof/>
        </w:rPr>
        <w:t>82</w:t>
      </w:r>
      <w:r w:rsidR="00780414">
        <w:fldChar w:fldCharType="end"/>
      </w:r>
      <w:r>
        <w:t>.</w:t>
      </w:r>
    </w:p>
    <w:p w14:paraId="16FE5E6E" w14:textId="7469DD15" w:rsidR="004B1CC8" w:rsidRDefault="004B1CC8" w:rsidP="00AA372A">
      <w:pPr>
        <w:ind w:firstLine="0"/>
        <w:jc w:val="center"/>
      </w:pPr>
    </w:p>
    <w:p w14:paraId="1C536159" w14:textId="56FB0C5E" w:rsidR="00AA372A" w:rsidRDefault="00AA372A" w:rsidP="00B70A30">
      <w:pPr>
        <w:pStyle w:val="Legenda"/>
      </w:pPr>
      <w:r>
        <w:t xml:space="preserve">Quadro </w:t>
      </w:r>
      <w:fldSimple w:instr=" SEQ Quadro \* ARABIC ">
        <w:r w:rsidR="00054B21">
          <w:rPr>
            <w:noProof/>
          </w:rPr>
          <w:t>19</w:t>
        </w:r>
      </w:fldSimple>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4A6253E2" w:rsidR="00B965E2" w:rsidRDefault="00B965E2" w:rsidP="00B70A30">
      <w:pPr>
        <w:pStyle w:val="Legenda"/>
        <w:keepNext/>
      </w:pPr>
      <w:bookmarkStart w:id="320" w:name="_Ref20052439"/>
      <w:r>
        <w:lastRenderedPageBreak/>
        <w:t xml:space="preserve">Figura </w:t>
      </w:r>
      <w:fldSimple w:instr=" SEQ Figura \* ARABIC ">
        <w:r w:rsidR="00D343FF">
          <w:rPr>
            <w:noProof/>
          </w:rPr>
          <w:t>82</w:t>
        </w:r>
      </w:fldSimple>
      <w:bookmarkEnd w:id="320"/>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29FF26F5"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054B21">
        <w:t xml:space="preserve">Figura </w:t>
      </w:r>
      <w:r w:rsidR="00054B21">
        <w:rPr>
          <w:noProof/>
        </w:rPr>
        <w:t>83</w:t>
      </w:r>
      <w:r w:rsidR="00780414">
        <w:fldChar w:fldCharType="end"/>
      </w:r>
      <w:r>
        <w:t>.</w:t>
      </w:r>
    </w:p>
    <w:p w14:paraId="4BD7B199" w14:textId="1578B62C" w:rsidR="004B1CC8" w:rsidRDefault="004B1CC8" w:rsidP="00AA372A">
      <w:pPr>
        <w:ind w:firstLine="0"/>
        <w:jc w:val="center"/>
      </w:pPr>
    </w:p>
    <w:p w14:paraId="52F16976" w14:textId="6907084E" w:rsidR="00AA372A" w:rsidRDefault="00AA372A" w:rsidP="00B70A30">
      <w:pPr>
        <w:pStyle w:val="Legenda"/>
      </w:pPr>
      <w:r>
        <w:t xml:space="preserve">Quadro </w:t>
      </w:r>
      <w:fldSimple w:instr=" SEQ Quadro \* ARABIC ">
        <w:r w:rsidR="00054B21">
          <w:rPr>
            <w:noProof/>
          </w:rPr>
          <w:t>20</w:t>
        </w:r>
      </w:fldSimple>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t xml:space="preserve"> </w:t>
      </w:r>
    </w:p>
    <w:p w14:paraId="11938EED" w14:textId="75D1AC66" w:rsidR="00B965E2" w:rsidRDefault="00B965E2" w:rsidP="00B70A30">
      <w:pPr>
        <w:pStyle w:val="Legenda"/>
        <w:keepNext/>
      </w:pPr>
      <w:bookmarkStart w:id="321" w:name="_Ref20052458"/>
      <w:r>
        <w:lastRenderedPageBreak/>
        <w:t xml:space="preserve">Figura </w:t>
      </w:r>
      <w:fldSimple w:instr=" SEQ Figura \* ARABIC ">
        <w:r w:rsidR="00D343FF">
          <w:rPr>
            <w:noProof/>
          </w:rPr>
          <w:t>83</w:t>
        </w:r>
      </w:fldSimple>
      <w:bookmarkEnd w:id="321"/>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59FB2101" w:rsidR="008942AD" w:rsidRDefault="00AA372A" w:rsidP="00B70A30">
      <w:pPr>
        <w:pStyle w:val="Legenda"/>
      </w:pPr>
      <w:r>
        <w:t xml:space="preserve">Quadro </w:t>
      </w:r>
      <w:fldSimple w:instr=" SEQ Quadro \* ARABIC ">
        <w:r w:rsidR="00054B21">
          <w:rPr>
            <w:noProof/>
          </w:rPr>
          <w:t>21</w:t>
        </w:r>
      </w:fldSimple>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6C33181E" w:rsidR="00B965E2" w:rsidRDefault="00B965E2" w:rsidP="00B70A30">
      <w:pPr>
        <w:pStyle w:val="Legenda"/>
        <w:keepNext/>
      </w:pPr>
      <w:r>
        <w:t xml:space="preserve">Figura </w:t>
      </w:r>
      <w:fldSimple w:instr=" SEQ Figura \* ARABIC ">
        <w:r w:rsidR="00D343FF">
          <w:rPr>
            <w:noProof/>
          </w:rPr>
          <w:t>84</w:t>
        </w:r>
      </w:fldSimple>
      <w:r>
        <w:t xml:space="preserve"> - Notificação de resposta a dúvida</w:t>
      </w:r>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385BE2FC" w:rsidR="00AA372A" w:rsidRDefault="00AA372A" w:rsidP="00B70A30">
      <w:pPr>
        <w:pStyle w:val="Legenda"/>
      </w:pPr>
      <w:r>
        <w:t xml:space="preserve">Quadro </w:t>
      </w:r>
      <w:fldSimple w:instr=" SEQ Quadro \* ARABIC ">
        <w:r w:rsidR="00054B21">
          <w:rPr>
            <w:noProof/>
          </w:rPr>
          <w:t>22</w:t>
        </w:r>
      </w:fldSimple>
      <w:r>
        <w:t xml:space="preserve"> - </w:t>
      </w:r>
      <w:r w:rsidRPr="00491E62">
        <w:t>Estória de</w:t>
      </w:r>
      <w:r>
        <w:t xml:space="preserve"> visualização de materiais pelos alunos</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0885E888" w:rsidR="00B965E2" w:rsidRDefault="00B965E2" w:rsidP="00B70A30">
      <w:pPr>
        <w:pStyle w:val="Legenda"/>
        <w:keepNext/>
      </w:pPr>
      <w:r>
        <w:t xml:space="preserve">Figura </w:t>
      </w:r>
      <w:fldSimple w:instr=" SEQ Figura \* ARABIC ">
        <w:r w:rsidR="00D343FF">
          <w:rPr>
            <w:noProof/>
          </w:rPr>
          <w:t>85</w:t>
        </w:r>
      </w:fldSimple>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rsidP="00B70A30">
      <w:pPr>
        <w:ind w:firstLine="0"/>
        <w:jc w:val="center"/>
      </w:pPr>
    </w:p>
    <w:p w14:paraId="5B439256" w14:textId="2F144C4B" w:rsidR="00292289" w:rsidRDefault="00AA372A" w:rsidP="00B70A30">
      <w:pPr>
        <w:pStyle w:val="Legenda"/>
      </w:pPr>
      <w:r>
        <w:t xml:space="preserve">Quadro </w:t>
      </w:r>
      <w:fldSimple w:instr=" SEQ Quadro \* ARABIC ">
        <w:r w:rsidR="00054B21">
          <w:rPr>
            <w:noProof/>
          </w:rPr>
          <w:t>23</w:t>
        </w:r>
      </w:fldSimple>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34A03047"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r w:rsidR="00054B21">
        <w:t xml:space="preserve">Figura </w:t>
      </w:r>
      <w:r w:rsidR="00054B21">
        <w:rPr>
          <w:noProof/>
        </w:rPr>
        <w:t>86</w:t>
      </w:r>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7AE38560" w:rsidR="00B965E2" w:rsidRDefault="00B965E2" w:rsidP="00B70A30">
      <w:pPr>
        <w:pStyle w:val="Legenda"/>
        <w:keepNext/>
      </w:pPr>
      <w:bookmarkStart w:id="322" w:name="_Ref20052498"/>
      <w:r>
        <w:t xml:space="preserve">Figura </w:t>
      </w:r>
      <w:fldSimple w:instr=" SEQ Figura \* ARABIC ">
        <w:r w:rsidR="00D343FF">
          <w:rPr>
            <w:noProof/>
          </w:rPr>
          <w:t>86</w:t>
        </w:r>
      </w:fldSimple>
      <w:bookmarkEnd w:id="322"/>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558B0DDB"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054B21">
        <w:t xml:space="preserve">Figura </w:t>
      </w:r>
      <w:r w:rsidR="00054B21">
        <w:rPr>
          <w:noProof/>
        </w:rPr>
        <w:t>87</w:t>
      </w:r>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2B3572E5" w:rsidR="00B965E2" w:rsidRDefault="00B965E2" w:rsidP="00B70A30">
      <w:pPr>
        <w:pStyle w:val="Legenda"/>
        <w:keepNext/>
      </w:pPr>
      <w:bookmarkStart w:id="323" w:name="_Ref20052538"/>
      <w:r>
        <w:t xml:space="preserve">Figura </w:t>
      </w:r>
      <w:fldSimple w:instr=" SEQ Figura \* ARABIC ">
        <w:r w:rsidR="00D343FF">
          <w:rPr>
            <w:noProof/>
          </w:rPr>
          <w:t>87</w:t>
        </w:r>
      </w:fldSimple>
      <w:bookmarkEnd w:id="323"/>
      <w:r>
        <w:t xml:space="preserve"> - Tela para ouvir materiais de áudio</w:t>
      </w: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324" w:name="_Toc20811798"/>
      <w:r>
        <w:lastRenderedPageBreak/>
        <w:t>Release 2 – Banco de questões</w:t>
      </w:r>
      <w:bookmarkEnd w:id="324"/>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325" w:name="_Toc20811799"/>
      <w:r>
        <w:t>Sistema desenvolvido</w:t>
      </w:r>
      <w:bookmarkEnd w:id="325"/>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326" w:name="_Toc20811800"/>
      <w:r>
        <w:t>Professor</w:t>
      </w:r>
      <w:bookmarkEnd w:id="326"/>
    </w:p>
    <w:p w14:paraId="5046B99F" w14:textId="77777777" w:rsidR="003C127D" w:rsidRDefault="003C127D" w:rsidP="003C127D"/>
    <w:p w14:paraId="444BD7D0" w14:textId="57F7D094" w:rsidR="002D05BB" w:rsidRDefault="008D6124" w:rsidP="003C127D">
      <w:r>
        <w:t xml:space="preserve">A primeira estória definida para o segundo </w:t>
      </w:r>
      <w:r w:rsidRPr="005B582B">
        <w:rPr>
          <w:i/>
          <w:iCs/>
        </w:rPr>
        <w:t>release</w:t>
      </w:r>
      <w:r>
        <w:t xml:space="preserve"> </w:t>
      </w:r>
      <w:r w:rsidR="002D05BB">
        <w:t>se trata de uma característica que uma questão pode ter</w:t>
      </w:r>
      <w:r w:rsidR="003C35EC">
        <w:t>,</w:t>
      </w:r>
      <w:r w:rsidR="002D05BB">
        <w:t xml:space="preserve"> que diz respeito ao seu assunto, que aquela questão se refere. Essa estória pode ser identificada pela </w:t>
      </w:r>
      <w:r w:rsidR="002D05BB" w:rsidRPr="00596E44">
        <w:rPr>
          <w:highlight w:val="yellow"/>
        </w:rPr>
        <w:t>figura X</w:t>
      </w:r>
      <w:r w:rsidR="002D05BB">
        <w:t xml:space="preserve">. </w:t>
      </w:r>
    </w:p>
    <w:p w14:paraId="4BC630D3" w14:textId="2B3129D2" w:rsidR="008723DF" w:rsidRDefault="008723DF" w:rsidP="00AA372A">
      <w:pPr>
        <w:ind w:firstLine="0"/>
        <w:jc w:val="center"/>
      </w:pPr>
    </w:p>
    <w:p w14:paraId="181E3A0E" w14:textId="292FAD63" w:rsidR="00AA372A" w:rsidRDefault="00515A53" w:rsidP="00B70A30">
      <w:pPr>
        <w:pStyle w:val="Legenda"/>
      </w:pPr>
      <w:r>
        <w:t xml:space="preserve">Quadro </w:t>
      </w:r>
      <w:fldSimple w:instr=" SEQ Quadro \* ARABIC ">
        <w:r w:rsidR="00054B21">
          <w:rPr>
            <w:noProof/>
          </w:rPr>
          <w:t>24</w:t>
        </w:r>
      </w:fldSimple>
      <w:r>
        <w:t xml:space="preserve"> </w:t>
      </w:r>
      <w:r w:rsidRPr="009A5E3B">
        <w:t xml:space="preserve">- Estória </w:t>
      </w:r>
      <w:r>
        <w:rPr>
          <w:noProof/>
        </w:rPr>
        <w:t>de gestão de assuntos de questões</w:t>
      </w:r>
    </w:p>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372C330C" w14:textId="663B929A" w:rsidR="007169BE" w:rsidRDefault="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w:t>
      </w:r>
      <w:r>
        <w:lastRenderedPageBreak/>
        <w:t xml:space="preserve">uma questão. Isso serve para evitar inconsistências. </w:t>
      </w:r>
      <w:r w:rsidR="003C35EC">
        <w:t>O</w:t>
      </w:r>
      <w:r>
        <w:t xml:space="preserve"> sistema est</w:t>
      </w:r>
      <w:r w:rsidR="003C35EC">
        <w:t>á</w:t>
      </w:r>
      <w:r>
        <w:t xml:space="preserve"> utilizando um recurso do </w:t>
      </w:r>
      <w:r w:rsidRPr="005B582B">
        <w:rPr>
          <w:i/>
          <w:iCs/>
        </w:rPr>
        <w:t>framework</w:t>
      </w:r>
      <w:r>
        <w:t xml:space="preserve"> </w:t>
      </w:r>
      <w:proofErr w:type="spellStart"/>
      <w:r>
        <w:t>Laravel</w:t>
      </w:r>
      <w:proofErr w:type="spellEnd"/>
      <w:r>
        <w:t xml:space="preserve">, chamado </w:t>
      </w:r>
      <w:r w:rsidRPr="00596E44">
        <w:rPr>
          <w:i/>
        </w:rPr>
        <w:t>soft</w:t>
      </w:r>
      <w:r>
        <w:t xml:space="preserve"> </w:t>
      </w:r>
      <w:r w:rsidRPr="00596E44">
        <w:rPr>
          <w:i/>
        </w:rPr>
        <w:t>deletes</w:t>
      </w:r>
      <w:r>
        <w:t>, que evita a exclusão definitiva de um registro</w:t>
      </w:r>
      <w:r w:rsidR="003C35EC">
        <w:t>, sendo que e</w:t>
      </w:r>
      <w:r>
        <w:t>sse recurso funciona adicionando uma coluna na tabela denominada ‘</w:t>
      </w:r>
      <w:proofErr w:type="spellStart"/>
      <w:r w:rsidRPr="00596E44">
        <w:rPr>
          <w:i/>
        </w:rPr>
        <w:t>deleted_at</w:t>
      </w:r>
      <w:proofErr w:type="spellEnd"/>
      <w:r>
        <w:rPr>
          <w:i/>
        </w:rPr>
        <w:t xml:space="preserve">’, </w:t>
      </w:r>
      <w:r>
        <w:t>que indica a data em que o registro foi excluído. Assim</w:t>
      </w:r>
      <w:r w:rsidR="003C35EC">
        <w:t>,</w:t>
      </w:r>
      <w:r>
        <w:t xml:space="preserve"> nas buscas pelo registro</w:t>
      </w:r>
      <w:r w:rsidR="003C35EC">
        <w:t>,</w:t>
      </w:r>
      <w:r>
        <w:t xml:space="preserve"> o </w:t>
      </w:r>
      <w:proofErr w:type="spellStart"/>
      <w:r>
        <w:t>Laravel</w:t>
      </w:r>
      <w:proofErr w:type="spellEnd"/>
      <w:r>
        <w:t xml:space="preserve"> ignora os registros que apresent</w:t>
      </w:r>
      <w:r w:rsidR="003C35EC">
        <w:t>a</w:t>
      </w:r>
      <w:r>
        <w:t xml:space="preserve">m essa coluna com um valor diferente de nulo. Porém esse recurso no sistema está sendo utilizado de maneira a evitar a exclusão definitiva de registros importantes. Assim decidiu-se pelo bloqueio do botão </w:t>
      </w:r>
      <w:r w:rsidR="007169BE">
        <w:t>de exclusão, conforme visto na</w:t>
      </w:r>
      <w:r w:rsidR="00780414">
        <w:t xml:space="preserve"> </w:t>
      </w:r>
      <w:r w:rsidR="00780414">
        <w:fldChar w:fldCharType="begin"/>
      </w:r>
      <w:r w:rsidR="00780414">
        <w:instrText xml:space="preserve"> REF _Ref20052567 \h </w:instrText>
      </w:r>
      <w:r w:rsidR="00780414">
        <w:fldChar w:fldCharType="separate"/>
      </w:r>
      <w:r w:rsidR="00054B21">
        <w:t xml:space="preserve">Figura </w:t>
      </w:r>
      <w:r w:rsidR="00054B21">
        <w:rPr>
          <w:noProof/>
        </w:rPr>
        <w:t>88</w:t>
      </w:r>
      <w:r w:rsidR="00780414">
        <w:fldChar w:fldCharType="end"/>
      </w:r>
      <w:r w:rsidR="007169BE">
        <w:t>, para evitar que questões cadastradas possam trazer consigo assuntos que já foram excluídos.</w:t>
      </w:r>
    </w:p>
    <w:p w14:paraId="61689EE8" w14:textId="77777777" w:rsidR="00B965E2" w:rsidRDefault="000638D6" w:rsidP="007169BE">
      <w:pPr>
        <w:ind w:firstLine="0"/>
        <w:jc w:val="center"/>
      </w:pPr>
      <w:r w:rsidRPr="000638D6">
        <w:rPr>
          <w:noProof/>
        </w:rPr>
        <w:t xml:space="preserve"> </w:t>
      </w:r>
    </w:p>
    <w:p w14:paraId="05A50D1E" w14:textId="3B308F0E" w:rsidR="00B965E2" w:rsidRDefault="00B965E2" w:rsidP="00B70A30">
      <w:pPr>
        <w:pStyle w:val="Legenda"/>
        <w:keepNext/>
      </w:pPr>
      <w:bookmarkStart w:id="327" w:name="_Ref20052567"/>
      <w:r>
        <w:t xml:space="preserve">Figura </w:t>
      </w:r>
      <w:fldSimple w:instr=" SEQ Figura \* ARABIC ">
        <w:r w:rsidR="00D343FF">
          <w:rPr>
            <w:noProof/>
          </w:rPr>
          <w:t>88</w:t>
        </w:r>
      </w:fldSimple>
      <w:bookmarkEnd w:id="327"/>
      <w:r>
        <w:t xml:space="preserve"> - Tela de listagem dos assuntos</w:t>
      </w:r>
    </w:p>
    <w:p w14:paraId="35AF330B" w14:textId="3A68CC0B" w:rsidR="007169BE" w:rsidRDefault="000638D6" w:rsidP="007169BE">
      <w:pPr>
        <w:ind w:firstLine="0"/>
        <w:jc w:val="center"/>
      </w:pPr>
      <w:r>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7837" cy="4075182"/>
                    </a:xfrm>
                    <a:prstGeom prst="rect">
                      <a:avLst/>
                    </a:prstGeom>
                  </pic:spPr>
                </pic:pic>
              </a:graphicData>
            </a:graphic>
          </wp:inline>
        </w:drawing>
      </w:r>
    </w:p>
    <w:p w14:paraId="708CA3EB" w14:textId="77777777" w:rsidR="0049723A" w:rsidRDefault="0049723A" w:rsidP="005B582B">
      <w:pPr>
        <w:ind w:firstLine="0"/>
      </w:pPr>
    </w:p>
    <w:p w14:paraId="5E796E46" w14:textId="7E5AEBC0"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pPr>
    </w:p>
    <w:p w14:paraId="514505EA" w14:textId="3C5AF642" w:rsidR="00FE4DD4" w:rsidRDefault="00FE4DD4" w:rsidP="00B70A30">
      <w:pPr>
        <w:pStyle w:val="Legenda"/>
      </w:pPr>
      <w:r>
        <w:t xml:space="preserve">Quadro </w:t>
      </w:r>
      <w:fldSimple w:instr=" SEQ Quadro \* ARABIC ">
        <w:r w:rsidR="00054B21">
          <w:rPr>
            <w:noProof/>
          </w:rPr>
          <w:t>25</w:t>
        </w:r>
      </w:fldSimple>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lastRenderedPageBreak/>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3A49202B" w:rsidR="00893103" w:rsidRDefault="00893103" w:rsidP="00D54A70">
      <w:r>
        <w:t xml:space="preserve">A </w:t>
      </w:r>
      <w:r w:rsidR="00780414">
        <w:fldChar w:fldCharType="begin"/>
      </w:r>
      <w:r w:rsidR="00780414">
        <w:instrText xml:space="preserve"> REF _Ref20052591 \h </w:instrText>
      </w:r>
      <w:r w:rsidR="00780414">
        <w:fldChar w:fldCharType="separate"/>
      </w:r>
      <w:r w:rsidR="00054B21">
        <w:t xml:space="preserve">Figura </w:t>
      </w:r>
      <w:r w:rsidR="00054B21">
        <w:rPr>
          <w:noProof/>
        </w:rPr>
        <w:t>89</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537FD315" w:rsidR="00B965E2" w:rsidRDefault="00B965E2" w:rsidP="00B70A30">
      <w:pPr>
        <w:pStyle w:val="Legenda"/>
        <w:keepNext/>
      </w:pPr>
      <w:bookmarkStart w:id="328" w:name="_Ref20052591"/>
      <w:r>
        <w:lastRenderedPageBreak/>
        <w:t xml:space="preserve">Figura </w:t>
      </w:r>
      <w:fldSimple w:instr=" SEQ Figura \* ARABIC ">
        <w:r w:rsidR="00D343FF">
          <w:rPr>
            <w:noProof/>
          </w:rPr>
          <w:t>89</w:t>
        </w:r>
      </w:fldSimple>
      <w:bookmarkEnd w:id="328"/>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6229E73D" w14:textId="54D13B46" w:rsidR="004C0224" w:rsidRDefault="004C0224">
      <w:r>
        <w:t xml:space="preserve">Já a </w:t>
      </w:r>
      <w:r w:rsidR="00780414">
        <w:fldChar w:fldCharType="begin"/>
      </w:r>
      <w:r w:rsidR="00780414">
        <w:instrText xml:space="preserve"> REF _Ref20052605 \h </w:instrText>
      </w:r>
      <w:r w:rsidR="00780414">
        <w:fldChar w:fldCharType="separate"/>
      </w:r>
      <w:r w:rsidR="00054B21">
        <w:t xml:space="preserve">Figura </w:t>
      </w:r>
      <w:r w:rsidR="00054B21">
        <w:rPr>
          <w:noProof/>
        </w:rPr>
        <w:t>90</w:t>
      </w:r>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ferramentas para edição de textos, como negrito, itálico, criação de </w:t>
      </w:r>
      <w:r w:rsidR="00CF506D">
        <w:t>listas etc.</w:t>
      </w:r>
      <w:r w:rsidR="00C00F6E">
        <w:t xml:space="preserve"> (</w:t>
      </w:r>
      <w:commentRangeStart w:id="329"/>
      <w:r w:rsidR="00C00F6E">
        <w:t>CKEDITOR</w:t>
      </w:r>
      <w:commentRangeEnd w:id="329"/>
      <w:r w:rsidR="00027C62">
        <w:rPr>
          <w:rStyle w:val="Refdecomentrio"/>
        </w:rPr>
        <w:commentReference w:id="329"/>
      </w:r>
      <w:r w:rsidR="00C00F6E">
        <w:t>, 2019).</w:t>
      </w:r>
    </w:p>
    <w:p w14:paraId="6386A08D" w14:textId="642C2C26" w:rsidR="00B965E2" w:rsidRDefault="00B965E2" w:rsidP="00B70A30">
      <w:pPr>
        <w:pStyle w:val="Legenda"/>
        <w:keepNext/>
      </w:pPr>
      <w:bookmarkStart w:id="330" w:name="_Ref20052605"/>
      <w:r>
        <w:lastRenderedPageBreak/>
        <w:t xml:space="preserve">Figura </w:t>
      </w:r>
      <w:fldSimple w:instr=" SEQ Figura \* ARABIC ">
        <w:r w:rsidR="00D343FF">
          <w:rPr>
            <w:noProof/>
          </w:rPr>
          <w:t>90</w:t>
        </w:r>
      </w:fldSimple>
      <w:bookmarkEnd w:id="330"/>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1BD4437B"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054B21">
        <w:t xml:space="preserve">Figura </w:t>
      </w:r>
      <w:r w:rsidR="00054B21">
        <w:rPr>
          <w:noProof/>
        </w:rPr>
        <w:t>91</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2923F6C8" w14:textId="0AD881A8" w:rsidR="00B965E2" w:rsidRDefault="00B965E2" w:rsidP="00B70A30">
      <w:pPr>
        <w:pStyle w:val="Legenda"/>
        <w:keepNext/>
      </w:pPr>
      <w:bookmarkStart w:id="331" w:name="_Ref20052631"/>
      <w:r>
        <w:lastRenderedPageBreak/>
        <w:t xml:space="preserve">Figura </w:t>
      </w:r>
      <w:fldSimple w:instr=" SEQ Figura \* ARABIC ">
        <w:r w:rsidR="00D343FF">
          <w:rPr>
            <w:noProof/>
          </w:rPr>
          <w:t>91</w:t>
        </w:r>
      </w:fldSimple>
      <w:bookmarkEnd w:id="331"/>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2BBB8B40"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r w:rsidR="00054B21">
        <w:t xml:space="preserve">Figura </w:t>
      </w:r>
      <w:r w:rsidR="00054B21">
        <w:rPr>
          <w:noProof/>
        </w:rPr>
        <w:t>92</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33623187" w:rsidR="00B965E2" w:rsidRDefault="00B965E2" w:rsidP="00B70A30">
      <w:pPr>
        <w:pStyle w:val="Legenda"/>
        <w:keepNext/>
      </w:pPr>
      <w:bookmarkStart w:id="332" w:name="_Ref20052650"/>
      <w:r>
        <w:lastRenderedPageBreak/>
        <w:t xml:space="preserve">Figura </w:t>
      </w:r>
      <w:fldSimple w:instr=" SEQ Figura \* ARABIC ">
        <w:r w:rsidR="00D343FF">
          <w:rPr>
            <w:noProof/>
          </w:rPr>
          <w:t>92</w:t>
        </w:r>
      </w:fldSimple>
      <w:bookmarkEnd w:id="332"/>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283E855E"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333"/>
      <w:r w:rsidRPr="00596E44">
        <w:rPr>
          <w:i/>
        </w:rPr>
        <w:t>Local</w:t>
      </w:r>
      <w:r>
        <w:t xml:space="preserve"> </w:t>
      </w:r>
      <w:proofErr w:type="spellStart"/>
      <w:r w:rsidRPr="00596E44">
        <w:rPr>
          <w:i/>
        </w:rPr>
        <w:t>Storage</w:t>
      </w:r>
      <w:proofErr w:type="spellEnd"/>
      <w:r>
        <w:t xml:space="preserve">, </w:t>
      </w:r>
      <w:commentRangeEnd w:id="333"/>
      <w:r w:rsidR="00AB3C4D">
        <w:rPr>
          <w:rStyle w:val="Refdecomentrio"/>
        </w:rPr>
        <w:commentReference w:id="333"/>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054B21">
        <w:t xml:space="preserve">Figura </w:t>
      </w:r>
      <w:r w:rsidR="00054B21">
        <w:rPr>
          <w:noProof/>
        </w:rPr>
        <w:t>93</w:t>
      </w:r>
      <w:r w:rsidR="00780414">
        <w:fldChar w:fldCharType="end"/>
      </w:r>
      <w:r w:rsidR="00EE5F10">
        <w:t xml:space="preserve">, em que foi utilizado o navegador Google Chrome. </w:t>
      </w:r>
    </w:p>
    <w:p w14:paraId="74866706" w14:textId="77777777" w:rsidR="00EE5F10" w:rsidRDefault="00EE5F10" w:rsidP="00BC4BB5"/>
    <w:p w14:paraId="6A769D36" w14:textId="72680FC8" w:rsidR="00B965E2" w:rsidRDefault="00B965E2" w:rsidP="00B70A30">
      <w:pPr>
        <w:pStyle w:val="Legenda"/>
        <w:keepNext/>
      </w:pPr>
      <w:bookmarkStart w:id="334" w:name="_Ref20052691"/>
      <w:r>
        <w:t xml:space="preserve">Figura </w:t>
      </w:r>
      <w:fldSimple w:instr=" SEQ Figura \* ARABIC ">
        <w:r w:rsidR="00D343FF">
          <w:rPr>
            <w:noProof/>
          </w:rPr>
          <w:t>93</w:t>
        </w:r>
      </w:fldSimple>
      <w:bookmarkEnd w:id="334"/>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pPr>
    </w:p>
    <w:p w14:paraId="697EF4F0" w14:textId="6CF8B75B" w:rsidR="00FE4DD4" w:rsidRDefault="00FE4DD4" w:rsidP="00B70A30">
      <w:pPr>
        <w:pStyle w:val="Legenda"/>
      </w:pPr>
      <w:r>
        <w:t xml:space="preserve">Quadro </w:t>
      </w:r>
      <w:fldSimple w:instr=" SEQ Quadro \* ARABIC ">
        <w:r w:rsidR="00054B21">
          <w:rPr>
            <w:noProof/>
          </w:rPr>
          <w:t>26</w:t>
        </w:r>
      </w:fldSimple>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B70A30">
      <w:pPr>
        <w:ind w:firstLine="0"/>
        <w:jc w:val="center"/>
      </w:pPr>
    </w:p>
    <w:p w14:paraId="4EE6A4D9" w14:textId="410E07A5"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054B21">
        <w:t xml:space="preserve">Figura </w:t>
      </w:r>
      <w:r w:rsidR="00054B21">
        <w:rPr>
          <w:noProof/>
        </w:rPr>
        <w:t>94</w:t>
      </w:r>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760E05F4" w:rsidR="00B965E2" w:rsidRDefault="00B965E2" w:rsidP="00B70A30">
      <w:pPr>
        <w:pStyle w:val="Legenda"/>
        <w:keepNext/>
      </w:pPr>
      <w:bookmarkStart w:id="335" w:name="_Ref20052716"/>
      <w:r>
        <w:t xml:space="preserve">Figura </w:t>
      </w:r>
      <w:fldSimple w:instr=" SEQ Figura \* ARABIC ">
        <w:r w:rsidR="00D343FF">
          <w:rPr>
            <w:noProof/>
          </w:rPr>
          <w:t>94</w:t>
        </w:r>
      </w:fldSimple>
      <w:bookmarkEnd w:id="335"/>
      <w:r>
        <w:t xml:space="preserve"> - Tela de edição de uma questão</w:t>
      </w:r>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904C3EB"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37AA2CA6" w:rsidR="00FE4DD4" w:rsidRDefault="00FE4DD4" w:rsidP="00B70A30">
      <w:pPr>
        <w:pStyle w:val="Legenda"/>
      </w:pPr>
      <w:r>
        <w:t xml:space="preserve">Quadro </w:t>
      </w:r>
      <w:fldSimple w:instr=" SEQ Quadro \* ARABIC ">
        <w:r w:rsidR="00054B21">
          <w:rPr>
            <w:noProof/>
          </w:rPr>
          <w:t>27</w:t>
        </w:r>
      </w:fldSimple>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010B39D"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054B21">
        <w:t xml:space="preserve">Figura </w:t>
      </w:r>
      <w:r w:rsidR="00054B21">
        <w:rPr>
          <w:noProof/>
        </w:rPr>
        <w:t>95</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pPr>
      <w:r w:rsidRPr="00265637">
        <w:rPr>
          <w:noProof/>
        </w:rPr>
        <w:t xml:space="preserve"> </w:t>
      </w:r>
    </w:p>
    <w:p w14:paraId="7BBA3DDE" w14:textId="217D5ABE" w:rsidR="00B965E2" w:rsidRDefault="00B965E2" w:rsidP="00B70A30">
      <w:pPr>
        <w:pStyle w:val="Legenda"/>
        <w:keepNext/>
      </w:pPr>
      <w:bookmarkStart w:id="336" w:name="_Ref20052737"/>
      <w:r>
        <w:lastRenderedPageBreak/>
        <w:t xml:space="preserve">Figura </w:t>
      </w:r>
      <w:fldSimple w:instr=" SEQ Figura \* ARABIC ">
        <w:r w:rsidR="00D343FF">
          <w:rPr>
            <w:noProof/>
          </w:rPr>
          <w:t>95</w:t>
        </w:r>
      </w:fldSimple>
      <w:bookmarkEnd w:id="336"/>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65B7DC39" w14:textId="1539EED6" w:rsidR="00AC435E" w:rsidRDefault="00C632A2">
      <w:r>
        <w:t xml:space="preserve">Já a </w:t>
      </w:r>
      <w:r w:rsidR="00780414">
        <w:fldChar w:fldCharType="begin"/>
      </w:r>
      <w:r w:rsidR="00780414">
        <w:instrText xml:space="preserve"> REF _Ref20052757 \h </w:instrText>
      </w:r>
      <w:r w:rsidR="00780414">
        <w:fldChar w:fldCharType="separate"/>
      </w:r>
      <w:r w:rsidR="00054B21">
        <w:t xml:space="preserve">Figura </w:t>
      </w:r>
      <w:r w:rsidR="00054B21">
        <w:rPr>
          <w:noProof/>
        </w:rPr>
        <w:t>96</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0D13990D" w:rsidR="00B965E2" w:rsidRDefault="00B965E2" w:rsidP="00B70A30">
      <w:pPr>
        <w:pStyle w:val="Legenda"/>
        <w:keepNext/>
      </w:pPr>
      <w:bookmarkStart w:id="337" w:name="_Ref20052757"/>
      <w:r>
        <w:t xml:space="preserve">Figura </w:t>
      </w:r>
      <w:fldSimple w:instr=" SEQ Figura \* ARABIC ">
        <w:r w:rsidR="00D343FF">
          <w:rPr>
            <w:noProof/>
          </w:rPr>
          <w:t>96</w:t>
        </w:r>
      </w:fldSimple>
      <w:bookmarkEnd w:id="337"/>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12F71D6F" w14:textId="4466F7D2"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r w:rsidR="00054B21">
        <w:t xml:space="preserve">Figura </w:t>
      </w:r>
      <w:r w:rsidR="00054B21">
        <w:rPr>
          <w:noProof/>
        </w:rPr>
        <w:t>97</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7F7621BE" w:rsidR="00B965E2" w:rsidRDefault="00B965E2" w:rsidP="00B70A30">
      <w:pPr>
        <w:pStyle w:val="Legenda"/>
        <w:keepNext/>
      </w:pPr>
      <w:bookmarkStart w:id="338" w:name="_Ref20052789"/>
      <w:r>
        <w:t xml:space="preserve">Figura </w:t>
      </w:r>
      <w:fldSimple w:instr=" SEQ Figura \* ARABIC ">
        <w:r w:rsidR="00D343FF">
          <w:rPr>
            <w:noProof/>
          </w:rPr>
          <w:t>97</w:t>
        </w:r>
      </w:fldSimple>
      <w:bookmarkEnd w:id="338"/>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19F9CE09"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054B21">
        <w:t xml:space="preserve">Figura </w:t>
      </w:r>
      <w:r w:rsidR="00054B21">
        <w:rPr>
          <w:noProof/>
        </w:rPr>
        <w:t>98</w:t>
      </w:r>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2C1D2725" w14:textId="3FCC4547" w:rsidR="00B965E2" w:rsidRDefault="00B965E2" w:rsidP="00B70A30">
      <w:pPr>
        <w:pStyle w:val="Legenda"/>
        <w:keepNext/>
      </w:pPr>
      <w:bookmarkStart w:id="339" w:name="_Ref20052832"/>
      <w:r>
        <w:lastRenderedPageBreak/>
        <w:t xml:space="preserve">Figura </w:t>
      </w:r>
      <w:fldSimple w:instr=" SEQ Figura \* ARABIC ">
        <w:r w:rsidR="00D343FF">
          <w:rPr>
            <w:noProof/>
          </w:rPr>
          <w:t>98</w:t>
        </w:r>
      </w:fldSimple>
      <w:bookmarkEnd w:id="339"/>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pPr>
    </w:p>
    <w:p w14:paraId="0B527FEF" w14:textId="468458EF" w:rsidR="003B3A81" w:rsidRDefault="003B3A81" w:rsidP="00F5144D">
      <w:r>
        <w:t>Finalizada a criação de uma atividade o professor pode conferi-la em sua lista de atividades. A estória que define</w:t>
      </w:r>
      <w:r w:rsidR="00214F9A">
        <w:t xml:space="preserve"> essa funcionalidade é descrita pelo </w:t>
      </w:r>
      <w:r w:rsidR="00214F9A" w:rsidRPr="00B70A30">
        <w:rPr>
          <w:highlight w:val="yellow"/>
        </w:rPr>
        <w:t>quadro x</w:t>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58360CD8" w:rsidR="005F6C85" w:rsidRDefault="005F6C85" w:rsidP="00B70A30">
      <w:pPr>
        <w:pStyle w:val="Legenda"/>
      </w:pPr>
      <w:r>
        <w:t xml:space="preserve">Quadro </w:t>
      </w:r>
      <w:fldSimple w:instr=" SEQ Quadro \* ARABIC ">
        <w:r w:rsidR="00054B21">
          <w:rPr>
            <w:noProof/>
          </w:rPr>
          <w:t>28</w:t>
        </w:r>
      </w:fldSimple>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RDefault="00214F9A" w:rsidP="00B70A30">
      <w:pPr>
        <w:pStyle w:val="estrias"/>
        <w:numPr>
          <w:ilvl w:val="0"/>
          <w:numId w:val="26"/>
        </w:numPr>
      </w:pPr>
      <w:r w:rsidRPr="00B70A30">
        <w:t>As</w:t>
      </w:r>
      <w:r>
        <w:t xml:space="preserve"> ações devem ser de editar, duplicar, excluir e gerar PDF da atividade.</w:t>
      </w:r>
      <w:r w:rsidRPr="00B70A30">
        <w:t xml:space="preserve"> </w:t>
      </w:r>
    </w:p>
    <w:p w14:paraId="21750F1F" w14:textId="77777777" w:rsidR="005F6C85" w:rsidRDefault="005F6C85" w:rsidP="005F6C85"/>
    <w:p w14:paraId="5D2561B1" w14:textId="440B5E51" w:rsidR="005F6C85" w:rsidRDefault="005F6C85" w:rsidP="005F6C85">
      <w:r>
        <w:t xml:space="preserve">A interação resultante pode ser vista na </w:t>
      </w:r>
      <w:r>
        <w:fldChar w:fldCharType="begin"/>
      </w:r>
      <w:r>
        <w:instrText xml:space="preserve"> REF _Ref20053018 \h </w:instrText>
      </w:r>
      <w:r>
        <w:fldChar w:fldCharType="separate"/>
      </w:r>
      <w:r w:rsidR="00054B21">
        <w:t xml:space="preserve">Figura </w:t>
      </w:r>
      <w:r w:rsidR="00054B21">
        <w:rPr>
          <w:noProof/>
        </w:rPr>
        <w:t>100</w:t>
      </w:r>
      <w:r>
        <w:fldChar w:fldCharType="end"/>
      </w:r>
      <w:r>
        <w:t xml:space="preserve">. </w:t>
      </w:r>
      <w:r w:rsidR="005D1008">
        <w:t>Os botões para as ações</w:t>
      </w:r>
      <w:r w:rsidR="0088162B">
        <w:t xml:space="preserve"> são como as definidas na </w:t>
      </w:r>
      <w:r w:rsidR="0088162B" w:rsidRPr="00B70A30">
        <w:rPr>
          <w:highlight w:val="yellow"/>
        </w:rPr>
        <w:t>seção x</w:t>
      </w:r>
      <w:r w:rsidR="0088162B">
        <w:t>.</w:t>
      </w:r>
      <w:r w:rsidR="005D1008">
        <w:t xml:space="preserve"> </w:t>
      </w:r>
      <w:r w:rsidR="0088162B">
        <w:t xml:space="preserve">A </w:t>
      </w:r>
      <w:r w:rsidR="0088162B">
        <w:fldChar w:fldCharType="begin"/>
      </w:r>
      <w:r w:rsidR="0088162B">
        <w:instrText xml:space="preserve"> REF _Ref20053018 \h </w:instrText>
      </w:r>
      <w:r w:rsidR="0088162B">
        <w:fldChar w:fldCharType="separate"/>
      </w:r>
      <w:r w:rsidR="00054B21">
        <w:t xml:space="preserve">Figura </w:t>
      </w:r>
      <w:r w:rsidR="00054B21">
        <w:rPr>
          <w:noProof/>
        </w:rPr>
        <w:t>100</w:t>
      </w:r>
      <w:r w:rsidR="0088162B">
        <w:fldChar w:fldCharType="end"/>
      </w:r>
      <w:r w:rsidR="0088162B">
        <w:t xml:space="preserve"> ainda tem uma peculiaridade, que se trata da atividade com nome de ‘Test Online’, nota-se que há os botões de edição e exclusão. O motivo é que essa atividade está associada a uma turma ou grupo de alunos, conforme </w:t>
      </w:r>
      <w:r w:rsidR="0088162B" w:rsidRPr="00B70A30">
        <w:rPr>
          <w:highlight w:val="yellow"/>
        </w:rPr>
        <w:t>seção x</w:t>
      </w:r>
      <w:r w:rsidR="0068253A">
        <w:t>.</w:t>
      </w:r>
      <w:r w:rsidR="0088162B">
        <w:t xml:space="preserve"> </w:t>
      </w:r>
      <w:r w:rsidR="0068253A">
        <w:t xml:space="preserve">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 </w:t>
      </w:r>
      <w:commentRangeStart w:id="340"/>
      <w:r w:rsidR="0068253A">
        <w:lastRenderedPageBreak/>
        <w:t>X</w:t>
      </w:r>
      <w:commentRangeEnd w:id="340"/>
      <w:r w:rsidR="0068253A">
        <w:rPr>
          <w:rStyle w:val="Refdecomentrio"/>
        </w:rPr>
        <w:commentReference w:id="340"/>
      </w:r>
      <w:r w:rsidR="0068253A">
        <w:t xml:space="preserve">. A partir dessa incapacidade de edição de uma atividade, pensando na possibilidade de o professor querer utilizar a atividade novamente, porém alterando algumas questões, surge a possibilidade então de duplicação da atividade conforme descrita na </w:t>
      </w:r>
      <w:r w:rsidR="0068253A" w:rsidRPr="00B70A30">
        <w:rPr>
          <w:highlight w:val="yellow"/>
        </w:rPr>
        <w:t>seção X</w:t>
      </w:r>
      <w:r w:rsidR="0068253A">
        <w:t>.</w:t>
      </w:r>
    </w:p>
    <w:p w14:paraId="28E6009F" w14:textId="77777777" w:rsidR="0068253A" w:rsidRDefault="0068253A" w:rsidP="00B70A30"/>
    <w:p w14:paraId="7EC63417" w14:textId="4D443E9A" w:rsidR="005F6C85" w:rsidRDefault="005F6C85" w:rsidP="00B70A30">
      <w:pPr>
        <w:pStyle w:val="Legenda"/>
        <w:keepNext/>
      </w:pPr>
      <w:r>
        <w:t xml:space="preserve">Figura </w:t>
      </w:r>
      <w:fldSimple w:instr=" SEQ Figura \* ARABIC ">
        <w:r w:rsidR="00D343FF">
          <w:rPr>
            <w:noProof/>
          </w:rPr>
          <w:t>99</w:t>
        </w:r>
      </w:fldSimple>
      <w:r>
        <w:t xml:space="preserve"> - Tela de listagem das atividades criadas</w:t>
      </w:r>
    </w:p>
    <w:p w14:paraId="4BF344F0" w14:textId="7356FB3B"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218055"/>
                    </a:xfrm>
                    <a:prstGeom prst="rect">
                      <a:avLst/>
                    </a:prstGeom>
                  </pic:spPr>
                </pic:pic>
              </a:graphicData>
            </a:graphic>
          </wp:inline>
        </w:drawing>
      </w:r>
    </w:p>
    <w:p w14:paraId="6AF0EAD6" w14:textId="77777777" w:rsidR="005F6C85" w:rsidRDefault="005F6C85" w:rsidP="00B70A30">
      <w:pPr>
        <w:ind w:firstLine="0"/>
        <w:jc w:val="center"/>
      </w:pPr>
    </w:p>
    <w:p w14:paraId="1154AE5C" w14:textId="5146FEA9"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13DA9808" w:rsidR="00FE4DD4" w:rsidRDefault="00FE4DD4" w:rsidP="00B70A30">
      <w:pPr>
        <w:pStyle w:val="Legenda"/>
      </w:pPr>
      <w:r>
        <w:t xml:space="preserve">Quadro </w:t>
      </w:r>
      <w:fldSimple w:instr=" SEQ Quadro \* ARABIC ">
        <w:r w:rsidR="00054B21">
          <w:rPr>
            <w:noProof/>
          </w:rPr>
          <w:t>29</w:t>
        </w:r>
      </w:fldSimple>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RDefault="003B3A81">
      <w:pPr>
        <w:pStyle w:val="estrias"/>
        <w:numPr>
          <w:ilvl w:val="0"/>
          <w:numId w:val="18"/>
        </w:numPr>
      </w:pPr>
      <w:r>
        <w:t>Se a atividade estiver associada a uma turma o professor não poderá editar a atividade.</w:t>
      </w:r>
    </w:p>
    <w:p w14:paraId="57988BA7" w14:textId="1A3519F5" w:rsidR="000E3B98" w:rsidRDefault="000E3B98" w:rsidP="00596E44">
      <w:pPr>
        <w:ind w:firstLine="0"/>
      </w:pPr>
    </w:p>
    <w:p w14:paraId="32334824" w14:textId="09D5FE1D"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054B21">
        <w:t xml:space="preserve">Figura </w:t>
      </w:r>
      <w:r w:rsidR="00054B21">
        <w:rPr>
          <w:noProof/>
        </w:rPr>
        <w:t>95</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054B21">
        <w:t xml:space="preserve">Figura </w:t>
      </w:r>
      <w:r w:rsidR="00054B21">
        <w:rPr>
          <w:noProof/>
        </w:rPr>
        <w:t>96</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054B21">
        <w:t xml:space="preserve">Figura </w:t>
      </w:r>
      <w:r w:rsidR="00054B21">
        <w:rPr>
          <w:noProof/>
        </w:rPr>
        <w:t>100</w:t>
      </w:r>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55F31933" w:rsidR="00B965E2" w:rsidRDefault="00B965E2" w:rsidP="00B70A30">
      <w:pPr>
        <w:pStyle w:val="Legenda"/>
        <w:keepNext/>
      </w:pPr>
      <w:bookmarkStart w:id="341" w:name="_Ref20053018"/>
      <w:r>
        <w:t xml:space="preserve">Figura </w:t>
      </w:r>
      <w:fldSimple w:instr=" SEQ Figura \* ARABIC ">
        <w:r w:rsidR="00D343FF">
          <w:rPr>
            <w:noProof/>
          </w:rPr>
          <w:t>100</w:t>
        </w:r>
      </w:fldSimple>
      <w:bookmarkEnd w:id="341"/>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10581" cy="2841956"/>
                    </a:xfrm>
                    <a:prstGeom prst="rect">
                      <a:avLst/>
                    </a:prstGeom>
                  </pic:spPr>
                </pic:pic>
              </a:graphicData>
            </a:graphic>
          </wp:inline>
        </w:drawing>
      </w:r>
    </w:p>
    <w:p w14:paraId="0AB8AA73" w14:textId="53D49C18" w:rsidR="003B3A81" w:rsidRDefault="003B3A81" w:rsidP="004D5E0A"/>
    <w:p w14:paraId="1E7520E2" w14:textId="61AE14D9" w:rsidR="004D5E0A" w:rsidRDefault="004D5E0A" w:rsidP="004D5E0A">
      <w:r>
        <w:t xml:space="preserve">A partir das restrições geradas pela estória do </w:t>
      </w:r>
      <w:r w:rsidRPr="00B70A30">
        <w:rPr>
          <w:highlight w:val="yellow"/>
        </w:rPr>
        <w:t>quadro x</w:t>
      </w:r>
      <w:r>
        <w:t xml:space="preserve"> surgiu uma nova necessidade, descrita pela estória do </w:t>
      </w:r>
      <w:r w:rsidRPr="00B70A30">
        <w:rPr>
          <w:highlight w:val="yellow"/>
        </w:rPr>
        <w:t>quadro x</w:t>
      </w:r>
      <w:r>
        <w:t>. Se trata da capacidade de duplicar uma atividade, caso o professor necessite reutilizar uma ou mais questões de uma atividade numa nova atividade.</w:t>
      </w:r>
    </w:p>
    <w:p w14:paraId="1E5715A8" w14:textId="4A2AA42F" w:rsidR="004D5E0A" w:rsidRDefault="00F7481A" w:rsidP="005074A5">
      <w:pPr>
        <w:pStyle w:val="Legenda"/>
      </w:pPr>
      <w:r>
        <w:t xml:space="preserve">Quadro </w:t>
      </w:r>
      <w:fldSimple w:instr=" SEQ Quadro \* ARABIC ">
        <w:r w:rsidR="00054B21">
          <w:rPr>
            <w:noProof/>
          </w:rPr>
          <w:t>30</w:t>
        </w:r>
      </w:fldSimple>
      <w:r>
        <w:t xml:space="preserve"> - Estória de duplicar atividades</w:t>
      </w:r>
    </w:p>
    <w:p w14:paraId="2C77E22B" w14:textId="5BA069BC" w:rsidR="00841D83" w:rsidRDefault="00841D83" w:rsidP="00B70A30">
      <w:pPr>
        <w:pStyle w:val="estrias"/>
      </w:pPr>
      <w:commentRangeStart w:id="342"/>
      <w:commentRangeEnd w:id="342"/>
      <w:r>
        <w:rPr>
          <w:rStyle w:val="Refdecomentrio"/>
        </w:rPr>
        <w:commentReference w:id="342"/>
      </w:r>
      <w:r w:rsidR="003B3A81">
        <w:t>Como professor quero ser capaz de duplicar atividades.</w:t>
      </w:r>
    </w:p>
    <w:p w14:paraId="019230A7" w14:textId="77777777" w:rsidR="004D5E0A" w:rsidRDefault="004D5E0A" w:rsidP="004D5E0A"/>
    <w:p w14:paraId="2ED40FF9" w14:textId="5D4F6854" w:rsidR="00E33640" w:rsidRPr="0000255B" w:rsidRDefault="004D5E0A" w:rsidP="004D5E0A">
      <w:r>
        <w:t xml:space="preserve">Para que isso fosse possível se utilizou um método do </w:t>
      </w:r>
      <w:commentRangeStart w:id="343"/>
      <w:proofErr w:type="spellStart"/>
      <w:r>
        <w:t>Eloquent</w:t>
      </w:r>
      <w:commentRangeEnd w:id="343"/>
      <w:proofErr w:type="spellEnd"/>
      <w:r>
        <w:rPr>
          <w:rStyle w:val="Refdecomentrio"/>
        </w:rPr>
        <w:commentReference w:id="343"/>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r w:rsidR="00054B21">
        <w:t xml:space="preserve">Figura </w:t>
      </w:r>
      <w:r w:rsidR="00054B21">
        <w:rPr>
          <w:noProof/>
        </w:rPr>
        <w:t>104</w:t>
      </w:r>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conforme seção x.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r w:rsidR="00054B21">
        <w:t xml:space="preserve">Figura </w:t>
      </w:r>
      <w:r w:rsidR="00054B21">
        <w:rPr>
          <w:noProof/>
        </w:rPr>
        <w:t>104</w:t>
      </w:r>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commentRangeStart w:id="344"/>
      <w:proofErr w:type="spellStart"/>
      <w:r w:rsidR="0000255B">
        <w:t>ApiResource</w:t>
      </w:r>
      <w:commentRangeEnd w:id="344"/>
      <w:proofErr w:type="spellEnd"/>
      <w:r w:rsidR="0000255B">
        <w:t xml:space="preserve"> 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r w:rsidR="0000255B">
        <w:rPr>
          <w:rStyle w:val="Refdecomentrio"/>
        </w:rPr>
        <w:commentReference w:id="344"/>
      </w:r>
    </w:p>
    <w:p w14:paraId="1BEDA553" w14:textId="1084EF6E" w:rsidR="00191B4D" w:rsidRDefault="00191B4D" w:rsidP="00B70A30">
      <w:pPr>
        <w:pStyle w:val="Legenda"/>
        <w:keepNext/>
      </w:pPr>
      <w:r>
        <w:lastRenderedPageBreak/>
        <w:t xml:space="preserve">Figura </w:t>
      </w:r>
      <w:fldSimple w:instr=" SEQ Figura \* ARABIC ">
        <w:r w:rsidR="00D343FF">
          <w:rPr>
            <w:noProof/>
          </w:rPr>
          <w:t>101</w:t>
        </w:r>
      </w:fldSimple>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658110"/>
                    </a:xfrm>
                    <a:prstGeom prst="rect">
                      <a:avLst/>
                    </a:prstGeom>
                  </pic:spPr>
                </pic:pic>
              </a:graphicData>
            </a:graphic>
          </wp:inline>
        </w:drawing>
      </w:r>
    </w:p>
    <w:p w14:paraId="22C03EDC" w14:textId="5CF34BC6" w:rsidR="004D5E0A" w:rsidRDefault="004D5E0A" w:rsidP="00FC505B"/>
    <w:p w14:paraId="7CAEE5FF" w14:textId="499F2ECD"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 quadro x. </w:t>
      </w:r>
    </w:p>
    <w:p w14:paraId="7AD35439" w14:textId="77777777" w:rsidR="00F7481A" w:rsidRDefault="00F7481A" w:rsidP="00FC505B"/>
    <w:p w14:paraId="21E85821" w14:textId="34C5707B" w:rsidR="0058721F" w:rsidRDefault="00DE4F35" w:rsidP="00B70A30">
      <w:pPr>
        <w:pStyle w:val="Legenda"/>
      </w:pPr>
      <w:r>
        <w:t xml:space="preserve">Quadro </w:t>
      </w:r>
      <w:fldSimple w:instr=" SEQ Quadro \* ARABIC ">
        <w:r w:rsidR="00054B21">
          <w:rPr>
            <w:noProof/>
          </w:rPr>
          <w:t>31</w:t>
        </w:r>
      </w:fldSimple>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RDefault="00DE4F35" w:rsidP="00B70A30">
      <w:pPr>
        <w:pStyle w:val="estrias"/>
        <w:numPr>
          <w:ilvl w:val="0"/>
          <w:numId w:val="27"/>
        </w:numPr>
        <w:rPr>
          <w:b/>
          <w:bCs/>
        </w:rPr>
      </w:pPr>
      <w:r>
        <w:t>A atividade deve conter um cabeçalho em branco para preenchimento em sala.</w:t>
      </w:r>
    </w:p>
    <w:p w14:paraId="004E6790" w14:textId="77777777" w:rsidR="00DE4F35" w:rsidRDefault="00DE4F35" w:rsidP="00885747"/>
    <w:p w14:paraId="7B47B557" w14:textId="5D7B577F"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345"/>
      <w:r w:rsidR="007427E3">
        <w:t>DOMPDF</w:t>
      </w:r>
      <w:commentRangeEnd w:id="345"/>
      <w:r w:rsidR="007427E3">
        <w:rPr>
          <w:rStyle w:val="Refdecomentrio"/>
        </w:rPr>
        <w:commentReference w:id="345"/>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346"/>
      <w:r w:rsidR="007427E3">
        <w:t>seção X.</w:t>
      </w:r>
      <w:commentRangeEnd w:id="346"/>
      <w:r w:rsidR="007427E3">
        <w:rPr>
          <w:rStyle w:val="Refdecomentrio"/>
        </w:rPr>
        <w:commentReference w:id="346"/>
      </w:r>
      <w:r w:rsidR="007427E3">
        <w:t xml:space="preserve"> A </w:t>
      </w:r>
      <w:r w:rsidR="00B70A30">
        <w:fldChar w:fldCharType="begin"/>
      </w:r>
      <w:r w:rsidR="00B70A30">
        <w:instrText xml:space="preserve"> REF _Ref20561698 \h </w:instrText>
      </w:r>
      <w:r w:rsidR="00B70A30">
        <w:fldChar w:fldCharType="separate"/>
      </w:r>
      <w:r w:rsidR="00054B21">
        <w:t xml:space="preserve">Figura </w:t>
      </w:r>
      <w:r w:rsidR="00054B21">
        <w:rPr>
          <w:noProof/>
        </w:rPr>
        <w:t>102</w:t>
      </w:r>
      <w:r w:rsidR="00B70A30">
        <w:fldChar w:fldCharType="end"/>
      </w:r>
    </w:p>
    <w:p w14:paraId="071F14B4" w14:textId="2313D79D" w:rsidR="007427E3" w:rsidRDefault="007427E3" w:rsidP="00B70A30">
      <w:pPr>
        <w:ind w:firstLine="0"/>
        <w:jc w:val="left"/>
      </w:pPr>
    </w:p>
    <w:p w14:paraId="4E13506C" w14:textId="2C968490" w:rsidR="00B70A30" w:rsidRDefault="00B70A30" w:rsidP="00B70A30">
      <w:pPr>
        <w:pStyle w:val="Legenda"/>
        <w:keepNext/>
      </w:pPr>
      <w:bookmarkStart w:id="347" w:name="_Ref20561698"/>
      <w:r>
        <w:lastRenderedPageBreak/>
        <w:t xml:space="preserve">Figura </w:t>
      </w:r>
      <w:fldSimple w:instr=" SEQ Figura \* ARABIC ">
        <w:r w:rsidR="00D343FF">
          <w:rPr>
            <w:noProof/>
          </w:rPr>
          <w:t>102</w:t>
        </w:r>
      </w:fldSimple>
      <w:bookmarkEnd w:id="347"/>
      <w:r>
        <w:t xml:space="preserve"> - Exemplo de atividade gerada pelo ambiente</w:t>
      </w:r>
    </w:p>
    <w:p w14:paraId="6906617A" w14:textId="43C83C96" w:rsidR="00B70A30" w:rsidRPr="00B70A30" w:rsidRDefault="00B70A30" w:rsidP="00B70A30">
      <w:pPr>
        <w:ind w:firstLine="0"/>
        <w:jc w:val="center"/>
      </w:pPr>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1">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p>
    <w:p w14:paraId="187586BF" w14:textId="7CFC6F53"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55F50B99" w:rsidR="00642301" w:rsidRDefault="00FE4DD4" w:rsidP="00B70A30">
      <w:pPr>
        <w:pStyle w:val="Legenda"/>
      </w:pPr>
      <w:r>
        <w:t xml:space="preserve">Quadro </w:t>
      </w:r>
      <w:fldSimple w:instr=" SEQ Quadro \* ARABIC ">
        <w:r w:rsidR="00054B21">
          <w:rPr>
            <w:noProof/>
          </w:rPr>
          <w:t>32</w:t>
        </w:r>
      </w:fldSimple>
      <w:r w:rsidRPr="00CA69A4">
        <w:t xml:space="preserve"> - Estória de </w:t>
      </w:r>
      <w:r>
        <w:t>visualização de atividades associadas</w:t>
      </w:r>
    </w:p>
    <w:p w14:paraId="7AF79CDE" w14:textId="41237A83" w:rsidR="00642301" w:rsidRPr="005B582B" w:rsidRDefault="00642301">
      <w:pPr>
        <w:pStyle w:val="estrias"/>
        <w:rPr>
          <w:b/>
          <w:bCs/>
        </w:rPr>
      </w:pPr>
      <w:r>
        <w:t xml:space="preserve">Como professor quero ser capaz de </w:t>
      </w:r>
      <w:r w:rsidR="00D43835">
        <w:t>visualizar as atividades que enviei aos alunos.</w:t>
      </w:r>
    </w:p>
    <w:p w14:paraId="25881E53" w14:textId="77777777" w:rsidR="00642301" w:rsidRDefault="00642301" w:rsidP="00885747"/>
    <w:p w14:paraId="0E37A876" w14:textId="646F94C8"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054B21">
        <w:t xml:space="preserve">Figura </w:t>
      </w:r>
      <w:r w:rsidR="00054B21">
        <w:rPr>
          <w:noProof/>
        </w:rPr>
        <w:t>103</w:t>
      </w:r>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0C1F4886" w:rsidR="00B965E2" w:rsidRDefault="00B965E2" w:rsidP="00B70A30">
      <w:pPr>
        <w:pStyle w:val="Legenda"/>
        <w:keepNext/>
      </w:pPr>
      <w:bookmarkStart w:id="348" w:name="_Ref20053051"/>
      <w:r>
        <w:lastRenderedPageBreak/>
        <w:t xml:space="preserve">Figura </w:t>
      </w:r>
      <w:fldSimple w:instr=" SEQ Figura \* ARABIC ">
        <w:r w:rsidR="00D343FF">
          <w:rPr>
            <w:noProof/>
          </w:rPr>
          <w:t>103</w:t>
        </w:r>
      </w:fldSimple>
      <w:bookmarkEnd w:id="348"/>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7183" cy="2510249"/>
                    </a:xfrm>
                    <a:prstGeom prst="rect">
                      <a:avLst/>
                    </a:prstGeom>
                  </pic:spPr>
                </pic:pic>
              </a:graphicData>
            </a:graphic>
          </wp:inline>
        </w:drawing>
      </w:r>
    </w:p>
    <w:p w14:paraId="6AA248BE" w14:textId="77777777" w:rsidR="00FB7263" w:rsidRDefault="00FB7263" w:rsidP="00B70A30">
      <w:pPr>
        <w:pStyle w:val="Legenda"/>
      </w:pPr>
    </w:p>
    <w:p w14:paraId="3A9E6767" w14:textId="76B7BBE8" w:rsidR="00FB7263" w:rsidRDefault="00FB7263" w:rsidP="00FB7263">
      <w:r>
        <w:t xml:space="preserve">As atividades criadas anteriormente, conforme seção x, podem ser atribuídas a um ou mais alunos de uma turma. A estória que descreve esse processo de associação pode ser vista no quadro x.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39376F06" w:rsidR="001B007E" w:rsidRDefault="00FE4DD4" w:rsidP="00B70A30">
      <w:pPr>
        <w:pStyle w:val="Legenda"/>
      </w:pPr>
      <w:r>
        <w:t xml:space="preserve">Quadro </w:t>
      </w:r>
      <w:fldSimple w:instr=" SEQ Quadro \* ARABIC ">
        <w:r w:rsidR="00054B21">
          <w:rPr>
            <w:noProof/>
          </w:rPr>
          <w:t>33</w:t>
        </w:r>
      </w:fldSimple>
      <w:r w:rsidRPr="00D7662E">
        <w:t xml:space="preserve"> - Estória de </w:t>
      </w:r>
      <w:r>
        <w:t>associação de atividades a alunos</w:t>
      </w:r>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RDefault="00A1166E" w:rsidP="005074A5">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520514F6" w:rsidR="00AC435E" w:rsidRDefault="00FB7263" w:rsidP="00596E44">
      <w:r>
        <w:t xml:space="preserve">A </w:t>
      </w:r>
      <w:r w:rsidR="001A76D7">
        <w:fldChar w:fldCharType="begin"/>
      </w:r>
      <w:r w:rsidR="001A76D7">
        <w:instrText xml:space="preserve"> REF _Ref20053073 \h </w:instrText>
      </w:r>
      <w:r w:rsidR="001A76D7">
        <w:fldChar w:fldCharType="separate"/>
      </w:r>
      <w:r w:rsidR="00054B21">
        <w:t xml:space="preserve">Figura </w:t>
      </w:r>
      <w:r w:rsidR="00054B21">
        <w:rPr>
          <w:noProof/>
        </w:rPr>
        <w:t>104</w:t>
      </w:r>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w:t>
      </w:r>
      <w:r w:rsidR="00AC435E">
        <w:lastRenderedPageBreak/>
        <w:t>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4910539F" w:rsidR="00921163" w:rsidRDefault="00921163" w:rsidP="00B70A30">
      <w:pPr>
        <w:pStyle w:val="Legenda"/>
        <w:keepNext/>
      </w:pPr>
      <w:bookmarkStart w:id="349" w:name="_Ref20053073"/>
      <w:r>
        <w:t xml:space="preserve">Figura </w:t>
      </w:r>
      <w:fldSimple w:instr=" SEQ Figura \* ARABIC ">
        <w:r w:rsidR="00D343FF">
          <w:rPr>
            <w:noProof/>
          </w:rPr>
          <w:t>104</w:t>
        </w:r>
      </w:fldSimple>
      <w:bookmarkEnd w:id="349"/>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27960"/>
                    </a:xfrm>
                    <a:prstGeom prst="rect">
                      <a:avLst/>
                    </a:prstGeom>
                  </pic:spPr>
                </pic:pic>
              </a:graphicData>
            </a:graphic>
          </wp:inline>
        </w:drawing>
      </w:r>
    </w:p>
    <w:p w14:paraId="2D408565" w14:textId="4EC9E376" w:rsidR="00F7481A" w:rsidRDefault="00021305" w:rsidP="005074A5">
      <w:pPr>
        <w:ind w:firstLine="0"/>
        <w:jc w:val="center"/>
      </w:pPr>
      <w:commentRangeStart w:id="350"/>
      <w:commentRangeEnd w:id="350"/>
      <w:r>
        <w:rPr>
          <w:rStyle w:val="Refdecomentrio"/>
        </w:rPr>
        <w:commentReference w:id="350"/>
      </w:r>
    </w:p>
    <w:p w14:paraId="56CC6465" w14:textId="5FCD04C5" w:rsidR="00FE4DD4" w:rsidRDefault="00F7481A" w:rsidP="001B007E">
      <w:r>
        <w:t>O professor pode acompanhar os resultados obtidos pelos alunos na resolução de atividades pelo ambiente. A estória do quadro x define isso, incluindo como restrição a possibilidade de deixar que o aluno repita uma atividade, reiniciando assim o seu resultado.</w:t>
      </w:r>
    </w:p>
    <w:p w14:paraId="6C87A220" w14:textId="77777777" w:rsidR="00F7481A" w:rsidRDefault="00F7481A" w:rsidP="001B007E"/>
    <w:p w14:paraId="72807F97" w14:textId="32280E65" w:rsidR="00061602" w:rsidRDefault="00FE4DD4" w:rsidP="00B70A30">
      <w:pPr>
        <w:pStyle w:val="Legenda"/>
      </w:pPr>
      <w:r>
        <w:t xml:space="preserve">Quadro </w:t>
      </w:r>
      <w:fldSimple w:instr=" SEQ Quadro \* ARABIC ">
        <w:r w:rsidR="00054B21">
          <w:rPr>
            <w:noProof/>
          </w:rPr>
          <w:t>34</w:t>
        </w:r>
      </w:fldSimple>
      <w:r w:rsidRPr="00135095">
        <w:t xml:space="preserve"> - Estória de </w:t>
      </w:r>
      <w:r>
        <w:t>visualização de resultados de uma atividade</w:t>
      </w:r>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RDefault="00F7481A" w:rsidP="005074A5">
      <w:pPr>
        <w:pStyle w:val="estrias"/>
        <w:numPr>
          <w:ilvl w:val="0"/>
          <w:numId w:val="28"/>
        </w:numPr>
        <w:rPr>
          <w:b/>
          <w:bCs/>
        </w:rPr>
      </w:pPr>
      <w:r>
        <w:t>O professor deve ser capaz de possibilitar ao aluno que repita a atividade reiniciando seu resultado.</w:t>
      </w:r>
    </w:p>
    <w:p w14:paraId="4AECA013" w14:textId="77777777" w:rsidR="00AC435E" w:rsidRDefault="00AC435E"/>
    <w:p w14:paraId="2AF04C29" w14:textId="624FF7BB" w:rsidR="004F46AF" w:rsidRDefault="00F7481A">
      <w:r>
        <w:t xml:space="preserve">A </w:t>
      </w:r>
      <w:r>
        <w:fldChar w:fldCharType="begin"/>
      </w:r>
      <w:r>
        <w:instrText xml:space="preserve"> REF _Ref20563578 \h </w:instrText>
      </w:r>
      <w:r>
        <w:fldChar w:fldCharType="separate"/>
      </w:r>
      <w:r w:rsidR="00054B21">
        <w:t xml:space="preserve">Figura </w:t>
      </w:r>
      <w:r w:rsidR="00054B21">
        <w:rPr>
          <w:noProof/>
        </w:rPr>
        <w:t>105</w:t>
      </w:r>
      <w:r>
        <w:fldChar w:fldCharType="end"/>
      </w:r>
      <w:r>
        <w:t xml:space="preserve"> representa a interação gerada pela estória do quadro x. O botão de repetição de atividade conforme requerido pela estória pode ser visto. Ele foi pensado </w:t>
      </w:r>
      <w:r w:rsidR="00DE58F2">
        <w:t xml:space="preserve">pois acreditou-se que o aluno possa ter alguma dificuldade no momento de resolução da atividade, </w:t>
      </w:r>
      <w:r w:rsidR="00DE58F2">
        <w:lastRenderedPageBreak/>
        <w:t xml:space="preserve">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4A86AD4E" w:rsidR="00921163" w:rsidRDefault="00921163" w:rsidP="00B70A30">
      <w:pPr>
        <w:pStyle w:val="Legenda"/>
        <w:keepNext/>
      </w:pPr>
      <w:bookmarkStart w:id="351" w:name="_Ref20563578"/>
      <w:r>
        <w:t xml:space="preserve">Figura </w:t>
      </w:r>
      <w:fldSimple w:instr=" SEQ Figura \* ARABIC ">
        <w:r w:rsidR="00D343FF">
          <w:rPr>
            <w:noProof/>
          </w:rPr>
          <w:t>105</w:t>
        </w:r>
      </w:fldSimple>
      <w:bookmarkEnd w:id="351"/>
      <w:r>
        <w:t xml:space="preserve"> - Tela de resultados de uma atividade</w:t>
      </w:r>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9211" cy="2820810"/>
                    </a:xfrm>
                    <a:prstGeom prst="rect">
                      <a:avLst/>
                    </a:prstGeom>
                  </pic:spPr>
                </pic:pic>
              </a:graphicData>
            </a:graphic>
          </wp:inline>
        </w:drawing>
      </w:r>
    </w:p>
    <w:p w14:paraId="68A69B15" w14:textId="77777777" w:rsidR="00DE58F2" w:rsidRDefault="00DE58F2" w:rsidP="00596E44">
      <w:pPr>
        <w:ind w:firstLine="0"/>
        <w:jc w:val="center"/>
      </w:pPr>
    </w:p>
    <w:p w14:paraId="4937E884" w14:textId="2A94500D"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 quadro x.</w:t>
      </w:r>
    </w:p>
    <w:p w14:paraId="42DE6F9D" w14:textId="7A3448E2" w:rsidR="00061602" w:rsidRDefault="00061602" w:rsidP="005074A5"/>
    <w:p w14:paraId="42DD1045" w14:textId="16CFDBF7" w:rsidR="00FE4DD4" w:rsidRDefault="00FE4DD4" w:rsidP="00B70A30">
      <w:pPr>
        <w:pStyle w:val="Legenda"/>
      </w:pPr>
      <w:r>
        <w:t xml:space="preserve">Quadro </w:t>
      </w:r>
      <w:fldSimple w:instr=" SEQ Quadro \* ARABIC ">
        <w:r w:rsidR="00054B21">
          <w:rPr>
            <w:noProof/>
          </w:rPr>
          <w:t>35</w:t>
        </w:r>
      </w:fldSimple>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RDefault="00DE58F2">
      <w:pPr>
        <w:pStyle w:val="estrias"/>
        <w:numPr>
          <w:ilvl w:val="0"/>
          <w:numId w:val="24"/>
        </w:numPr>
      </w:pPr>
      <w:r>
        <w:t>Deve ser capaz de definir uma pontuação e distribuir essa pontuação a todas as questões por igual.</w:t>
      </w:r>
    </w:p>
    <w:p w14:paraId="69906F46" w14:textId="77777777" w:rsidR="00061602" w:rsidRDefault="00061602" w:rsidP="00596E44"/>
    <w:p w14:paraId="27D7542C" w14:textId="0F7E4B10" w:rsidR="006D241F" w:rsidRDefault="00DE58F2" w:rsidP="00596E44">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054B21">
        <w:t xml:space="preserve">Figura </w:t>
      </w:r>
      <w:r w:rsidR="00054B21">
        <w:rPr>
          <w:noProof/>
        </w:rPr>
        <w:t>106</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w:t>
      </w:r>
      <w:r w:rsidR="0010790E">
        <w:lastRenderedPageBreak/>
        <w:t>botão de salvar somente é liberado se a soma total das pontuações atribuídas for igual a pontuação da atividade.</w:t>
      </w:r>
    </w:p>
    <w:p w14:paraId="0AC4D6BB" w14:textId="77777777" w:rsidR="006D241F" w:rsidRDefault="006D241F" w:rsidP="00226055">
      <w:pPr>
        <w:ind w:firstLine="0"/>
      </w:pPr>
    </w:p>
    <w:p w14:paraId="53D9C330" w14:textId="77777777" w:rsidR="00921163" w:rsidRDefault="008F460B" w:rsidP="00A23065">
      <w:pPr>
        <w:ind w:firstLine="0"/>
        <w:jc w:val="center"/>
      </w:pPr>
      <w:r w:rsidRPr="008F460B">
        <w:rPr>
          <w:noProof/>
        </w:rPr>
        <w:t xml:space="preserve"> </w:t>
      </w:r>
    </w:p>
    <w:p w14:paraId="6421DB02" w14:textId="066EF67F" w:rsidR="00921163" w:rsidRDefault="00921163" w:rsidP="00B70A30">
      <w:pPr>
        <w:pStyle w:val="Legenda"/>
        <w:keepNext/>
      </w:pPr>
      <w:bookmarkStart w:id="352" w:name="_Ref20053157"/>
      <w:r>
        <w:t xml:space="preserve">Figura </w:t>
      </w:r>
      <w:fldSimple w:instr=" SEQ Figura \* ARABIC ">
        <w:r w:rsidR="00D343FF">
          <w:rPr>
            <w:noProof/>
          </w:rPr>
          <w:t>106</w:t>
        </w:r>
      </w:fldSimple>
      <w:bookmarkEnd w:id="352"/>
      <w:r>
        <w:t xml:space="preserve"> - Tela de modificação de pontuação de uma atividade</w:t>
      </w:r>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442970"/>
                    </a:xfrm>
                    <a:prstGeom prst="rect">
                      <a:avLst/>
                    </a:prstGeom>
                  </pic:spPr>
                </pic:pic>
              </a:graphicData>
            </a:graphic>
          </wp:inline>
        </w:drawing>
      </w:r>
    </w:p>
    <w:p w14:paraId="3C2E0737" w14:textId="77777777" w:rsidR="00B341FA" w:rsidRDefault="00B341FA" w:rsidP="00A23065">
      <w:pPr>
        <w:ind w:firstLine="0"/>
        <w:jc w:val="center"/>
      </w:pPr>
    </w:p>
    <w:p w14:paraId="3C3DB2B3" w14:textId="50E2272E" w:rsidR="00B341FA" w:rsidRDefault="00B341FA" w:rsidP="00B341FA">
      <w:r>
        <w:t xml:space="preserve">Caso o professor mude o valor da atividade, ele pode redistribuir o valor das questões por igual, através do botão mesma pontuação, ao clicar nesse botão o ambiente executa uma função </w:t>
      </w:r>
      <w:proofErr w:type="spellStart"/>
      <w:r>
        <w:t>TypeScript</w:t>
      </w:r>
      <w:proofErr w:type="spellEnd"/>
      <w:r w:rsidR="009B7A0F">
        <w:t>, conforme</w:t>
      </w:r>
      <w:r>
        <w:t xml:space="preserve"> </w:t>
      </w:r>
      <w:r w:rsidR="009B7A0F">
        <w:fldChar w:fldCharType="begin"/>
      </w:r>
      <w:r w:rsidR="009B7A0F">
        <w:instrText xml:space="preserve"> REF _Ref20565189 \h </w:instrText>
      </w:r>
      <w:r w:rsidR="009B7A0F">
        <w:fldChar w:fldCharType="separate"/>
      </w:r>
      <w:r w:rsidR="00054B21">
        <w:t xml:space="preserve">Figura </w:t>
      </w:r>
      <w:r w:rsidR="00054B21">
        <w:rPr>
          <w:noProof/>
        </w:rPr>
        <w:t>107</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71C49426" w:rsidR="009B7A0F" w:rsidRDefault="009B7A0F" w:rsidP="005074A5">
      <w:pPr>
        <w:pStyle w:val="Legenda"/>
        <w:keepNext/>
      </w:pPr>
      <w:bookmarkStart w:id="353" w:name="_Ref20565189"/>
      <w:r>
        <w:lastRenderedPageBreak/>
        <w:t xml:space="preserve">Figura </w:t>
      </w:r>
      <w:fldSimple w:instr=" SEQ Figura \* ARABIC ">
        <w:r w:rsidR="00D343FF">
          <w:rPr>
            <w:noProof/>
          </w:rPr>
          <w:t>107</w:t>
        </w:r>
      </w:fldSimple>
      <w:bookmarkEnd w:id="353"/>
      <w:r>
        <w:t xml:space="preserve"> - Função </w:t>
      </w:r>
      <w:proofErr w:type="spellStart"/>
      <w:r>
        <w:t>Typescript</w:t>
      </w:r>
      <w:proofErr w:type="spellEnd"/>
      <w:r>
        <w:t xml:space="preserve"> que gera o valor das questões</w:t>
      </w:r>
    </w:p>
    <w:p w14:paraId="19CB6FA0" w14:textId="1FF6A13D"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363470"/>
                    </a:xfrm>
                    <a:prstGeom prst="rect">
                      <a:avLst/>
                    </a:prstGeom>
                  </pic:spPr>
                </pic:pic>
              </a:graphicData>
            </a:graphic>
          </wp:inline>
        </w:drawing>
      </w:r>
    </w:p>
    <w:p w14:paraId="539461D3" w14:textId="77777777" w:rsidR="00F02953" w:rsidRDefault="00F02953" w:rsidP="001B007E">
      <w:pPr>
        <w:ind w:firstLine="0"/>
        <w:jc w:val="center"/>
      </w:pPr>
    </w:p>
    <w:p w14:paraId="28D6AE1E" w14:textId="15C380E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 quadro x.</w:t>
      </w:r>
    </w:p>
    <w:p w14:paraId="2B5E6BF3" w14:textId="1CB00C5B" w:rsidR="000320F6" w:rsidRDefault="000320F6" w:rsidP="005B582B">
      <w:r>
        <w:t xml:space="preserve"> </w:t>
      </w:r>
    </w:p>
    <w:p w14:paraId="728214B5" w14:textId="08354FF4" w:rsidR="00061602" w:rsidRDefault="00FE4DD4" w:rsidP="00B70A30">
      <w:pPr>
        <w:pStyle w:val="Legenda"/>
      </w:pPr>
      <w:r>
        <w:t xml:space="preserve">Quadro </w:t>
      </w:r>
      <w:fldSimple w:instr=" SEQ Quadro \* ARABIC ">
        <w:r w:rsidR="00054B21">
          <w:rPr>
            <w:noProof/>
          </w:rPr>
          <w:t>36</w:t>
        </w:r>
      </w:fldSimple>
      <w:r w:rsidRPr="002F7A73">
        <w:t xml:space="preserve"> - Estória de </w:t>
      </w:r>
      <w:r>
        <w:t>alteração de resultado</w:t>
      </w:r>
    </w:p>
    <w:p w14:paraId="2A61B679" w14:textId="0048E6F0" w:rsidR="00061602" w:rsidRDefault="00061602" w:rsidP="005B582B">
      <w:pPr>
        <w:pStyle w:val="estrias"/>
      </w:pPr>
      <w:r>
        <w:t xml:space="preserve">Como professor desejo </w:t>
      </w:r>
      <w:r w:rsidRPr="00C33B5F">
        <w:t>se</w:t>
      </w:r>
      <w:r>
        <w:t xml:space="preserve">r </w:t>
      </w:r>
      <w:r w:rsidRPr="00C33B5F">
        <w:t xml:space="preserve">capaz de alterar o resultado dos </w:t>
      </w:r>
      <w:proofErr w:type="gramStart"/>
      <w:r w:rsidRPr="00C33B5F">
        <w:t xml:space="preserve">alunos </w:t>
      </w:r>
      <w:r w:rsidR="00B0502B">
        <w:t>.</w:t>
      </w:r>
      <w:proofErr w:type="gramEnd"/>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RDefault="00B0502B" w:rsidP="005074A5">
      <w:pPr>
        <w:pStyle w:val="estrias"/>
        <w:numPr>
          <w:ilvl w:val="0"/>
          <w:numId w:val="30"/>
        </w:numPr>
      </w:pPr>
      <w:r w:rsidRPr="005074A5">
        <w:t>Somen</w:t>
      </w:r>
      <w:r>
        <w:t>te possível em questões realizadas em sala.</w:t>
      </w:r>
    </w:p>
    <w:p w14:paraId="773DADEA" w14:textId="77777777" w:rsidR="00A23065" w:rsidRDefault="00A23065" w:rsidP="00A23065"/>
    <w:p w14:paraId="572BC2E6" w14:textId="5F6D909D"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054B21">
        <w:t xml:space="preserve">Figura </w:t>
      </w:r>
      <w:r w:rsidR="00054B21">
        <w:rPr>
          <w:noProof/>
        </w:rPr>
        <w:t>108</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2891AA79" w:rsidR="00921163" w:rsidRDefault="00921163" w:rsidP="00B70A30">
      <w:pPr>
        <w:pStyle w:val="Legenda"/>
        <w:keepNext/>
      </w:pPr>
      <w:bookmarkStart w:id="354" w:name="_Ref20053204"/>
      <w:r>
        <w:lastRenderedPageBreak/>
        <w:t xml:space="preserve">Figura </w:t>
      </w:r>
      <w:fldSimple w:instr=" SEQ Figura \* ARABIC ">
        <w:r w:rsidR="00D343FF">
          <w:rPr>
            <w:noProof/>
          </w:rPr>
          <w:t>108</w:t>
        </w:r>
      </w:fldSimple>
      <w:bookmarkEnd w:id="354"/>
      <w:r>
        <w:t xml:space="preserve"> - Tela de alteração de resultados de uma atividade</w:t>
      </w:r>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3301" cy="3081171"/>
                    </a:xfrm>
                    <a:prstGeom prst="rect">
                      <a:avLst/>
                    </a:prstGeom>
                  </pic:spPr>
                </pic:pic>
              </a:graphicData>
            </a:graphic>
          </wp:inline>
        </w:drawing>
      </w:r>
    </w:p>
    <w:p w14:paraId="473C95EF" w14:textId="50711494" w:rsidR="00053BDA" w:rsidRDefault="00053BDA" w:rsidP="00053BDA"/>
    <w:p w14:paraId="1D2F3F78" w14:textId="101A306A" w:rsidR="00053BDA" w:rsidRDefault="00053BDA" w:rsidP="00053BDA">
      <w:r>
        <w:t>No ambiente é possível ao professor gerar um documento PDF de uma atividade de duas maneiras. A primeira conforme visto na seção x,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 quadro x.</w:t>
      </w:r>
    </w:p>
    <w:p w14:paraId="7599F242" w14:textId="7AE801F0" w:rsidR="00053BDA" w:rsidRDefault="00053BDA" w:rsidP="005074A5"/>
    <w:p w14:paraId="399096D3" w14:textId="3F06FC87" w:rsidR="00061602" w:rsidRDefault="00FE4DD4" w:rsidP="00B70A30">
      <w:pPr>
        <w:pStyle w:val="Legenda"/>
      </w:pPr>
      <w:r>
        <w:t xml:space="preserve">Quadro </w:t>
      </w:r>
      <w:fldSimple w:instr=" SEQ Quadro \* ARABIC ">
        <w:r w:rsidR="00054B21">
          <w:rPr>
            <w:noProof/>
          </w:rPr>
          <w:t>37</w:t>
        </w:r>
      </w:fldSimple>
      <w:r w:rsidRPr="00FA2724">
        <w:t xml:space="preserve"> - Estória de </w:t>
      </w:r>
      <w:r>
        <w:t>impressão personalizada</w:t>
      </w:r>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RDefault="00053BDA" w:rsidP="00053BDA">
      <w:pPr>
        <w:pStyle w:val="estrias"/>
        <w:numPr>
          <w:ilvl w:val="0"/>
          <w:numId w:val="30"/>
        </w:numPr>
      </w:pPr>
      <w:r>
        <w:t>O gabarito deve ser específico para cada aluno.</w:t>
      </w:r>
    </w:p>
    <w:p w14:paraId="491673DA" w14:textId="77777777" w:rsidR="001F718F" w:rsidRDefault="001F718F" w:rsidP="00A23065">
      <w:pPr>
        <w:ind w:firstLine="0"/>
        <w:jc w:val="center"/>
      </w:pPr>
    </w:p>
    <w:p w14:paraId="030C63A5" w14:textId="76710108" w:rsidR="002C3A9E" w:rsidRDefault="00A23065" w:rsidP="00112BFA">
      <w:r>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w:t>
      </w:r>
      <w:r w:rsidR="002C3A9E">
        <w:lastRenderedPageBreak/>
        <w:t>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r w:rsidR="00214DC8">
        <w:t xml:space="preserve"> A </w:t>
      </w:r>
      <w:r w:rsidR="00214DC8">
        <w:fldChar w:fldCharType="begin"/>
      </w:r>
      <w:r w:rsidR="00214DC8">
        <w:instrText xml:space="preserve"> REF _Ref20568700 \h </w:instrText>
      </w:r>
      <w:r w:rsidR="00214DC8">
        <w:fldChar w:fldCharType="separate"/>
      </w:r>
      <w:r w:rsidR="00054B21">
        <w:t xml:space="preserve">Figura </w:t>
      </w:r>
      <w:r w:rsidR="00054B21">
        <w:rPr>
          <w:noProof/>
        </w:rPr>
        <w:t>109</w:t>
      </w:r>
      <w:r w:rsidR="00214DC8">
        <w:fldChar w:fldCharType="end"/>
      </w:r>
      <w:r w:rsidR="00214DC8">
        <w:t xml:space="preserve"> </w:t>
      </w:r>
      <w:r w:rsidR="006451BF">
        <w:t xml:space="preserve">representa trechos do documento PDF de uma atividade pelo ambiente, serve de comparação. Do lado esquerdo no canto superior, tem-se algumas questões da atividade gerada para o aluno Ryan, enquanto o lado esquerdo no canto inferior diz respeito ao gabarito da atividade do aluno Ryan. No lado direto, canto superior diz respeito a algumas da atividade gerada para a aluna Brenda, enquanto abaixo seu gabarito.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rsidP="00112BFA"/>
    <w:p w14:paraId="60139DAF" w14:textId="1A41CA67" w:rsidR="00214DC8" w:rsidRDefault="00214DC8" w:rsidP="005074A5">
      <w:pPr>
        <w:pStyle w:val="Legenda"/>
        <w:keepNext/>
      </w:pPr>
      <w:bookmarkStart w:id="355" w:name="_Ref20568700"/>
      <w:r>
        <w:t xml:space="preserve">Figura </w:t>
      </w:r>
      <w:fldSimple w:instr=" SEQ Figura \* ARABIC ">
        <w:r w:rsidR="00D343FF">
          <w:rPr>
            <w:noProof/>
          </w:rPr>
          <w:t>109</w:t>
        </w:r>
      </w:fldSimple>
      <w:bookmarkEnd w:id="355"/>
      <w:r>
        <w:t xml:space="preserve"> - Comparação entre atividades geradas para dois alunos</w:t>
      </w:r>
    </w:p>
    <w:p w14:paraId="1F146D50" w14:textId="6D17EC28" w:rsidR="00214DC8" w:rsidRDefault="00214DC8" w:rsidP="005074A5">
      <w:pPr>
        <w:ind w:firstLine="0"/>
        <w:jc w:val="center"/>
      </w:pPr>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p>
    <w:p w14:paraId="6B0CB697" w14:textId="1CAF5A41" w:rsidR="00964F27" w:rsidRDefault="00964F27" w:rsidP="001B007E">
      <w:pPr>
        <w:ind w:firstLine="0"/>
        <w:jc w:val="center"/>
      </w:pPr>
    </w:p>
    <w:p w14:paraId="0E262F61" w14:textId="0671ED6D" w:rsidR="00964F27" w:rsidRDefault="00964F27" w:rsidP="005074A5">
      <w:r>
        <w:lastRenderedPageBreak/>
        <w:t>Em atividades não avaliativas, o professor pode decidir a quais alunos enviar dentro do ambiente. Com isso o professor pode ser capaz de incluir novos alunos a uma atividade posteriormente ao momento da associação, se achar necessário. A estória do quadro x descreve essa necessidade do professor.</w:t>
      </w:r>
    </w:p>
    <w:p w14:paraId="0D5C0FFB" w14:textId="1FDDC2D6" w:rsidR="00FE4DD4" w:rsidRDefault="00FE4DD4" w:rsidP="005074A5">
      <w:pPr>
        <w:ind w:firstLine="0"/>
      </w:pPr>
    </w:p>
    <w:p w14:paraId="19885D7E" w14:textId="5BFDFD7F" w:rsidR="00FE4DD4" w:rsidRDefault="00FE4DD4" w:rsidP="00B70A30">
      <w:pPr>
        <w:pStyle w:val="Legenda"/>
      </w:pPr>
      <w:r>
        <w:t xml:space="preserve">Quadro </w:t>
      </w:r>
      <w:fldSimple w:instr=" SEQ Quadro \* ARABIC ">
        <w:r w:rsidR="00054B21">
          <w:rPr>
            <w:noProof/>
          </w:rPr>
          <w:t>38</w:t>
        </w:r>
      </w:fldSimple>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42F2E9C2" w14:textId="77777777" w:rsidR="00964F27" w:rsidRDefault="00964F27" w:rsidP="001B007E">
      <w:pPr>
        <w:ind w:firstLine="0"/>
        <w:jc w:val="center"/>
      </w:pPr>
    </w:p>
    <w:p w14:paraId="7002CAB0" w14:textId="4901D201" w:rsidR="008A7FB4" w:rsidRDefault="00964F27" w:rsidP="00964F27">
      <w:r>
        <w:t xml:space="preserve">A </w:t>
      </w:r>
      <w:r>
        <w:fldChar w:fldCharType="begin"/>
      </w:r>
      <w:r>
        <w:instrText xml:space="preserve"> REF _Ref20569299 \h </w:instrText>
      </w:r>
      <w:r>
        <w:fldChar w:fldCharType="separate"/>
      </w:r>
      <w:r w:rsidR="00054B21">
        <w:t xml:space="preserve">Figura </w:t>
      </w:r>
      <w:r w:rsidR="00054B21">
        <w:rPr>
          <w:noProof/>
        </w:rPr>
        <w:t>110</w:t>
      </w:r>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3707F33B" w:rsidR="00964F27" w:rsidRDefault="00964F27" w:rsidP="005074A5">
      <w:pPr>
        <w:pStyle w:val="Legenda"/>
        <w:keepNext/>
      </w:pPr>
      <w:bookmarkStart w:id="356" w:name="_Ref20569299"/>
      <w:r>
        <w:t xml:space="preserve">Figura </w:t>
      </w:r>
      <w:fldSimple w:instr=" SEQ Figura \* ARABIC ">
        <w:r w:rsidR="00D343FF">
          <w:rPr>
            <w:noProof/>
          </w:rPr>
          <w:t>110</w:t>
        </w:r>
      </w:fldSimple>
      <w:bookmarkEnd w:id="356"/>
      <w:r>
        <w:t xml:space="preserve"> - Tela de inclusão de novos alunos a uma atividade</w:t>
      </w:r>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566795"/>
                    </a:xfrm>
                    <a:prstGeom prst="rect">
                      <a:avLst/>
                    </a:prstGeom>
                  </pic:spPr>
                </pic:pic>
              </a:graphicData>
            </a:graphic>
          </wp:inline>
        </w:drawing>
      </w:r>
    </w:p>
    <w:p w14:paraId="75CBF5AB" w14:textId="77777777" w:rsidR="00173121" w:rsidRDefault="00173121" w:rsidP="005074A5">
      <w:pPr>
        <w:ind w:firstLine="0"/>
        <w:jc w:val="center"/>
      </w:pPr>
    </w:p>
    <w:p w14:paraId="3B784C8D" w14:textId="2765AEDB"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pPr>
    </w:p>
    <w:p w14:paraId="15F3178E" w14:textId="798646F5" w:rsidR="00FE4DD4" w:rsidRDefault="00FE4DD4" w:rsidP="00B70A30">
      <w:pPr>
        <w:pStyle w:val="Legenda"/>
      </w:pPr>
      <w:r>
        <w:t xml:space="preserve">Quadro </w:t>
      </w:r>
      <w:fldSimple w:instr=" SEQ Quadro \* ARABIC ">
        <w:r w:rsidR="00054B21">
          <w:rPr>
            <w:noProof/>
          </w:rPr>
          <w:t>39</w:t>
        </w:r>
      </w:fldSimple>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551C70BC"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054B21">
        <w:t xml:space="preserve">Figura </w:t>
      </w:r>
      <w:r w:rsidR="00054B21">
        <w:rPr>
          <w:noProof/>
        </w:rPr>
        <w:t>111</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054B21">
        <w:t xml:space="preserve">Figura </w:t>
      </w:r>
      <w:r w:rsidR="00054B21">
        <w:rPr>
          <w:noProof/>
        </w:rPr>
        <w:t>112</w:t>
      </w:r>
      <w:r w:rsidR="0023197E">
        <w:fldChar w:fldCharType="end"/>
      </w:r>
      <w:r>
        <w:t xml:space="preserve">. A </w:t>
      </w:r>
      <w:r w:rsidR="0023197E">
        <w:fldChar w:fldCharType="begin"/>
      </w:r>
      <w:r w:rsidR="0023197E">
        <w:instrText xml:space="preserve"> REF _Ref20053266 \h </w:instrText>
      </w:r>
      <w:r w:rsidR="0023197E">
        <w:fldChar w:fldCharType="separate"/>
      </w:r>
      <w:r w:rsidR="00054B21">
        <w:t xml:space="preserve">Figura </w:t>
      </w:r>
      <w:r w:rsidR="00054B21">
        <w:rPr>
          <w:noProof/>
        </w:rPr>
        <w:t>111</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15439DAE" w:rsidR="00921163" w:rsidRDefault="00921163" w:rsidP="00B70A30">
      <w:pPr>
        <w:pStyle w:val="Legenda"/>
        <w:keepNext/>
      </w:pPr>
      <w:bookmarkStart w:id="357" w:name="_Ref20053266"/>
      <w:r>
        <w:t xml:space="preserve">Figura </w:t>
      </w:r>
      <w:fldSimple w:instr=" SEQ Figura \* ARABIC ">
        <w:r w:rsidR="00D343FF">
          <w:rPr>
            <w:noProof/>
          </w:rPr>
          <w:t>111</w:t>
        </w:r>
      </w:fldSimple>
      <w:bookmarkEnd w:id="357"/>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42856F57"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r w:rsidR="00054B21">
        <w:t xml:space="preserve">Figura </w:t>
      </w:r>
      <w:r w:rsidR="00054B21">
        <w:rPr>
          <w:noProof/>
        </w:rPr>
        <w:t>112</w:t>
      </w:r>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w:t>
      </w:r>
      <w:r w:rsidR="0019114F">
        <w:lastRenderedPageBreak/>
        <w:t>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r w:rsidR="00054B21">
        <w:t xml:space="preserve">Figura </w:t>
      </w:r>
      <w:r w:rsidR="00054B21">
        <w:rPr>
          <w:noProof/>
        </w:rPr>
        <w:t>112</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7F146630" w:rsidR="00921163" w:rsidRDefault="00921163" w:rsidP="00B70A30">
      <w:pPr>
        <w:pStyle w:val="Legenda"/>
        <w:keepNext/>
      </w:pPr>
      <w:bookmarkStart w:id="358" w:name="_Ref20053275"/>
      <w:r>
        <w:t xml:space="preserve">Figura </w:t>
      </w:r>
      <w:fldSimple w:instr=" SEQ Figura \* ARABIC ">
        <w:r w:rsidR="00D343FF">
          <w:rPr>
            <w:noProof/>
          </w:rPr>
          <w:t>112</w:t>
        </w:r>
      </w:fldSimple>
      <w:bookmarkEnd w:id="358"/>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359" w:name="_Toc20811801"/>
      <w:r>
        <w:t>Aluno</w:t>
      </w:r>
      <w:bookmarkEnd w:id="359"/>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D71022C"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4B8957AD" w:rsidR="00300D1E" w:rsidRDefault="00FE4DD4" w:rsidP="00B70A30">
      <w:pPr>
        <w:pStyle w:val="Legenda"/>
      </w:pPr>
      <w:r>
        <w:t xml:space="preserve">Quadro </w:t>
      </w:r>
      <w:fldSimple w:instr=" SEQ Quadro \* ARABIC ">
        <w:r w:rsidR="00054B21">
          <w:rPr>
            <w:noProof/>
          </w:rPr>
          <w:t>40</w:t>
        </w:r>
      </w:fldSimple>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570D6A78"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054B21">
        <w:t xml:space="preserve">Figura </w:t>
      </w:r>
      <w:r w:rsidR="00054B21">
        <w:rPr>
          <w:noProof/>
        </w:rPr>
        <w:t>113</w:t>
      </w:r>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285AED1B" w:rsidR="00921163" w:rsidRDefault="00921163" w:rsidP="00B70A30">
      <w:pPr>
        <w:pStyle w:val="Legenda"/>
        <w:keepNext/>
      </w:pPr>
      <w:bookmarkStart w:id="360" w:name="_Ref20053355"/>
      <w:r>
        <w:t xml:space="preserve">Figura </w:t>
      </w:r>
      <w:fldSimple w:instr=" SEQ Figura \* ARABIC ">
        <w:r w:rsidR="00D343FF">
          <w:rPr>
            <w:noProof/>
          </w:rPr>
          <w:t>113</w:t>
        </w:r>
      </w:fldSimple>
      <w:bookmarkEnd w:id="360"/>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345EDA90" w:rsidR="00FE4DD4" w:rsidRDefault="00FE4DD4" w:rsidP="00B70A30">
      <w:pPr>
        <w:pStyle w:val="Legenda"/>
      </w:pPr>
      <w:r>
        <w:t xml:space="preserve">Quadro </w:t>
      </w:r>
      <w:fldSimple w:instr=" SEQ Quadro \* ARABIC ">
        <w:r w:rsidR="00054B21">
          <w:rPr>
            <w:noProof/>
          </w:rPr>
          <w:t>41</w:t>
        </w:r>
      </w:fldSimple>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5F819C42" w:rsidR="001F718F" w:rsidRDefault="00227575" w:rsidP="001F718F">
      <w:r>
        <w:t xml:space="preserve">A </w:t>
      </w:r>
      <w:r w:rsidR="0023197E">
        <w:fldChar w:fldCharType="begin"/>
      </w:r>
      <w:r w:rsidR="0023197E">
        <w:instrText xml:space="preserve"> REF _Ref20053371 \h </w:instrText>
      </w:r>
      <w:r w:rsidR="0023197E">
        <w:fldChar w:fldCharType="separate"/>
      </w:r>
      <w:r w:rsidR="00054B21">
        <w:t xml:space="preserve">Figura </w:t>
      </w:r>
      <w:r w:rsidR="00054B21">
        <w:rPr>
          <w:noProof/>
        </w:rPr>
        <w:t>114</w:t>
      </w:r>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6FDFFDF0" w:rsidR="00921163" w:rsidRDefault="00921163" w:rsidP="00B70A30">
      <w:pPr>
        <w:pStyle w:val="Legenda"/>
        <w:keepNext/>
      </w:pPr>
      <w:bookmarkStart w:id="361" w:name="_Ref20053371"/>
      <w:r>
        <w:t xml:space="preserve">Figura </w:t>
      </w:r>
      <w:fldSimple w:instr=" SEQ Figura \* ARABIC ">
        <w:r w:rsidR="00D343FF">
          <w:rPr>
            <w:noProof/>
          </w:rPr>
          <w:t>114</w:t>
        </w:r>
      </w:fldSimple>
      <w:bookmarkEnd w:id="361"/>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4ACC817A"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054B21">
        <w:t xml:space="preserve">Figura </w:t>
      </w:r>
      <w:r w:rsidR="00054B21">
        <w:rPr>
          <w:noProof/>
        </w:rPr>
        <w:t>115</w:t>
      </w:r>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15D8EE67" w:rsidR="00921163" w:rsidRDefault="00921163" w:rsidP="00B70A30">
      <w:pPr>
        <w:pStyle w:val="Legenda"/>
        <w:keepNext/>
      </w:pPr>
      <w:bookmarkStart w:id="362" w:name="_Ref20053387"/>
      <w:r>
        <w:t xml:space="preserve">Figura </w:t>
      </w:r>
      <w:fldSimple w:instr=" SEQ Figura \* ARABIC ">
        <w:r w:rsidR="00D343FF">
          <w:rPr>
            <w:noProof/>
          </w:rPr>
          <w:t>115</w:t>
        </w:r>
      </w:fldSimple>
      <w:bookmarkEnd w:id="362"/>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7E388EF9"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054B21">
        <w:t xml:space="preserve">Figura </w:t>
      </w:r>
      <w:r w:rsidR="00054B21">
        <w:rPr>
          <w:noProof/>
        </w:rPr>
        <w:t>114</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054B21">
        <w:t xml:space="preserve">Figura </w:t>
      </w:r>
      <w:r w:rsidR="00054B21">
        <w:rPr>
          <w:noProof/>
        </w:rPr>
        <w:t>116</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295A2736" w:rsidR="00921163" w:rsidRDefault="00921163" w:rsidP="00B70A30">
      <w:pPr>
        <w:pStyle w:val="Legenda"/>
        <w:keepNext/>
      </w:pPr>
      <w:bookmarkStart w:id="363" w:name="_Ref20053454"/>
      <w:r>
        <w:t xml:space="preserve">Figura </w:t>
      </w:r>
      <w:fldSimple w:instr=" SEQ Figura \* ARABIC ">
        <w:r w:rsidR="00D343FF">
          <w:rPr>
            <w:noProof/>
          </w:rPr>
          <w:t>116</w:t>
        </w:r>
      </w:fldSimple>
      <w:bookmarkEnd w:id="363"/>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6D0A45CD" w:rsidR="00300D1E" w:rsidRDefault="00FE4DD4" w:rsidP="00B70A30">
      <w:pPr>
        <w:pStyle w:val="Legenda"/>
      </w:pPr>
      <w:r>
        <w:lastRenderedPageBreak/>
        <w:t xml:space="preserve">Quadro </w:t>
      </w:r>
      <w:fldSimple w:instr=" SEQ Quadro \* ARABIC ">
        <w:r w:rsidR="00054B21">
          <w:rPr>
            <w:noProof/>
          </w:rPr>
          <w:t>42</w:t>
        </w:r>
      </w:fldSimple>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2445A46D" w:rsidR="00072DA1" w:rsidRDefault="00072DA1" w:rsidP="00596E44">
      <w:r>
        <w:t xml:space="preserve">A </w:t>
      </w:r>
      <w:r w:rsidR="0023197E">
        <w:fldChar w:fldCharType="begin"/>
      </w:r>
      <w:r w:rsidR="0023197E">
        <w:instrText xml:space="preserve"> REF _Ref20053469 \h </w:instrText>
      </w:r>
      <w:r w:rsidR="0023197E">
        <w:fldChar w:fldCharType="separate"/>
      </w:r>
      <w:r w:rsidR="00054B21">
        <w:t xml:space="preserve">Figura </w:t>
      </w:r>
      <w:r w:rsidR="00054B21">
        <w:rPr>
          <w:noProof/>
        </w:rPr>
        <w:t>117</w:t>
      </w:r>
      <w:r w:rsidR="0023197E">
        <w:fldChar w:fldCharType="end"/>
      </w:r>
      <w:r w:rsidR="0023197E">
        <w:t xml:space="preserve"> </w:t>
      </w:r>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38363E6E" w:rsidR="00921163" w:rsidRDefault="00921163" w:rsidP="00B70A30">
      <w:pPr>
        <w:pStyle w:val="Legenda"/>
        <w:keepNext/>
      </w:pPr>
      <w:bookmarkStart w:id="364" w:name="_Ref20053469"/>
      <w:r>
        <w:t xml:space="preserve">Figura </w:t>
      </w:r>
      <w:fldSimple w:instr=" SEQ Figura \* ARABIC ">
        <w:r w:rsidR="00D343FF">
          <w:rPr>
            <w:noProof/>
          </w:rPr>
          <w:t>117</w:t>
        </w:r>
      </w:fldSimple>
      <w:bookmarkEnd w:id="364"/>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365" w:name="_Toc20811802"/>
      <w:r>
        <w:t>Release 3 – Complementos</w:t>
      </w:r>
      <w:bookmarkEnd w:id="365"/>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w:t>
      </w:r>
      <w:r w:rsidR="009B5E45">
        <w:lastRenderedPageBreak/>
        <w:t>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366" w:name="_Toc20811803"/>
      <w:r>
        <w:t>Sistema desenvolvido</w:t>
      </w:r>
      <w:bookmarkEnd w:id="366"/>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367" w:name="_Toc20811804"/>
      <w:r>
        <w:t>Professor</w:t>
      </w:r>
      <w:bookmarkEnd w:id="367"/>
    </w:p>
    <w:p w14:paraId="1E362F4C" w14:textId="3E692FAB" w:rsidR="00394EB9" w:rsidRDefault="00394EB9" w:rsidP="00394EB9"/>
    <w:p w14:paraId="645696A0" w14:textId="5192DDC0" w:rsidR="006269C7" w:rsidRDefault="006269C7" w:rsidP="00394EB9">
      <w:r>
        <w:t xml:space="preserve">Conforme discutido na seção </w:t>
      </w:r>
      <w:proofErr w:type="spellStart"/>
      <w:r w:rsidR="0001061E">
        <w:t>xxx</w:t>
      </w:r>
      <w:proofErr w:type="spellEnd"/>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na </w:t>
      </w:r>
      <w:r w:rsidR="00403EF2" w:rsidRPr="00596E44">
        <w:rPr>
          <w:highlight w:val="yellow"/>
        </w:rPr>
        <w:t>figura x</w:t>
      </w:r>
      <w:r w:rsidR="00403EF2">
        <w:t>.</w:t>
      </w:r>
    </w:p>
    <w:p w14:paraId="61CFC4F5" w14:textId="77777777" w:rsidR="00454122" w:rsidRPr="00B70A30" w:rsidRDefault="00454122" w:rsidP="00454122">
      <w:pPr>
        <w:pStyle w:val="Legenda"/>
        <w:rPr>
          <w:b w:val="0"/>
          <w:bCs/>
        </w:rPr>
      </w:pPr>
    </w:p>
    <w:p w14:paraId="101ABF94" w14:textId="308CC29A" w:rsidR="00403EF2" w:rsidRDefault="00454122" w:rsidP="00B70A30">
      <w:pPr>
        <w:pStyle w:val="Legenda"/>
      </w:pPr>
      <w:r>
        <w:t xml:space="preserve">Quadro </w:t>
      </w:r>
      <w:fldSimple w:instr=" SEQ Quadro \* ARABIC ">
        <w:r w:rsidR="00054B21">
          <w:rPr>
            <w:noProof/>
          </w:rPr>
          <w:t>43</w:t>
        </w:r>
      </w:fldSimple>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023593C7" w:rsidR="00921163" w:rsidRDefault="00921163" w:rsidP="00B70A30">
      <w:pPr>
        <w:pStyle w:val="Legenda"/>
        <w:keepNext/>
      </w:pPr>
      <w:r>
        <w:lastRenderedPageBreak/>
        <w:t xml:space="preserve">Figura </w:t>
      </w:r>
      <w:fldSimple w:instr=" SEQ Figura \* ARABIC ">
        <w:r w:rsidR="00D343FF">
          <w:rPr>
            <w:noProof/>
          </w:rPr>
          <w:t>118</w:t>
        </w:r>
      </w:fldSimple>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368" w:name="_Toc20811805"/>
      <w:r>
        <w:t>Aluno</w:t>
      </w:r>
      <w:bookmarkEnd w:id="368"/>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 xml:space="preserve">Figura </w:t>
      </w:r>
      <w:proofErr w:type="spellStart"/>
      <w:r w:rsidR="00A844C7" w:rsidRPr="005B582B">
        <w:rPr>
          <w:highlight w:val="yellow"/>
        </w:rPr>
        <w:t>xx</w:t>
      </w:r>
      <w:proofErr w:type="spellEnd"/>
      <w:r w:rsidR="00A844C7" w:rsidRPr="005B582B">
        <w:rPr>
          <w:highlight w:val="yellow"/>
        </w:rPr>
        <w:t>.</w:t>
      </w:r>
    </w:p>
    <w:p w14:paraId="7D37E33A" w14:textId="77777777" w:rsidR="00454122" w:rsidRPr="00B70A30" w:rsidRDefault="00454122" w:rsidP="00454122">
      <w:pPr>
        <w:pStyle w:val="Legenda"/>
        <w:rPr>
          <w:b w:val="0"/>
          <w:bCs/>
        </w:rPr>
      </w:pPr>
    </w:p>
    <w:p w14:paraId="66930498" w14:textId="228575AA" w:rsidR="00353AF5" w:rsidRDefault="00454122" w:rsidP="00B70A30">
      <w:pPr>
        <w:pStyle w:val="Legenda"/>
      </w:pPr>
      <w:r>
        <w:t xml:space="preserve">Quadro </w:t>
      </w:r>
      <w:fldSimple w:instr=" SEQ Quadro \* ARABIC ">
        <w:r w:rsidR="00054B21">
          <w:rPr>
            <w:noProof/>
          </w:rPr>
          <w:t>44</w:t>
        </w:r>
      </w:fldSimple>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775CCE36" w:rsidR="00353AF5" w:rsidRDefault="00611F3F" w:rsidP="00353AF5">
      <w:r>
        <w:t xml:space="preserve">O </w:t>
      </w:r>
      <w:r w:rsidR="0023197E">
        <w:fldChar w:fldCharType="begin"/>
      </w:r>
      <w:r w:rsidR="0023197E">
        <w:instrText xml:space="preserve"> REF _Ref20053527 \h </w:instrText>
      </w:r>
      <w:r w:rsidR="0023197E">
        <w:fldChar w:fldCharType="separate"/>
      </w:r>
      <w:r w:rsidR="00054B21">
        <w:t xml:space="preserve">Gráfico </w:t>
      </w:r>
      <w:r w:rsidR="00054B21">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584FA5B7" w:rsidR="00921163" w:rsidRDefault="00921163" w:rsidP="00B70A30">
      <w:pPr>
        <w:pStyle w:val="Legenda"/>
        <w:keepNext/>
      </w:pPr>
      <w:bookmarkStart w:id="369" w:name="_Ref20053527"/>
      <w:r>
        <w:lastRenderedPageBreak/>
        <w:t xml:space="preserve">Gráfico </w:t>
      </w:r>
      <w:fldSimple w:instr=" SEQ Gráfico \* ARABIC ">
        <w:r w:rsidR="00054B21">
          <w:rPr>
            <w:noProof/>
          </w:rPr>
          <w:t>1</w:t>
        </w:r>
      </w:fldSimple>
      <w:bookmarkEnd w:id="369"/>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793ADB3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54B21">
        <w:t xml:space="preserve">Gráfico </w:t>
      </w:r>
      <w:r w:rsidR="00054B21">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370"/>
      <w:r w:rsidR="008B44C6">
        <w:t>gráfico por níve</w:t>
      </w:r>
      <w:r w:rsidR="003B2AF5">
        <w:t>is</w:t>
      </w:r>
      <w:r w:rsidR="008B44C6">
        <w:t xml:space="preserve">, ao ser levado para a direita visualiza-se o gráfico por </w:t>
      </w:r>
      <w:r w:rsidR="003B2AF5">
        <w:t>tipos de questões</w:t>
      </w:r>
      <w:r w:rsidR="008B44C6">
        <w:t>.</w:t>
      </w:r>
      <w:commentRangeEnd w:id="370"/>
      <w:r w:rsidR="00611F3F">
        <w:rPr>
          <w:rStyle w:val="Refdecomentrio"/>
        </w:rPr>
        <w:commentReference w:id="370"/>
      </w:r>
    </w:p>
    <w:p w14:paraId="0115E590" w14:textId="77777777" w:rsidR="00FD5D46" w:rsidRDefault="00FD5D46" w:rsidP="00353AF5"/>
    <w:p w14:paraId="5E33F522" w14:textId="43CC5DB8" w:rsidR="00921163" w:rsidRDefault="00921163" w:rsidP="00B70A30">
      <w:pPr>
        <w:pStyle w:val="Legenda"/>
        <w:keepNext/>
      </w:pPr>
      <w:bookmarkStart w:id="371" w:name="_Ref20053546"/>
      <w:r>
        <w:t xml:space="preserve">Gráfico </w:t>
      </w:r>
      <w:fldSimple w:instr=" SEQ Gráfico \* ARABIC ">
        <w:r w:rsidR="00054B21">
          <w:rPr>
            <w:noProof/>
          </w:rPr>
          <w:t>2</w:t>
        </w:r>
      </w:fldSimple>
      <w:bookmarkEnd w:id="371"/>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392F0DE8" w14:textId="36FD37EE" w:rsidR="00883B09" w:rsidRDefault="00883B09" w:rsidP="00596E44">
      <w:pPr>
        <w:pStyle w:val="Ttulo2"/>
      </w:pPr>
      <w:bookmarkStart w:id="372" w:name="_Toc20811806"/>
      <w:r>
        <w:lastRenderedPageBreak/>
        <w:t xml:space="preserve">Aplicação da metodologia XP no </w:t>
      </w:r>
      <w:commentRangeStart w:id="373"/>
      <w:r>
        <w:t>desenvolvimento</w:t>
      </w:r>
      <w:commentRangeEnd w:id="373"/>
      <w:r w:rsidR="005244B7">
        <w:rPr>
          <w:rStyle w:val="Refdecomentrio"/>
          <w:rFonts w:eastAsia="Calibri"/>
          <w:caps w:val="0"/>
        </w:rPr>
        <w:commentReference w:id="373"/>
      </w:r>
      <w:bookmarkEnd w:id="372"/>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7BD88A80" w:rsidR="00C84EFD" w:rsidRDefault="00EC6FD7" w:rsidP="005074A5">
      <w:pPr>
        <w:pStyle w:val="Legenda"/>
      </w:pPr>
      <w:r>
        <w:t xml:space="preserve">Tabela </w:t>
      </w:r>
      <w:fldSimple w:instr=" SEQ Tabela \* ARABIC ">
        <w:r w:rsidR="00054B21">
          <w:rPr>
            <w:noProof/>
          </w:rPr>
          <w:t>1</w:t>
        </w:r>
      </w:fldSimple>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35F5A069"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X 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374" w:name="_Toc20811807"/>
      <w:commentRangeStart w:id="375"/>
      <w:r>
        <w:t>Testes</w:t>
      </w:r>
      <w:commentRangeEnd w:id="375"/>
      <w:r w:rsidR="005244B7">
        <w:rPr>
          <w:rStyle w:val="Refdecomentrio"/>
          <w:rFonts w:eastAsia="Calibri"/>
          <w:b w:val="0"/>
        </w:rPr>
        <w:commentReference w:id="375"/>
      </w:r>
      <w:bookmarkEnd w:id="374"/>
    </w:p>
    <w:p w14:paraId="57C29D3B" w14:textId="53943362" w:rsidR="007D7000" w:rsidRDefault="007D7000" w:rsidP="009A2E13"/>
    <w:p w14:paraId="77841E39" w14:textId="2D0AC580" w:rsidR="00515F3D" w:rsidRPr="004C0224" w:rsidRDefault="00515F3D" w:rsidP="009A2E13">
      <w:r>
        <w:t xml:space="preserve">Conforme visto na seção X, o XP utiliza-se do que se conhece como TDD. O </w:t>
      </w:r>
      <w:commentRangeStart w:id="376"/>
      <w:r>
        <w:t>TDD</w:t>
      </w:r>
      <w:commentRangeEnd w:id="376"/>
      <w:r>
        <w:rPr>
          <w:rStyle w:val="Refdecomentrio"/>
        </w:rPr>
        <w:commentReference w:id="376"/>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377"/>
      <w:proofErr w:type="spellStart"/>
      <w:r>
        <w:t>PHPUnit</w:t>
      </w:r>
      <w:proofErr w:type="spellEnd"/>
      <w:r>
        <w:t xml:space="preserve">, </w:t>
      </w:r>
      <w:commentRangeEnd w:id="377"/>
      <w:r w:rsidR="00A26001">
        <w:rPr>
          <w:rStyle w:val="Refdecomentrio"/>
        </w:rPr>
        <w:commentReference w:id="377"/>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768D72C6" w:rsidR="00515F3D" w:rsidRDefault="009A2E13" w:rsidP="009A2E13">
      <w:r>
        <w:t xml:space="preserve">O primeiro exemplo de teste se trata do trecho de código </w:t>
      </w:r>
      <w:r w:rsidR="00515F3D">
        <w:t xml:space="preserve">x </w:t>
      </w:r>
      <w:r>
        <w:t xml:space="preserve">que compreende na classe de Teste de usuário, demonstrando a função de teste de inserção. </w:t>
      </w:r>
      <w:r w:rsidR="00515F3D">
        <w:t>Houve a</w:t>
      </w:r>
      <w:r>
        <w:t xml:space="preserve"> utilização de dois </w:t>
      </w:r>
      <w:commentRangeStart w:id="378"/>
      <w:proofErr w:type="spellStart"/>
      <w:r>
        <w:t>Traits</w:t>
      </w:r>
      <w:commentRangeEnd w:id="378"/>
      <w:proofErr w:type="spellEnd"/>
      <w:r w:rsidR="00515F3D">
        <w:t xml:space="preserve"> do PHP</w:t>
      </w:r>
      <w:r w:rsidR="007D7000">
        <w:rPr>
          <w:rStyle w:val="Refdecomentrio"/>
        </w:rPr>
        <w:commentReference w:id="378"/>
      </w:r>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0D5DAF8" w:rsidR="009A2E13" w:rsidRPr="005A6F0E" w:rsidRDefault="009A2E13" w:rsidP="009A2E13">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 usou-se o comando </w:t>
      </w:r>
      <w:proofErr w:type="spellStart"/>
      <w:r>
        <w:t>artisan</w:t>
      </w:r>
      <w:proofErr w:type="spellEnd"/>
      <w:r>
        <w:t xml:space="preserve"> ‘</w:t>
      </w:r>
      <w:proofErr w:type="spellStart"/>
      <w:r>
        <w:t>db:seed</w:t>
      </w:r>
      <w:proofErr w:type="spellEnd"/>
      <w:r>
        <w:t>’ que serve para ‘</w:t>
      </w:r>
      <w:commentRangeStart w:id="379"/>
      <w:r>
        <w:t xml:space="preserve">alimentar’ </w:t>
      </w:r>
      <w:commentRangeEnd w:id="379"/>
      <w:r w:rsidR="002E394F">
        <w:rPr>
          <w:rStyle w:val="Refdecomentrio"/>
        </w:rPr>
        <w:commentReference w:id="379"/>
      </w:r>
      <w:r>
        <w:t>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lastRenderedPageBreak/>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tabela de usuários e se o perfil do usuário foi incluído na tabela pivô de usuários e perfis (</w:t>
      </w:r>
      <w:proofErr w:type="spellStart"/>
      <w:r w:rsidR="00265C22">
        <w:t>role_user</w:t>
      </w:r>
      <w:proofErr w:type="spellEnd"/>
      <w:r w:rsidR="00265C22">
        <w:t xml:space="preserve">). </w:t>
      </w:r>
    </w:p>
    <w:p w14:paraId="0616E1A0" w14:textId="5927870F" w:rsidR="009A2E13" w:rsidRDefault="009A2E13" w:rsidP="009A2E13">
      <w:r>
        <w:lastRenderedPageBreak/>
        <w:t xml:space="preserve">O teste do trecho de código </w:t>
      </w:r>
      <w:r w:rsidR="00A26001">
        <w:t xml:space="preserve">da </w:t>
      </w:r>
      <w:r w:rsidR="00A26001" w:rsidRPr="005B582B">
        <w:rPr>
          <w:highlight w:val="yellow"/>
        </w:rPr>
        <w:t xml:space="preserve">Figura </w:t>
      </w:r>
      <w:proofErr w:type="spellStart"/>
      <w:r w:rsidR="00A26001" w:rsidRPr="005B582B">
        <w:rPr>
          <w:highlight w:val="yellow"/>
        </w:rPr>
        <w:t>xxx</w:t>
      </w:r>
      <w:proofErr w:type="spellEnd"/>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6B165501" w14:textId="77777777" w:rsidR="00040E23" w:rsidRDefault="009A2E13" w:rsidP="009A2E13">
      <w:pPr>
        <w:pStyle w:val="Pr-formataoHTML"/>
        <w:shd w:val="clear" w:color="auto" w:fill="2B2B2B"/>
        <w:rPr>
          <w:color w:val="A9B7C6"/>
          <w:shd w:val="clear" w:color="auto" w:fill="232525"/>
          <w:lang w:val="en-US"/>
        </w:rPr>
      </w:pP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testIfSendNotificationOnCreate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74FBDED2" w14:textId="7BD30FE9"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proofErr w:type="gramStart"/>
      <w:r w:rsidRPr="008250E0">
        <w:rPr>
          <w:color w:val="FFC66D"/>
          <w:shd w:val="clear" w:color="auto" w:fill="232525"/>
          <w:lang w:val="en-US"/>
        </w:rPr>
        <w:t>enviaDuvida</w:t>
      </w:r>
      <w:proofErr w:type="spellEnd"/>
      <w:r w:rsidRPr="008250E0">
        <w:rPr>
          <w:color w:val="A9B7C6"/>
          <w:shd w:val="clear" w:color="auto" w:fill="232525"/>
          <w:lang w:val="en-US"/>
        </w:rPr>
        <w:t>(</w:t>
      </w:r>
      <w:proofErr w:type="gram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42DE5A01" w:rsidR="009A2E13" w:rsidRDefault="009A2E13" w:rsidP="009A2E13">
      <w:r>
        <w:t>O teste</w:t>
      </w:r>
      <w:r w:rsidR="00265C22">
        <w:t xml:space="preserve"> do trecho x</w:t>
      </w:r>
      <w:r>
        <w:t xml:space="preserve"> 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 x, enviando os dados a serem atualizados. Por último entram as asserções que verificam o retorno da API, se o dado foi incluído na base e se o dado anterior foi excluído.</w:t>
      </w:r>
    </w:p>
    <w:p w14:paraId="1C856177" w14:textId="77777777" w:rsidR="009A2E13" w:rsidRPr="00A118AA" w:rsidRDefault="009A2E13" w:rsidP="009A2E13"/>
    <w:p w14:paraId="6D716019" w14:textId="77777777" w:rsidR="00040E23" w:rsidRDefault="009A2E13" w:rsidP="009A2E13">
      <w:pPr>
        <w:pStyle w:val="Pr-formataoHTML"/>
        <w:shd w:val="clear" w:color="auto" w:fill="2B2B2B"/>
        <w:rPr>
          <w:color w:val="A9B7C6"/>
          <w:shd w:val="clear" w:color="auto" w:fill="232525"/>
          <w:lang w:val="en-US"/>
        </w:rPr>
      </w:pPr>
      <w:r w:rsidRPr="00D343FF">
        <w:rPr>
          <w:color w:val="A9B7C6"/>
          <w:shd w:val="clear" w:color="auto" w:fill="232525"/>
          <w:lang w:val="en-US"/>
          <w:rPrChange w:id="380" w:author="Ryan Lemos" w:date="2019-10-05T19:43: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39D9F38A" w:rsidR="009A2E13" w:rsidRDefault="009A2E13" w:rsidP="00596E44">
      <w:pPr>
        <w:pStyle w:val="Ttulo2"/>
        <w:numPr>
          <w:ilvl w:val="0"/>
          <w:numId w:val="0"/>
        </w:numPr>
        <w:ind w:left="578"/>
        <w:rPr>
          <w:lang w:val="en-US"/>
        </w:rPr>
      </w:pPr>
    </w:p>
    <w:p w14:paraId="7960D4F7" w14:textId="5692D92C" w:rsidR="001D5294" w:rsidRPr="001D5294" w:rsidRDefault="001D5294" w:rsidP="001D5294">
      <w:r w:rsidRPr="005074A5">
        <w:t>O trecho de código</w:t>
      </w:r>
      <w:r>
        <w:t xml:space="preserve"> x, que foi retirado da classe de teste de autenticação, 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w:t>
      </w:r>
      <w:r>
        <w:lastRenderedPageBreak/>
        <w:t xml:space="preserve">consegue reconhecer o usuário autenticado, mesmo o dado não persistindo no </w:t>
      </w:r>
      <w:proofErr w:type="spellStart"/>
      <w:r w:rsidRPr="005074A5">
        <w:rPr>
          <w:i/>
          <w:iCs/>
        </w:rPr>
        <w:t>back-end</w:t>
      </w:r>
      <w:proofErr w:type="spellEnd"/>
      <w:r>
        <w:t xml:space="preserve"> como ocorre nas seções. </w:t>
      </w:r>
    </w:p>
    <w:p w14:paraId="6ACD6847" w14:textId="77777777" w:rsidR="001D5294" w:rsidRPr="005074A5" w:rsidRDefault="001D5294" w:rsidP="005074A5"/>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1D5294">
        <w:rPr>
          <w:rFonts w:ascii="Consolas" w:eastAsia="Times New Roman" w:hAnsi="Consolas"/>
          <w:color w:val="D4D4D4"/>
          <w:sz w:val="21"/>
          <w:szCs w:val="21"/>
          <w:lang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proofErr w:type="gram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roofErr w:type="gram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proofErr w:type="gram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proofErr w:type="gramEnd"/>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0384498A" w:rsidR="006A06B2" w:rsidRDefault="006A06B2" w:rsidP="006A06B2"/>
    <w:p w14:paraId="211BCC6C" w14:textId="44772349" w:rsidR="003E02E6" w:rsidRDefault="003E02E6" w:rsidP="009C65BE">
      <w:r>
        <w:t>Para executar os testes, é preciso executar o PHPUNIT por meio de um terminal conforme visto pela figura x. Deve-se indicar o caminho do arquivo de teste, e no caso da figura x utilizou-se um parâmetro para executar somente uma função dentro da classe de testes. O resultado do teste é exibido, no caso ok, e quantas asserções, ou verificações, foram executadas e constatadas naquele teste</w:t>
      </w:r>
      <w:r w:rsidR="009C65BE">
        <w:t xml:space="preserve">. Como visto na figura x,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6A78A5D3" w:rsidR="00EC6FD7" w:rsidRDefault="00EC6FD7" w:rsidP="005074A5">
      <w:pPr>
        <w:pStyle w:val="Legenda"/>
        <w:keepNext/>
      </w:pPr>
      <w:r>
        <w:t xml:space="preserve">Figura </w:t>
      </w:r>
      <w:fldSimple w:instr=" SEQ Figura \* ARABIC ">
        <w:r w:rsidR="00D343FF">
          <w:rPr>
            <w:noProof/>
          </w:rPr>
          <w:t>119</w:t>
        </w:r>
      </w:fldSimple>
      <w:r>
        <w:t xml:space="preserve"> - Execução de um teste no PHPUNIT</w:t>
      </w:r>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1847850"/>
                    </a:xfrm>
                    <a:prstGeom prst="rect">
                      <a:avLst/>
                    </a:prstGeom>
                  </pic:spPr>
                </pic:pic>
              </a:graphicData>
            </a:graphic>
          </wp:inline>
        </w:drawing>
      </w:r>
    </w:p>
    <w:p w14:paraId="20EF3BC0" w14:textId="77777777" w:rsidR="0066124C" w:rsidRDefault="0066124C" w:rsidP="005074A5">
      <w:pPr>
        <w:pStyle w:val="Ttulo1"/>
        <w:numPr>
          <w:ilvl w:val="0"/>
          <w:numId w:val="0"/>
        </w:numPr>
      </w:pPr>
    </w:p>
    <w:p w14:paraId="6C31B15E" w14:textId="222FDAF2" w:rsidR="00E55893" w:rsidRPr="005074A5" w:rsidRDefault="00E55893" w:rsidP="00E55893">
      <w:pPr>
        <w:pStyle w:val="Ttulo1"/>
      </w:pPr>
      <w:bookmarkStart w:id="381" w:name="_Toc20811808"/>
      <w:r w:rsidRPr="005074A5">
        <w:t>Utilização</w:t>
      </w:r>
      <w:r w:rsidR="00723C16" w:rsidRPr="005074A5">
        <w:t xml:space="preserve"> do ambiente</w:t>
      </w:r>
      <w:bookmarkEnd w:id="381"/>
    </w:p>
    <w:p w14:paraId="33C87CA9" w14:textId="77777777" w:rsidR="00BE08AB" w:rsidRPr="005074A5" w:rsidRDefault="00BE08AB" w:rsidP="00BE08AB"/>
    <w:p w14:paraId="6A6EE593" w14:textId="52C7EED7" w:rsidR="00BE08AB" w:rsidRDefault="00BE08AB" w:rsidP="00BE08AB">
      <w:r>
        <w:t xml:space="preserve">Como o desenvolvimento desse ambiente foi guiado por uma metodologia iterativa, conforme visto na seção x, a cada iteração (ou entrega) uma versão estável e utilizável do </w:t>
      </w:r>
      <w:r>
        <w:lastRenderedPageBreak/>
        <w:t>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p>
    <w:p w14:paraId="5312EB4A" w14:textId="3AED65A0" w:rsidR="00801304" w:rsidRDefault="00040E23">
      <w:r>
        <w:t xml:space="preserve">Porém, a escola só decidiu começar a utilização do ambiente no meio do segundo release. Foram cadastrados então professores e alunos. Em primeiro momento pensou-se que a escola cadastraria cada usuário e no momento do cadastro possibilitasse a escolha da senha e do nome do usuário pela pessoa cadastrada. Porém não foi isso que ocorreu, </w:t>
      </w:r>
      <w:r w:rsidR="00801304">
        <w:t>a escola cadastrou todos os alunos e professores e manteve um registro em um caderno de nomes de usuários e senhas. Posteriormente enviando aos devidos usuários seus acessos. Ao total foram cadastrados 106 alunos e 6 professores. Nesse tempo de cadastro, alguns bugs foram reportados pela funcionária da escola e corrigidos.</w:t>
      </w:r>
    </w:p>
    <w:p w14:paraId="4ED5249F" w14:textId="65E9BD31" w:rsidR="00801304" w:rsidRDefault="00801304" w:rsidP="00BE08AB">
      <w:r>
        <w:t xml:space="preserve">Ao final do terceiro release, a escola passou de fato a cada usuário o seu acesso. Possibilitando assim que os professores utilizassem e testassem a aplicação. Recebeu-se o </w:t>
      </w:r>
      <w:r w:rsidRPr="005074A5">
        <w:rPr>
          <w:i/>
          <w:iCs/>
        </w:rPr>
        <w:t>feedback</w:t>
      </w:r>
      <w:r>
        <w:t xml:space="preserve"> de um dos professores que sugeriu algumas modificações, como a possibilidade de edição dos dados de uma turma, nomenclaturas, entre outras.</w:t>
      </w:r>
    </w:p>
    <w:p w14:paraId="7A032685" w14:textId="75FFECF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 Assim, foi-se sugerido pela gestora da escola, a confecção de um manual de utilização do ambiente</w:t>
      </w:r>
      <w:r w:rsidR="0068005C">
        <w:t xml:space="preserve"> para os professores</w:t>
      </w:r>
      <w:r>
        <w:t xml:space="preserve">. </w:t>
      </w:r>
    </w:p>
    <w:p w14:paraId="74E95E0F" w14:textId="1E93C5B9" w:rsidR="0068005C" w:rsidRPr="00801304" w:rsidRDefault="00801304">
      <w:r>
        <w:t>Esse manual foi confeccionado e distribuído</w:t>
      </w:r>
      <w:r w:rsidR="0068005C">
        <w:t xml:space="preserve"> primeiramente</w:t>
      </w:r>
      <w:r>
        <w:t xml:space="preserve"> aos professores, e pode ser visto no apêndice X. </w:t>
      </w:r>
      <w:r w:rsidR="0068005C">
        <w:t xml:space="preserve">Nele, há uma explicação do padrão visual da aplicação e utilização dos recursos. </w:t>
      </w:r>
    </w:p>
    <w:p w14:paraId="09DEFAA9" w14:textId="77777777" w:rsidR="00BE08AB" w:rsidRPr="005074A5" w:rsidRDefault="00BE08AB" w:rsidP="005074A5"/>
    <w:p w14:paraId="4E25139D" w14:textId="77777777" w:rsidR="00E55893" w:rsidRPr="005074A5" w:rsidRDefault="00E55893" w:rsidP="00E55893">
      <w:pPr>
        <w:pStyle w:val="Ttulo1"/>
      </w:pPr>
      <w:bookmarkStart w:id="382" w:name="_Toc20811809"/>
      <w:r w:rsidRPr="005074A5">
        <w:t>Considerações finais</w:t>
      </w:r>
      <w:bookmarkEnd w:id="382"/>
    </w:p>
    <w:p w14:paraId="5BE1101D" w14:textId="394F89E8" w:rsidR="007216C5" w:rsidRPr="00596E44" w:rsidRDefault="00E55893">
      <w:pPr>
        <w:pStyle w:val="Ttulo2"/>
        <w:rPr>
          <w:lang w:val="en-US"/>
        </w:rPr>
      </w:pPr>
      <w:bookmarkStart w:id="383" w:name="_Toc20811810"/>
      <w:r w:rsidRPr="005074A5">
        <w:t>Trabalhos futuros</w:t>
      </w:r>
      <w:bookmarkEnd w:id="383"/>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384" w:name="_Toc20811811"/>
      <w:r>
        <w:lastRenderedPageBreak/>
        <w:t>Referências</w:t>
      </w:r>
      <w:bookmarkEnd w:id="384"/>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385" w:author="Ryan Lemos" w:date="2019-10-05T19:58:00Z"/>
          <w:noProof/>
        </w:rPr>
      </w:pPr>
    </w:p>
    <w:p w14:paraId="19194C5B" w14:textId="25418B9A" w:rsidR="006031D7" w:rsidRDefault="006031D7" w:rsidP="000809C2">
      <w:pPr>
        <w:spacing w:line="240" w:lineRule="auto"/>
        <w:ind w:firstLine="0"/>
        <w:jc w:val="left"/>
        <w:rPr>
          <w:ins w:id="386" w:author="Ryan Lemos" w:date="2019-10-05T19:58:00Z"/>
          <w:noProof/>
        </w:rPr>
      </w:pPr>
      <w:ins w:id="387" w:author="Ryan Lemos" w:date="2019-10-05T19:58:00Z">
        <w:r>
          <w:rPr>
            <w:noProof/>
          </w:rPr>
          <w:t xml:space="preserve">BALDUINO, P. </w:t>
        </w:r>
        <w:r w:rsidRPr="006031D7">
          <w:rPr>
            <w:b/>
            <w:bCs/>
            <w:noProof/>
            <w:rPrChange w:id="388" w:author="Ryan Lemos" w:date="2019-10-05T19:59:00Z">
              <w:rPr>
                <w:noProof/>
              </w:rPr>
            </w:rPrChange>
          </w:rPr>
          <w:t xml:space="preserve">Dominando JavaScript com </w:t>
        </w:r>
      </w:ins>
      <w:ins w:id="389" w:author="Ryan Lemos" w:date="2019-10-05T19:59:00Z">
        <w:r w:rsidRPr="006031D7">
          <w:rPr>
            <w:b/>
            <w:bCs/>
            <w:noProof/>
            <w:rPrChange w:id="390" w:author="Ryan Lemos" w:date="2019-10-05T19:59:00Z">
              <w:rPr>
                <w:noProof/>
              </w:rPr>
            </w:rPrChange>
          </w:rPr>
          <w:t>jQ</w:t>
        </w:r>
      </w:ins>
      <w:ins w:id="391" w:author="Ryan Lemos" w:date="2019-10-05T19:58:00Z">
        <w:r w:rsidRPr="006031D7">
          <w:rPr>
            <w:b/>
            <w:bCs/>
            <w:noProof/>
            <w:rPrChange w:id="392" w:author="Ryan Lemos" w:date="2019-10-05T19:59:00Z">
              <w:rPr>
                <w:noProof/>
              </w:rPr>
            </w:rPrChange>
          </w:rPr>
          <w:t>uery</w:t>
        </w:r>
        <w:r>
          <w:rPr>
            <w:noProof/>
          </w:rPr>
          <w:t>.</w:t>
        </w:r>
      </w:ins>
      <w:ins w:id="393" w:author="Ryan Lemos" w:date="2019-10-05T19:59:00Z">
        <w:r>
          <w:rPr>
            <w:noProof/>
          </w:rPr>
          <w:t xml:space="preserve"> </w:t>
        </w:r>
      </w:ins>
      <w:ins w:id="394" w:author="Ryan Lemos" w:date="2019-10-05T20:00:00Z">
        <w:r w:rsidR="00B85A5D" w:rsidRPr="005074A5">
          <w:rPr>
            <w:noProof/>
          </w:rPr>
          <w:t xml:space="preserve">São Paulo: Casa do Código, </w:t>
        </w:r>
      </w:ins>
      <w:ins w:id="395" w:author="Ryan Lemos" w:date="2019-10-05T20:03:00Z">
        <w:r w:rsidR="00B85A5D" w:rsidRPr="00B85A5D">
          <w:rPr>
            <w:noProof/>
          </w:rPr>
          <w:t>2014</w:t>
        </w:r>
      </w:ins>
      <w:ins w:id="396"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77777777" w:rsidR="00D339A1" w:rsidRPr="00723C16" w:rsidRDefault="00D339A1"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77777777" w:rsidR="00D339A1" w:rsidRPr="00723C16"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
      </w:pPr>
    </w:p>
    <w:p w14:paraId="0B53137A" w14:textId="77777777" w:rsidR="00D339A1" w:rsidRPr="00723C16" w:rsidRDefault="00D339A1" w:rsidP="000809C2">
      <w:pPr>
        <w:spacing w:line="240" w:lineRule="auto"/>
        <w:ind w:firstLine="0"/>
        <w:jc w:val="left"/>
        <w:rPr>
          <w:noProof/>
        </w:rPr>
      </w:pPr>
      <w:r w:rsidRPr="005074A5">
        <w:rPr>
          <w:noProof/>
        </w:rPr>
        <w:t xml:space="preserve">DUOLINGO. </w:t>
      </w:r>
      <w:r w:rsidRPr="005074A5">
        <w:rPr>
          <w:b/>
          <w:bCs/>
          <w:noProof/>
        </w:rPr>
        <w:t>Aprenda idiomas de graça. Para sempre</w:t>
      </w:r>
      <w:r w:rsidRPr="005074A5">
        <w:rPr>
          <w:noProof/>
        </w:rPr>
        <w:t>, sd. Disponível em: &lt;https://pt.duolingo.com/&gt;. Acesso em: 23 ago. 2018.</w:t>
      </w:r>
    </w:p>
    <w:p w14:paraId="0D1ED6B3" w14:textId="3DADF9DB" w:rsidR="00D339A1" w:rsidRDefault="00D339A1" w:rsidP="000809C2">
      <w:pPr>
        <w:spacing w:line="240" w:lineRule="auto"/>
        <w:ind w:firstLine="0"/>
        <w:jc w:val="left"/>
        <w:rPr>
          <w:ins w:id="397" w:author="Ryan Lemos" w:date="2019-10-05T19:47:00Z"/>
          <w:noProof/>
        </w:rPr>
      </w:pPr>
    </w:p>
    <w:p w14:paraId="565718C1" w14:textId="008DC42D" w:rsidR="00552280" w:rsidRPr="00552280" w:rsidRDefault="00552280" w:rsidP="000809C2">
      <w:pPr>
        <w:spacing w:line="240" w:lineRule="auto"/>
        <w:ind w:firstLine="0"/>
        <w:jc w:val="left"/>
        <w:rPr>
          <w:ins w:id="398" w:author="Ryan Lemos" w:date="2019-10-05T19:47:00Z"/>
          <w:noProof/>
          <w:lang w:val="en-US"/>
          <w:rPrChange w:id="399" w:author="Ryan Lemos" w:date="2019-10-05T19:48:00Z">
            <w:rPr>
              <w:ins w:id="400" w:author="Ryan Lemos" w:date="2019-10-05T19:47:00Z"/>
              <w:noProof/>
            </w:rPr>
          </w:rPrChange>
        </w:rPr>
      </w:pPr>
      <w:ins w:id="401" w:author="Ryan Lemos" w:date="2019-10-05T19:47:00Z">
        <w:r w:rsidRPr="00552280">
          <w:rPr>
            <w:noProof/>
            <w:lang w:val="en-US"/>
            <w:rPrChange w:id="402" w:author="Ryan Lemos" w:date="2019-10-05T19:48:00Z">
              <w:rPr>
                <w:noProof/>
              </w:rPr>
            </w:rPrChange>
          </w:rPr>
          <w:t>DUCKECTT, J. J</w:t>
        </w:r>
      </w:ins>
      <w:ins w:id="403" w:author="Ryan Lemos" w:date="2019-10-05T19:48:00Z">
        <w:r w:rsidRPr="00552280">
          <w:rPr>
            <w:noProof/>
            <w:lang w:val="en-US"/>
            <w:rPrChange w:id="404" w:author="Ryan Lemos" w:date="2019-10-05T19:48:00Z">
              <w:rPr>
                <w:noProof/>
              </w:rPr>
            </w:rPrChange>
          </w:rPr>
          <w:t xml:space="preserve">avaScript &amp; JQUERY: </w:t>
        </w:r>
        <w:r w:rsidRPr="00552280">
          <w:rPr>
            <w:i/>
            <w:iCs/>
            <w:noProof/>
            <w:lang w:val="en-US"/>
            <w:rPrChange w:id="405" w:author="Ryan Lemos" w:date="2019-10-05T19:49:00Z">
              <w:rPr>
                <w:noProof/>
              </w:rPr>
            </w:rPrChange>
          </w:rPr>
          <w:t>I</w:t>
        </w:r>
        <w:r w:rsidRPr="00552280">
          <w:rPr>
            <w:i/>
            <w:iCs/>
            <w:noProof/>
            <w:lang w:val="en-US"/>
            <w:rPrChange w:id="406" w:author="Ryan Lemos" w:date="2019-10-05T19:49:00Z">
              <w:rPr>
                <w:noProof/>
                <w:lang w:val="en-US"/>
              </w:rPr>
            </w:rPrChange>
          </w:rPr>
          <w:t>nteractive front-end web development</w:t>
        </w:r>
        <w:r>
          <w:rPr>
            <w:noProof/>
            <w:lang w:val="en-US"/>
          </w:rPr>
          <w:t>.</w:t>
        </w:r>
      </w:ins>
      <w:ins w:id="407" w:author="Ryan Lemos" w:date="2019-10-05T19:49:00Z">
        <w:r>
          <w:rPr>
            <w:noProof/>
            <w:lang w:val="en-US"/>
          </w:rPr>
          <w:t xml:space="preserve"> </w:t>
        </w:r>
        <w:r w:rsidR="004D1E94">
          <w:rPr>
            <w:noProof/>
            <w:lang w:val="en-US"/>
          </w:rPr>
          <w:t xml:space="preserve">Indianapolis: </w:t>
        </w:r>
      </w:ins>
      <w:ins w:id="408" w:author="Ryan Lemos" w:date="2019-10-05T19:50:00Z">
        <w:r w:rsidR="004D1E94">
          <w:rPr>
            <w:noProof/>
            <w:lang w:val="en-US"/>
          </w:rPr>
          <w:t>Wiley, 2014.</w:t>
        </w:r>
      </w:ins>
      <w:ins w:id="409" w:author="Ryan Lemos" w:date="2019-10-05T19:48:00Z">
        <w:r>
          <w:rPr>
            <w:noProof/>
            <w:lang w:val="en-US"/>
          </w:rPr>
          <w:t xml:space="preserve"> </w:t>
        </w:r>
      </w:ins>
    </w:p>
    <w:p w14:paraId="2D341A1D" w14:textId="77777777" w:rsidR="00552280" w:rsidRPr="00552280" w:rsidRDefault="00552280" w:rsidP="000809C2">
      <w:pPr>
        <w:spacing w:line="240" w:lineRule="auto"/>
        <w:ind w:firstLine="0"/>
        <w:jc w:val="left"/>
        <w:rPr>
          <w:noProof/>
          <w:lang w:val="en-US"/>
          <w:rPrChange w:id="410" w:author="Ryan Lemos" w:date="2019-10-05T19:48:00Z">
            <w:rPr>
              <w:noProof/>
            </w:rPr>
          </w:rPrChange>
        </w:rPr>
      </w:pPr>
    </w:p>
    <w:p w14:paraId="731F42AA" w14:textId="77777777" w:rsidR="00D339A1" w:rsidRPr="00723C16" w:rsidRDefault="00D339A1" w:rsidP="000809C2">
      <w:pPr>
        <w:spacing w:line="240" w:lineRule="auto"/>
        <w:ind w:firstLine="0"/>
        <w:jc w:val="left"/>
        <w:rPr>
          <w:noProof/>
        </w:rPr>
      </w:pPr>
      <w:r w:rsidRPr="005074A5">
        <w:rPr>
          <w:noProof/>
        </w:rPr>
        <w:lastRenderedPageBreak/>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2035BA9"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2019b</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05E06167" w:rsidR="006C52DB" w:rsidRPr="00723C16"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2019a</w:t>
      </w:r>
      <w:r w:rsidRPr="005074A5">
        <w:rPr>
          <w:noProof/>
        </w:rPr>
        <w:t>. Disponível em: &lt;https://material.io/design/introduction/#principles&gt;. Acesso em: 29 abr. 2019.</w:t>
      </w:r>
    </w:p>
    <w:p w14:paraId="3DFCDBCB" w14:textId="77777777" w:rsidR="00095610" w:rsidRPr="00723C16" w:rsidRDefault="00095610"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411" w:author="Ryan Lemos" w:date="2019-10-05T19:14:00Z"/>
          <w:noProof/>
        </w:rPr>
      </w:pPr>
    </w:p>
    <w:p w14:paraId="2777F364" w14:textId="74C6E1AF" w:rsidR="009D3286" w:rsidRDefault="009D3286" w:rsidP="000809C2">
      <w:pPr>
        <w:spacing w:line="240" w:lineRule="auto"/>
        <w:ind w:firstLine="0"/>
        <w:jc w:val="left"/>
        <w:rPr>
          <w:ins w:id="412" w:author="Ryan Lemos" w:date="2019-10-05T19:14:00Z"/>
          <w:noProof/>
        </w:rPr>
      </w:pPr>
      <w:ins w:id="413" w:author="Ryan Lemos" w:date="2019-10-05T19:14:00Z">
        <w:r w:rsidRPr="00393D2D">
          <w:rPr>
            <w:noProof/>
          </w:rPr>
          <w:t>KAHLERT, T</w:t>
        </w:r>
      </w:ins>
      <w:ins w:id="414" w:author="Ryan Lemos" w:date="2019-10-05T19:15:00Z">
        <w:r>
          <w:rPr>
            <w:noProof/>
          </w:rPr>
          <w:t>;</w:t>
        </w:r>
      </w:ins>
      <w:ins w:id="415"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416" w:author="Ryan Lemos" w:date="2019-10-05T19:46:00Z">
        <w:r w:rsidR="00D343FF" w:rsidRPr="00D343FF">
          <w:t>https://www.microsoft.com/de-de/techwiese/aktionen/visual-studio-code-ebook-download.aspx</w:t>
        </w:r>
      </w:ins>
      <w:ins w:id="417" w:author="Ryan Lemos" w:date="2019-10-05T19:14:00Z">
        <w:r w:rsidRPr="00393D2D">
          <w:rPr>
            <w:noProof/>
          </w:rPr>
          <w:t>&gt;</w:t>
        </w:r>
        <w:r>
          <w:rPr>
            <w:noProof/>
          </w:rPr>
          <w:t xml:space="preserve"> Acesso em: 05 out. 2019.</w:t>
        </w:r>
      </w:ins>
    </w:p>
    <w:p w14:paraId="4AEC0891" w14:textId="77777777" w:rsidR="009D3286" w:rsidRPr="00723C16" w:rsidRDefault="009D3286"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5074A5">
        <w:rPr>
          <w:noProof/>
        </w:rPr>
        <w:t xml:space="preserve">LOCKHART, J. </w:t>
      </w:r>
      <w:r w:rsidRPr="005074A5">
        <w:rPr>
          <w:b/>
          <w:bCs/>
          <w:noProof/>
        </w:rPr>
        <w:t>PHP Moderno</w:t>
      </w:r>
      <w:r w:rsidRPr="005074A5">
        <w:rPr>
          <w:noProof/>
        </w:rPr>
        <w:t>. 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418" w:author="Ryan Lemos" w:date="2019-10-05T18:29:00Z"/>
          <w:noProof/>
        </w:rPr>
      </w:pPr>
      <w:ins w:id="419"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77777777" w:rsidR="006C22F5" w:rsidRPr="00020347" w:rsidRDefault="006C22F5" w:rsidP="000809C2">
      <w:pPr>
        <w:spacing w:line="240" w:lineRule="auto"/>
        <w:ind w:firstLine="0"/>
        <w:jc w:val="left"/>
        <w:rPr>
          <w:noProof/>
          <w:rPrChange w:id="420" w:author="Ryan Lemos" w:date="2019-10-05T18:44:00Z">
            <w:rPr>
              <w:noProof/>
            </w:rPr>
          </w:rPrChange>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lastRenderedPageBreak/>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421" w:author="Ryan Lemos" w:date="2019-10-05T19:10:00Z"/>
          <w:noProof/>
        </w:rPr>
      </w:pPr>
    </w:p>
    <w:p w14:paraId="720DF6F5" w14:textId="5836335E" w:rsidR="00ED0C47" w:rsidRPr="009D3286" w:rsidRDefault="00ED0C47" w:rsidP="000809C2">
      <w:pPr>
        <w:spacing w:line="240" w:lineRule="auto"/>
        <w:ind w:firstLine="0"/>
        <w:jc w:val="left"/>
        <w:rPr>
          <w:ins w:id="422" w:author="Ryan Lemos" w:date="2019-10-05T19:10:00Z"/>
          <w:noProof/>
          <w:rPrChange w:id="423" w:author="Ryan Lemos" w:date="2019-10-05T19:13:00Z">
            <w:rPr>
              <w:ins w:id="424" w:author="Ryan Lemos" w:date="2019-10-05T19:10:00Z"/>
              <w:noProof/>
            </w:rPr>
          </w:rPrChange>
        </w:rPr>
      </w:pPr>
      <w:ins w:id="425" w:author="Ryan Lemos" w:date="2019-10-05T19:10:00Z">
        <w:r w:rsidRPr="00ED0C47">
          <w:rPr>
            <w:noProof/>
            <w:lang w:val="en-US"/>
            <w:rPrChange w:id="426" w:author="Ryan Lemos" w:date="2019-10-05T19:11:00Z">
              <w:rPr>
                <w:noProof/>
              </w:rPr>
            </w:rPrChange>
          </w:rPr>
          <w:t>SOLE</w:t>
        </w:r>
      </w:ins>
      <w:ins w:id="427" w:author="Ryan Lemos" w:date="2019-10-05T19:11:00Z">
        <w:r w:rsidRPr="00ED0C47">
          <w:rPr>
            <w:noProof/>
            <w:lang w:val="en-US"/>
            <w:rPrChange w:id="428" w:author="Ryan Lemos" w:date="2019-10-05T19:11:00Z">
              <w:rPr>
                <w:noProof/>
              </w:rPr>
            </w:rPrChange>
          </w:rPr>
          <w:t xml:space="preserve">, A. D. </w:t>
        </w:r>
        <w:r w:rsidRPr="00ED0C47">
          <w:rPr>
            <w:b/>
            <w:bCs/>
            <w:noProof/>
            <w:lang w:val="en-US"/>
            <w:rPrChange w:id="429" w:author="Ryan Lemos" w:date="2019-10-05T19:11:00Z">
              <w:rPr>
                <w:noProof/>
              </w:rPr>
            </w:rPrChange>
          </w:rPr>
          <w:t>Visual Studi</w:t>
        </w:r>
        <w:r w:rsidRPr="00ED0C47">
          <w:rPr>
            <w:b/>
            <w:bCs/>
            <w:noProof/>
            <w:lang w:val="en-US"/>
            <w:rPrChange w:id="430" w:author="Ryan Lemos" w:date="2019-10-05T19:11:00Z">
              <w:rPr>
                <w:noProof/>
                <w:lang w:val="en-US"/>
              </w:rPr>
            </w:rPrChange>
          </w:rPr>
          <w:t>o Code:</w:t>
        </w:r>
        <w:r>
          <w:rPr>
            <w:noProof/>
            <w:lang w:val="en-US"/>
          </w:rPr>
          <w:t xml:space="preserve"> Succinctly.</w:t>
        </w:r>
      </w:ins>
      <w:ins w:id="431" w:author="Ryan Lemos" w:date="2019-10-05T19:12:00Z">
        <w:r w:rsidR="009D3286">
          <w:rPr>
            <w:noProof/>
            <w:lang w:val="en-US"/>
          </w:rPr>
          <w:t xml:space="preserve"> </w:t>
        </w:r>
        <w:r w:rsidR="009D3286" w:rsidRPr="009D3286">
          <w:rPr>
            <w:noProof/>
            <w:rPrChange w:id="432" w:author="Ryan Lemos" w:date="2019-10-05T19:13:00Z">
              <w:rPr>
                <w:noProof/>
                <w:lang w:val="en-US"/>
              </w:rPr>
            </w:rPrChange>
          </w:rPr>
          <w:t>Morrisville: Sync</w:t>
        </w:r>
      </w:ins>
      <w:ins w:id="433" w:author="Ryan Lemos" w:date="2019-10-05T19:13:00Z">
        <w:r w:rsidR="009D3286" w:rsidRPr="009D3286">
          <w:rPr>
            <w:noProof/>
            <w:rPrChange w:id="434"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435"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Change w:id="436" w:author="Ryan Lemos" w:date="2019-10-05T19:13:00Z">
            <w:rPr>
              <w:noProof/>
            </w:rPr>
          </w:rPrChange>
        </w:rPr>
      </w:pPr>
    </w:p>
    <w:p w14:paraId="6F6D1CA4" w14:textId="77777777" w:rsidR="00D339A1" w:rsidRPr="00723C16" w:rsidRDefault="00D339A1" w:rsidP="000809C2">
      <w:pPr>
        <w:spacing w:line="240" w:lineRule="auto"/>
        <w:ind w:firstLine="0"/>
        <w:jc w:val="left"/>
        <w:rPr>
          <w:noProof/>
        </w:rPr>
      </w:pPr>
      <w:r w:rsidRPr="005074A5">
        <w:rPr>
          <w:noProof/>
        </w:rPr>
        <w:t xml:space="preserve">SOMMERVILLE, I. </w:t>
      </w:r>
      <w:r w:rsidRPr="005074A5">
        <w:rPr>
          <w:b/>
          <w:bCs/>
          <w:noProof/>
        </w:rPr>
        <w:t>Engenharia de Software</w:t>
      </w:r>
      <w:r w:rsidRPr="005074A5">
        <w:rPr>
          <w:noProof/>
        </w:rPr>
        <w:t>. 9. ed. São Paulo: Pearson Prentice Hall, 2011.</w:t>
      </w:r>
    </w:p>
    <w:p w14:paraId="47F0A541" w14:textId="77777777" w:rsidR="00D339A1" w:rsidRPr="00723C16" w:rsidRDefault="00D339A1" w:rsidP="000809C2">
      <w:pPr>
        <w:spacing w:line="240" w:lineRule="auto"/>
        <w:ind w:firstLine="0"/>
        <w:jc w:val="left"/>
        <w:rPr>
          <w:noProof/>
        </w:rPr>
      </w:pPr>
    </w:p>
    <w:p w14:paraId="76009B2E" w14:textId="77777777" w:rsidR="00D339A1" w:rsidRPr="00723C16" w:rsidRDefault="00D339A1" w:rsidP="000809C2">
      <w:pPr>
        <w:spacing w:line="240" w:lineRule="auto"/>
        <w:ind w:firstLine="0"/>
        <w:jc w:val="left"/>
        <w:rPr>
          <w:noProof/>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São Paulo: Novatec, 2017.</w:t>
      </w:r>
    </w:p>
    <w:p w14:paraId="104E3B7C" w14:textId="5CF8D8F6" w:rsidR="00D339A1" w:rsidRDefault="00D339A1" w:rsidP="000809C2">
      <w:pPr>
        <w:spacing w:line="240" w:lineRule="auto"/>
        <w:ind w:firstLine="0"/>
        <w:jc w:val="left"/>
        <w:rPr>
          <w:ins w:id="437" w:author="Ryan Lemos" w:date="2019-10-05T20:17:00Z"/>
          <w:noProof/>
        </w:rPr>
      </w:pPr>
    </w:p>
    <w:p w14:paraId="51A848AE" w14:textId="54B44E40" w:rsidR="00D67CFB" w:rsidRPr="00D67CFB" w:rsidRDefault="00D67CFB" w:rsidP="000809C2">
      <w:pPr>
        <w:spacing w:line="240" w:lineRule="auto"/>
        <w:ind w:firstLine="0"/>
        <w:jc w:val="left"/>
        <w:rPr>
          <w:ins w:id="438" w:author="Ryan Lemos" w:date="2019-10-05T20:18:00Z"/>
          <w:noProof/>
          <w:rPrChange w:id="439" w:author="Ryan Lemos" w:date="2019-10-05T20:23:00Z">
            <w:rPr>
              <w:ins w:id="440" w:author="Ryan Lemos" w:date="2019-10-05T20:18:00Z"/>
              <w:noProof/>
            </w:rPr>
          </w:rPrChange>
        </w:rPr>
      </w:pPr>
      <w:ins w:id="441" w:author="Ryan Lemos" w:date="2019-10-05T20:18:00Z">
        <w:r w:rsidRPr="00D67CFB">
          <w:rPr>
            <w:noProof/>
            <w:lang w:val="en-US"/>
            <w:rPrChange w:id="442" w:author="Ryan Lemos" w:date="2019-10-05T20:18:00Z">
              <w:rPr>
                <w:noProof/>
              </w:rPr>
            </w:rPrChange>
          </w:rPr>
          <w:t>SYED</w:t>
        </w:r>
        <w:r w:rsidRPr="00D67CFB">
          <w:rPr>
            <w:noProof/>
            <w:lang w:val="en-US"/>
            <w:rPrChange w:id="443" w:author="Ryan Lemos" w:date="2019-10-05T20:18:00Z">
              <w:rPr>
                <w:noProof/>
              </w:rPr>
            </w:rPrChange>
          </w:rPr>
          <w:t xml:space="preserve">, B. A. </w:t>
        </w:r>
        <w:r w:rsidRPr="00D67CFB">
          <w:rPr>
            <w:b/>
            <w:bCs/>
            <w:noProof/>
            <w:lang w:val="en-US"/>
            <w:rPrChange w:id="444" w:author="Ryan Lemos" w:date="2019-10-05T20:20:00Z">
              <w:rPr>
                <w:noProof/>
              </w:rPr>
            </w:rPrChange>
          </w:rPr>
          <w:t>Deep D</w:t>
        </w:r>
        <w:r w:rsidRPr="00D67CFB">
          <w:rPr>
            <w:b/>
            <w:bCs/>
            <w:noProof/>
            <w:lang w:val="en-US"/>
            <w:rPrChange w:id="445" w:author="Ryan Lemos" w:date="2019-10-05T20:20:00Z">
              <w:rPr>
                <w:noProof/>
                <w:lang w:val="en-US"/>
              </w:rPr>
            </w:rPrChange>
          </w:rPr>
          <w:t>ive In TypeScript</w:t>
        </w:r>
      </w:ins>
      <w:ins w:id="446" w:author="Ryan Lemos" w:date="2019-10-05T20:20:00Z">
        <w:r>
          <w:rPr>
            <w:b/>
            <w:bCs/>
            <w:noProof/>
            <w:lang w:val="en-US"/>
          </w:rPr>
          <w:t>.</w:t>
        </w:r>
        <w:r>
          <w:rPr>
            <w:noProof/>
            <w:lang w:val="en-US"/>
          </w:rPr>
          <w:t xml:space="preserve"> </w:t>
        </w:r>
      </w:ins>
      <w:ins w:id="447" w:author="Ryan Lemos" w:date="2019-10-05T20:22:00Z">
        <w:r w:rsidRPr="00D67CFB">
          <w:rPr>
            <w:noProof/>
            <w:rPrChange w:id="448" w:author="Ryan Lemos" w:date="2019-10-05T20:23:00Z">
              <w:rPr>
                <w:noProof/>
                <w:lang w:val="en-US"/>
              </w:rPr>
            </w:rPrChange>
          </w:rPr>
          <w:t xml:space="preserve">2016. </w:t>
        </w:r>
      </w:ins>
      <w:ins w:id="449" w:author="Ryan Lemos" w:date="2019-10-05T20:21:00Z">
        <w:r w:rsidRPr="00D67CFB">
          <w:rPr>
            <w:noProof/>
            <w:rPrChange w:id="450" w:author="Ryan Lemos" w:date="2019-10-05T20:23:00Z">
              <w:rPr>
                <w:noProof/>
                <w:lang w:val="en-US"/>
              </w:rPr>
            </w:rPrChange>
          </w:rPr>
          <w:t xml:space="preserve">Disponível em: </w:t>
        </w:r>
      </w:ins>
      <w:ins w:id="451" w:author="Ryan Lemos" w:date="2019-10-05T20:23:00Z">
        <w:r>
          <w:rPr>
            <w:noProof/>
          </w:rPr>
          <w:t>&lt;</w:t>
        </w:r>
        <w:r w:rsidRPr="00D67CFB">
          <w:t xml:space="preserve"> </w:t>
        </w:r>
        <w:r w:rsidRPr="00D67CFB">
          <w:rPr>
            <w:noProof/>
          </w:rPr>
          <w:t>https://legacy.gitbook.com/book/basarat/typescript/details</w:t>
        </w:r>
        <w:r>
          <w:rPr>
            <w:noProof/>
          </w:rPr>
          <w:t>&gt; Acesso em</w:t>
        </w:r>
      </w:ins>
      <w:ins w:id="452" w:author="Ryan Lemos" w:date="2019-10-05T20:24:00Z">
        <w:r>
          <w:rPr>
            <w:noProof/>
          </w:rPr>
          <w:t>: 05 out. 2019.</w:t>
        </w:r>
      </w:ins>
    </w:p>
    <w:p w14:paraId="54CB6150" w14:textId="77777777" w:rsidR="00D67CFB" w:rsidRPr="00D67CFB" w:rsidRDefault="00D67CFB" w:rsidP="000809C2">
      <w:pPr>
        <w:spacing w:line="240" w:lineRule="auto"/>
        <w:ind w:firstLine="0"/>
        <w:jc w:val="left"/>
        <w:rPr>
          <w:noProof/>
          <w:rPrChange w:id="453" w:author="Ryan Lemos" w:date="2019-10-05T20:23:00Z">
            <w:rPr>
              <w:noProof/>
            </w:rPr>
          </w:rPrChange>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77777777" w:rsidR="00D339A1" w:rsidRPr="00723C16" w:rsidRDefault="00D339A1"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454" w:name="_Toc20811812"/>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454"/>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arine Martins" w:date="2019-09-16T08:10:00Z" w:initials="KM">
    <w:p w14:paraId="14AD2452" w14:textId="2E11960B" w:rsidR="00B32DD0" w:rsidRDefault="00B32DD0">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8" w:author="Karine Martins" w:date="2019-09-16T08:15:00Z" w:initials="KM">
    <w:p w14:paraId="46479457" w14:textId="1DC785ED" w:rsidR="00B32DD0" w:rsidRDefault="00B32DD0">
      <w:pPr>
        <w:pStyle w:val="Textodecomentrio"/>
      </w:pPr>
      <w:r>
        <w:rPr>
          <w:rStyle w:val="Refdecomentrio"/>
        </w:rPr>
        <w:annotationRef/>
      </w:r>
      <w:r>
        <w:t xml:space="preserve">Segue-se a ordem alfabética. Primeiro a, depois b. </w:t>
      </w:r>
    </w:p>
  </w:comment>
  <w:comment w:id="61" w:author="Karine Martins" w:date="2019-09-16T08:51:00Z" w:initials="KM">
    <w:p w14:paraId="03D6273A" w14:textId="0BFB8C7C" w:rsidR="00B32DD0" w:rsidRDefault="00B32DD0">
      <w:pPr>
        <w:pStyle w:val="Textodecomentrio"/>
      </w:pPr>
      <w:r>
        <w:rPr>
          <w:rStyle w:val="Refdecomentrio"/>
        </w:rPr>
        <w:annotationRef/>
      </w:r>
      <w:r>
        <w:t>B antes de a?</w:t>
      </w:r>
    </w:p>
  </w:comment>
  <w:comment w:id="63" w:author="Ryan Lemos" w:date="2019-09-22T14:07:00Z" w:initials="RL">
    <w:p w14:paraId="1F21C6CB" w14:textId="60C117EA" w:rsidR="00B32DD0" w:rsidRDefault="00B32DD0">
      <w:pPr>
        <w:pStyle w:val="Textodecomentrio"/>
      </w:pPr>
      <w:r>
        <w:rPr>
          <w:rStyle w:val="Refdecomentrio"/>
        </w:rPr>
        <w:annotationRef/>
      </w:r>
      <w:r>
        <w:t>Escrever sobre os navegadores web e seus recursos</w:t>
      </w:r>
    </w:p>
  </w:comment>
  <w:comment w:id="69" w:author="Ryan Lemos" w:date="2019-09-22T14:17:00Z" w:initials="RL">
    <w:p w14:paraId="2D709400" w14:textId="1A9A0CFB" w:rsidR="00B32DD0" w:rsidRDefault="00B32DD0">
      <w:pPr>
        <w:pStyle w:val="Textodecomentrio"/>
      </w:pPr>
      <w:r>
        <w:rPr>
          <w:rStyle w:val="Refdecomentrio"/>
        </w:rPr>
        <w:annotationRef/>
      </w:r>
      <w:r>
        <w:t>Escrever sobre o VSCODE</w:t>
      </w:r>
    </w:p>
  </w:comment>
  <w:comment w:id="134" w:author="Ryan Lemos" w:date="2019-09-22T14:19:00Z" w:initials="RL">
    <w:p w14:paraId="1F1AC1CD" w14:textId="238AF01C" w:rsidR="00B32DD0" w:rsidRDefault="00B32DD0">
      <w:pPr>
        <w:pStyle w:val="Textodecomentrio"/>
      </w:pPr>
      <w:r>
        <w:rPr>
          <w:rStyle w:val="Refdecomentrio"/>
        </w:rPr>
        <w:annotationRef/>
      </w:r>
      <w:r>
        <w:t>Escrever sobre o JSON</w:t>
      </w:r>
    </w:p>
  </w:comment>
  <w:comment w:id="228" w:author="Ryan Lemos" w:date="2019-09-22T14:09:00Z" w:initials="RL">
    <w:p w14:paraId="01DBE393" w14:textId="3ECEDB66" w:rsidR="00B32DD0" w:rsidRDefault="00B32DD0">
      <w:pPr>
        <w:pStyle w:val="Textodecomentrio"/>
      </w:pPr>
      <w:r>
        <w:rPr>
          <w:rStyle w:val="Refdecomentrio"/>
        </w:rPr>
        <w:annotationRef/>
      </w:r>
      <w:r>
        <w:t xml:space="preserve">Escrever sobre o </w:t>
      </w:r>
      <w:proofErr w:type="spellStart"/>
      <w:r>
        <w:t>php</w:t>
      </w:r>
      <w:proofErr w:type="spellEnd"/>
      <w:r>
        <w:t xml:space="preserve"> </w:t>
      </w:r>
      <w:proofErr w:type="spellStart"/>
      <w:r>
        <w:t>unit</w:t>
      </w:r>
      <w:proofErr w:type="spellEnd"/>
    </w:p>
  </w:comment>
  <w:comment w:id="234" w:author="Ryan Lemos" w:date="2019-09-22T14:10:00Z" w:initials="RL">
    <w:p w14:paraId="20C39DAA" w14:textId="600BC011" w:rsidR="00B32DD0" w:rsidRDefault="00B32DD0">
      <w:pPr>
        <w:pStyle w:val="Textodecomentrio"/>
      </w:pPr>
      <w:r>
        <w:rPr>
          <w:rStyle w:val="Refdecomentrio"/>
        </w:rPr>
        <w:annotationRef/>
      </w:r>
      <w:r>
        <w:t xml:space="preserve">Escrever sobre o </w:t>
      </w:r>
      <w:proofErr w:type="spellStart"/>
      <w:r>
        <w:t>artisan</w:t>
      </w:r>
      <w:proofErr w:type="spellEnd"/>
    </w:p>
  </w:comment>
  <w:comment w:id="241" w:author="Karine Martins" w:date="2019-09-16T09:36:00Z" w:initials="KM">
    <w:p w14:paraId="55BBEA7D" w14:textId="46336C44" w:rsidR="00B32DD0" w:rsidRDefault="00B32DD0">
      <w:pPr>
        <w:pStyle w:val="Textodecomentrio"/>
      </w:pPr>
      <w:r>
        <w:rPr>
          <w:rStyle w:val="Refdecomentrio"/>
        </w:rPr>
        <w:annotationRef/>
      </w:r>
      <w:r>
        <w:t>Não consta no referencial teórico.</w:t>
      </w:r>
    </w:p>
  </w:comment>
  <w:comment w:id="244" w:author="Karine Martins" w:date="2019-09-16T09:41:00Z" w:initials="KM">
    <w:p w14:paraId="1352919B" w14:textId="083707E2" w:rsidR="00B32DD0" w:rsidRDefault="00B32DD0">
      <w:pPr>
        <w:pStyle w:val="Textodecomentrio"/>
      </w:pPr>
      <w:r>
        <w:rPr>
          <w:rStyle w:val="Refdecomentrio"/>
        </w:rPr>
        <w:annotationRef/>
      </w:r>
      <w:r>
        <w:rPr>
          <w:noProof/>
        </w:rPr>
        <w:t>Não tem legnda e fonte, além da figura não ser mencionada no texto.</w:t>
      </w:r>
    </w:p>
  </w:comment>
  <w:comment w:id="247" w:author="Ryan Lemos" w:date="2019-09-28T11:19:00Z" w:initials="RL">
    <w:p w14:paraId="2DD3EADC" w14:textId="5C650B78" w:rsidR="00B32DD0" w:rsidRDefault="00B32DD0">
      <w:pPr>
        <w:pStyle w:val="Textodecomentrio"/>
      </w:pPr>
      <w:r>
        <w:rPr>
          <w:rStyle w:val="Refdecomentrio"/>
        </w:rPr>
        <w:annotationRef/>
      </w:r>
      <w:r>
        <w:t>Revisar a escrita, pois foi retirado do manual</w:t>
      </w:r>
    </w:p>
  </w:comment>
  <w:comment w:id="248" w:author="Ryan Lemos" w:date="2019-09-30T10:57:00Z" w:initials="RL">
    <w:p w14:paraId="213E6C53" w14:textId="4577BFC3" w:rsidR="00B32DD0" w:rsidRDefault="00B32DD0">
      <w:pPr>
        <w:pStyle w:val="Textodecomentrio"/>
      </w:pPr>
      <w:r>
        <w:rPr>
          <w:rStyle w:val="Refdecomentrio"/>
        </w:rPr>
        <w:annotationRef/>
      </w:r>
      <w:r>
        <w:t>Falar sobre eles no referencial</w:t>
      </w:r>
    </w:p>
  </w:comment>
  <w:comment w:id="258" w:author="Ryan Lemos" w:date="2019-09-30T11:09:00Z" w:initials="RL">
    <w:p w14:paraId="1C46D0D4" w14:textId="3F3C66EC" w:rsidR="00B32DD0" w:rsidRDefault="00B32DD0">
      <w:pPr>
        <w:pStyle w:val="Textodecomentrio"/>
      </w:pPr>
      <w:r>
        <w:rPr>
          <w:rStyle w:val="Refdecomentrio"/>
        </w:rPr>
        <w:annotationRef/>
      </w:r>
      <w:r>
        <w:t xml:space="preserve">Falar do </w:t>
      </w:r>
      <w:proofErr w:type="spellStart"/>
      <w:r>
        <w:t>Sweet</w:t>
      </w:r>
      <w:proofErr w:type="spellEnd"/>
      <w:r>
        <w:t xml:space="preserve"> </w:t>
      </w:r>
      <w:proofErr w:type="spellStart"/>
      <w:r>
        <w:t>Alert</w:t>
      </w:r>
      <w:proofErr w:type="spellEnd"/>
      <w:r>
        <w:t xml:space="preserve"> no referencial e incluir nas siglas</w:t>
      </w:r>
    </w:p>
  </w:comment>
  <w:comment w:id="259" w:author="Ryan Lemos" w:date="2019-09-30T11:14:00Z" w:initials="RL">
    <w:p w14:paraId="1C5BDCDC" w14:textId="77777777" w:rsidR="00B32DD0" w:rsidRDefault="00B32DD0">
      <w:pPr>
        <w:pStyle w:val="Textodecomentrio"/>
      </w:pPr>
      <w:r>
        <w:rPr>
          <w:rStyle w:val="Refdecomentrio"/>
        </w:rPr>
        <w:annotationRef/>
      </w:r>
      <w:r>
        <w:t>Colocar isso no referencial</w:t>
      </w:r>
    </w:p>
    <w:p w14:paraId="1502B6ED" w14:textId="792F083C" w:rsidR="00B32DD0" w:rsidRDefault="00B32DD0">
      <w:pPr>
        <w:pStyle w:val="Textodecomentrio"/>
      </w:pPr>
    </w:p>
  </w:comment>
  <w:comment w:id="276" w:author="Ryan Lemos" w:date="2019-10-01T08:15:00Z" w:initials="RL">
    <w:p w14:paraId="0A08D5C6" w14:textId="7E61615E" w:rsidR="00B32DD0" w:rsidRDefault="00B32DD0">
      <w:pPr>
        <w:pStyle w:val="Textodecomentrio"/>
      </w:pPr>
      <w:r>
        <w:rPr>
          <w:rStyle w:val="Refdecomentrio"/>
        </w:rPr>
        <w:annotationRef/>
      </w:r>
      <w:r>
        <w:t>Daqui para baixo, botões da barra superior</w:t>
      </w:r>
    </w:p>
  </w:comment>
  <w:comment w:id="289" w:author="Karine Martins" w:date="2019-09-16T20:14:00Z" w:initials="KM">
    <w:p w14:paraId="020BD9DF" w14:textId="696D38C8" w:rsidR="00B32DD0" w:rsidRDefault="00B32DD0">
      <w:pPr>
        <w:pStyle w:val="Textodecomentrio"/>
      </w:pPr>
      <w:r>
        <w:rPr>
          <w:rStyle w:val="Refdecomentrio"/>
        </w:rPr>
        <w:annotationRef/>
      </w:r>
      <w:r>
        <w:rPr>
          <w:noProof/>
        </w:rPr>
        <w:t>Primeira vez que é utilizada a palavra , sem uma definição prévia.</w:t>
      </w:r>
    </w:p>
  </w:comment>
  <w:comment w:id="290" w:author="Karine Martins" w:date="2019-09-16T20:15:00Z" w:initials="KM">
    <w:p w14:paraId="0BFF6AA8" w14:textId="66B8E6F5" w:rsidR="00B32DD0" w:rsidRDefault="00B32DD0">
      <w:pPr>
        <w:pStyle w:val="Textodecomentrio"/>
      </w:pPr>
      <w:r>
        <w:rPr>
          <w:rStyle w:val="Refdecomentrio"/>
        </w:rPr>
        <w:annotationRef/>
      </w:r>
      <w:r>
        <w:rPr>
          <w:noProof/>
        </w:rPr>
        <w:t>Não houve definição prévia dessa palav e nem no contexto de Laravel foi citada.</w:t>
      </w:r>
    </w:p>
  </w:comment>
  <w:comment w:id="294" w:author="Ryan Lemos" w:date="2019-09-22T13:32:00Z" w:initials="RL">
    <w:p w14:paraId="20D7F8EE" w14:textId="1A88033A" w:rsidR="00B32DD0" w:rsidRDefault="00B32DD0">
      <w:pPr>
        <w:pStyle w:val="Textodecomentrio"/>
      </w:pPr>
      <w:r>
        <w:rPr>
          <w:rStyle w:val="Refdecomentrio"/>
        </w:rPr>
        <w:annotationRef/>
      </w:r>
      <w:r>
        <w:t>VERIFICAR SE FALA DO JQUERY NO REFERENCIAL</w:t>
      </w:r>
    </w:p>
  </w:comment>
  <w:comment w:id="295" w:author="Karine Martins" w:date="2019-09-16T20:21:00Z" w:initials="KM">
    <w:p w14:paraId="06E924F5" w14:textId="7F5008A7" w:rsidR="00B32DD0" w:rsidRDefault="00B32DD0">
      <w:pPr>
        <w:pStyle w:val="Textodecomentrio"/>
      </w:pPr>
      <w:r>
        <w:rPr>
          <w:rStyle w:val="Refdecomentrio"/>
        </w:rPr>
        <w:annotationRef/>
      </w:r>
      <w:r>
        <w:rPr>
          <w:noProof/>
        </w:rPr>
        <w:t>O que a senha tem a ver com a data de nascimento?</w:t>
      </w:r>
    </w:p>
  </w:comment>
  <w:comment w:id="305" w:author="Karine Martins" w:date="2019-09-16T20:50:00Z" w:initials="KM">
    <w:p w14:paraId="4C017126" w14:textId="0B092BE9" w:rsidR="00B32DD0" w:rsidRDefault="00B32DD0">
      <w:pPr>
        <w:pStyle w:val="Textodecomentrio"/>
      </w:pPr>
      <w:r>
        <w:rPr>
          <w:rStyle w:val="Refdecomentrio"/>
        </w:rPr>
        <w:annotationRef/>
      </w:r>
      <w:r>
        <w:rPr>
          <w:noProof/>
        </w:rPr>
        <w:t>E o caso de apostilas em .doc ou pdf?</w:t>
      </w:r>
    </w:p>
  </w:comment>
  <w:comment w:id="306" w:author="Ryan Lemos" w:date="2019-09-21T12:44:00Z" w:initials="RL">
    <w:p w14:paraId="17E0511B" w14:textId="77777777" w:rsidR="00B32DD0" w:rsidRDefault="00B32DD0">
      <w:pPr>
        <w:pStyle w:val="Textodecomentrio"/>
      </w:pPr>
      <w:r>
        <w:rPr>
          <w:rStyle w:val="Refdecomentrio"/>
        </w:rPr>
        <w:annotationRef/>
      </w:r>
      <w:r>
        <w:t>Ela falou que era só essas duas opções</w:t>
      </w:r>
    </w:p>
    <w:p w14:paraId="682C528B" w14:textId="4E6871BD" w:rsidR="00B32DD0" w:rsidRDefault="00B32DD0">
      <w:pPr>
        <w:pStyle w:val="Textodecomentrio"/>
      </w:pPr>
    </w:p>
  </w:comment>
  <w:comment w:id="329" w:author="Karine Martins" w:date="2019-09-16T22:26:00Z" w:initials="KM">
    <w:p w14:paraId="0C802FA7" w14:textId="106F8E2E" w:rsidR="00B32DD0" w:rsidRDefault="00B32DD0">
      <w:pPr>
        <w:pStyle w:val="Textodecomentrio"/>
      </w:pPr>
      <w:r>
        <w:rPr>
          <w:rStyle w:val="Refdecomentrio"/>
        </w:rPr>
        <w:annotationRef/>
      </w:r>
      <w:r>
        <w:rPr>
          <w:noProof/>
        </w:rPr>
        <w:t>Assunto novo que não consta no referencial teórico.</w:t>
      </w:r>
    </w:p>
  </w:comment>
  <w:comment w:id="333" w:author="Karine Martins" w:date="2019-09-16T22:30:00Z" w:initials="KM">
    <w:p w14:paraId="1726744F" w14:textId="667C70ED" w:rsidR="00B32DD0" w:rsidRDefault="00B32DD0">
      <w:pPr>
        <w:pStyle w:val="Textodecomentrio"/>
      </w:pPr>
      <w:r>
        <w:rPr>
          <w:rStyle w:val="Refdecomentrio"/>
        </w:rPr>
        <w:annotationRef/>
      </w:r>
      <w:r>
        <w:t>Assunto novo e não tratado no referencial teórico.</w:t>
      </w:r>
    </w:p>
  </w:comment>
  <w:comment w:id="340" w:author="Ryan Lemos" w:date="2019-09-24T21:24:00Z" w:initials="RL">
    <w:p w14:paraId="3885BE35" w14:textId="449743B6" w:rsidR="00B32DD0" w:rsidRDefault="00B32DD0">
      <w:pPr>
        <w:pStyle w:val="Textodecomentrio"/>
      </w:pPr>
      <w:r>
        <w:rPr>
          <w:rStyle w:val="Refdecomentrio"/>
        </w:rPr>
        <w:annotationRef/>
      </w:r>
      <w:r>
        <w:t>Verificar se eu falo isso no referencial na parte de BD</w:t>
      </w:r>
    </w:p>
  </w:comment>
  <w:comment w:id="342" w:author="Ryan Lemos" w:date="2019-09-21T12:53:00Z" w:initials="RL">
    <w:p w14:paraId="3706C445" w14:textId="4EAC78E6" w:rsidR="00B32DD0" w:rsidRDefault="00B32DD0">
      <w:pPr>
        <w:pStyle w:val="Textodecomentrio"/>
      </w:pPr>
      <w:r>
        <w:rPr>
          <w:rStyle w:val="Refdecomentrio"/>
        </w:rPr>
        <w:annotationRef/>
      </w:r>
      <w:r w:rsidRPr="008C1DD0">
        <w:rPr>
          <w:highlight w:val="yellow"/>
        </w:rPr>
        <w:t>FALAR SOBRE A POSSIBILIDADE DE DUPLICAR UMA ATIVIDADE E GERAR SEU PDF</w:t>
      </w:r>
    </w:p>
  </w:comment>
  <w:comment w:id="343" w:author="Ryan Lemos" w:date="2019-09-26T20:05:00Z" w:initials="RL">
    <w:p w14:paraId="38B7C0FF" w14:textId="374B04D3" w:rsidR="00B32DD0" w:rsidRDefault="00B32DD0">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344" w:author="Ryan Lemos" w:date="2019-09-26T20:54:00Z" w:initials="RL">
    <w:p w14:paraId="1AD6DFA7" w14:textId="12C77755" w:rsidR="00B32DD0" w:rsidRDefault="00B32DD0">
      <w:pPr>
        <w:pStyle w:val="Textodecomentrio"/>
      </w:pPr>
      <w:r>
        <w:rPr>
          <w:rStyle w:val="Refdecomentrio"/>
        </w:rPr>
        <w:annotationRef/>
      </w:r>
      <w:r>
        <w:t>Falar disso no referencial</w:t>
      </w:r>
    </w:p>
  </w:comment>
  <w:comment w:id="345" w:author="Ryan Lemos" w:date="2019-09-28T10:56:00Z" w:initials="RL">
    <w:p w14:paraId="4E1CD68F" w14:textId="544D8B3F" w:rsidR="00B32DD0" w:rsidRDefault="00B32DD0">
      <w:pPr>
        <w:pStyle w:val="Textodecomentrio"/>
      </w:pPr>
      <w:r>
        <w:rPr>
          <w:rStyle w:val="Refdecomentrio"/>
        </w:rPr>
        <w:annotationRef/>
      </w:r>
      <w:r>
        <w:t xml:space="preserve">Falar dele no </w:t>
      </w:r>
      <w:proofErr w:type="spellStart"/>
      <w:r>
        <w:t>referêncial</w:t>
      </w:r>
      <w:proofErr w:type="spellEnd"/>
      <w:r>
        <w:t>.</w:t>
      </w:r>
    </w:p>
  </w:comment>
  <w:comment w:id="346" w:author="Ryan Lemos" w:date="2019-09-28T11:00:00Z" w:initials="RL">
    <w:p w14:paraId="63E9759F" w14:textId="7BAFE477" w:rsidR="00B32DD0" w:rsidRDefault="00B32DD0">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350" w:author="Ryan Lemos" w:date="2019-07-28T18:23:00Z" w:initials="RL">
    <w:p w14:paraId="1A90DA8B" w14:textId="38E31B32" w:rsidR="00B32DD0" w:rsidRDefault="00B32DD0">
      <w:pPr>
        <w:pStyle w:val="Textodecomentrio"/>
      </w:pPr>
      <w:r>
        <w:rPr>
          <w:rStyle w:val="Refdecomentrio"/>
        </w:rPr>
        <w:annotationRef/>
      </w:r>
    </w:p>
  </w:comment>
  <w:comment w:id="370" w:author="Karine Martins" w:date="2019-09-16T23:08:00Z" w:initials="KM">
    <w:p w14:paraId="3F0389AF" w14:textId="11FB5553" w:rsidR="00B32DD0" w:rsidRDefault="00B32DD0">
      <w:pPr>
        <w:pStyle w:val="Textodecomentrio"/>
      </w:pPr>
      <w:r>
        <w:rPr>
          <w:rStyle w:val="Refdecomentrio"/>
        </w:rPr>
        <w:annotationRef/>
      </w:r>
      <w:r>
        <w:t>Apresentar imagens para diferenciar pois não vi diferença.</w:t>
      </w:r>
    </w:p>
  </w:comment>
  <w:comment w:id="373" w:author="Ryan Lemos" w:date="2019-09-28T11:37:00Z" w:initials="RL">
    <w:p w14:paraId="07843DC0" w14:textId="3B3E8343" w:rsidR="00B32DD0" w:rsidRDefault="00B32DD0">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375" w:author="Ryan Lemos" w:date="2019-09-28T11:37:00Z" w:initials="RL">
    <w:p w14:paraId="72B9F08C" w14:textId="4C3EBE33" w:rsidR="00B32DD0" w:rsidRDefault="00B32DD0">
      <w:pPr>
        <w:pStyle w:val="Textodecomentrio"/>
      </w:pPr>
      <w:r>
        <w:rPr>
          <w:rStyle w:val="Refdecomentrio"/>
        </w:rPr>
        <w:annotationRef/>
      </w:r>
      <w:r>
        <w:t>Revisar essa seção pois foi retirada quando estava falando sobre os releases</w:t>
      </w:r>
    </w:p>
  </w:comment>
  <w:comment w:id="376" w:author="Ryan Lemos" w:date="2019-09-29T20:06:00Z" w:initials="RL">
    <w:p w14:paraId="66DE6A4C" w14:textId="1B435A07" w:rsidR="00B32DD0" w:rsidRDefault="00B32DD0">
      <w:pPr>
        <w:pStyle w:val="Textodecomentrio"/>
      </w:pPr>
      <w:r>
        <w:rPr>
          <w:rStyle w:val="Refdecomentrio"/>
        </w:rPr>
        <w:annotationRef/>
      </w:r>
      <w:r>
        <w:t xml:space="preserve">Verificar se eu falo de </w:t>
      </w:r>
      <w:proofErr w:type="spellStart"/>
      <w:r>
        <w:t>tdd</w:t>
      </w:r>
      <w:proofErr w:type="spellEnd"/>
      <w:r>
        <w:t xml:space="preserve"> na seção do XP</w:t>
      </w:r>
    </w:p>
  </w:comment>
  <w:comment w:id="377" w:author="Karine Martins" w:date="2019-09-16T23:09:00Z" w:initials="KM">
    <w:p w14:paraId="77E3381D" w14:textId="72A791E3" w:rsidR="00B32DD0" w:rsidRDefault="00B32DD0">
      <w:pPr>
        <w:pStyle w:val="Textodecomentrio"/>
      </w:pPr>
      <w:r>
        <w:rPr>
          <w:rStyle w:val="Refdecomentrio"/>
        </w:rPr>
        <w:annotationRef/>
      </w:r>
      <w:r>
        <w:t>NÃO FOI DESCRITA NO REFERENCIAL TEÓRICO.</w:t>
      </w:r>
    </w:p>
  </w:comment>
  <w:comment w:id="378" w:author="Ryan Lemos" w:date="2019-09-29T19:36:00Z" w:initials="RL">
    <w:p w14:paraId="1E9AEF9E" w14:textId="6B340C8D" w:rsidR="00B32DD0" w:rsidRDefault="00B32DD0">
      <w:pPr>
        <w:pStyle w:val="Textodecomentrio"/>
      </w:pPr>
      <w:r>
        <w:rPr>
          <w:rStyle w:val="Refdecomentrio"/>
        </w:rPr>
        <w:annotationRef/>
      </w:r>
      <w:r>
        <w:t xml:space="preserve">Incluir isso no referencial quando falar sobre o </w:t>
      </w:r>
      <w:proofErr w:type="spellStart"/>
      <w:r>
        <w:t>php</w:t>
      </w:r>
      <w:proofErr w:type="spellEnd"/>
    </w:p>
  </w:comment>
  <w:comment w:id="379" w:author="Ryan Lemos" w:date="2019-10-01T08:50:00Z" w:initials="RL">
    <w:p w14:paraId="501377DC" w14:textId="737874D0" w:rsidR="00B32DD0" w:rsidRDefault="00B32DD0">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1"/>
  <w15:commentEx w15:paraId="1F21C6CB" w15:done="0"/>
  <w15:commentEx w15:paraId="2D709400" w15:done="0"/>
  <w15:commentEx w15:paraId="1F1AC1CD" w15:done="0"/>
  <w15:commentEx w15:paraId="01DBE393" w15:done="0"/>
  <w15:commentEx w15:paraId="20C39DAA" w15:done="0"/>
  <w15:commentEx w15:paraId="55BBEA7D" w15:done="0"/>
  <w15:commentEx w15:paraId="1352919B" w15:done="0"/>
  <w15:commentEx w15:paraId="2DD3EADC" w15:done="0"/>
  <w15:commentEx w15:paraId="213E6C53" w15:done="0"/>
  <w15:commentEx w15:paraId="1C46D0D4" w15:done="0"/>
  <w15:commentEx w15:paraId="1502B6ED" w15:done="0"/>
  <w15:commentEx w15:paraId="0A08D5C6"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885BE35" w15:done="0"/>
  <w15:commentEx w15:paraId="3706C445" w15:done="1"/>
  <w15:commentEx w15:paraId="38B7C0FF" w15:done="0"/>
  <w15:commentEx w15:paraId="1AD6DFA7" w15:done="0"/>
  <w15:commentEx w15:paraId="4E1CD68F" w15:done="0"/>
  <w15:commentEx w15:paraId="63E9759F" w15:done="0"/>
  <w15:commentEx w15:paraId="1A90DA8B" w15:done="1"/>
  <w15:commentEx w15:paraId="3F0389AF" w15:done="0"/>
  <w15:commentEx w15:paraId="07843DC0" w15:done="0"/>
  <w15:commentEx w15:paraId="72B9F08C" w15:done="1"/>
  <w15:commentEx w15:paraId="66DE6A4C" w15:done="0"/>
  <w15:commentEx w15:paraId="77E3381D" w15:done="0"/>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1F1AC1CD" w16cid:durableId="2132017A"/>
  <w16cid:commentId w16cid:paraId="01DBE393" w16cid:durableId="2131FF2F"/>
  <w16cid:commentId w16cid:paraId="20C39DAA" w16cid:durableId="2131FF5E"/>
  <w16cid:commentId w16cid:paraId="55BBEA7D" w16cid:durableId="2129D607"/>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1A90DA8B" w16cid:durableId="21308B49"/>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8011C" w14:textId="77777777" w:rsidR="00766969" w:rsidRDefault="00766969" w:rsidP="00C24B28">
      <w:pPr>
        <w:spacing w:line="240" w:lineRule="auto"/>
      </w:pPr>
      <w:r>
        <w:separator/>
      </w:r>
    </w:p>
  </w:endnote>
  <w:endnote w:type="continuationSeparator" w:id="0">
    <w:p w14:paraId="6CEDE973" w14:textId="77777777" w:rsidR="00766969" w:rsidRDefault="00766969"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80323D" w14:textId="77777777" w:rsidR="00766969" w:rsidRDefault="00766969" w:rsidP="00C24B28">
      <w:pPr>
        <w:spacing w:line="240" w:lineRule="auto"/>
      </w:pPr>
      <w:r>
        <w:separator/>
      </w:r>
    </w:p>
  </w:footnote>
  <w:footnote w:type="continuationSeparator" w:id="0">
    <w:p w14:paraId="188399E0" w14:textId="77777777" w:rsidR="00766969" w:rsidRDefault="00766969"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B32DD0" w:rsidRDefault="00B32DD0">
    <w:pPr>
      <w:pStyle w:val="Cabealho"/>
      <w:jc w:val="right"/>
    </w:pPr>
  </w:p>
  <w:p w14:paraId="0D5B3EA3" w14:textId="77777777" w:rsidR="00B32DD0" w:rsidRDefault="00B32DD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B32DD0" w:rsidRDefault="00B32DD0">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B32DD0" w:rsidRDefault="00B32DD0">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B32DD0" w:rsidRDefault="00B32DD0">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B32DD0" w:rsidRDefault="00B32DD0">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B32DD0" w:rsidRDefault="00B32DD0">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B32DD0" w:rsidRDefault="00B32DD0">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B32DD0" w:rsidRPr="00C1350C" w:rsidRDefault="00B32DD0">
    <w:pPr>
      <w:pStyle w:val="Cabealho"/>
      <w:jc w:val="right"/>
      <w:rPr>
        <w:sz w:val="20"/>
        <w:szCs w:val="20"/>
      </w:rPr>
    </w:pPr>
  </w:p>
  <w:p w14:paraId="4574301F" w14:textId="77777777" w:rsidR="00B32DD0" w:rsidRPr="00475C34" w:rsidRDefault="00B32DD0"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B32DD0" w:rsidRPr="00C1350C" w:rsidRDefault="00B32DD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B32DD0" w:rsidRPr="00C1350C" w:rsidRDefault="00B32DD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B32DD0" w:rsidRPr="00C1350C" w:rsidRDefault="00B32DD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rine Martins">
    <w15:presenceInfo w15:providerId="Windows Live" w15:userId="829972754c6982f5"/>
  </w15:person>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C62"/>
    <w:rsid w:val="000313A3"/>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0790E"/>
    <w:rsid w:val="00110294"/>
    <w:rsid w:val="00110B74"/>
    <w:rsid w:val="001119F8"/>
    <w:rsid w:val="0011235D"/>
    <w:rsid w:val="00112AD2"/>
    <w:rsid w:val="00112BFA"/>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42"/>
    <w:rsid w:val="001D34B2"/>
    <w:rsid w:val="001D466F"/>
    <w:rsid w:val="001D5294"/>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6933"/>
    <w:rsid w:val="005074A5"/>
    <w:rsid w:val="00510265"/>
    <w:rsid w:val="0051065B"/>
    <w:rsid w:val="00510EAC"/>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253A"/>
    <w:rsid w:val="006834ED"/>
    <w:rsid w:val="00684D1C"/>
    <w:rsid w:val="00691107"/>
    <w:rsid w:val="0069115F"/>
    <w:rsid w:val="006921D0"/>
    <w:rsid w:val="00693EDB"/>
    <w:rsid w:val="0069440C"/>
    <w:rsid w:val="006948FF"/>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969"/>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2DD0"/>
    <w:rsid w:val="00B334A9"/>
    <w:rsid w:val="00B335E4"/>
    <w:rsid w:val="00B341FA"/>
    <w:rsid w:val="00B36A81"/>
    <w:rsid w:val="00B3767E"/>
    <w:rsid w:val="00B4017F"/>
    <w:rsid w:val="00B40550"/>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8AB"/>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F20"/>
    <w:rsid w:val="00CC15AB"/>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3953"/>
    <w:rsid w:val="00E95466"/>
    <w:rsid w:val="00E95C78"/>
    <w:rsid w:val="00EA0CBF"/>
    <w:rsid w:val="00EA2079"/>
    <w:rsid w:val="00EA351A"/>
    <w:rsid w:val="00EA5D98"/>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701"/>
    <w:rsid w:val="00F71835"/>
    <w:rsid w:val="00F72E97"/>
    <w:rsid w:val="00F73317"/>
    <w:rsid w:val="00F7481A"/>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eader" Target="header7.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8.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jpe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eader" Target="header9.xm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90CB08C4-9676-4A59-BE45-617ABC112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1156</TotalTime>
  <Pages>129</Pages>
  <Words>25906</Words>
  <Characters>134199</Characters>
  <Application>Microsoft Office Word</Application>
  <DocSecurity>0</DocSecurity>
  <Lines>3441</Lines>
  <Paragraphs>1067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159038</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84</cp:revision>
  <cp:lastPrinted>2018-11-06T01:42:00Z</cp:lastPrinted>
  <dcterms:created xsi:type="dcterms:W3CDTF">2019-09-21T14:25:00Z</dcterms:created>
  <dcterms:modified xsi:type="dcterms:W3CDTF">2019-10-05T23:31:00Z</dcterms:modified>
</cp:coreProperties>
</file>