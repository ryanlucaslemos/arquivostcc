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1"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2" w:author="Ryan Lemos" w:date="2019-10-07T11:19:00Z">
        <w:r w:rsidRPr="00694F9B">
          <w:rPr>
            <w:lang w:val="en-US"/>
            <w:rPrChange w:id="3"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ins w:id="4" w:author="Ryan Lemos" w:date="2019-10-15T19:27:00Z"/>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D39386C" w14:textId="0190FE2A" w:rsidR="00B57B6A" w:rsidRPr="00B57B6A" w:rsidRDefault="00B57B6A" w:rsidP="009C5E46">
      <w:pPr>
        <w:spacing w:after="160"/>
        <w:ind w:firstLine="0"/>
        <w:rPr>
          <w:lang w:val="en-US"/>
          <w:rPrChange w:id="5" w:author="Ryan Lemos" w:date="2019-10-15T19:27:00Z">
            <w:rPr>
              <w:lang w:val="en-US"/>
            </w:rPr>
          </w:rPrChange>
        </w:rPr>
      </w:pPr>
      <w:ins w:id="6" w:author="Ryan Lemos" w:date="2019-10-15T19:27:00Z">
        <w:r>
          <w:rPr>
            <w:lang w:val="en-US"/>
          </w:rPr>
          <w:t>CEFR</w:t>
        </w:r>
        <w:r>
          <w:rPr>
            <w:lang w:val="en-US"/>
          </w:rPr>
          <w:tab/>
        </w:r>
        <w:r>
          <w:rPr>
            <w:lang w:val="en-US"/>
          </w:rPr>
          <w:tab/>
        </w:r>
        <w:r w:rsidRPr="00B57B6A">
          <w:rPr>
            <w:i/>
            <w:iCs/>
            <w:lang w:val="en-US"/>
            <w:rPrChange w:id="7" w:author="Ryan Lemos" w:date="2019-10-15T19:27:00Z">
              <w:rPr>
                <w:lang w:val="en-US"/>
              </w:rPr>
            </w:rPrChange>
          </w:rPr>
          <w:t>Common European Framework of Reference for Languages</w:t>
        </w:r>
      </w:ins>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ns w:id="8" w:author="Ryan Lemos" w:date="2019-10-13T12:09:00Z"/>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A519CE" w:rsidRDefault="00A519CE" w:rsidP="009C5E46">
      <w:pPr>
        <w:spacing w:after="160"/>
        <w:ind w:firstLine="0"/>
        <w:rPr>
          <w:iCs/>
          <w:lang w:val="en-US"/>
          <w:rPrChange w:id="9" w:author="Ryan Lemos" w:date="2019-10-13T12:09:00Z">
            <w:rPr>
              <w:i/>
              <w:lang w:val="en-US"/>
            </w:rPr>
          </w:rPrChange>
        </w:rPr>
      </w:pPr>
      <w:ins w:id="10" w:author="Ryan Lemos" w:date="2019-10-13T12:09:00Z">
        <w:r>
          <w:rPr>
            <w:iCs/>
            <w:lang w:val="en-US"/>
          </w:rPr>
          <w:t>ORM</w:t>
        </w:r>
        <w:r>
          <w:rPr>
            <w:iCs/>
            <w:lang w:val="en-US"/>
          </w:rPr>
          <w:tab/>
        </w:r>
        <w:r>
          <w:rPr>
            <w:iCs/>
            <w:lang w:val="en-US"/>
          </w:rPr>
          <w:tab/>
        </w:r>
        <w:r w:rsidRPr="009E79A9">
          <w:rPr>
            <w:i/>
            <w:iCs/>
            <w:lang w:val="en-US"/>
            <w:rPrChange w:id="11" w:author="Ryan Lemos" w:date="2019-10-13T13:01:00Z">
              <w:rPr>
                <w:i/>
                <w:iCs/>
              </w:rPr>
            </w:rPrChange>
          </w:rPr>
          <w:t>Object Relational Mapping</w:t>
        </w:r>
      </w:ins>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9E79A9" w:rsidRDefault="00D77583" w:rsidP="00D77583">
      <w:pPr>
        <w:spacing w:after="160"/>
        <w:ind w:firstLine="0"/>
        <w:rPr>
          <w:lang w:val="en-US"/>
          <w:rPrChange w:id="12" w:author="Ryan Lemos" w:date="2019-10-13T13:01:00Z">
            <w:rPr/>
          </w:rPrChange>
        </w:rPr>
      </w:pPr>
      <w:r w:rsidRPr="009E79A9">
        <w:rPr>
          <w:lang w:val="en-US"/>
          <w:rPrChange w:id="13" w:author="Ryan Lemos" w:date="2019-10-13T13:01:00Z">
            <w:rPr/>
          </w:rPrChange>
        </w:rPr>
        <w:t>REST</w:t>
      </w:r>
      <w:r w:rsidRPr="009E79A9">
        <w:rPr>
          <w:lang w:val="en-US"/>
          <w:rPrChange w:id="14" w:author="Ryan Lemos" w:date="2019-10-13T13:01:00Z">
            <w:rPr/>
          </w:rPrChange>
        </w:rPr>
        <w:tab/>
      </w:r>
      <w:r w:rsidRPr="009E79A9">
        <w:rPr>
          <w:lang w:val="en-US"/>
          <w:rPrChange w:id="15" w:author="Ryan Lemos" w:date="2019-10-13T13:01:00Z">
            <w:rPr/>
          </w:rPrChange>
        </w:rPr>
        <w:tab/>
      </w:r>
      <w:r w:rsidRPr="009E79A9">
        <w:rPr>
          <w:i/>
          <w:iCs/>
          <w:lang w:val="en-US"/>
          <w:rPrChange w:id="16" w:author="Ryan Lemos" w:date="2019-10-13T13:01:00Z">
            <w:rPr>
              <w:i/>
              <w:iCs/>
            </w:rPr>
          </w:rPrChange>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ns w:id="17" w:author="Ryan Lemos" w:date="2019-10-13T12:02:00Z"/>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ns w:id="18" w:author="Ryan Lemos" w:date="2019-10-13T12:32:00Z"/>
          <w:i/>
          <w:lang w:val="en-US"/>
        </w:rPr>
      </w:pPr>
      <w:ins w:id="19" w:author="Ryan Lemos" w:date="2019-10-13T12:02:00Z">
        <w:r>
          <w:rPr>
            <w:iCs/>
            <w:lang w:val="en-US"/>
          </w:rPr>
          <w:t>SWAL</w:t>
        </w:r>
        <w:r>
          <w:rPr>
            <w:iCs/>
            <w:lang w:val="en-US"/>
          </w:rPr>
          <w:tab/>
        </w:r>
        <w:r>
          <w:rPr>
            <w:iCs/>
            <w:lang w:val="en-US"/>
          </w:rPr>
          <w:tab/>
        </w:r>
        <w:r w:rsidRPr="00EE035A">
          <w:rPr>
            <w:i/>
            <w:lang w:val="en-US"/>
            <w:rPrChange w:id="20" w:author="Ryan Lemos" w:date="2019-10-13T12:02:00Z">
              <w:rPr>
                <w:iCs/>
                <w:lang w:val="en-US"/>
              </w:rPr>
            </w:rPrChange>
          </w:rPr>
          <w:t>Sweet Alert</w:t>
        </w:r>
      </w:ins>
    </w:p>
    <w:p w14:paraId="237F362E" w14:textId="71AC1120" w:rsidR="00F4093A" w:rsidRPr="00F4093A" w:rsidRDefault="00F4093A" w:rsidP="009C5E46">
      <w:pPr>
        <w:spacing w:after="160"/>
        <w:ind w:firstLine="0"/>
        <w:rPr>
          <w:lang w:val="en-US"/>
          <w:rPrChange w:id="21" w:author="Ryan Lemos" w:date="2019-10-13T12:32:00Z">
            <w:rPr>
              <w:i/>
              <w:lang w:val="en-US"/>
            </w:rPr>
          </w:rPrChange>
        </w:rPr>
      </w:pPr>
      <w:ins w:id="22" w:author="Ryan Lemos" w:date="2019-10-13T12:32:00Z">
        <w:r>
          <w:rPr>
            <w:lang w:val="en-US"/>
          </w:rPr>
          <w:t>TDD</w:t>
        </w:r>
        <w:r>
          <w:rPr>
            <w:lang w:val="en-US"/>
          </w:rPr>
          <w:tab/>
        </w:r>
        <w:r>
          <w:rPr>
            <w:lang w:val="en-US"/>
          </w:rPr>
          <w:tab/>
        </w:r>
        <w:r w:rsidRPr="009E79A9">
          <w:rPr>
            <w:i/>
            <w:iCs/>
            <w:lang w:val="en-US"/>
            <w:rPrChange w:id="23" w:author="Ryan Lemos" w:date="2019-10-13T13:01:00Z">
              <w:rPr>
                <w:i/>
                <w:iCs/>
              </w:rPr>
            </w:rPrChange>
          </w:rPr>
          <w:t>Test Driven Development</w:t>
        </w:r>
      </w:ins>
    </w:p>
    <w:p w14:paraId="5AC85E17" w14:textId="253BA469" w:rsidR="0041581A" w:rsidRDefault="0041581A" w:rsidP="009C5E46">
      <w:pPr>
        <w:spacing w:after="160"/>
        <w:ind w:firstLine="0"/>
        <w:rPr>
          <w:ins w:id="24" w:author="Ryan Lemos" w:date="2019-10-13T12:32:00Z"/>
          <w:lang w:val="en-US"/>
        </w:rPr>
      </w:pPr>
      <w:r w:rsidRPr="00EE035A">
        <w:rPr>
          <w:lang w:val="en-US"/>
          <w:rPrChange w:id="25" w:author="Ryan Lemos" w:date="2019-10-13T12:02:00Z">
            <w:rPr/>
          </w:rPrChange>
        </w:rPr>
        <w:t>TS</w:t>
      </w:r>
      <w:r w:rsidRPr="00EE035A">
        <w:rPr>
          <w:lang w:val="en-US"/>
          <w:rPrChange w:id="26" w:author="Ryan Lemos" w:date="2019-10-13T12:02:00Z">
            <w:rPr/>
          </w:rPrChange>
        </w:rPr>
        <w:tab/>
      </w:r>
      <w:r w:rsidRPr="00EE035A">
        <w:rPr>
          <w:lang w:val="en-US"/>
          <w:rPrChange w:id="27" w:author="Ryan Lemos" w:date="2019-10-13T12:02:00Z">
            <w:rPr/>
          </w:rPrChange>
        </w:rPr>
        <w:tab/>
        <w:t>TypeScript</w:t>
      </w:r>
    </w:p>
    <w:p w14:paraId="7C1F2689" w14:textId="331BAA55" w:rsidR="00F4093A" w:rsidRPr="00EE035A" w:rsidDel="00F4093A" w:rsidRDefault="00F4093A" w:rsidP="009C5E46">
      <w:pPr>
        <w:spacing w:after="160"/>
        <w:ind w:firstLine="0"/>
        <w:rPr>
          <w:del w:id="28" w:author="Ryan Lemos" w:date="2019-10-13T12:32:00Z"/>
          <w:lang w:val="en-US"/>
          <w:rPrChange w:id="29" w:author="Ryan Lemos" w:date="2019-10-13T12:02:00Z">
            <w:rPr>
              <w:del w:id="30" w:author="Ryan Lemos" w:date="2019-10-13T12:32:00Z"/>
            </w:rPr>
          </w:rPrChange>
        </w:rPr>
      </w:pPr>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1FB18AF0" w:rsidR="003F01C0" w:rsidRDefault="003F01C0">
      <w:pPr>
        <w:spacing w:line="240" w:lineRule="auto"/>
        <w:ind w:firstLine="0"/>
        <w:jc w:val="left"/>
        <w:outlineLvl w:val="9"/>
        <w:rPr>
          <w:ins w:id="31" w:author="Ryan Lemos" w:date="2019-10-14T19:28:00Z"/>
        </w:rPr>
      </w:pPr>
      <w:ins w:id="32" w:author="Ryan Lemos" w:date="2019-10-14T19:28:00Z">
        <w:r>
          <w:br w:type="page"/>
        </w:r>
      </w:ins>
    </w:p>
    <w:p w14:paraId="6D923F61" w14:textId="00FE84EC" w:rsidR="003F01C0" w:rsidRDefault="003F01C0" w:rsidP="003F01C0">
      <w:pPr>
        <w:pStyle w:val="Ttulodendicedeautoridades"/>
        <w:rPr>
          <w:ins w:id="33" w:author="Ryan Lemos" w:date="2019-10-14T19:31:00Z"/>
        </w:rPr>
      </w:pPr>
      <w:ins w:id="34" w:author="Ryan Lemos" w:date="2019-10-14T19:28:00Z">
        <w:r>
          <w:lastRenderedPageBreak/>
          <w:t>Lista de gráficos</w:t>
        </w:r>
      </w:ins>
    </w:p>
    <w:p w14:paraId="3F3E0F07" w14:textId="77777777" w:rsidR="003F01C0" w:rsidRDefault="003F01C0" w:rsidP="003F01C0">
      <w:pPr>
        <w:pStyle w:val="Ttulodendicedeautoridades"/>
        <w:rPr>
          <w:ins w:id="35" w:author="Ryan Lemos" w:date="2019-10-14T19:29:00Z"/>
        </w:rPr>
      </w:pPr>
    </w:p>
    <w:p w14:paraId="025E41BB" w14:textId="270AE201" w:rsidR="003F01C0" w:rsidRDefault="003F01C0">
      <w:pPr>
        <w:pStyle w:val="ndicedeilustraes"/>
        <w:tabs>
          <w:tab w:val="right" w:leader="dot" w:pos="9061"/>
        </w:tabs>
        <w:rPr>
          <w:ins w:id="36" w:author="Ryan Lemos" w:date="2019-10-14T19:30:00Z"/>
          <w:noProof/>
        </w:rPr>
      </w:pPr>
      <w:ins w:id="37" w:author="Ryan Lemos" w:date="2019-10-14T19:30:00Z">
        <w:r>
          <w:fldChar w:fldCharType="begin"/>
        </w:r>
        <w:r>
          <w:instrText xml:space="preserve"> TOC \h \z \c "Gráfico" </w:instrText>
        </w:r>
      </w:ins>
      <w:r>
        <w:fldChar w:fldCharType="separate"/>
      </w:r>
      <w:ins w:id="38" w:author="Ryan Lemos" w:date="2019-10-14T19:30:00Z">
        <w:r w:rsidRPr="009372CB">
          <w:rPr>
            <w:rStyle w:val="Hyperlink"/>
            <w:noProof/>
          </w:rPr>
          <w:fldChar w:fldCharType="begin"/>
        </w:r>
        <w:r w:rsidRPr="009372CB">
          <w:rPr>
            <w:rStyle w:val="Hyperlink"/>
            <w:noProof/>
          </w:rPr>
          <w:instrText xml:space="preserve"> </w:instrText>
        </w:r>
        <w:r>
          <w:rPr>
            <w:noProof/>
          </w:rPr>
          <w:instrText>HYPERLINK \l "_Toc21973867"</w:instrText>
        </w:r>
        <w:r w:rsidRPr="009372CB">
          <w:rPr>
            <w:rStyle w:val="Hyperlink"/>
            <w:noProof/>
          </w:rPr>
          <w:instrText xml:space="preserve"> </w:instrText>
        </w:r>
        <w:r w:rsidRPr="009372CB">
          <w:rPr>
            <w:rStyle w:val="Hyperlink"/>
            <w:noProof/>
          </w:rPr>
          <w:fldChar w:fldCharType="separate"/>
        </w:r>
        <w:r w:rsidRPr="009372CB">
          <w:rPr>
            <w:rStyle w:val="Hyperlink"/>
            <w:noProof/>
          </w:rPr>
          <w:t>Gráfico 1 - Visualização do desempenho dos alunos pelos anos</w:t>
        </w:r>
        <w:r>
          <w:rPr>
            <w:noProof/>
            <w:webHidden/>
          </w:rPr>
          <w:tab/>
        </w:r>
        <w:r>
          <w:rPr>
            <w:noProof/>
            <w:webHidden/>
          </w:rPr>
          <w:fldChar w:fldCharType="begin"/>
        </w:r>
        <w:r>
          <w:rPr>
            <w:noProof/>
            <w:webHidden/>
          </w:rPr>
          <w:instrText xml:space="preserve"> PAGEREF _Toc21973867 \h </w:instrText>
        </w:r>
      </w:ins>
      <w:r>
        <w:rPr>
          <w:noProof/>
          <w:webHidden/>
        </w:rPr>
      </w:r>
      <w:r>
        <w:rPr>
          <w:noProof/>
          <w:webHidden/>
        </w:rPr>
        <w:fldChar w:fldCharType="separate"/>
      </w:r>
      <w:ins w:id="39" w:author="Ryan Lemos" w:date="2019-10-14T19:30:00Z">
        <w:r>
          <w:rPr>
            <w:noProof/>
            <w:webHidden/>
          </w:rPr>
          <w:t>123</w:t>
        </w:r>
        <w:r>
          <w:rPr>
            <w:noProof/>
            <w:webHidden/>
          </w:rPr>
          <w:fldChar w:fldCharType="end"/>
        </w:r>
        <w:r w:rsidRPr="009372CB">
          <w:rPr>
            <w:rStyle w:val="Hyperlink"/>
            <w:noProof/>
          </w:rPr>
          <w:fldChar w:fldCharType="end"/>
        </w:r>
      </w:ins>
    </w:p>
    <w:p w14:paraId="750C4207" w14:textId="6655FBE2" w:rsidR="003F01C0" w:rsidRDefault="003F01C0">
      <w:pPr>
        <w:pStyle w:val="ndicedeilustraes"/>
        <w:tabs>
          <w:tab w:val="right" w:leader="dot" w:pos="9061"/>
        </w:tabs>
        <w:rPr>
          <w:ins w:id="40" w:author="Ryan Lemos" w:date="2019-10-14T19:30:00Z"/>
          <w:noProof/>
        </w:rPr>
      </w:pPr>
      <w:ins w:id="41" w:author="Ryan Lemos" w:date="2019-10-14T19:30:00Z">
        <w:r w:rsidRPr="009372CB">
          <w:rPr>
            <w:rStyle w:val="Hyperlink"/>
            <w:noProof/>
          </w:rPr>
          <w:fldChar w:fldCharType="begin"/>
        </w:r>
        <w:r w:rsidRPr="009372CB">
          <w:rPr>
            <w:rStyle w:val="Hyperlink"/>
            <w:noProof/>
          </w:rPr>
          <w:instrText xml:space="preserve"> </w:instrText>
        </w:r>
        <w:r>
          <w:rPr>
            <w:noProof/>
          </w:rPr>
          <w:instrText>HYPERLINK \l "_Toc21973868"</w:instrText>
        </w:r>
        <w:r w:rsidRPr="009372CB">
          <w:rPr>
            <w:rStyle w:val="Hyperlink"/>
            <w:noProof/>
          </w:rPr>
          <w:instrText xml:space="preserve"> </w:instrText>
        </w:r>
        <w:r w:rsidRPr="009372CB">
          <w:rPr>
            <w:rStyle w:val="Hyperlink"/>
            <w:noProof/>
          </w:rPr>
          <w:fldChar w:fldCharType="separate"/>
        </w:r>
        <w:r w:rsidRPr="009372CB">
          <w:rPr>
            <w:rStyle w:val="Hyperlink"/>
            <w:noProof/>
          </w:rPr>
          <w:t>Gráfico 2 - Visualização do desempenho dos alunos por tipo de questão</w:t>
        </w:r>
        <w:r>
          <w:rPr>
            <w:noProof/>
            <w:webHidden/>
          </w:rPr>
          <w:tab/>
        </w:r>
        <w:r>
          <w:rPr>
            <w:noProof/>
            <w:webHidden/>
          </w:rPr>
          <w:fldChar w:fldCharType="begin"/>
        </w:r>
        <w:r>
          <w:rPr>
            <w:noProof/>
            <w:webHidden/>
          </w:rPr>
          <w:instrText xml:space="preserve"> PAGEREF _Toc21973868 \h </w:instrText>
        </w:r>
      </w:ins>
      <w:r>
        <w:rPr>
          <w:noProof/>
          <w:webHidden/>
        </w:rPr>
      </w:r>
      <w:r>
        <w:rPr>
          <w:noProof/>
          <w:webHidden/>
        </w:rPr>
        <w:fldChar w:fldCharType="separate"/>
      </w:r>
      <w:ins w:id="42" w:author="Ryan Lemos" w:date="2019-10-14T19:30:00Z">
        <w:r>
          <w:rPr>
            <w:noProof/>
            <w:webHidden/>
          </w:rPr>
          <w:t>123</w:t>
        </w:r>
        <w:r>
          <w:rPr>
            <w:noProof/>
            <w:webHidden/>
          </w:rPr>
          <w:fldChar w:fldCharType="end"/>
        </w:r>
        <w:r w:rsidRPr="009372CB">
          <w:rPr>
            <w:rStyle w:val="Hyperlink"/>
            <w:noProof/>
          </w:rPr>
          <w:fldChar w:fldCharType="end"/>
        </w:r>
      </w:ins>
    </w:p>
    <w:p w14:paraId="1831168A" w14:textId="5B4766B9" w:rsidR="003F01C0" w:rsidRDefault="003F01C0">
      <w:pPr>
        <w:pStyle w:val="Ttulodendicedeautoridades"/>
        <w:rPr>
          <w:ins w:id="43" w:author="Ryan Lemos" w:date="2019-10-14T19:28:00Z"/>
        </w:rPr>
      </w:pPr>
      <w:ins w:id="44" w:author="Ryan Lemos" w:date="2019-10-14T19:30:00Z">
        <w:r>
          <w:fldChar w:fldCharType="end"/>
        </w:r>
      </w:ins>
    </w:p>
    <w:p w14:paraId="792BE024" w14:textId="54FA4B66" w:rsidR="003F01C0" w:rsidRDefault="003F01C0">
      <w:pPr>
        <w:spacing w:line="240" w:lineRule="auto"/>
        <w:ind w:firstLine="0"/>
        <w:jc w:val="left"/>
        <w:outlineLvl w:val="9"/>
        <w:rPr>
          <w:ins w:id="45" w:author="Ryan Lemos" w:date="2019-10-14T19:28:00Z"/>
        </w:rPr>
      </w:pPr>
      <w:ins w:id="46" w:author="Ryan Lemos" w:date="2019-10-14T19:28:00Z">
        <w:r>
          <w:br w:type="page"/>
        </w:r>
      </w:ins>
    </w:p>
    <w:p w14:paraId="1C1A548B" w14:textId="13E5A931" w:rsidR="003F01C0" w:rsidRDefault="003F01C0" w:rsidP="003F01C0">
      <w:pPr>
        <w:pStyle w:val="Ttulodendicedeautoridades"/>
        <w:rPr>
          <w:ins w:id="47" w:author="Ryan Lemos" w:date="2019-10-14T19:34:00Z"/>
        </w:rPr>
      </w:pPr>
      <w:ins w:id="48" w:author="Ryan Lemos" w:date="2019-10-14T19:28:00Z">
        <w:r>
          <w:lastRenderedPageBreak/>
          <w:t xml:space="preserve">LISTA de </w:t>
        </w:r>
      </w:ins>
      <w:ins w:id="49" w:author="Ryan Lemos" w:date="2019-10-14T19:29:00Z">
        <w:r>
          <w:t>FIGURAS</w:t>
        </w:r>
      </w:ins>
    </w:p>
    <w:p w14:paraId="6C987BAA" w14:textId="77777777" w:rsidR="00067692" w:rsidRDefault="00067692">
      <w:pPr>
        <w:rPr>
          <w:ins w:id="50" w:author="Ryan Lemos" w:date="2019-10-14T19:31:00Z"/>
        </w:rPr>
        <w:pPrChange w:id="51" w:author="Ryan Lemos" w:date="2019-10-14T19:34:00Z">
          <w:pPr>
            <w:pStyle w:val="Ttulodendicedeautoridades"/>
          </w:pPr>
        </w:pPrChange>
      </w:pPr>
    </w:p>
    <w:p w14:paraId="17E4EAD0" w14:textId="22AA6F2D" w:rsidR="00067692" w:rsidRDefault="00067692">
      <w:pPr>
        <w:pStyle w:val="ndicedeilustraes"/>
        <w:tabs>
          <w:tab w:val="right" w:leader="dot" w:pos="9061"/>
        </w:tabs>
        <w:rPr>
          <w:ins w:id="52" w:author="Ryan Lemos" w:date="2019-10-14T19:33:00Z"/>
          <w:rFonts w:asciiTheme="minorHAnsi" w:eastAsiaTheme="minorEastAsia" w:hAnsiTheme="minorHAnsi" w:cstheme="minorBidi"/>
          <w:noProof/>
          <w:sz w:val="22"/>
          <w:lang w:eastAsia="pt-BR"/>
        </w:rPr>
      </w:pPr>
      <w:ins w:id="53" w:author="Ryan Lemos" w:date="2019-10-14T19:33:00Z">
        <w:r>
          <w:fldChar w:fldCharType="begin"/>
        </w:r>
        <w:r>
          <w:instrText xml:space="preserve"> TOC \h \z \c "Figura" </w:instrText>
        </w:r>
      </w:ins>
      <w:r>
        <w:fldChar w:fldCharType="separate"/>
      </w:r>
      <w:ins w:id="5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1 - Modelo de aprendizagem da Wizard</w:t>
        </w:r>
        <w:r>
          <w:rPr>
            <w:noProof/>
            <w:webHidden/>
          </w:rPr>
          <w:tab/>
        </w:r>
        <w:r>
          <w:rPr>
            <w:noProof/>
            <w:webHidden/>
          </w:rPr>
          <w:fldChar w:fldCharType="begin"/>
        </w:r>
        <w:r>
          <w:rPr>
            <w:noProof/>
            <w:webHidden/>
          </w:rPr>
          <w:instrText xml:space="preserve"> PAGEREF _Toc21974166 \h </w:instrText>
        </w:r>
      </w:ins>
      <w:r>
        <w:rPr>
          <w:noProof/>
          <w:webHidden/>
        </w:rPr>
      </w:r>
      <w:r>
        <w:rPr>
          <w:noProof/>
          <w:webHidden/>
        </w:rPr>
        <w:fldChar w:fldCharType="separate"/>
      </w:r>
      <w:ins w:id="55" w:author="Ryan Lemos" w:date="2019-10-14T19:33:00Z">
        <w:r>
          <w:rPr>
            <w:noProof/>
            <w:webHidden/>
          </w:rPr>
          <w:t>21</w:t>
        </w:r>
        <w:r>
          <w:rPr>
            <w:noProof/>
            <w:webHidden/>
          </w:rPr>
          <w:fldChar w:fldCharType="end"/>
        </w:r>
        <w:r w:rsidRPr="00683A49">
          <w:rPr>
            <w:rStyle w:val="Hyperlink"/>
            <w:noProof/>
          </w:rPr>
          <w:fldChar w:fldCharType="end"/>
        </w:r>
      </w:ins>
    </w:p>
    <w:p w14:paraId="4410F0EC" w14:textId="3A2F9F50" w:rsidR="00067692" w:rsidRDefault="00067692">
      <w:pPr>
        <w:pStyle w:val="ndicedeilustraes"/>
        <w:tabs>
          <w:tab w:val="right" w:leader="dot" w:pos="9061"/>
        </w:tabs>
        <w:rPr>
          <w:ins w:id="56" w:author="Ryan Lemos" w:date="2019-10-14T19:33:00Z"/>
          <w:rFonts w:asciiTheme="minorHAnsi" w:eastAsiaTheme="minorEastAsia" w:hAnsiTheme="minorHAnsi" w:cstheme="minorBidi"/>
          <w:noProof/>
          <w:sz w:val="22"/>
          <w:lang w:eastAsia="pt-BR"/>
        </w:rPr>
      </w:pPr>
      <w:ins w:id="5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2 - Funcionalidades do Wiz.me</w:t>
        </w:r>
        <w:r>
          <w:rPr>
            <w:noProof/>
            <w:webHidden/>
          </w:rPr>
          <w:tab/>
        </w:r>
        <w:r>
          <w:rPr>
            <w:noProof/>
            <w:webHidden/>
          </w:rPr>
          <w:fldChar w:fldCharType="begin"/>
        </w:r>
        <w:r>
          <w:rPr>
            <w:noProof/>
            <w:webHidden/>
          </w:rPr>
          <w:instrText xml:space="preserve"> PAGEREF _Toc21974167 \h </w:instrText>
        </w:r>
      </w:ins>
      <w:r>
        <w:rPr>
          <w:noProof/>
          <w:webHidden/>
        </w:rPr>
      </w:r>
      <w:r>
        <w:rPr>
          <w:noProof/>
          <w:webHidden/>
        </w:rPr>
        <w:fldChar w:fldCharType="separate"/>
      </w:r>
      <w:ins w:id="58" w:author="Ryan Lemos" w:date="2019-10-14T19:33:00Z">
        <w:r>
          <w:rPr>
            <w:noProof/>
            <w:webHidden/>
          </w:rPr>
          <w:t>21</w:t>
        </w:r>
        <w:r>
          <w:rPr>
            <w:noProof/>
            <w:webHidden/>
          </w:rPr>
          <w:fldChar w:fldCharType="end"/>
        </w:r>
        <w:r w:rsidRPr="00683A49">
          <w:rPr>
            <w:rStyle w:val="Hyperlink"/>
            <w:noProof/>
          </w:rPr>
          <w:fldChar w:fldCharType="end"/>
        </w:r>
      </w:ins>
    </w:p>
    <w:p w14:paraId="58F772E3" w14:textId="7E997BD7" w:rsidR="00067692" w:rsidRDefault="00067692">
      <w:pPr>
        <w:pStyle w:val="ndicedeilustraes"/>
        <w:tabs>
          <w:tab w:val="right" w:leader="dot" w:pos="9061"/>
        </w:tabs>
        <w:rPr>
          <w:ins w:id="59" w:author="Ryan Lemos" w:date="2019-10-14T19:33:00Z"/>
          <w:rFonts w:asciiTheme="minorHAnsi" w:eastAsiaTheme="minorEastAsia" w:hAnsiTheme="minorHAnsi" w:cstheme="minorBidi"/>
          <w:noProof/>
          <w:sz w:val="22"/>
          <w:lang w:eastAsia="pt-BR"/>
        </w:rPr>
      </w:pPr>
      <w:ins w:id="6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3 - Características do Duolingo</w:t>
        </w:r>
        <w:r>
          <w:rPr>
            <w:noProof/>
            <w:webHidden/>
          </w:rPr>
          <w:tab/>
        </w:r>
        <w:r>
          <w:rPr>
            <w:noProof/>
            <w:webHidden/>
          </w:rPr>
          <w:fldChar w:fldCharType="begin"/>
        </w:r>
        <w:r>
          <w:rPr>
            <w:noProof/>
            <w:webHidden/>
          </w:rPr>
          <w:instrText xml:space="preserve"> PAGEREF _Toc21974168 \h </w:instrText>
        </w:r>
      </w:ins>
      <w:r>
        <w:rPr>
          <w:noProof/>
          <w:webHidden/>
        </w:rPr>
      </w:r>
      <w:r>
        <w:rPr>
          <w:noProof/>
          <w:webHidden/>
        </w:rPr>
        <w:fldChar w:fldCharType="separate"/>
      </w:r>
      <w:ins w:id="61" w:author="Ryan Lemos" w:date="2019-10-14T19:33:00Z">
        <w:r>
          <w:rPr>
            <w:noProof/>
            <w:webHidden/>
          </w:rPr>
          <w:t>22</w:t>
        </w:r>
        <w:r>
          <w:rPr>
            <w:noProof/>
            <w:webHidden/>
          </w:rPr>
          <w:fldChar w:fldCharType="end"/>
        </w:r>
        <w:r w:rsidRPr="00683A49">
          <w:rPr>
            <w:rStyle w:val="Hyperlink"/>
            <w:noProof/>
          </w:rPr>
          <w:fldChar w:fldCharType="end"/>
        </w:r>
      </w:ins>
    </w:p>
    <w:p w14:paraId="27FF508C" w14:textId="6A4847DE" w:rsidR="00067692" w:rsidRDefault="00067692">
      <w:pPr>
        <w:pStyle w:val="ndicedeilustraes"/>
        <w:tabs>
          <w:tab w:val="right" w:leader="dot" w:pos="9061"/>
        </w:tabs>
        <w:rPr>
          <w:ins w:id="62" w:author="Ryan Lemos" w:date="2019-10-14T19:33:00Z"/>
          <w:rFonts w:asciiTheme="minorHAnsi" w:eastAsiaTheme="minorEastAsia" w:hAnsiTheme="minorHAnsi" w:cstheme="minorBidi"/>
          <w:noProof/>
          <w:sz w:val="22"/>
          <w:lang w:eastAsia="pt-BR"/>
        </w:rPr>
      </w:pPr>
      <w:ins w:id="6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4 - Interação humano-computador adaptada da descrição do comitê SIGCHI 1992</w:t>
        </w:r>
        <w:r>
          <w:rPr>
            <w:noProof/>
            <w:webHidden/>
          </w:rPr>
          <w:tab/>
        </w:r>
        <w:r>
          <w:rPr>
            <w:noProof/>
            <w:webHidden/>
          </w:rPr>
          <w:fldChar w:fldCharType="begin"/>
        </w:r>
        <w:r>
          <w:rPr>
            <w:noProof/>
            <w:webHidden/>
          </w:rPr>
          <w:instrText xml:space="preserve"> PAGEREF _Toc21974169 \h </w:instrText>
        </w:r>
      </w:ins>
      <w:r>
        <w:rPr>
          <w:noProof/>
          <w:webHidden/>
        </w:rPr>
      </w:r>
      <w:r>
        <w:rPr>
          <w:noProof/>
          <w:webHidden/>
        </w:rPr>
        <w:fldChar w:fldCharType="separate"/>
      </w:r>
      <w:ins w:id="64" w:author="Ryan Lemos" w:date="2019-10-14T19:33:00Z">
        <w:r>
          <w:rPr>
            <w:noProof/>
            <w:webHidden/>
          </w:rPr>
          <w:t>24</w:t>
        </w:r>
        <w:r>
          <w:rPr>
            <w:noProof/>
            <w:webHidden/>
          </w:rPr>
          <w:fldChar w:fldCharType="end"/>
        </w:r>
        <w:r w:rsidRPr="00683A49">
          <w:rPr>
            <w:rStyle w:val="Hyperlink"/>
            <w:noProof/>
          </w:rPr>
          <w:fldChar w:fldCharType="end"/>
        </w:r>
      </w:ins>
    </w:p>
    <w:p w14:paraId="08C1DBC9" w14:textId="777331AA" w:rsidR="00067692" w:rsidRDefault="00067692">
      <w:pPr>
        <w:pStyle w:val="ndicedeilustraes"/>
        <w:tabs>
          <w:tab w:val="right" w:leader="dot" w:pos="9061"/>
        </w:tabs>
        <w:rPr>
          <w:ins w:id="65" w:author="Ryan Lemos" w:date="2019-10-14T19:33:00Z"/>
          <w:rFonts w:asciiTheme="minorHAnsi" w:eastAsiaTheme="minorEastAsia" w:hAnsiTheme="minorHAnsi" w:cstheme="minorBidi"/>
          <w:noProof/>
          <w:sz w:val="22"/>
          <w:lang w:eastAsia="pt-BR"/>
        </w:rPr>
      </w:pPr>
      <w:ins w:id="6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"_Toc21974170"</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5 - Camadas da Engenharia de Software</w:t>
        </w:r>
        <w:r>
          <w:rPr>
            <w:noProof/>
            <w:webHidden/>
          </w:rPr>
          <w:tab/>
        </w:r>
        <w:r>
          <w:rPr>
            <w:noProof/>
            <w:webHidden/>
          </w:rPr>
          <w:fldChar w:fldCharType="begin"/>
        </w:r>
        <w:r>
          <w:rPr>
            <w:noProof/>
            <w:webHidden/>
          </w:rPr>
          <w:instrText xml:space="preserve"> PAGEREF _Toc21974170 \h </w:instrText>
        </w:r>
      </w:ins>
      <w:r>
        <w:rPr>
          <w:noProof/>
          <w:webHidden/>
        </w:rPr>
      </w:r>
      <w:r>
        <w:rPr>
          <w:noProof/>
          <w:webHidden/>
        </w:rPr>
        <w:fldChar w:fldCharType="separate"/>
      </w:r>
      <w:ins w:id="67" w:author="Ryan Lemos" w:date="2019-10-14T19:33:00Z">
        <w:r>
          <w:rPr>
            <w:noProof/>
            <w:webHidden/>
          </w:rPr>
          <w:t>26</w:t>
        </w:r>
        <w:r>
          <w:rPr>
            <w:noProof/>
            <w:webHidden/>
          </w:rPr>
          <w:fldChar w:fldCharType="end"/>
        </w:r>
        <w:r w:rsidRPr="00683A49">
          <w:rPr>
            <w:rStyle w:val="Hyperlink"/>
            <w:noProof/>
          </w:rPr>
          <w:fldChar w:fldCharType="end"/>
        </w:r>
      </w:ins>
    </w:p>
    <w:p w14:paraId="10196818" w14:textId="7B57A369" w:rsidR="00067692" w:rsidRDefault="00067692">
      <w:pPr>
        <w:pStyle w:val="ndicedeilustraes"/>
        <w:tabs>
          <w:tab w:val="right" w:leader="dot" w:pos="9061"/>
        </w:tabs>
        <w:rPr>
          <w:ins w:id="68" w:author="Ryan Lemos" w:date="2019-10-14T19:33:00Z"/>
          <w:rFonts w:asciiTheme="minorHAnsi" w:eastAsiaTheme="minorEastAsia" w:hAnsiTheme="minorHAnsi" w:cstheme="minorBidi"/>
          <w:noProof/>
          <w:sz w:val="22"/>
          <w:lang w:eastAsia="pt-BR"/>
        </w:rPr>
      </w:pPr>
      <w:ins w:id="6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6 - Exemplo de processo</w:t>
        </w:r>
        <w:r>
          <w:rPr>
            <w:noProof/>
            <w:webHidden/>
          </w:rPr>
          <w:tab/>
        </w:r>
        <w:r>
          <w:rPr>
            <w:noProof/>
            <w:webHidden/>
          </w:rPr>
          <w:fldChar w:fldCharType="begin"/>
        </w:r>
        <w:r>
          <w:rPr>
            <w:noProof/>
            <w:webHidden/>
          </w:rPr>
          <w:instrText xml:space="preserve"> PAGEREF _Toc21974171 \h </w:instrText>
        </w:r>
      </w:ins>
      <w:r>
        <w:rPr>
          <w:noProof/>
          <w:webHidden/>
        </w:rPr>
      </w:r>
      <w:r>
        <w:rPr>
          <w:noProof/>
          <w:webHidden/>
        </w:rPr>
        <w:fldChar w:fldCharType="separate"/>
      </w:r>
      <w:ins w:id="70" w:author="Ryan Lemos" w:date="2019-10-14T19:33:00Z">
        <w:r>
          <w:rPr>
            <w:noProof/>
            <w:webHidden/>
          </w:rPr>
          <w:t>27</w:t>
        </w:r>
        <w:r>
          <w:rPr>
            <w:noProof/>
            <w:webHidden/>
          </w:rPr>
          <w:fldChar w:fldCharType="end"/>
        </w:r>
        <w:r w:rsidRPr="00683A49">
          <w:rPr>
            <w:rStyle w:val="Hyperlink"/>
            <w:noProof/>
          </w:rPr>
          <w:fldChar w:fldCharType="end"/>
        </w:r>
      </w:ins>
    </w:p>
    <w:p w14:paraId="39BB0B6E" w14:textId="47CD1D81" w:rsidR="00067692" w:rsidRDefault="00067692">
      <w:pPr>
        <w:pStyle w:val="ndicedeilustraes"/>
        <w:tabs>
          <w:tab w:val="right" w:leader="dot" w:pos="9061"/>
        </w:tabs>
        <w:rPr>
          <w:ins w:id="71" w:author="Ryan Lemos" w:date="2019-10-14T19:33:00Z"/>
          <w:rFonts w:asciiTheme="minorHAnsi" w:eastAsiaTheme="minorEastAsia" w:hAnsiTheme="minorHAnsi" w:cstheme="minorBidi"/>
          <w:noProof/>
          <w:sz w:val="22"/>
          <w:lang w:eastAsia="pt-BR"/>
        </w:rPr>
      </w:pPr>
      <w:ins w:id="7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"_Toc21974172"</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7 – Exemplo de conectores em um processo de compra</w:t>
        </w:r>
        <w:r>
          <w:rPr>
            <w:noProof/>
            <w:webHidden/>
          </w:rPr>
          <w:tab/>
        </w:r>
        <w:r>
          <w:rPr>
            <w:noProof/>
            <w:webHidden/>
          </w:rPr>
          <w:fldChar w:fldCharType="begin"/>
        </w:r>
        <w:r>
          <w:rPr>
            <w:noProof/>
            <w:webHidden/>
          </w:rPr>
          <w:instrText xml:space="preserve"> PAGEREF _Toc21974172 \h </w:instrText>
        </w:r>
      </w:ins>
      <w:r>
        <w:rPr>
          <w:noProof/>
          <w:webHidden/>
        </w:rPr>
      </w:r>
      <w:r>
        <w:rPr>
          <w:noProof/>
          <w:webHidden/>
        </w:rPr>
        <w:fldChar w:fldCharType="separate"/>
      </w:r>
      <w:ins w:id="73" w:author="Ryan Lemos" w:date="2019-10-14T19:33:00Z">
        <w:r>
          <w:rPr>
            <w:noProof/>
            <w:webHidden/>
          </w:rPr>
          <w:t>28</w:t>
        </w:r>
        <w:r>
          <w:rPr>
            <w:noProof/>
            <w:webHidden/>
          </w:rPr>
          <w:fldChar w:fldCharType="end"/>
        </w:r>
        <w:r w:rsidRPr="00683A49">
          <w:rPr>
            <w:rStyle w:val="Hyperlink"/>
            <w:noProof/>
          </w:rPr>
          <w:fldChar w:fldCharType="end"/>
        </w:r>
      </w:ins>
    </w:p>
    <w:p w14:paraId="57B242F7" w14:textId="35A8161E" w:rsidR="00067692" w:rsidRDefault="00067692">
      <w:pPr>
        <w:pStyle w:val="ndicedeilustraes"/>
        <w:tabs>
          <w:tab w:val="right" w:leader="dot" w:pos="9061"/>
        </w:tabs>
        <w:rPr>
          <w:ins w:id="74" w:author="Ryan Lemos" w:date="2019-10-14T19:33:00Z"/>
          <w:rFonts w:asciiTheme="minorHAnsi" w:eastAsiaTheme="minorEastAsia" w:hAnsiTheme="minorHAnsi" w:cstheme="minorBidi"/>
          <w:noProof/>
          <w:sz w:val="22"/>
          <w:lang w:eastAsia="pt-BR"/>
        </w:rPr>
      </w:pPr>
      <w:ins w:id="7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"_Toc21974173"</w:instrText>
        </w:r>
        <w:r w:rsidRPr="00683A49">
          <w:rPr>
            <w:rStyle w:val="Hyperlink"/>
            <w:noProof/>
          </w:rPr>
          <w:instrText xml:space="preserve"> </w:instrText>
        </w:r>
        <w:r w:rsidRPr="00683A49">
          <w:rPr>
            <w:rStyle w:val="Hyperlink"/>
            <w:noProof/>
          </w:rPr>
          <w:fldChar w:fldCharType="separate"/>
        </w:r>
        <w:r w:rsidRPr="00683A49">
          <w:rPr>
            <w:rStyle w:val="Hyperlink"/>
            <w:noProof/>
          </w:rPr>
          <w:t xml:space="preserve">Figura 8 - Exemplo de </w:t>
        </w:r>
        <w:r w:rsidRPr="00683A49">
          <w:rPr>
            <w:rStyle w:val="Hyperlink"/>
            <w:i/>
            <w:noProof/>
          </w:rPr>
          <w:t>gateway</w:t>
        </w:r>
        <w:r w:rsidRPr="00683A49">
          <w:rPr>
            <w:rStyle w:val="Hyperlink"/>
            <w:noProof/>
          </w:rPr>
          <w:t xml:space="preserve"> em um processo de compra</w:t>
        </w:r>
        <w:r>
          <w:rPr>
            <w:noProof/>
            <w:webHidden/>
          </w:rPr>
          <w:tab/>
        </w:r>
        <w:r>
          <w:rPr>
            <w:noProof/>
            <w:webHidden/>
          </w:rPr>
          <w:fldChar w:fldCharType="begin"/>
        </w:r>
        <w:r>
          <w:rPr>
            <w:noProof/>
            <w:webHidden/>
          </w:rPr>
          <w:instrText xml:space="preserve"> PAGEREF _Toc21974173 \h </w:instrText>
        </w:r>
      </w:ins>
      <w:r>
        <w:rPr>
          <w:noProof/>
          <w:webHidden/>
        </w:rPr>
      </w:r>
      <w:r>
        <w:rPr>
          <w:noProof/>
          <w:webHidden/>
        </w:rPr>
        <w:fldChar w:fldCharType="separate"/>
      </w:r>
      <w:ins w:id="76" w:author="Ryan Lemos" w:date="2019-10-14T19:33:00Z">
        <w:r>
          <w:rPr>
            <w:noProof/>
            <w:webHidden/>
          </w:rPr>
          <w:t>28</w:t>
        </w:r>
        <w:r>
          <w:rPr>
            <w:noProof/>
            <w:webHidden/>
          </w:rPr>
          <w:fldChar w:fldCharType="end"/>
        </w:r>
        <w:r w:rsidRPr="00683A49">
          <w:rPr>
            <w:rStyle w:val="Hyperlink"/>
            <w:noProof/>
          </w:rPr>
          <w:fldChar w:fldCharType="end"/>
        </w:r>
      </w:ins>
    </w:p>
    <w:p w14:paraId="6CBFECEC" w14:textId="6912EC6F" w:rsidR="00067692" w:rsidRDefault="00067692">
      <w:pPr>
        <w:pStyle w:val="ndicedeilustraes"/>
        <w:tabs>
          <w:tab w:val="right" w:leader="dot" w:pos="9061"/>
        </w:tabs>
        <w:rPr>
          <w:ins w:id="77" w:author="Ryan Lemos" w:date="2019-10-14T19:33:00Z"/>
          <w:rFonts w:asciiTheme="minorHAnsi" w:eastAsiaTheme="minorEastAsia" w:hAnsiTheme="minorHAnsi" w:cstheme="minorBidi"/>
          <w:noProof/>
          <w:sz w:val="22"/>
          <w:lang w:eastAsia="pt-BR"/>
        </w:rPr>
      </w:pPr>
      <w:ins w:id="7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"_Toc21974174"</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9 - Exemplo de utilização de eventos em um processo de compra</w:t>
        </w:r>
        <w:r>
          <w:rPr>
            <w:noProof/>
            <w:webHidden/>
          </w:rPr>
          <w:tab/>
        </w:r>
        <w:r>
          <w:rPr>
            <w:noProof/>
            <w:webHidden/>
          </w:rPr>
          <w:fldChar w:fldCharType="begin"/>
        </w:r>
        <w:r>
          <w:rPr>
            <w:noProof/>
            <w:webHidden/>
          </w:rPr>
          <w:instrText xml:space="preserve"> PAGEREF _Toc21974174 \h </w:instrText>
        </w:r>
      </w:ins>
      <w:r>
        <w:rPr>
          <w:noProof/>
          <w:webHidden/>
        </w:rPr>
      </w:r>
      <w:r>
        <w:rPr>
          <w:noProof/>
          <w:webHidden/>
        </w:rPr>
        <w:fldChar w:fldCharType="separate"/>
      </w:r>
      <w:ins w:id="79" w:author="Ryan Lemos" w:date="2019-10-14T19:33:00Z">
        <w:r>
          <w:rPr>
            <w:noProof/>
            <w:webHidden/>
          </w:rPr>
          <w:t>29</w:t>
        </w:r>
        <w:r>
          <w:rPr>
            <w:noProof/>
            <w:webHidden/>
          </w:rPr>
          <w:fldChar w:fldCharType="end"/>
        </w:r>
        <w:r w:rsidRPr="00683A49">
          <w:rPr>
            <w:rStyle w:val="Hyperlink"/>
            <w:noProof/>
          </w:rPr>
          <w:fldChar w:fldCharType="end"/>
        </w:r>
      </w:ins>
    </w:p>
    <w:p w14:paraId="19F108DB" w14:textId="6A084CCB" w:rsidR="00067692" w:rsidRDefault="00067692">
      <w:pPr>
        <w:pStyle w:val="ndicedeilustraes"/>
        <w:tabs>
          <w:tab w:val="right" w:leader="dot" w:pos="9061"/>
        </w:tabs>
        <w:rPr>
          <w:ins w:id="80" w:author="Ryan Lemos" w:date="2019-10-14T19:33:00Z"/>
          <w:rFonts w:asciiTheme="minorHAnsi" w:eastAsiaTheme="minorEastAsia" w:hAnsiTheme="minorHAnsi" w:cstheme="minorBidi"/>
          <w:noProof/>
          <w:sz w:val="22"/>
          <w:lang w:eastAsia="pt-BR"/>
        </w:rPr>
      </w:pPr>
      <w:ins w:id="8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"_Toc21974175"</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10 - Exemplo de utilização de piscinas e raias em um processo de compra</w:t>
        </w:r>
        <w:r>
          <w:rPr>
            <w:noProof/>
            <w:webHidden/>
          </w:rPr>
          <w:tab/>
        </w:r>
        <w:r>
          <w:rPr>
            <w:noProof/>
            <w:webHidden/>
          </w:rPr>
          <w:fldChar w:fldCharType="begin"/>
        </w:r>
        <w:r>
          <w:rPr>
            <w:noProof/>
            <w:webHidden/>
          </w:rPr>
          <w:instrText xml:space="preserve"> PAGEREF _Toc21974175 \h </w:instrText>
        </w:r>
      </w:ins>
      <w:r>
        <w:rPr>
          <w:noProof/>
          <w:webHidden/>
        </w:rPr>
      </w:r>
      <w:r>
        <w:rPr>
          <w:noProof/>
          <w:webHidden/>
        </w:rPr>
        <w:fldChar w:fldCharType="separate"/>
      </w:r>
      <w:ins w:id="82" w:author="Ryan Lemos" w:date="2019-10-14T19:33:00Z">
        <w:r>
          <w:rPr>
            <w:noProof/>
            <w:webHidden/>
          </w:rPr>
          <w:t>30</w:t>
        </w:r>
        <w:r>
          <w:rPr>
            <w:noProof/>
            <w:webHidden/>
          </w:rPr>
          <w:fldChar w:fldCharType="end"/>
        </w:r>
        <w:r w:rsidRPr="00683A49">
          <w:rPr>
            <w:rStyle w:val="Hyperlink"/>
            <w:noProof/>
          </w:rPr>
          <w:fldChar w:fldCharType="end"/>
        </w:r>
      </w:ins>
    </w:p>
    <w:p w14:paraId="4EED7B6C" w14:textId="259B578A" w:rsidR="00067692" w:rsidRDefault="00067692">
      <w:pPr>
        <w:pStyle w:val="ndicedeilustraes"/>
        <w:tabs>
          <w:tab w:val="right" w:leader="dot" w:pos="9061"/>
        </w:tabs>
        <w:rPr>
          <w:ins w:id="83" w:author="Ryan Lemos" w:date="2019-10-14T19:33:00Z"/>
          <w:rFonts w:asciiTheme="minorHAnsi" w:eastAsiaTheme="minorEastAsia" w:hAnsiTheme="minorHAnsi" w:cstheme="minorBidi"/>
          <w:noProof/>
          <w:sz w:val="22"/>
          <w:lang w:eastAsia="pt-BR"/>
        </w:rPr>
      </w:pPr>
      <w:ins w:id="8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11 - Modelo em espiral</w:t>
        </w:r>
        <w:r>
          <w:rPr>
            <w:noProof/>
            <w:webHidden/>
          </w:rPr>
          <w:tab/>
        </w:r>
        <w:r>
          <w:rPr>
            <w:noProof/>
            <w:webHidden/>
          </w:rPr>
          <w:fldChar w:fldCharType="begin"/>
        </w:r>
        <w:r>
          <w:rPr>
            <w:noProof/>
            <w:webHidden/>
          </w:rPr>
          <w:instrText xml:space="preserve"> PAGEREF _Toc21974176 \h </w:instrText>
        </w:r>
      </w:ins>
      <w:r>
        <w:rPr>
          <w:noProof/>
          <w:webHidden/>
        </w:rPr>
      </w:r>
      <w:r>
        <w:rPr>
          <w:noProof/>
          <w:webHidden/>
        </w:rPr>
        <w:fldChar w:fldCharType="separate"/>
      </w:r>
      <w:ins w:id="85" w:author="Ryan Lemos" w:date="2019-10-14T19:33:00Z">
        <w:r>
          <w:rPr>
            <w:noProof/>
            <w:webHidden/>
          </w:rPr>
          <w:t>31</w:t>
        </w:r>
        <w:r>
          <w:rPr>
            <w:noProof/>
            <w:webHidden/>
          </w:rPr>
          <w:fldChar w:fldCharType="end"/>
        </w:r>
        <w:r w:rsidRPr="00683A49">
          <w:rPr>
            <w:rStyle w:val="Hyperlink"/>
            <w:noProof/>
          </w:rPr>
          <w:fldChar w:fldCharType="end"/>
        </w:r>
      </w:ins>
    </w:p>
    <w:p w14:paraId="07A4AB1D" w14:textId="2BF93538" w:rsidR="00067692" w:rsidRDefault="00067692">
      <w:pPr>
        <w:pStyle w:val="ndicedeilustraes"/>
        <w:tabs>
          <w:tab w:val="right" w:leader="dot" w:pos="9061"/>
        </w:tabs>
        <w:rPr>
          <w:ins w:id="86" w:author="Ryan Lemos" w:date="2019-10-14T19:33:00Z"/>
          <w:rFonts w:asciiTheme="minorHAnsi" w:eastAsiaTheme="minorEastAsia" w:hAnsiTheme="minorHAnsi" w:cstheme="minorBidi"/>
          <w:noProof/>
          <w:sz w:val="22"/>
          <w:lang w:eastAsia="pt-BR"/>
        </w:rPr>
      </w:pPr>
      <w:ins w:id="8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12 - Exemplo de uma estória de usuário</w:t>
        </w:r>
        <w:r>
          <w:rPr>
            <w:noProof/>
            <w:webHidden/>
          </w:rPr>
          <w:tab/>
        </w:r>
        <w:r>
          <w:rPr>
            <w:noProof/>
            <w:webHidden/>
          </w:rPr>
          <w:fldChar w:fldCharType="begin"/>
        </w:r>
        <w:r>
          <w:rPr>
            <w:noProof/>
            <w:webHidden/>
          </w:rPr>
          <w:instrText xml:space="preserve"> PAGEREF _Toc21974177 \h </w:instrText>
        </w:r>
      </w:ins>
      <w:r>
        <w:rPr>
          <w:noProof/>
          <w:webHidden/>
        </w:rPr>
      </w:r>
      <w:r>
        <w:rPr>
          <w:noProof/>
          <w:webHidden/>
        </w:rPr>
        <w:fldChar w:fldCharType="separate"/>
      </w:r>
      <w:ins w:id="88" w:author="Ryan Lemos" w:date="2019-10-14T19:33:00Z">
        <w:r>
          <w:rPr>
            <w:noProof/>
            <w:webHidden/>
          </w:rPr>
          <w:t>33</w:t>
        </w:r>
        <w:r>
          <w:rPr>
            <w:noProof/>
            <w:webHidden/>
          </w:rPr>
          <w:fldChar w:fldCharType="end"/>
        </w:r>
        <w:r w:rsidRPr="00683A49">
          <w:rPr>
            <w:rStyle w:val="Hyperlink"/>
            <w:noProof/>
          </w:rPr>
          <w:fldChar w:fldCharType="end"/>
        </w:r>
      </w:ins>
    </w:p>
    <w:p w14:paraId="534538F2" w14:textId="75829172" w:rsidR="00067692" w:rsidRDefault="00067692">
      <w:pPr>
        <w:pStyle w:val="ndicedeilustraes"/>
        <w:tabs>
          <w:tab w:val="right" w:leader="dot" w:pos="9061"/>
        </w:tabs>
        <w:rPr>
          <w:ins w:id="89" w:author="Ryan Lemos" w:date="2019-10-14T19:33:00Z"/>
          <w:rFonts w:asciiTheme="minorHAnsi" w:eastAsiaTheme="minorEastAsia" w:hAnsiTheme="minorHAnsi" w:cstheme="minorBidi"/>
          <w:noProof/>
          <w:sz w:val="22"/>
          <w:lang w:eastAsia="pt-BR"/>
        </w:rPr>
      </w:pPr>
      <w:ins w:id="9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13 - Estrutura básica do HTML</w:t>
        </w:r>
        <w:r>
          <w:rPr>
            <w:noProof/>
            <w:webHidden/>
          </w:rPr>
          <w:tab/>
        </w:r>
        <w:r>
          <w:rPr>
            <w:noProof/>
            <w:webHidden/>
          </w:rPr>
          <w:fldChar w:fldCharType="begin"/>
        </w:r>
        <w:r>
          <w:rPr>
            <w:noProof/>
            <w:webHidden/>
          </w:rPr>
          <w:instrText xml:space="preserve"> PAGEREF _Toc21974178 \h </w:instrText>
        </w:r>
      </w:ins>
      <w:r>
        <w:rPr>
          <w:noProof/>
          <w:webHidden/>
        </w:rPr>
      </w:r>
      <w:r>
        <w:rPr>
          <w:noProof/>
          <w:webHidden/>
        </w:rPr>
        <w:fldChar w:fldCharType="separate"/>
      </w:r>
      <w:ins w:id="91" w:author="Ryan Lemos" w:date="2019-10-14T19:33:00Z">
        <w:r>
          <w:rPr>
            <w:noProof/>
            <w:webHidden/>
          </w:rPr>
          <w:t>35</w:t>
        </w:r>
        <w:r>
          <w:rPr>
            <w:noProof/>
            <w:webHidden/>
          </w:rPr>
          <w:fldChar w:fldCharType="end"/>
        </w:r>
        <w:r w:rsidRPr="00683A49">
          <w:rPr>
            <w:rStyle w:val="Hyperlink"/>
            <w:noProof/>
          </w:rPr>
          <w:fldChar w:fldCharType="end"/>
        </w:r>
      </w:ins>
    </w:p>
    <w:p w14:paraId="21A68BB6" w14:textId="7F247E64" w:rsidR="00067692" w:rsidRDefault="00067692">
      <w:pPr>
        <w:pStyle w:val="ndicedeilustraes"/>
        <w:tabs>
          <w:tab w:val="right" w:leader="dot" w:pos="9061"/>
        </w:tabs>
        <w:rPr>
          <w:ins w:id="92" w:author="Ryan Lemos" w:date="2019-10-14T19:33:00Z"/>
          <w:rFonts w:asciiTheme="minorHAnsi" w:eastAsiaTheme="minorEastAsia" w:hAnsiTheme="minorHAnsi" w:cstheme="minorBidi"/>
          <w:noProof/>
          <w:sz w:val="22"/>
          <w:lang w:eastAsia="pt-BR"/>
        </w:rPr>
      </w:pPr>
      <w:ins w:id="9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14 - Sintaxe CSS</w:t>
        </w:r>
        <w:r>
          <w:rPr>
            <w:noProof/>
            <w:webHidden/>
          </w:rPr>
          <w:tab/>
        </w:r>
        <w:r>
          <w:rPr>
            <w:noProof/>
            <w:webHidden/>
          </w:rPr>
          <w:fldChar w:fldCharType="begin"/>
        </w:r>
        <w:r>
          <w:rPr>
            <w:noProof/>
            <w:webHidden/>
          </w:rPr>
          <w:instrText xml:space="preserve"> PAGEREF _Toc21974179 \h </w:instrText>
        </w:r>
      </w:ins>
      <w:r>
        <w:rPr>
          <w:noProof/>
          <w:webHidden/>
        </w:rPr>
      </w:r>
      <w:r>
        <w:rPr>
          <w:noProof/>
          <w:webHidden/>
        </w:rPr>
        <w:fldChar w:fldCharType="separate"/>
      </w:r>
      <w:ins w:id="94" w:author="Ryan Lemos" w:date="2019-10-14T19:33:00Z">
        <w:r>
          <w:rPr>
            <w:noProof/>
            <w:webHidden/>
          </w:rPr>
          <w:t>35</w:t>
        </w:r>
        <w:r>
          <w:rPr>
            <w:noProof/>
            <w:webHidden/>
          </w:rPr>
          <w:fldChar w:fldCharType="end"/>
        </w:r>
        <w:r w:rsidRPr="00683A49">
          <w:rPr>
            <w:rStyle w:val="Hyperlink"/>
            <w:noProof/>
          </w:rPr>
          <w:fldChar w:fldCharType="end"/>
        </w:r>
      </w:ins>
    </w:p>
    <w:p w14:paraId="0D4A78E5" w14:textId="24328DE2" w:rsidR="00067692" w:rsidRDefault="00067692">
      <w:pPr>
        <w:pStyle w:val="ndicedeilustraes"/>
        <w:tabs>
          <w:tab w:val="right" w:leader="dot" w:pos="9061"/>
        </w:tabs>
        <w:rPr>
          <w:ins w:id="95" w:author="Ryan Lemos" w:date="2019-10-14T19:33:00Z"/>
          <w:rFonts w:asciiTheme="minorHAnsi" w:eastAsiaTheme="minorEastAsia" w:hAnsiTheme="minorHAnsi" w:cstheme="minorBidi"/>
          <w:noProof/>
          <w:sz w:val="22"/>
          <w:lang w:eastAsia="pt-BR"/>
        </w:rPr>
      </w:pPr>
      <w:ins w:id="9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"_Toc21974180"</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15 – Exemplo de um seletor CSS</w:t>
        </w:r>
        <w:r>
          <w:rPr>
            <w:noProof/>
            <w:webHidden/>
          </w:rPr>
          <w:tab/>
        </w:r>
        <w:r>
          <w:rPr>
            <w:noProof/>
            <w:webHidden/>
          </w:rPr>
          <w:fldChar w:fldCharType="begin"/>
        </w:r>
        <w:r>
          <w:rPr>
            <w:noProof/>
            <w:webHidden/>
          </w:rPr>
          <w:instrText xml:space="preserve"> PAGEREF _Toc21974180 \h </w:instrText>
        </w:r>
      </w:ins>
      <w:r>
        <w:rPr>
          <w:noProof/>
          <w:webHidden/>
        </w:rPr>
      </w:r>
      <w:r>
        <w:rPr>
          <w:noProof/>
          <w:webHidden/>
        </w:rPr>
        <w:fldChar w:fldCharType="separate"/>
      </w:r>
      <w:ins w:id="97" w:author="Ryan Lemos" w:date="2019-10-14T19:33:00Z">
        <w:r>
          <w:rPr>
            <w:noProof/>
            <w:webHidden/>
          </w:rPr>
          <w:t>36</w:t>
        </w:r>
        <w:r>
          <w:rPr>
            <w:noProof/>
            <w:webHidden/>
          </w:rPr>
          <w:fldChar w:fldCharType="end"/>
        </w:r>
        <w:r w:rsidRPr="00683A49">
          <w:rPr>
            <w:rStyle w:val="Hyperlink"/>
            <w:noProof/>
          </w:rPr>
          <w:fldChar w:fldCharType="end"/>
        </w:r>
      </w:ins>
    </w:p>
    <w:p w14:paraId="7D0CB05F" w14:textId="257D729F" w:rsidR="00067692" w:rsidRDefault="00067692">
      <w:pPr>
        <w:pStyle w:val="ndicedeilustraes"/>
        <w:tabs>
          <w:tab w:val="right" w:leader="dot" w:pos="9061"/>
        </w:tabs>
        <w:rPr>
          <w:ins w:id="98" w:author="Ryan Lemos" w:date="2019-10-14T19:33:00Z"/>
          <w:rFonts w:asciiTheme="minorHAnsi" w:eastAsiaTheme="minorEastAsia" w:hAnsiTheme="minorHAnsi" w:cstheme="minorBidi"/>
          <w:noProof/>
          <w:sz w:val="22"/>
          <w:lang w:eastAsia="pt-BR"/>
        </w:rPr>
      </w:pPr>
      <w:ins w:id="9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16 - Exemplo de objeto JSON</w:t>
        </w:r>
        <w:r>
          <w:rPr>
            <w:noProof/>
            <w:webHidden/>
          </w:rPr>
          <w:tab/>
        </w:r>
        <w:r>
          <w:rPr>
            <w:noProof/>
            <w:webHidden/>
          </w:rPr>
          <w:fldChar w:fldCharType="begin"/>
        </w:r>
        <w:r>
          <w:rPr>
            <w:noProof/>
            <w:webHidden/>
          </w:rPr>
          <w:instrText xml:space="preserve"> PAGEREF _Toc21974181 \h </w:instrText>
        </w:r>
      </w:ins>
      <w:r>
        <w:rPr>
          <w:noProof/>
          <w:webHidden/>
        </w:rPr>
      </w:r>
      <w:r>
        <w:rPr>
          <w:noProof/>
          <w:webHidden/>
        </w:rPr>
        <w:fldChar w:fldCharType="separate"/>
      </w:r>
      <w:ins w:id="100" w:author="Ryan Lemos" w:date="2019-10-14T19:33:00Z">
        <w:r>
          <w:rPr>
            <w:noProof/>
            <w:webHidden/>
          </w:rPr>
          <w:t>37</w:t>
        </w:r>
        <w:r>
          <w:rPr>
            <w:noProof/>
            <w:webHidden/>
          </w:rPr>
          <w:fldChar w:fldCharType="end"/>
        </w:r>
        <w:r w:rsidRPr="00683A49">
          <w:rPr>
            <w:rStyle w:val="Hyperlink"/>
            <w:noProof/>
          </w:rPr>
          <w:fldChar w:fldCharType="end"/>
        </w:r>
      </w:ins>
    </w:p>
    <w:p w14:paraId="6AD71BC7" w14:textId="119C6F46" w:rsidR="00067692" w:rsidRDefault="00067692">
      <w:pPr>
        <w:pStyle w:val="ndicedeilustraes"/>
        <w:tabs>
          <w:tab w:val="right" w:leader="dot" w:pos="9061"/>
        </w:tabs>
        <w:rPr>
          <w:ins w:id="101" w:author="Ryan Lemos" w:date="2019-10-14T19:33:00Z"/>
          <w:rFonts w:asciiTheme="minorHAnsi" w:eastAsiaTheme="minorEastAsia" w:hAnsiTheme="minorHAnsi" w:cstheme="minorBidi"/>
          <w:noProof/>
          <w:sz w:val="22"/>
          <w:lang w:eastAsia="pt-BR"/>
        </w:rPr>
      </w:pPr>
      <w:ins w:id="10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"_Toc21974182"</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17 - Exemplo da tipagem utilizada no TypeScript</w:t>
        </w:r>
        <w:r>
          <w:rPr>
            <w:noProof/>
            <w:webHidden/>
          </w:rPr>
          <w:tab/>
        </w:r>
        <w:r>
          <w:rPr>
            <w:noProof/>
            <w:webHidden/>
          </w:rPr>
          <w:fldChar w:fldCharType="begin"/>
        </w:r>
        <w:r>
          <w:rPr>
            <w:noProof/>
            <w:webHidden/>
          </w:rPr>
          <w:instrText xml:space="preserve"> PAGEREF _Toc21974182 \h </w:instrText>
        </w:r>
      </w:ins>
      <w:r>
        <w:rPr>
          <w:noProof/>
          <w:webHidden/>
        </w:rPr>
      </w:r>
      <w:r>
        <w:rPr>
          <w:noProof/>
          <w:webHidden/>
        </w:rPr>
        <w:fldChar w:fldCharType="separate"/>
      </w:r>
      <w:ins w:id="103" w:author="Ryan Lemos" w:date="2019-10-14T19:33:00Z">
        <w:r>
          <w:rPr>
            <w:noProof/>
            <w:webHidden/>
          </w:rPr>
          <w:t>38</w:t>
        </w:r>
        <w:r>
          <w:rPr>
            <w:noProof/>
            <w:webHidden/>
          </w:rPr>
          <w:fldChar w:fldCharType="end"/>
        </w:r>
        <w:r w:rsidRPr="00683A49">
          <w:rPr>
            <w:rStyle w:val="Hyperlink"/>
            <w:noProof/>
          </w:rPr>
          <w:fldChar w:fldCharType="end"/>
        </w:r>
      </w:ins>
    </w:p>
    <w:p w14:paraId="59519774" w14:textId="58F17782" w:rsidR="00067692" w:rsidRDefault="00067692">
      <w:pPr>
        <w:pStyle w:val="ndicedeilustraes"/>
        <w:tabs>
          <w:tab w:val="right" w:leader="dot" w:pos="9061"/>
        </w:tabs>
        <w:rPr>
          <w:ins w:id="104" w:author="Ryan Lemos" w:date="2019-10-14T19:33:00Z"/>
          <w:rFonts w:asciiTheme="minorHAnsi" w:eastAsiaTheme="minorEastAsia" w:hAnsiTheme="minorHAnsi" w:cstheme="minorBidi"/>
          <w:noProof/>
          <w:sz w:val="22"/>
          <w:lang w:eastAsia="pt-BR"/>
        </w:rPr>
      </w:pPr>
      <w:ins w:id="10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"_Toc21974183"</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18 - Exemplo de código PHP em página HTML</w:t>
        </w:r>
        <w:r>
          <w:rPr>
            <w:noProof/>
            <w:webHidden/>
          </w:rPr>
          <w:tab/>
        </w:r>
        <w:r>
          <w:rPr>
            <w:noProof/>
            <w:webHidden/>
          </w:rPr>
          <w:fldChar w:fldCharType="begin"/>
        </w:r>
        <w:r>
          <w:rPr>
            <w:noProof/>
            <w:webHidden/>
          </w:rPr>
          <w:instrText xml:space="preserve"> PAGEREF _Toc21974183 \h </w:instrText>
        </w:r>
      </w:ins>
      <w:r>
        <w:rPr>
          <w:noProof/>
          <w:webHidden/>
        </w:rPr>
      </w:r>
      <w:r>
        <w:rPr>
          <w:noProof/>
          <w:webHidden/>
        </w:rPr>
        <w:fldChar w:fldCharType="separate"/>
      </w:r>
      <w:ins w:id="106" w:author="Ryan Lemos" w:date="2019-10-14T19:33:00Z">
        <w:r>
          <w:rPr>
            <w:noProof/>
            <w:webHidden/>
          </w:rPr>
          <w:t>40</w:t>
        </w:r>
        <w:r>
          <w:rPr>
            <w:noProof/>
            <w:webHidden/>
          </w:rPr>
          <w:fldChar w:fldCharType="end"/>
        </w:r>
        <w:r w:rsidRPr="00683A49">
          <w:rPr>
            <w:rStyle w:val="Hyperlink"/>
            <w:noProof/>
          </w:rPr>
          <w:fldChar w:fldCharType="end"/>
        </w:r>
      </w:ins>
    </w:p>
    <w:p w14:paraId="2A2C2837" w14:textId="17A6B899" w:rsidR="00067692" w:rsidRDefault="00067692">
      <w:pPr>
        <w:pStyle w:val="ndicedeilustraes"/>
        <w:tabs>
          <w:tab w:val="right" w:leader="dot" w:pos="9061"/>
        </w:tabs>
        <w:rPr>
          <w:ins w:id="107" w:author="Ryan Lemos" w:date="2019-10-14T19:33:00Z"/>
          <w:rFonts w:asciiTheme="minorHAnsi" w:eastAsiaTheme="minorEastAsia" w:hAnsiTheme="minorHAnsi" w:cstheme="minorBidi"/>
          <w:noProof/>
          <w:sz w:val="22"/>
          <w:lang w:eastAsia="pt-BR"/>
        </w:rPr>
      </w:pPr>
      <w:ins w:id="10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"_Toc21974184"</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19 - Migração da tabela de usuários</w:t>
        </w:r>
        <w:r>
          <w:rPr>
            <w:noProof/>
            <w:webHidden/>
          </w:rPr>
          <w:tab/>
        </w:r>
        <w:r>
          <w:rPr>
            <w:noProof/>
            <w:webHidden/>
          </w:rPr>
          <w:fldChar w:fldCharType="begin"/>
        </w:r>
        <w:r>
          <w:rPr>
            <w:noProof/>
            <w:webHidden/>
          </w:rPr>
          <w:instrText xml:space="preserve"> PAGEREF _Toc21974184 \h </w:instrText>
        </w:r>
      </w:ins>
      <w:r>
        <w:rPr>
          <w:noProof/>
          <w:webHidden/>
        </w:rPr>
      </w:r>
      <w:r>
        <w:rPr>
          <w:noProof/>
          <w:webHidden/>
        </w:rPr>
        <w:fldChar w:fldCharType="separate"/>
      </w:r>
      <w:ins w:id="109" w:author="Ryan Lemos" w:date="2019-10-14T19:33:00Z">
        <w:r>
          <w:rPr>
            <w:noProof/>
            <w:webHidden/>
          </w:rPr>
          <w:t>41</w:t>
        </w:r>
        <w:r>
          <w:rPr>
            <w:noProof/>
            <w:webHidden/>
          </w:rPr>
          <w:fldChar w:fldCharType="end"/>
        </w:r>
        <w:r w:rsidRPr="00683A49">
          <w:rPr>
            <w:rStyle w:val="Hyperlink"/>
            <w:noProof/>
          </w:rPr>
          <w:fldChar w:fldCharType="end"/>
        </w:r>
      </w:ins>
    </w:p>
    <w:p w14:paraId="7B0F8F1B" w14:textId="58BE67CF" w:rsidR="00067692" w:rsidRDefault="00067692">
      <w:pPr>
        <w:pStyle w:val="ndicedeilustraes"/>
        <w:tabs>
          <w:tab w:val="right" w:leader="dot" w:pos="9061"/>
        </w:tabs>
        <w:rPr>
          <w:ins w:id="110" w:author="Ryan Lemos" w:date="2019-10-14T19:33:00Z"/>
          <w:rFonts w:asciiTheme="minorHAnsi" w:eastAsiaTheme="minorEastAsia" w:hAnsiTheme="minorHAnsi" w:cstheme="minorBidi"/>
          <w:noProof/>
          <w:sz w:val="22"/>
          <w:lang w:eastAsia="pt-BR"/>
        </w:rPr>
      </w:pPr>
      <w:ins w:id="11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"_Toc21974185"</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20 - Funcionamento de uma API</w:t>
        </w:r>
        <w:r>
          <w:rPr>
            <w:noProof/>
            <w:webHidden/>
          </w:rPr>
          <w:tab/>
        </w:r>
        <w:r>
          <w:rPr>
            <w:noProof/>
            <w:webHidden/>
          </w:rPr>
          <w:fldChar w:fldCharType="begin"/>
        </w:r>
        <w:r>
          <w:rPr>
            <w:noProof/>
            <w:webHidden/>
          </w:rPr>
          <w:instrText xml:space="preserve"> PAGEREF _Toc21974185 \h </w:instrText>
        </w:r>
      </w:ins>
      <w:r>
        <w:rPr>
          <w:noProof/>
          <w:webHidden/>
        </w:rPr>
      </w:r>
      <w:r>
        <w:rPr>
          <w:noProof/>
          <w:webHidden/>
        </w:rPr>
        <w:fldChar w:fldCharType="separate"/>
      </w:r>
      <w:ins w:id="112" w:author="Ryan Lemos" w:date="2019-10-14T19:33:00Z">
        <w:r>
          <w:rPr>
            <w:noProof/>
            <w:webHidden/>
          </w:rPr>
          <w:t>44</w:t>
        </w:r>
        <w:r>
          <w:rPr>
            <w:noProof/>
            <w:webHidden/>
          </w:rPr>
          <w:fldChar w:fldCharType="end"/>
        </w:r>
        <w:r w:rsidRPr="00683A49">
          <w:rPr>
            <w:rStyle w:val="Hyperlink"/>
            <w:noProof/>
          </w:rPr>
          <w:fldChar w:fldCharType="end"/>
        </w:r>
      </w:ins>
    </w:p>
    <w:p w14:paraId="1EF209CE" w14:textId="34FAD392" w:rsidR="00067692" w:rsidRDefault="00067692">
      <w:pPr>
        <w:pStyle w:val="ndicedeilustraes"/>
        <w:tabs>
          <w:tab w:val="right" w:leader="dot" w:pos="9061"/>
        </w:tabs>
        <w:rPr>
          <w:ins w:id="113" w:author="Ryan Lemos" w:date="2019-10-14T19:33:00Z"/>
          <w:rFonts w:asciiTheme="minorHAnsi" w:eastAsiaTheme="minorEastAsia" w:hAnsiTheme="minorHAnsi" w:cstheme="minorBidi"/>
          <w:noProof/>
          <w:sz w:val="22"/>
          <w:lang w:eastAsia="pt-BR"/>
        </w:rPr>
      </w:pPr>
      <w:ins w:id="11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21 - Exemplo de um relacionamento entre tabelas</w:t>
        </w:r>
        <w:r>
          <w:rPr>
            <w:noProof/>
            <w:webHidden/>
          </w:rPr>
          <w:tab/>
        </w:r>
        <w:r>
          <w:rPr>
            <w:noProof/>
            <w:webHidden/>
          </w:rPr>
          <w:fldChar w:fldCharType="begin"/>
        </w:r>
        <w:r>
          <w:rPr>
            <w:noProof/>
            <w:webHidden/>
          </w:rPr>
          <w:instrText xml:space="preserve"> PAGEREF _Toc21974186 \h </w:instrText>
        </w:r>
      </w:ins>
      <w:r>
        <w:rPr>
          <w:noProof/>
          <w:webHidden/>
        </w:rPr>
      </w:r>
      <w:r>
        <w:rPr>
          <w:noProof/>
          <w:webHidden/>
        </w:rPr>
        <w:fldChar w:fldCharType="separate"/>
      </w:r>
      <w:ins w:id="115" w:author="Ryan Lemos" w:date="2019-10-14T19:33:00Z">
        <w:r>
          <w:rPr>
            <w:noProof/>
            <w:webHidden/>
          </w:rPr>
          <w:t>45</w:t>
        </w:r>
        <w:r>
          <w:rPr>
            <w:noProof/>
            <w:webHidden/>
          </w:rPr>
          <w:fldChar w:fldCharType="end"/>
        </w:r>
        <w:r w:rsidRPr="00683A49">
          <w:rPr>
            <w:rStyle w:val="Hyperlink"/>
            <w:noProof/>
          </w:rPr>
          <w:fldChar w:fldCharType="end"/>
        </w:r>
      </w:ins>
    </w:p>
    <w:p w14:paraId="466ED537" w14:textId="5D18DA50" w:rsidR="00067692" w:rsidRDefault="00067692">
      <w:pPr>
        <w:pStyle w:val="ndicedeilustraes"/>
        <w:tabs>
          <w:tab w:val="right" w:leader="dot" w:pos="9061"/>
        </w:tabs>
        <w:rPr>
          <w:ins w:id="116" w:author="Ryan Lemos" w:date="2019-10-14T19:33:00Z"/>
          <w:rFonts w:asciiTheme="minorHAnsi" w:eastAsiaTheme="minorEastAsia" w:hAnsiTheme="minorHAnsi" w:cstheme="minorBidi"/>
          <w:noProof/>
          <w:sz w:val="22"/>
          <w:lang w:eastAsia="pt-BR"/>
        </w:rPr>
      </w:pPr>
      <w:ins w:id="11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22 - Relacionamento muitos para muitos</w:t>
        </w:r>
        <w:r>
          <w:rPr>
            <w:noProof/>
            <w:webHidden/>
          </w:rPr>
          <w:tab/>
        </w:r>
        <w:r>
          <w:rPr>
            <w:noProof/>
            <w:webHidden/>
          </w:rPr>
          <w:fldChar w:fldCharType="begin"/>
        </w:r>
        <w:r>
          <w:rPr>
            <w:noProof/>
            <w:webHidden/>
          </w:rPr>
          <w:instrText xml:space="preserve"> PAGEREF _Toc21974187 \h </w:instrText>
        </w:r>
      </w:ins>
      <w:r>
        <w:rPr>
          <w:noProof/>
          <w:webHidden/>
        </w:rPr>
      </w:r>
      <w:r>
        <w:rPr>
          <w:noProof/>
          <w:webHidden/>
        </w:rPr>
        <w:fldChar w:fldCharType="separate"/>
      </w:r>
      <w:ins w:id="118" w:author="Ryan Lemos" w:date="2019-10-14T19:33:00Z">
        <w:r>
          <w:rPr>
            <w:noProof/>
            <w:webHidden/>
          </w:rPr>
          <w:t>46</w:t>
        </w:r>
        <w:r>
          <w:rPr>
            <w:noProof/>
            <w:webHidden/>
          </w:rPr>
          <w:fldChar w:fldCharType="end"/>
        </w:r>
        <w:r w:rsidRPr="00683A49">
          <w:rPr>
            <w:rStyle w:val="Hyperlink"/>
            <w:noProof/>
          </w:rPr>
          <w:fldChar w:fldCharType="end"/>
        </w:r>
      </w:ins>
    </w:p>
    <w:p w14:paraId="24F66D5C" w14:textId="4E6C7C4F" w:rsidR="00067692" w:rsidRDefault="00067692">
      <w:pPr>
        <w:pStyle w:val="ndicedeilustraes"/>
        <w:tabs>
          <w:tab w:val="right" w:leader="dot" w:pos="9061"/>
        </w:tabs>
        <w:rPr>
          <w:ins w:id="119" w:author="Ryan Lemos" w:date="2019-10-14T19:33:00Z"/>
          <w:rFonts w:asciiTheme="minorHAnsi" w:eastAsiaTheme="minorEastAsia" w:hAnsiTheme="minorHAnsi" w:cstheme="minorBidi"/>
          <w:noProof/>
          <w:sz w:val="22"/>
          <w:lang w:eastAsia="pt-BR"/>
        </w:rPr>
      </w:pPr>
      <w:ins w:id="12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23 - Características do MySQL</w:t>
        </w:r>
        <w:r>
          <w:rPr>
            <w:noProof/>
            <w:webHidden/>
          </w:rPr>
          <w:tab/>
        </w:r>
        <w:r>
          <w:rPr>
            <w:noProof/>
            <w:webHidden/>
          </w:rPr>
          <w:fldChar w:fldCharType="begin"/>
        </w:r>
        <w:r>
          <w:rPr>
            <w:noProof/>
            <w:webHidden/>
          </w:rPr>
          <w:instrText xml:space="preserve"> PAGEREF _Toc21974188 \h </w:instrText>
        </w:r>
      </w:ins>
      <w:r>
        <w:rPr>
          <w:noProof/>
          <w:webHidden/>
        </w:rPr>
      </w:r>
      <w:r>
        <w:rPr>
          <w:noProof/>
          <w:webHidden/>
        </w:rPr>
        <w:fldChar w:fldCharType="separate"/>
      </w:r>
      <w:ins w:id="121" w:author="Ryan Lemos" w:date="2019-10-14T19:33:00Z">
        <w:r>
          <w:rPr>
            <w:noProof/>
            <w:webHidden/>
          </w:rPr>
          <w:t>47</w:t>
        </w:r>
        <w:r>
          <w:rPr>
            <w:noProof/>
            <w:webHidden/>
          </w:rPr>
          <w:fldChar w:fldCharType="end"/>
        </w:r>
        <w:r w:rsidRPr="00683A49">
          <w:rPr>
            <w:rStyle w:val="Hyperlink"/>
            <w:noProof/>
          </w:rPr>
          <w:fldChar w:fldCharType="end"/>
        </w:r>
      </w:ins>
    </w:p>
    <w:p w14:paraId="1CCE15C0" w14:textId="106606E8" w:rsidR="00067692" w:rsidRDefault="00067692">
      <w:pPr>
        <w:pStyle w:val="ndicedeilustraes"/>
        <w:tabs>
          <w:tab w:val="right" w:leader="dot" w:pos="9061"/>
        </w:tabs>
        <w:rPr>
          <w:ins w:id="122" w:author="Ryan Lemos" w:date="2019-10-14T19:33:00Z"/>
          <w:rFonts w:asciiTheme="minorHAnsi" w:eastAsiaTheme="minorEastAsia" w:hAnsiTheme="minorHAnsi" w:cstheme="minorBidi"/>
          <w:noProof/>
          <w:sz w:val="22"/>
          <w:lang w:eastAsia="pt-BR"/>
        </w:rPr>
      </w:pPr>
      <w:ins w:id="12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24 - Diagrama da base de dados do ambiente</w:t>
        </w:r>
        <w:r>
          <w:rPr>
            <w:noProof/>
            <w:webHidden/>
          </w:rPr>
          <w:tab/>
        </w:r>
        <w:r>
          <w:rPr>
            <w:noProof/>
            <w:webHidden/>
          </w:rPr>
          <w:fldChar w:fldCharType="begin"/>
        </w:r>
        <w:r>
          <w:rPr>
            <w:noProof/>
            <w:webHidden/>
          </w:rPr>
          <w:instrText xml:space="preserve"> PAGEREF _Toc21974189 \h </w:instrText>
        </w:r>
      </w:ins>
      <w:r>
        <w:rPr>
          <w:noProof/>
          <w:webHidden/>
        </w:rPr>
      </w:r>
      <w:r>
        <w:rPr>
          <w:noProof/>
          <w:webHidden/>
        </w:rPr>
        <w:fldChar w:fldCharType="separate"/>
      </w:r>
      <w:ins w:id="124" w:author="Ryan Lemos" w:date="2019-10-14T19:33:00Z">
        <w:r>
          <w:rPr>
            <w:noProof/>
            <w:webHidden/>
          </w:rPr>
          <w:t>51</w:t>
        </w:r>
        <w:r>
          <w:rPr>
            <w:noProof/>
            <w:webHidden/>
          </w:rPr>
          <w:fldChar w:fldCharType="end"/>
        </w:r>
        <w:r w:rsidRPr="00683A49">
          <w:rPr>
            <w:rStyle w:val="Hyperlink"/>
            <w:noProof/>
          </w:rPr>
          <w:fldChar w:fldCharType="end"/>
        </w:r>
      </w:ins>
    </w:p>
    <w:p w14:paraId="29252A7D" w14:textId="14EF9429" w:rsidR="00067692" w:rsidRDefault="00067692">
      <w:pPr>
        <w:pStyle w:val="ndicedeilustraes"/>
        <w:tabs>
          <w:tab w:val="right" w:leader="dot" w:pos="9061"/>
        </w:tabs>
        <w:rPr>
          <w:ins w:id="125" w:author="Ryan Lemos" w:date="2019-10-14T19:33:00Z"/>
          <w:rFonts w:asciiTheme="minorHAnsi" w:eastAsiaTheme="minorEastAsia" w:hAnsiTheme="minorHAnsi" w:cstheme="minorBidi"/>
          <w:noProof/>
          <w:sz w:val="22"/>
          <w:lang w:eastAsia="pt-BR"/>
        </w:rPr>
      </w:pPr>
      <w:ins w:id="12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"_Toc21974190"</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25 - Diagrama de processos do primeiro release</w:t>
        </w:r>
        <w:r>
          <w:rPr>
            <w:noProof/>
            <w:webHidden/>
          </w:rPr>
          <w:tab/>
        </w:r>
        <w:r>
          <w:rPr>
            <w:noProof/>
            <w:webHidden/>
          </w:rPr>
          <w:fldChar w:fldCharType="begin"/>
        </w:r>
        <w:r>
          <w:rPr>
            <w:noProof/>
            <w:webHidden/>
          </w:rPr>
          <w:instrText xml:space="preserve"> PAGEREF _Toc21974190 \h </w:instrText>
        </w:r>
      </w:ins>
      <w:r>
        <w:rPr>
          <w:noProof/>
          <w:webHidden/>
        </w:rPr>
      </w:r>
      <w:r>
        <w:rPr>
          <w:noProof/>
          <w:webHidden/>
        </w:rPr>
        <w:fldChar w:fldCharType="separate"/>
      </w:r>
      <w:ins w:id="127" w:author="Ryan Lemos" w:date="2019-10-14T19:33:00Z">
        <w:r>
          <w:rPr>
            <w:noProof/>
            <w:webHidden/>
          </w:rPr>
          <w:t>53</w:t>
        </w:r>
        <w:r>
          <w:rPr>
            <w:noProof/>
            <w:webHidden/>
          </w:rPr>
          <w:fldChar w:fldCharType="end"/>
        </w:r>
        <w:r w:rsidRPr="00683A49">
          <w:rPr>
            <w:rStyle w:val="Hyperlink"/>
            <w:noProof/>
          </w:rPr>
          <w:fldChar w:fldCharType="end"/>
        </w:r>
      </w:ins>
    </w:p>
    <w:p w14:paraId="11DBB8AE" w14:textId="0EFB8F82" w:rsidR="00067692" w:rsidRDefault="00067692">
      <w:pPr>
        <w:pStyle w:val="ndicedeilustraes"/>
        <w:tabs>
          <w:tab w:val="right" w:leader="dot" w:pos="9061"/>
        </w:tabs>
        <w:rPr>
          <w:ins w:id="128" w:author="Ryan Lemos" w:date="2019-10-14T19:33:00Z"/>
          <w:rFonts w:asciiTheme="minorHAnsi" w:eastAsiaTheme="minorEastAsia" w:hAnsiTheme="minorHAnsi" w:cstheme="minorBidi"/>
          <w:noProof/>
          <w:sz w:val="22"/>
          <w:lang w:eastAsia="pt-BR"/>
        </w:rPr>
      </w:pPr>
      <w:ins w:id="12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26 - Diagrama de processos do segundo release</w:t>
        </w:r>
        <w:r>
          <w:rPr>
            <w:noProof/>
            <w:webHidden/>
          </w:rPr>
          <w:tab/>
        </w:r>
        <w:r>
          <w:rPr>
            <w:noProof/>
            <w:webHidden/>
          </w:rPr>
          <w:fldChar w:fldCharType="begin"/>
        </w:r>
        <w:r>
          <w:rPr>
            <w:noProof/>
            <w:webHidden/>
          </w:rPr>
          <w:instrText xml:space="preserve"> PAGEREF _Toc21974191 \h </w:instrText>
        </w:r>
      </w:ins>
      <w:r>
        <w:rPr>
          <w:noProof/>
          <w:webHidden/>
        </w:rPr>
      </w:r>
      <w:r>
        <w:rPr>
          <w:noProof/>
          <w:webHidden/>
        </w:rPr>
        <w:fldChar w:fldCharType="separate"/>
      </w:r>
      <w:ins w:id="130" w:author="Ryan Lemos" w:date="2019-10-14T19:33:00Z">
        <w:r>
          <w:rPr>
            <w:noProof/>
            <w:webHidden/>
          </w:rPr>
          <w:t>55</w:t>
        </w:r>
        <w:r>
          <w:rPr>
            <w:noProof/>
            <w:webHidden/>
          </w:rPr>
          <w:fldChar w:fldCharType="end"/>
        </w:r>
        <w:r w:rsidRPr="00683A49">
          <w:rPr>
            <w:rStyle w:val="Hyperlink"/>
            <w:noProof/>
          </w:rPr>
          <w:fldChar w:fldCharType="end"/>
        </w:r>
      </w:ins>
    </w:p>
    <w:p w14:paraId="3548B8B0" w14:textId="3D3EE8A9" w:rsidR="00067692" w:rsidRDefault="00067692">
      <w:pPr>
        <w:pStyle w:val="ndicedeilustraes"/>
        <w:tabs>
          <w:tab w:val="right" w:leader="dot" w:pos="9061"/>
        </w:tabs>
        <w:rPr>
          <w:ins w:id="131" w:author="Ryan Lemos" w:date="2019-10-14T19:33:00Z"/>
          <w:rFonts w:asciiTheme="minorHAnsi" w:eastAsiaTheme="minorEastAsia" w:hAnsiTheme="minorHAnsi" w:cstheme="minorBidi"/>
          <w:noProof/>
          <w:sz w:val="22"/>
          <w:lang w:eastAsia="pt-BR"/>
        </w:rPr>
      </w:pPr>
      <w:ins w:id="13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"_Toc21974192"</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27 - Auxílio na utilização dos botões</w:t>
        </w:r>
        <w:r>
          <w:rPr>
            <w:noProof/>
            <w:webHidden/>
          </w:rPr>
          <w:tab/>
        </w:r>
        <w:r>
          <w:rPr>
            <w:noProof/>
            <w:webHidden/>
          </w:rPr>
          <w:fldChar w:fldCharType="begin"/>
        </w:r>
        <w:r>
          <w:rPr>
            <w:noProof/>
            <w:webHidden/>
          </w:rPr>
          <w:instrText xml:space="preserve"> PAGEREF _Toc21974192 \h </w:instrText>
        </w:r>
      </w:ins>
      <w:r>
        <w:rPr>
          <w:noProof/>
          <w:webHidden/>
        </w:rPr>
      </w:r>
      <w:r>
        <w:rPr>
          <w:noProof/>
          <w:webHidden/>
        </w:rPr>
        <w:fldChar w:fldCharType="separate"/>
      </w:r>
      <w:ins w:id="133" w:author="Ryan Lemos" w:date="2019-10-14T19:33:00Z">
        <w:r>
          <w:rPr>
            <w:noProof/>
            <w:webHidden/>
          </w:rPr>
          <w:t>56</w:t>
        </w:r>
        <w:r>
          <w:rPr>
            <w:noProof/>
            <w:webHidden/>
          </w:rPr>
          <w:fldChar w:fldCharType="end"/>
        </w:r>
        <w:r w:rsidRPr="00683A49">
          <w:rPr>
            <w:rStyle w:val="Hyperlink"/>
            <w:noProof/>
          </w:rPr>
          <w:fldChar w:fldCharType="end"/>
        </w:r>
      </w:ins>
    </w:p>
    <w:p w14:paraId="41E20ABC" w14:textId="72F879B2" w:rsidR="00067692" w:rsidRDefault="00067692">
      <w:pPr>
        <w:pStyle w:val="ndicedeilustraes"/>
        <w:tabs>
          <w:tab w:val="right" w:leader="dot" w:pos="9061"/>
        </w:tabs>
        <w:rPr>
          <w:ins w:id="134" w:author="Ryan Lemos" w:date="2019-10-14T19:33:00Z"/>
          <w:rFonts w:asciiTheme="minorHAnsi" w:eastAsiaTheme="minorEastAsia" w:hAnsiTheme="minorHAnsi" w:cstheme="minorBidi"/>
          <w:noProof/>
          <w:sz w:val="22"/>
          <w:lang w:eastAsia="pt-BR"/>
        </w:rPr>
      </w:pPr>
      <w:ins w:id="13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"_Toc21974193"</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28 - Exemplo de botão desabilitado</w:t>
        </w:r>
        <w:r>
          <w:rPr>
            <w:noProof/>
            <w:webHidden/>
          </w:rPr>
          <w:tab/>
        </w:r>
        <w:r>
          <w:rPr>
            <w:noProof/>
            <w:webHidden/>
          </w:rPr>
          <w:fldChar w:fldCharType="begin"/>
        </w:r>
        <w:r>
          <w:rPr>
            <w:noProof/>
            <w:webHidden/>
          </w:rPr>
          <w:instrText xml:space="preserve"> PAGEREF _Toc21974193 \h </w:instrText>
        </w:r>
      </w:ins>
      <w:r>
        <w:rPr>
          <w:noProof/>
          <w:webHidden/>
        </w:rPr>
      </w:r>
      <w:r>
        <w:rPr>
          <w:noProof/>
          <w:webHidden/>
        </w:rPr>
        <w:fldChar w:fldCharType="separate"/>
      </w:r>
      <w:ins w:id="136" w:author="Ryan Lemos" w:date="2019-10-14T19:33:00Z">
        <w:r>
          <w:rPr>
            <w:noProof/>
            <w:webHidden/>
          </w:rPr>
          <w:t>56</w:t>
        </w:r>
        <w:r>
          <w:rPr>
            <w:noProof/>
            <w:webHidden/>
          </w:rPr>
          <w:fldChar w:fldCharType="end"/>
        </w:r>
        <w:r w:rsidRPr="00683A49">
          <w:rPr>
            <w:rStyle w:val="Hyperlink"/>
            <w:noProof/>
          </w:rPr>
          <w:fldChar w:fldCharType="end"/>
        </w:r>
      </w:ins>
    </w:p>
    <w:p w14:paraId="17C29D20" w14:textId="52B49846" w:rsidR="00067692" w:rsidRDefault="00067692">
      <w:pPr>
        <w:pStyle w:val="ndicedeilustraes"/>
        <w:tabs>
          <w:tab w:val="right" w:leader="dot" w:pos="9061"/>
        </w:tabs>
        <w:rPr>
          <w:ins w:id="137" w:author="Ryan Lemos" w:date="2019-10-14T19:33:00Z"/>
          <w:rFonts w:asciiTheme="minorHAnsi" w:eastAsiaTheme="minorEastAsia" w:hAnsiTheme="minorHAnsi" w:cstheme="minorBidi"/>
          <w:noProof/>
          <w:sz w:val="22"/>
          <w:lang w:eastAsia="pt-BR"/>
        </w:rPr>
      </w:pPr>
      <w:ins w:id="13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"_Toc21974194"</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29 - Exemplo de botão habilitado</w:t>
        </w:r>
        <w:r>
          <w:rPr>
            <w:noProof/>
            <w:webHidden/>
          </w:rPr>
          <w:tab/>
        </w:r>
        <w:r>
          <w:rPr>
            <w:noProof/>
            <w:webHidden/>
          </w:rPr>
          <w:fldChar w:fldCharType="begin"/>
        </w:r>
        <w:r>
          <w:rPr>
            <w:noProof/>
            <w:webHidden/>
          </w:rPr>
          <w:instrText xml:space="preserve"> PAGEREF _Toc21974194 \h </w:instrText>
        </w:r>
      </w:ins>
      <w:r>
        <w:rPr>
          <w:noProof/>
          <w:webHidden/>
        </w:rPr>
      </w:r>
      <w:r>
        <w:rPr>
          <w:noProof/>
          <w:webHidden/>
        </w:rPr>
        <w:fldChar w:fldCharType="separate"/>
      </w:r>
      <w:ins w:id="139" w:author="Ryan Lemos" w:date="2019-10-14T19:33:00Z">
        <w:r>
          <w:rPr>
            <w:noProof/>
            <w:webHidden/>
          </w:rPr>
          <w:t>57</w:t>
        </w:r>
        <w:r>
          <w:rPr>
            <w:noProof/>
            <w:webHidden/>
          </w:rPr>
          <w:fldChar w:fldCharType="end"/>
        </w:r>
        <w:r w:rsidRPr="00683A49">
          <w:rPr>
            <w:rStyle w:val="Hyperlink"/>
            <w:noProof/>
          </w:rPr>
          <w:fldChar w:fldCharType="end"/>
        </w:r>
      </w:ins>
    </w:p>
    <w:p w14:paraId="20128B66" w14:textId="3CD35E87" w:rsidR="00067692" w:rsidRDefault="00067692">
      <w:pPr>
        <w:pStyle w:val="ndicedeilustraes"/>
        <w:tabs>
          <w:tab w:val="right" w:leader="dot" w:pos="9061"/>
        </w:tabs>
        <w:rPr>
          <w:ins w:id="140" w:author="Ryan Lemos" w:date="2019-10-14T19:33:00Z"/>
          <w:rFonts w:asciiTheme="minorHAnsi" w:eastAsiaTheme="minorEastAsia" w:hAnsiTheme="minorHAnsi" w:cstheme="minorBidi"/>
          <w:noProof/>
          <w:sz w:val="22"/>
          <w:lang w:eastAsia="pt-BR"/>
        </w:rPr>
      </w:pPr>
      <w:ins w:id="14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"_Toc21974195"</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30 - Botão salvar habilitado</w:t>
        </w:r>
        <w:r>
          <w:rPr>
            <w:noProof/>
            <w:webHidden/>
          </w:rPr>
          <w:tab/>
        </w:r>
        <w:r>
          <w:rPr>
            <w:noProof/>
            <w:webHidden/>
          </w:rPr>
          <w:fldChar w:fldCharType="begin"/>
        </w:r>
        <w:r>
          <w:rPr>
            <w:noProof/>
            <w:webHidden/>
          </w:rPr>
          <w:instrText xml:space="preserve"> PAGEREF _Toc21974195 \h </w:instrText>
        </w:r>
      </w:ins>
      <w:r>
        <w:rPr>
          <w:noProof/>
          <w:webHidden/>
        </w:rPr>
      </w:r>
      <w:r>
        <w:rPr>
          <w:noProof/>
          <w:webHidden/>
        </w:rPr>
        <w:fldChar w:fldCharType="separate"/>
      </w:r>
      <w:ins w:id="142" w:author="Ryan Lemos" w:date="2019-10-14T19:33:00Z">
        <w:r>
          <w:rPr>
            <w:noProof/>
            <w:webHidden/>
          </w:rPr>
          <w:t>57</w:t>
        </w:r>
        <w:r>
          <w:rPr>
            <w:noProof/>
            <w:webHidden/>
          </w:rPr>
          <w:fldChar w:fldCharType="end"/>
        </w:r>
        <w:r w:rsidRPr="00683A49">
          <w:rPr>
            <w:rStyle w:val="Hyperlink"/>
            <w:noProof/>
          </w:rPr>
          <w:fldChar w:fldCharType="end"/>
        </w:r>
      </w:ins>
    </w:p>
    <w:p w14:paraId="027A996E" w14:textId="5616A4DA" w:rsidR="00067692" w:rsidRDefault="00067692">
      <w:pPr>
        <w:pStyle w:val="ndicedeilustraes"/>
        <w:tabs>
          <w:tab w:val="right" w:leader="dot" w:pos="9061"/>
        </w:tabs>
        <w:rPr>
          <w:ins w:id="143" w:author="Ryan Lemos" w:date="2019-10-14T19:33:00Z"/>
          <w:rFonts w:asciiTheme="minorHAnsi" w:eastAsiaTheme="minorEastAsia" w:hAnsiTheme="minorHAnsi" w:cstheme="minorBidi"/>
          <w:noProof/>
          <w:sz w:val="22"/>
          <w:lang w:eastAsia="pt-BR"/>
        </w:rPr>
      </w:pPr>
      <w:ins w:id="14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31 - Botão salvar desabilitado</w:t>
        </w:r>
        <w:r>
          <w:rPr>
            <w:noProof/>
            <w:webHidden/>
          </w:rPr>
          <w:tab/>
        </w:r>
        <w:r>
          <w:rPr>
            <w:noProof/>
            <w:webHidden/>
          </w:rPr>
          <w:fldChar w:fldCharType="begin"/>
        </w:r>
        <w:r>
          <w:rPr>
            <w:noProof/>
            <w:webHidden/>
          </w:rPr>
          <w:instrText xml:space="preserve"> PAGEREF _Toc21974196 \h </w:instrText>
        </w:r>
      </w:ins>
      <w:r>
        <w:rPr>
          <w:noProof/>
          <w:webHidden/>
        </w:rPr>
      </w:r>
      <w:r>
        <w:rPr>
          <w:noProof/>
          <w:webHidden/>
        </w:rPr>
        <w:fldChar w:fldCharType="separate"/>
      </w:r>
      <w:ins w:id="145" w:author="Ryan Lemos" w:date="2019-10-14T19:33:00Z">
        <w:r>
          <w:rPr>
            <w:noProof/>
            <w:webHidden/>
          </w:rPr>
          <w:t>58</w:t>
        </w:r>
        <w:r>
          <w:rPr>
            <w:noProof/>
            <w:webHidden/>
          </w:rPr>
          <w:fldChar w:fldCharType="end"/>
        </w:r>
        <w:r w:rsidRPr="00683A49">
          <w:rPr>
            <w:rStyle w:val="Hyperlink"/>
            <w:noProof/>
          </w:rPr>
          <w:fldChar w:fldCharType="end"/>
        </w:r>
      </w:ins>
    </w:p>
    <w:p w14:paraId="345CCE7A" w14:textId="3F2D850F" w:rsidR="00067692" w:rsidRDefault="00067692">
      <w:pPr>
        <w:pStyle w:val="ndicedeilustraes"/>
        <w:tabs>
          <w:tab w:val="right" w:leader="dot" w:pos="9061"/>
        </w:tabs>
        <w:rPr>
          <w:ins w:id="146" w:author="Ryan Lemos" w:date="2019-10-14T19:33:00Z"/>
          <w:rFonts w:asciiTheme="minorHAnsi" w:eastAsiaTheme="minorEastAsia" w:hAnsiTheme="minorHAnsi" w:cstheme="minorBidi"/>
          <w:noProof/>
          <w:sz w:val="22"/>
          <w:lang w:eastAsia="pt-BR"/>
        </w:rPr>
      </w:pPr>
      <w:ins w:id="147" w:author="Ryan Lemos" w:date="2019-10-14T19:33:00Z">
        <w:r w:rsidRPr="00683A49">
          <w:rPr>
            <w:rStyle w:val="Hyperlink"/>
            <w:noProof/>
          </w:rPr>
          <w:lastRenderedPageBreak/>
          <w:fldChar w:fldCharType="begin"/>
        </w:r>
        <w:r w:rsidRPr="00683A49">
          <w:rPr>
            <w:rStyle w:val="Hyperlink"/>
            <w:noProof/>
          </w:rPr>
          <w:instrText xml:space="preserve"> </w:instrText>
        </w:r>
        <w:r>
          <w:rPr>
            <w:noProof/>
          </w:rPr>
          <w:instrText>HYPERLINK \l "_Toc21974197"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32 - Botão voltar</w:t>
        </w:r>
        <w:r>
          <w:rPr>
            <w:noProof/>
            <w:webHidden/>
          </w:rPr>
          <w:tab/>
        </w:r>
        <w:r>
          <w:rPr>
            <w:noProof/>
            <w:webHidden/>
          </w:rPr>
          <w:fldChar w:fldCharType="begin"/>
        </w:r>
        <w:r>
          <w:rPr>
            <w:noProof/>
            <w:webHidden/>
          </w:rPr>
          <w:instrText xml:space="preserve"> PAGEREF _Toc21974197 \h </w:instrText>
        </w:r>
      </w:ins>
      <w:r>
        <w:rPr>
          <w:noProof/>
          <w:webHidden/>
        </w:rPr>
      </w:r>
      <w:r>
        <w:rPr>
          <w:noProof/>
          <w:webHidden/>
        </w:rPr>
        <w:fldChar w:fldCharType="separate"/>
      </w:r>
      <w:ins w:id="148" w:author="Ryan Lemos" w:date="2019-10-14T19:33:00Z">
        <w:r>
          <w:rPr>
            <w:noProof/>
            <w:webHidden/>
          </w:rPr>
          <w:t>58</w:t>
        </w:r>
        <w:r>
          <w:rPr>
            <w:noProof/>
            <w:webHidden/>
          </w:rPr>
          <w:fldChar w:fldCharType="end"/>
        </w:r>
        <w:r w:rsidRPr="00683A49">
          <w:rPr>
            <w:rStyle w:val="Hyperlink"/>
            <w:noProof/>
          </w:rPr>
          <w:fldChar w:fldCharType="end"/>
        </w:r>
      </w:ins>
    </w:p>
    <w:p w14:paraId="6769FD08" w14:textId="29BBC9ED" w:rsidR="00067692" w:rsidRDefault="00067692">
      <w:pPr>
        <w:pStyle w:val="ndicedeilustraes"/>
        <w:tabs>
          <w:tab w:val="right" w:leader="dot" w:pos="9061"/>
        </w:tabs>
        <w:rPr>
          <w:ins w:id="149" w:author="Ryan Lemos" w:date="2019-10-14T19:33:00Z"/>
          <w:rFonts w:asciiTheme="minorHAnsi" w:eastAsiaTheme="minorEastAsia" w:hAnsiTheme="minorHAnsi" w:cstheme="minorBidi"/>
          <w:noProof/>
          <w:sz w:val="22"/>
          <w:lang w:eastAsia="pt-BR"/>
        </w:rPr>
      </w:pPr>
      <w:ins w:id="15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33 - Botão de edição</w:t>
        </w:r>
        <w:r>
          <w:rPr>
            <w:noProof/>
            <w:webHidden/>
          </w:rPr>
          <w:tab/>
        </w:r>
        <w:r>
          <w:rPr>
            <w:noProof/>
            <w:webHidden/>
          </w:rPr>
          <w:fldChar w:fldCharType="begin"/>
        </w:r>
        <w:r>
          <w:rPr>
            <w:noProof/>
            <w:webHidden/>
          </w:rPr>
          <w:instrText xml:space="preserve"> PAGEREF _Toc21974198 \h </w:instrText>
        </w:r>
      </w:ins>
      <w:r>
        <w:rPr>
          <w:noProof/>
          <w:webHidden/>
        </w:rPr>
      </w:r>
      <w:r>
        <w:rPr>
          <w:noProof/>
          <w:webHidden/>
        </w:rPr>
        <w:fldChar w:fldCharType="separate"/>
      </w:r>
      <w:ins w:id="151" w:author="Ryan Lemos" w:date="2019-10-14T19:33:00Z">
        <w:r>
          <w:rPr>
            <w:noProof/>
            <w:webHidden/>
          </w:rPr>
          <w:t>58</w:t>
        </w:r>
        <w:r>
          <w:rPr>
            <w:noProof/>
            <w:webHidden/>
          </w:rPr>
          <w:fldChar w:fldCharType="end"/>
        </w:r>
        <w:r w:rsidRPr="00683A49">
          <w:rPr>
            <w:rStyle w:val="Hyperlink"/>
            <w:noProof/>
          </w:rPr>
          <w:fldChar w:fldCharType="end"/>
        </w:r>
      </w:ins>
    </w:p>
    <w:p w14:paraId="681CFD29" w14:textId="7606FCB7" w:rsidR="00067692" w:rsidRDefault="00067692">
      <w:pPr>
        <w:pStyle w:val="ndicedeilustraes"/>
        <w:tabs>
          <w:tab w:val="right" w:leader="dot" w:pos="9061"/>
        </w:tabs>
        <w:rPr>
          <w:ins w:id="152" w:author="Ryan Lemos" w:date="2019-10-14T19:33:00Z"/>
          <w:rFonts w:asciiTheme="minorHAnsi" w:eastAsiaTheme="minorEastAsia" w:hAnsiTheme="minorHAnsi" w:cstheme="minorBidi"/>
          <w:noProof/>
          <w:sz w:val="22"/>
          <w:lang w:eastAsia="pt-BR"/>
        </w:rPr>
      </w:pPr>
      <w:ins w:id="15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34 - Botão de exclusão</w:t>
        </w:r>
        <w:r>
          <w:rPr>
            <w:noProof/>
            <w:webHidden/>
          </w:rPr>
          <w:tab/>
        </w:r>
        <w:r>
          <w:rPr>
            <w:noProof/>
            <w:webHidden/>
          </w:rPr>
          <w:fldChar w:fldCharType="begin"/>
        </w:r>
        <w:r>
          <w:rPr>
            <w:noProof/>
            <w:webHidden/>
          </w:rPr>
          <w:instrText xml:space="preserve"> PAGEREF _Toc21974199 \h </w:instrText>
        </w:r>
      </w:ins>
      <w:r>
        <w:rPr>
          <w:noProof/>
          <w:webHidden/>
        </w:rPr>
      </w:r>
      <w:r>
        <w:rPr>
          <w:noProof/>
          <w:webHidden/>
        </w:rPr>
        <w:fldChar w:fldCharType="separate"/>
      </w:r>
      <w:ins w:id="154" w:author="Ryan Lemos" w:date="2019-10-14T19:33:00Z">
        <w:r>
          <w:rPr>
            <w:noProof/>
            <w:webHidden/>
          </w:rPr>
          <w:t>59</w:t>
        </w:r>
        <w:r>
          <w:rPr>
            <w:noProof/>
            <w:webHidden/>
          </w:rPr>
          <w:fldChar w:fldCharType="end"/>
        </w:r>
        <w:r w:rsidRPr="00683A49">
          <w:rPr>
            <w:rStyle w:val="Hyperlink"/>
            <w:noProof/>
          </w:rPr>
          <w:fldChar w:fldCharType="end"/>
        </w:r>
      </w:ins>
    </w:p>
    <w:p w14:paraId="3B290542" w14:textId="560D5886" w:rsidR="00067692" w:rsidRDefault="00067692">
      <w:pPr>
        <w:pStyle w:val="ndicedeilustraes"/>
        <w:tabs>
          <w:tab w:val="right" w:leader="dot" w:pos="9061"/>
        </w:tabs>
        <w:rPr>
          <w:ins w:id="155" w:author="Ryan Lemos" w:date="2019-10-14T19:33:00Z"/>
          <w:rFonts w:asciiTheme="minorHAnsi" w:eastAsiaTheme="minorEastAsia" w:hAnsiTheme="minorHAnsi" w:cstheme="minorBidi"/>
          <w:noProof/>
          <w:sz w:val="22"/>
          <w:lang w:eastAsia="pt-BR"/>
        </w:rPr>
      </w:pPr>
      <w:ins w:id="15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"_Toc21974200"</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35 - Mensagem de exclusão de um registro</w:t>
        </w:r>
        <w:r>
          <w:rPr>
            <w:noProof/>
            <w:webHidden/>
          </w:rPr>
          <w:tab/>
        </w:r>
        <w:r>
          <w:rPr>
            <w:noProof/>
            <w:webHidden/>
          </w:rPr>
          <w:fldChar w:fldCharType="begin"/>
        </w:r>
        <w:r>
          <w:rPr>
            <w:noProof/>
            <w:webHidden/>
          </w:rPr>
          <w:instrText xml:space="preserve"> PAGEREF _Toc21974200 \h </w:instrText>
        </w:r>
      </w:ins>
      <w:r>
        <w:rPr>
          <w:noProof/>
          <w:webHidden/>
        </w:rPr>
      </w:r>
      <w:r>
        <w:rPr>
          <w:noProof/>
          <w:webHidden/>
        </w:rPr>
        <w:fldChar w:fldCharType="separate"/>
      </w:r>
      <w:ins w:id="157" w:author="Ryan Lemos" w:date="2019-10-14T19:33:00Z">
        <w:r>
          <w:rPr>
            <w:noProof/>
            <w:webHidden/>
          </w:rPr>
          <w:t>59</w:t>
        </w:r>
        <w:r>
          <w:rPr>
            <w:noProof/>
            <w:webHidden/>
          </w:rPr>
          <w:fldChar w:fldCharType="end"/>
        </w:r>
        <w:r w:rsidRPr="00683A49">
          <w:rPr>
            <w:rStyle w:val="Hyperlink"/>
            <w:noProof/>
          </w:rPr>
          <w:fldChar w:fldCharType="end"/>
        </w:r>
      </w:ins>
    </w:p>
    <w:p w14:paraId="2FBB7604" w14:textId="120A4760" w:rsidR="00067692" w:rsidRDefault="00067692">
      <w:pPr>
        <w:pStyle w:val="ndicedeilustraes"/>
        <w:tabs>
          <w:tab w:val="right" w:leader="dot" w:pos="9061"/>
        </w:tabs>
        <w:rPr>
          <w:ins w:id="158" w:author="Ryan Lemos" w:date="2019-10-14T19:33:00Z"/>
          <w:rFonts w:asciiTheme="minorHAnsi" w:eastAsiaTheme="minorEastAsia" w:hAnsiTheme="minorHAnsi" w:cstheme="minorBidi"/>
          <w:noProof/>
          <w:sz w:val="22"/>
          <w:lang w:eastAsia="pt-BR"/>
        </w:rPr>
      </w:pPr>
      <w:ins w:id="15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36 - Botão de visualizar registro</w:t>
        </w:r>
        <w:r>
          <w:rPr>
            <w:noProof/>
            <w:webHidden/>
          </w:rPr>
          <w:tab/>
        </w:r>
        <w:r>
          <w:rPr>
            <w:noProof/>
            <w:webHidden/>
          </w:rPr>
          <w:fldChar w:fldCharType="begin"/>
        </w:r>
        <w:r>
          <w:rPr>
            <w:noProof/>
            <w:webHidden/>
          </w:rPr>
          <w:instrText xml:space="preserve"> PAGEREF _Toc21974201 \h </w:instrText>
        </w:r>
      </w:ins>
      <w:r>
        <w:rPr>
          <w:noProof/>
          <w:webHidden/>
        </w:rPr>
      </w:r>
      <w:r>
        <w:rPr>
          <w:noProof/>
          <w:webHidden/>
        </w:rPr>
        <w:fldChar w:fldCharType="separate"/>
      </w:r>
      <w:ins w:id="160" w:author="Ryan Lemos" w:date="2019-10-14T19:33:00Z">
        <w:r>
          <w:rPr>
            <w:noProof/>
            <w:webHidden/>
          </w:rPr>
          <w:t>59</w:t>
        </w:r>
        <w:r>
          <w:rPr>
            <w:noProof/>
            <w:webHidden/>
          </w:rPr>
          <w:fldChar w:fldCharType="end"/>
        </w:r>
        <w:r w:rsidRPr="00683A49">
          <w:rPr>
            <w:rStyle w:val="Hyperlink"/>
            <w:noProof/>
          </w:rPr>
          <w:fldChar w:fldCharType="end"/>
        </w:r>
      </w:ins>
    </w:p>
    <w:p w14:paraId="45AB4468" w14:textId="1BCB8824" w:rsidR="00067692" w:rsidRDefault="00067692">
      <w:pPr>
        <w:pStyle w:val="ndicedeilustraes"/>
        <w:tabs>
          <w:tab w:val="right" w:leader="dot" w:pos="9061"/>
        </w:tabs>
        <w:rPr>
          <w:ins w:id="161" w:author="Ryan Lemos" w:date="2019-10-14T19:33:00Z"/>
          <w:rFonts w:asciiTheme="minorHAnsi" w:eastAsiaTheme="minorEastAsia" w:hAnsiTheme="minorHAnsi" w:cstheme="minorBidi"/>
          <w:noProof/>
          <w:sz w:val="22"/>
          <w:lang w:eastAsia="pt-BR"/>
        </w:rPr>
      </w:pPr>
      <w:ins w:id="16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"_Toc21974202"</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37 - Botão de novo registro</w:t>
        </w:r>
        <w:r>
          <w:rPr>
            <w:noProof/>
            <w:webHidden/>
          </w:rPr>
          <w:tab/>
        </w:r>
        <w:r>
          <w:rPr>
            <w:noProof/>
            <w:webHidden/>
          </w:rPr>
          <w:fldChar w:fldCharType="begin"/>
        </w:r>
        <w:r>
          <w:rPr>
            <w:noProof/>
            <w:webHidden/>
          </w:rPr>
          <w:instrText xml:space="preserve"> PAGEREF _Toc21974202 \h </w:instrText>
        </w:r>
      </w:ins>
      <w:r>
        <w:rPr>
          <w:noProof/>
          <w:webHidden/>
        </w:rPr>
      </w:r>
      <w:r>
        <w:rPr>
          <w:noProof/>
          <w:webHidden/>
        </w:rPr>
        <w:fldChar w:fldCharType="separate"/>
      </w:r>
      <w:ins w:id="163" w:author="Ryan Lemos" w:date="2019-10-14T19:33:00Z">
        <w:r>
          <w:rPr>
            <w:noProof/>
            <w:webHidden/>
          </w:rPr>
          <w:t>60</w:t>
        </w:r>
        <w:r>
          <w:rPr>
            <w:noProof/>
            <w:webHidden/>
          </w:rPr>
          <w:fldChar w:fldCharType="end"/>
        </w:r>
        <w:r w:rsidRPr="00683A49">
          <w:rPr>
            <w:rStyle w:val="Hyperlink"/>
            <w:noProof/>
          </w:rPr>
          <w:fldChar w:fldCharType="end"/>
        </w:r>
      </w:ins>
    </w:p>
    <w:p w14:paraId="566C1229" w14:textId="0C54BB70" w:rsidR="00067692" w:rsidRDefault="00067692">
      <w:pPr>
        <w:pStyle w:val="ndicedeilustraes"/>
        <w:tabs>
          <w:tab w:val="right" w:leader="dot" w:pos="9061"/>
        </w:tabs>
        <w:rPr>
          <w:ins w:id="164" w:author="Ryan Lemos" w:date="2019-10-14T19:33:00Z"/>
          <w:rFonts w:asciiTheme="minorHAnsi" w:eastAsiaTheme="minorEastAsia" w:hAnsiTheme="minorHAnsi" w:cstheme="minorBidi"/>
          <w:noProof/>
          <w:sz w:val="22"/>
          <w:lang w:eastAsia="pt-BR"/>
        </w:rPr>
      </w:pPr>
      <w:ins w:id="16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"_Toc21974203"</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38 - Botão de recarregar dados</w:t>
        </w:r>
        <w:r>
          <w:rPr>
            <w:noProof/>
            <w:webHidden/>
          </w:rPr>
          <w:tab/>
        </w:r>
        <w:r>
          <w:rPr>
            <w:noProof/>
            <w:webHidden/>
          </w:rPr>
          <w:fldChar w:fldCharType="begin"/>
        </w:r>
        <w:r>
          <w:rPr>
            <w:noProof/>
            <w:webHidden/>
          </w:rPr>
          <w:instrText xml:space="preserve"> PAGEREF _Toc21974203 \h </w:instrText>
        </w:r>
      </w:ins>
      <w:r>
        <w:rPr>
          <w:noProof/>
          <w:webHidden/>
        </w:rPr>
      </w:r>
      <w:r>
        <w:rPr>
          <w:noProof/>
          <w:webHidden/>
        </w:rPr>
        <w:fldChar w:fldCharType="separate"/>
      </w:r>
      <w:ins w:id="166" w:author="Ryan Lemos" w:date="2019-10-14T19:33:00Z">
        <w:r>
          <w:rPr>
            <w:noProof/>
            <w:webHidden/>
          </w:rPr>
          <w:t>60</w:t>
        </w:r>
        <w:r>
          <w:rPr>
            <w:noProof/>
            <w:webHidden/>
          </w:rPr>
          <w:fldChar w:fldCharType="end"/>
        </w:r>
        <w:r w:rsidRPr="00683A49">
          <w:rPr>
            <w:rStyle w:val="Hyperlink"/>
            <w:noProof/>
          </w:rPr>
          <w:fldChar w:fldCharType="end"/>
        </w:r>
      </w:ins>
    </w:p>
    <w:p w14:paraId="0B019A92" w14:textId="5D9FD2A3" w:rsidR="00067692" w:rsidRDefault="00067692">
      <w:pPr>
        <w:pStyle w:val="ndicedeilustraes"/>
        <w:tabs>
          <w:tab w:val="right" w:leader="dot" w:pos="9061"/>
        </w:tabs>
        <w:rPr>
          <w:ins w:id="167" w:author="Ryan Lemos" w:date="2019-10-14T19:33:00Z"/>
          <w:rFonts w:asciiTheme="minorHAnsi" w:eastAsiaTheme="minorEastAsia" w:hAnsiTheme="minorHAnsi" w:cstheme="minorBidi"/>
          <w:noProof/>
          <w:sz w:val="22"/>
          <w:lang w:eastAsia="pt-BR"/>
        </w:rPr>
      </w:pPr>
      <w:ins w:id="16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"_Toc21974204"</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39 - Botão para trocar de senha</w:t>
        </w:r>
        <w:r>
          <w:rPr>
            <w:noProof/>
            <w:webHidden/>
          </w:rPr>
          <w:tab/>
        </w:r>
        <w:r>
          <w:rPr>
            <w:noProof/>
            <w:webHidden/>
          </w:rPr>
          <w:fldChar w:fldCharType="begin"/>
        </w:r>
        <w:r>
          <w:rPr>
            <w:noProof/>
            <w:webHidden/>
          </w:rPr>
          <w:instrText xml:space="preserve"> PAGEREF _Toc21974204 \h </w:instrText>
        </w:r>
      </w:ins>
      <w:r>
        <w:rPr>
          <w:noProof/>
          <w:webHidden/>
        </w:rPr>
      </w:r>
      <w:r>
        <w:rPr>
          <w:noProof/>
          <w:webHidden/>
        </w:rPr>
        <w:fldChar w:fldCharType="separate"/>
      </w:r>
      <w:ins w:id="169" w:author="Ryan Lemos" w:date="2019-10-14T19:33:00Z">
        <w:r>
          <w:rPr>
            <w:noProof/>
            <w:webHidden/>
          </w:rPr>
          <w:t>60</w:t>
        </w:r>
        <w:r>
          <w:rPr>
            <w:noProof/>
            <w:webHidden/>
          </w:rPr>
          <w:fldChar w:fldCharType="end"/>
        </w:r>
        <w:r w:rsidRPr="00683A49">
          <w:rPr>
            <w:rStyle w:val="Hyperlink"/>
            <w:noProof/>
          </w:rPr>
          <w:fldChar w:fldCharType="end"/>
        </w:r>
      </w:ins>
    </w:p>
    <w:p w14:paraId="57938730" w14:textId="6F9125C5" w:rsidR="00067692" w:rsidRDefault="00067692">
      <w:pPr>
        <w:pStyle w:val="ndicedeilustraes"/>
        <w:tabs>
          <w:tab w:val="right" w:leader="dot" w:pos="9061"/>
        </w:tabs>
        <w:rPr>
          <w:ins w:id="170" w:author="Ryan Lemos" w:date="2019-10-14T19:33:00Z"/>
          <w:rFonts w:asciiTheme="minorHAnsi" w:eastAsiaTheme="minorEastAsia" w:hAnsiTheme="minorHAnsi" w:cstheme="minorBidi"/>
          <w:noProof/>
          <w:sz w:val="22"/>
          <w:lang w:eastAsia="pt-BR"/>
        </w:rPr>
      </w:pPr>
      <w:ins w:id="17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"_Toc21974205"</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40 - Botão de duplicar registro</w:t>
        </w:r>
        <w:r>
          <w:rPr>
            <w:noProof/>
            <w:webHidden/>
          </w:rPr>
          <w:tab/>
        </w:r>
        <w:r>
          <w:rPr>
            <w:noProof/>
            <w:webHidden/>
          </w:rPr>
          <w:fldChar w:fldCharType="begin"/>
        </w:r>
        <w:r>
          <w:rPr>
            <w:noProof/>
            <w:webHidden/>
          </w:rPr>
          <w:instrText xml:space="preserve"> PAGEREF _Toc21974205 \h </w:instrText>
        </w:r>
      </w:ins>
      <w:r>
        <w:rPr>
          <w:noProof/>
          <w:webHidden/>
        </w:rPr>
      </w:r>
      <w:r>
        <w:rPr>
          <w:noProof/>
          <w:webHidden/>
        </w:rPr>
        <w:fldChar w:fldCharType="separate"/>
      </w:r>
      <w:ins w:id="172" w:author="Ryan Lemos" w:date="2019-10-14T19:33:00Z">
        <w:r>
          <w:rPr>
            <w:noProof/>
            <w:webHidden/>
          </w:rPr>
          <w:t>61</w:t>
        </w:r>
        <w:r>
          <w:rPr>
            <w:noProof/>
            <w:webHidden/>
          </w:rPr>
          <w:fldChar w:fldCharType="end"/>
        </w:r>
        <w:r w:rsidRPr="00683A49">
          <w:rPr>
            <w:rStyle w:val="Hyperlink"/>
            <w:noProof/>
          </w:rPr>
          <w:fldChar w:fldCharType="end"/>
        </w:r>
      </w:ins>
    </w:p>
    <w:p w14:paraId="51B62676" w14:textId="41A93347" w:rsidR="00067692" w:rsidRDefault="00067692">
      <w:pPr>
        <w:pStyle w:val="ndicedeilustraes"/>
        <w:tabs>
          <w:tab w:val="right" w:leader="dot" w:pos="9061"/>
        </w:tabs>
        <w:rPr>
          <w:ins w:id="173" w:author="Ryan Lemos" w:date="2019-10-14T19:33:00Z"/>
          <w:rFonts w:asciiTheme="minorHAnsi" w:eastAsiaTheme="minorEastAsia" w:hAnsiTheme="minorHAnsi" w:cstheme="minorBidi"/>
          <w:noProof/>
          <w:sz w:val="22"/>
          <w:lang w:eastAsia="pt-BR"/>
        </w:rPr>
      </w:pPr>
      <w:ins w:id="17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41 - Botão de gerar PDF</w:t>
        </w:r>
        <w:r>
          <w:rPr>
            <w:noProof/>
            <w:webHidden/>
          </w:rPr>
          <w:tab/>
        </w:r>
        <w:r>
          <w:rPr>
            <w:noProof/>
            <w:webHidden/>
          </w:rPr>
          <w:fldChar w:fldCharType="begin"/>
        </w:r>
        <w:r>
          <w:rPr>
            <w:noProof/>
            <w:webHidden/>
          </w:rPr>
          <w:instrText xml:space="preserve"> PAGEREF _Toc21974206 \h </w:instrText>
        </w:r>
      </w:ins>
      <w:r>
        <w:rPr>
          <w:noProof/>
          <w:webHidden/>
        </w:rPr>
      </w:r>
      <w:r>
        <w:rPr>
          <w:noProof/>
          <w:webHidden/>
        </w:rPr>
        <w:fldChar w:fldCharType="separate"/>
      </w:r>
      <w:ins w:id="175" w:author="Ryan Lemos" w:date="2019-10-14T19:33:00Z">
        <w:r>
          <w:rPr>
            <w:noProof/>
            <w:webHidden/>
          </w:rPr>
          <w:t>61</w:t>
        </w:r>
        <w:r>
          <w:rPr>
            <w:noProof/>
            <w:webHidden/>
          </w:rPr>
          <w:fldChar w:fldCharType="end"/>
        </w:r>
        <w:r w:rsidRPr="00683A49">
          <w:rPr>
            <w:rStyle w:val="Hyperlink"/>
            <w:noProof/>
          </w:rPr>
          <w:fldChar w:fldCharType="end"/>
        </w:r>
      </w:ins>
    </w:p>
    <w:p w14:paraId="53EE5788" w14:textId="684400AD" w:rsidR="00067692" w:rsidRDefault="00067692">
      <w:pPr>
        <w:pStyle w:val="ndicedeilustraes"/>
        <w:tabs>
          <w:tab w:val="right" w:leader="dot" w:pos="9061"/>
        </w:tabs>
        <w:rPr>
          <w:ins w:id="176" w:author="Ryan Lemos" w:date="2019-10-14T19:33:00Z"/>
          <w:rFonts w:asciiTheme="minorHAnsi" w:eastAsiaTheme="minorEastAsia" w:hAnsiTheme="minorHAnsi" w:cstheme="minorBidi"/>
          <w:noProof/>
          <w:sz w:val="22"/>
          <w:lang w:eastAsia="pt-BR"/>
        </w:rPr>
      </w:pPr>
      <w:ins w:id="17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42 - Botão de informações</w:t>
        </w:r>
        <w:r>
          <w:rPr>
            <w:noProof/>
            <w:webHidden/>
          </w:rPr>
          <w:tab/>
        </w:r>
        <w:r>
          <w:rPr>
            <w:noProof/>
            <w:webHidden/>
          </w:rPr>
          <w:fldChar w:fldCharType="begin"/>
        </w:r>
        <w:r>
          <w:rPr>
            <w:noProof/>
            <w:webHidden/>
          </w:rPr>
          <w:instrText xml:space="preserve"> PAGEREF _Toc21974207 \h </w:instrText>
        </w:r>
      </w:ins>
      <w:r>
        <w:rPr>
          <w:noProof/>
          <w:webHidden/>
        </w:rPr>
      </w:r>
      <w:r>
        <w:rPr>
          <w:noProof/>
          <w:webHidden/>
        </w:rPr>
        <w:fldChar w:fldCharType="separate"/>
      </w:r>
      <w:ins w:id="178" w:author="Ryan Lemos" w:date="2019-10-14T19:33:00Z">
        <w:r>
          <w:rPr>
            <w:noProof/>
            <w:webHidden/>
          </w:rPr>
          <w:t>61</w:t>
        </w:r>
        <w:r>
          <w:rPr>
            <w:noProof/>
            <w:webHidden/>
          </w:rPr>
          <w:fldChar w:fldCharType="end"/>
        </w:r>
        <w:r w:rsidRPr="00683A49">
          <w:rPr>
            <w:rStyle w:val="Hyperlink"/>
            <w:noProof/>
          </w:rPr>
          <w:fldChar w:fldCharType="end"/>
        </w:r>
      </w:ins>
    </w:p>
    <w:p w14:paraId="79A0CE00" w14:textId="7A42CB46" w:rsidR="00067692" w:rsidRDefault="00067692">
      <w:pPr>
        <w:pStyle w:val="ndicedeilustraes"/>
        <w:tabs>
          <w:tab w:val="right" w:leader="dot" w:pos="9061"/>
        </w:tabs>
        <w:rPr>
          <w:ins w:id="179" w:author="Ryan Lemos" w:date="2019-10-14T19:33:00Z"/>
          <w:rFonts w:asciiTheme="minorHAnsi" w:eastAsiaTheme="minorEastAsia" w:hAnsiTheme="minorHAnsi" w:cstheme="minorBidi"/>
          <w:noProof/>
          <w:sz w:val="22"/>
          <w:lang w:eastAsia="pt-BR"/>
        </w:rPr>
      </w:pPr>
      <w:ins w:id="18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43 - Botão de resetar resultado</w:t>
        </w:r>
        <w:r>
          <w:rPr>
            <w:noProof/>
            <w:webHidden/>
          </w:rPr>
          <w:tab/>
        </w:r>
        <w:r>
          <w:rPr>
            <w:noProof/>
            <w:webHidden/>
          </w:rPr>
          <w:fldChar w:fldCharType="begin"/>
        </w:r>
        <w:r>
          <w:rPr>
            <w:noProof/>
            <w:webHidden/>
          </w:rPr>
          <w:instrText xml:space="preserve"> PAGEREF _Toc21974208 \h </w:instrText>
        </w:r>
      </w:ins>
      <w:r>
        <w:rPr>
          <w:noProof/>
          <w:webHidden/>
        </w:rPr>
      </w:r>
      <w:r>
        <w:rPr>
          <w:noProof/>
          <w:webHidden/>
        </w:rPr>
        <w:fldChar w:fldCharType="separate"/>
      </w:r>
      <w:ins w:id="181" w:author="Ryan Lemos" w:date="2019-10-14T19:33:00Z">
        <w:r>
          <w:rPr>
            <w:noProof/>
            <w:webHidden/>
          </w:rPr>
          <w:t>62</w:t>
        </w:r>
        <w:r>
          <w:rPr>
            <w:noProof/>
            <w:webHidden/>
          </w:rPr>
          <w:fldChar w:fldCharType="end"/>
        </w:r>
        <w:r w:rsidRPr="00683A49">
          <w:rPr>
            <w:rStyle w:val="Hyperlink"/>
            <w:noProof/>
          </w:rPr>
          <w:fldChar w:fldCharType="end"/>
        </w:r>
      </w:ins>
    </w:p>
    <w:p w14:paraId="290BCEC9" w14:textId="0272F253" w:rsidR="00067692" w:rsidRDefault="00067692">
      <w:pPr>
        <w:pStyle w:val="ndicedeilustraes"/>
        <w:tabs>
          <w:tab w:val="right" w:leader="dot" w:pos="9061"/>
        </w:tabs>
        <w:rPr>
          <w:ins w:id="182" w:author="Ryan Lemos" w:date="2019-10-14T19:33:00Z"/>
          <w:rFonts w:asciiTheme="minorHAnsi" w:eastAsiaTheme="minorEastAsia" w:hAnsiTheme="minorHAnsi" w:cstheme="minorBidi"/>
          <w:noProof/>
          <w:sz w:val="22"/>
          <w:lang w:eastAsia="pt-BR"/>
        </w:rPr>
      </w:pPr>
      <w:ins w:id="18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44 - Botão de vincular alunos a uma atividade</w:t>
        </w:r>
        <w:r>
          <w:rPr>
            <w:noProof/>
            <w:webHidden/>
          </w:rPr>
          <w:tab/>
        </w:r>
        <w:r>
          <w:rPr>
            <w:noProof/>
            <w:webHidden/>
          </w:rPr>
          <w:fldChar w:fldCharType="begin"/>
        </w:r>
        <w:r>
          <w:rPr>
            <w:noProof/>
            <w:webHidden/>
          </w:rPr>
          <w:instrText xml:space="preserve"> PAGEREF _Toc21974209 \h </w:instrText>
        </w:r>
      </w:ins>
      <w:r>
        <w:rPr>
          <w:noProof/>
          <w:webHidden/>
        </w:rPr>
      </w:r>
      <w:r>
        <w:rPr>
          <w:noProof/>
          <w:webHidden/>
        </w:rPr>
        <w:fldChar w:fldCharType="separate"/>
      </w:r>
      <w:ins w:id="184" w:author="Ryan Lemos" w:date="2019-10-14T19:33:00Z">
        <w:r>
          <w:rPr>
            <w:noProof/>
            <w:webHidden/>
          </w:rPr>
          <w:t>62</w:t>
        </w:r>
        <w:r>
          <w:rPr>
            <w:noProof/>
            <w:webHidden/>
          </w:rPr>
          <w:fldChar w:fldCharType="end"/>
        </w:r>
        <w:r w:rsidRPr="00683A49">
          <w:rPr>
            <w:rStyle w:val="Hyperlink"/>
            <w:noProof/>
          </w:rPr>
          <w:fldChar w:fldCharType="end"/>
        </w:r>
      </w:ins>
    </w:p>
    <w:p w14:paraId="4508C75E" w14:textId="5D292E17" w:rsidR="00067692" w:rsidRDefault="00067692">
      <w:pPr>
        <w:pStyle w:val="ndicedeilustraes"/>
        <w:tabs>
          <w:tab w:val="right" w:leader="dot" w:pos="9061"/>
        </w:tabs>
        <w:rPr>
          <w:ins w:id="185" w:author="Ryan Lemos" w:date="2019-10-14T19:33:00Z"/>
          <w:rFonts w:asciiTheme="minorHAnsi" w:eastAsiaTheme="minorEastAsia" w:hAnsiTheme="minorHAnsi" w:cstheme="minorBidi"/>
          <w:noProof/>
          <w:sz w:val="22"/>
          <w:lang w:eastAsia="pt-BR"/>
        </w:rPr>
      </w:pPr>
      <w:ins w:id="18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"_Toc21974210"</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45 - Botão de redistribuir pontuação</w:t>
        </w:r>
        <w:r>
          <w:rPr>
            <w:noProof/>
            <w:webHidden/>
          </w:rPr>
          <w:tab/>
        </w:r>
        <w:r>
          <w:rPr>
            <w:noProof/>
            <w:webHidden/>
          </w:rPr>
          <w:fldChar w:fldCharType="begin"/>
        </w:r>
        <w:r>
          <w:rPr>
            <w:noProof/>
            <w:webHidden/>
          </w:rPr>
          <w:instrText xml:space="preserve"> PAGEREF _Toc21974210 \h </w:instrText>
        </w:r>
      </w:ins>
      <w:r>
        <w:rPr>
          <w:noProof/>
          <w:webHidden/>
        </w:rPr>
      </w:r>
      <w:r>
        <w:rPr>
          <w:noProof/>
          <w:webHidden/>
        </w:rPr>
        <w:fldChar w:fldCharType="separate"/>
      </w:r>
      <w:ins w:id="187" w:author="Ryan Lemos" w:date="2019-10-14T19:33:00Z">
        <w:r>
          <w:rPr>
            <w:noProof/>
            <w:webHidden/>
          </w:rPr>
          <w:t>62</w:t>
        </w:r>
        <w:r>
          <w:rPr>
            <w:noProof/>
            <w:webHidden/>
          </w:rPr>
          <w:fldChar w:fldCharType="end"/>
        </w:r>
        <w:r w:rsidRPr="00683A49">
          <w:rPr>
            <w:rStyle w:val="Hyperlink"/>
            <w:noProof/>
          </w:rPr>
          <w:fldChar w:fldCharType="end"/>
        </w:r>
      </w:ins>
    </w:p>
    <w:p w14:paraId="7CD52C86" w14:textId="44007CD0" w:rsidR="00067692" w:rsidRDefault="00067692">
      <w:pPr>
        <w:pStyle w:val="ndicedeilustraes"/>
        <w:tabs>
          <w:tab w:val="right" w:leader="dot" w:pos="9061"/>
        </w:tabs>
        <w:rPr>
          <w:ins w:id="188" w:author="Ryan Lemos" w:date="2019-10-14T19:33:00Z"/>
          <w:rFonts w:asciiTheme="minorHAnsi" w:eastAsiaTheme="minorEastAsia" w:hAnsiTheme="minorHAnsi" w:cstheme="minorBidi"/>
          <w:noProof/>
          <w:sz w:val="22"/>
          <w:lang w:eastAsia="pt-BR"/>
        </w:rPr>
      </w:pPr>
      <w:ins w:id="18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46 - Botão de envio de nota</w:t>
        </w:r>
        <w:r>
          <w:rPr>
            <w:noProof/>
            <w:webHidden/>
          </w:rPr>
          <w:tab/>
        </w:r>
        <w:r>
          <w:rPr>
            <w:noProof/>
            <w:webHidden/>
          </w:rPr>
          <w:fldChar w:fldCharType="begin"/>
        </w:r>
        <w:r>
          <w:rPr>
            <w:noProof/>
            <w:webHidden/>
          </w:rPr>
          <w:instrText xml:space="preserve"> PAGEREF _Toc21974211 \h </w:instrText>
        </w:r>
      </w:ins>
      <w:r>
        <w:rPr>
          <w:noProof/>
          <w:webHidden/>
        </w:rPr>
      </w:r>
      <w:r>
        <w:rPr>
          <w:noProof/>
          <w:webHidden/>
        </w:rPr>
        <w:fldChar w:fldCharType="separate"/>
      </w:r>
      <w:ins w:id="190" w:author="Ryan Lemos" w:date="2019-10-14T19:33:00Z">
        <w:r>
          <w:rPr>
            <w:noProof/>
            <w:webHidden/>
          </w:rPr>
          <w:t>62</w:t>
        </w:r>
        <w:r>
          <w:rPr>
            <w:noProof/>
            <w:webHidden/>
          </w:rPr>
          <w:fldChar w:fldCharType="end"/>
        </w:r>
        <w:r w:rsidRPr="00683A49">
          <w:rPr>
            <w:rStyle w:val="Hyperlink"/>
            <w:noProof/>
          </w:rPr>
          <w:fldChar w:fldCharType="end"/>
        </w:r>
      </w:ins>
    </w:p>
    <w:p w14:paraId="191A068B" w14:textId="70BE053C" w:rsidR="00067692" w:rsidRDefault="00067692">
      <w:pPr>
        <w:pStyle w:val="ndicedeilustraes"/>
        <w:tabs>
          <w:tab w:val="right" w:leader="dot" w:pos="9061"/>
        </w:tabs>
        <w:rPr>
          <w:ins w:id="191" w:author="Ryan Lemos" w:date="2019-10-14T19:33:00Z"/>
          <w:rFonts w:asciiTheme="minorHAnsi" w:eastAsiaTheme="minorEastAsia" w:hAnsiTheme="minorHAnsi" w:cstheme="minorBidi"/>
          <w:noProof/>
          <w:sz w:val="22"/>
          <w:lang w:eastAsia="pt-BR"/>
        </w:rPr>
      </w:pPr>
      <w:ins w:id="19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"_Toc21974212"</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47 - Botões de visualização do calendário</w:t>
        </w:r>
        <w:r>
          <w:rPr>
            <w:noProof/>
            <w:webHidden/>
          </w:rPr>
          <w:tab/>
        </w:r>
        <w:r>
          <w:rPr>
            <w:noProof/>
            <w:webHidden/>
          </w:rPr>
          <w:fldChar w:fldCharType="begin"/>
        </w:r>
        <w:r>
          <w:rPr>
            <w:noProof/>
            <w:webHidden/>
          </w:rPr>
          <w:instrText xml:space="preserve"> PAGEREF _Toc21974212 \h </w:instrText>
        </w:r>
      </w:ins>
      <w:r>
        <w:rPr>
          <w:noProof/>
          <w:webHidden/>
        </w:rPr>
      </w:r>
      <w:r>
        <w:rPr>
          <w:noProof/>
          <w:webHidden/>
        </w:rPr>
        <w:fldChar w:fldCharType="separate"/>
      </w:r>
      <w:ins w:id="193" w:author="Ryan Lemos" w:date="2019-10-14T19:33:00Z">
        <w:r>
          <w:rPr>
            <w:noProof/>
            <w:webHidden/>
          </w:rPr>
          <w:t>63</w:t>
        </w:r>
        <w:r>
          <w:rPr>
            <w:noProof/>
            <w:webHidden/>
          </w:rPr>
          <w:fldChar w:fldCharType="end"/>
        </w:r>
        <w:r w:rsidRPr="00683A49">
          <w:rPr>
            <w:rStyle w:val="Hyperlink"/>
            <w:noProof/>
          </w:rPr>
          <w:fldChar w:fldCharType="end"/>
        </w:r>
      </w:ins>
    </w:p>
    <w:p w14:paraId="1679D1B3" w14:textId="4853EBBD" w:rsidR="00067692" w:rsidRDefault="00067692">
      <w:pPr>
        <w:pStyle w:val="ndicedeilustraes"/>
        <w:tabs>
          <w:tab w:val="right" w:leader="dot" w:pos="9061"/>
        </w:tabs>
        <w:rPr>
          <w:ins w:id="194" w:author="Ryan Lemos" w:date="2019-10-14T19:33:00Z"/>
          <w:rFonts w:asciiTheme="minorHAnsi" w:eastAsiaTheme="minorEastAsia" w:hAnsiTheme="minorHAnsi" w:cstheme="minorBidi"/>
          <w:noProof/>
          <w:sz w:val="22"/>
          <w:lang w:eastAsia="pt-BR"/>
        </w:rPr>
      </w:pPr>
      <w:ins w:id="19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"_Toc21974213"</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48 - Botões de navegação do calendário</w:t>
        </w:r>
        <w:r>
          <w:rPr>
            <w:noProof/>
            <w:webHidden/>
          </w:rPr>
          <w:tab/>
        </w:r>
        <w:r>
          <w:rPr>
            <w:noProof/>
            <w:webHidden/>
          </w:rPr>
          <w:fldChar w:fldCharType="begin"/>
        </w:r>
        <w:r>
          <w:rPr>
            <w:noProof/>
            <w:webHidden/>
          </w:rPr>
          <w:instrText xml:space="preserve"> PAGEREF _Toc21974213 \h </w:instrText>
        </w:r>
      </w:ins>
      <w:r>
        <w:rPr>
          <w:noProof/>
          <w:webHidden/>
        </w:rPr>
      </w:r>
      <w:r>
        <w:rPr>
          <w:noProof/>
          <w:webHidden/>
        </w:rPr>
        <w:fldChar w:fldCharType="separate"/>
      </w:r>
      <w:ins w:id="196" w:author="Ryan Lemos" w:date="2019-10-14T19:33:00Z">
        <w:r>
          <w:rPr>
            <w:noProof/>
            <w:webHidden/>
          </w:rPr>
          <w:t>63</w:t>
        </w:r>
        <w:r>
          <w:rPr>
            <w:noProof/>
            <w:webHidden/>
          </w:rPr>
          <w:fldChar w:fldCharType="end"/>
        </w:r>
        <w:r w:rsidRPr="00683A49">
          <w:rPr>
            <w:rStyle w:val="Hyperlink"/>
            <w:noProof/>
          </w:rPr>
          <w:fldChar w:fldCharType="end"/>
        </w:r>
      </w:ins>
    </w:p>
    <w:p w14:paraId="5A6E7347" w14:textId="690CBEE7" w:rsidR="00067692" w:rsidRDefault="00067692">
      <w:pPr>
        <w:pStyle w:val="ndicedeilustraes"/>
        <w:tabs>
          <w:tab w:val="right" w:leader="dot" w:pos="9061"/>
        </w:tabs>
        <w:rPr>
          <w:ins w:id="197" w:author="Ryan Lemos" w:date="2019-10-14T19:33:00Z"/>
          <w:rFonts w:asciiTheme="minorHAnsi" w:eastAsiaTheme="minorEastAsia" w:hAnsiTheme="minorHAnsi" w:cstheme="minorBidi"/>
          <w:noProof/>
          <w:sz w:val="22"/>
          <w:lang w:eastAsia="pt-BR"/>
        </w:rPr>
      </w:pPr>
      <w:ins w:id="19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"_Toc21974214"</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49 - Botão de Notificações (sem novas notificações)</w:t>
        </w:r>
        <w:r>
          <w:rPr>
            <w:noProof/>
            <w:webHidden/>
          </w:rPr>
          <w:tab/>
        </w:r>
        <w:r>
          <w:rPr>
            <w:noProof/>
            <w:webHidden/>
          </w:rPr>
          <w:fldChar w:fldCharType="begin"/>
        </w:r>
        <w:r>
          <w:rPr>
            <w:noProof/>
            <w:webHidden/>
          </w:rPr>
          <w:instrText xml:space="preserve"> PAGEREF _Toc21974214 \h </w:instrText>
        </w:r>
      </w:ins>
      <w:r>
        <w:rPr>
          <w:noProof/>
          <w:webHidden/>
        </w:rPr>
      </w:r>
      <w:r>
        <w:rPr>
          <w:noProof/>
          <w:webHidden/>
        </w:rPr>
        <w:fldChar w:fldCharType="separate"/>
      </w:r>
      <w:ins w:id="199" w:author="Ryan Lemos" w:date="2019-10-14T19:33:00Z">
        <w:r>
          <w:rPr>
            <w:noProof/>
            <w:webHidden/>
          </w:rPr>
          <w:t>64</w:t>
        </w:r>
        <w:r>
          <w:rPr>
            <w:noProof/>
            <w:webHidden/>
          </w:rPr>
          <w:fldChar w:fldCharType="end"/>
        </w:r>
        <w:r w:rsidRPr="00683A49">
          <w:rPr>
            <w:rStyle w:val="Hyperlink"/>
            <w:noProof/>
          </w:rPr>
          <w:fldChar w:fldCharType="end"/>
        </w:r>
      </w:ins>
    </w:p>
    <w:p w14:paraId="5A494DEC" w14:textId="04F6E0EF" w:rsidR="00067692" w:rsidRDefault="00067692">
      <w:pPr>
        <w:pStyle w:val="ndicedeilustraes"/>
        <w:tabs>
          <w:tab w:val="right" w:leader="dot" w:pos="9061"/>
        </w:tabs>
        <w:rPr>
          <w:ins w:id="200" w:author="Ryan Lemos" w:date="2019-10-14T19:33:00Z"/>
          <w:rFonts w:asciiTheme="minorHAnsi" w:eastAsiaTheme="minorEastAsia" w:hAnsiTheme="minorHAnsi" w:cstheme="minorBidi"/>
          <w:noProof/>
          <w:sz w:val="22"/>
          <w:lang w:eastAsia="pt-BR"/>
        </w:rPr>
      </w:pPr>
      <w:ins w:id="20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"_Toc21974215"</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50 - Botão de Notificações (com novas notificações)</w:t>
        </w:r>
        <w:r>
          <w:rPr>
            <w:noProof/>
            <w:webHidden/>
          </w:rPr>
          <w:tab/>
        </w:r>
        <w:r>
          <w:rPr>
            <w:noProof/>
            <w:webHidden/>
          </w:rPr>
          <w:fldChar w:fldCharType="begin"/>
        </w:r>
        <w:r>
          <w:rPr>
            <w:noProof/>
            <w:webHidden/>
          </w:rPr>
          <w:instrText xml:space="preserve"> PAGEREF _Toc21974215 \h </w:instrText>
        </w:r>
      </w:ins>
      <w:r>
        <w:rPr>
          <w:noProof/>
          <w:webHidden/>
        </w:rPr>
      </w:r>
      <w:r>
        <w:rPr>
          <w:noProof/>
          <w:webHidden/>
        </w:rPr>
        <w:fldChar w:fldCharType="separate"/>
      </w:r>
      <w:ins w:id="202" w:author="Ryan Lemos" w:date="2019-10-14T19:33:00Z">
        <w:r>
          <w:rPr>
            <w:noProof/>
            <w:webHidden/>
          </w:rPr>
          <w:t>64</w:t>
        </w:r>
        <w:r>
          <w:rPr>
            <w:noProof/>
            <w:webHidden/>
          </w:rPr>
          <w:fldChar w:fldCharType="end"/>
        </w:r>
        <w:r w:rsidRPr="00683A49">
          <w:rPr>
            <w:rStyle w:val="Hyperlink"/>
            <w:noProof/>
          </w:rPr>
          <w:fldChar w:fldCharType="end"/>
        </w:r>
      </w:ins>
    </w:p>
    <w:p w14:paraId="493F3C7D" w14:textId="613B8474" w:rsidR="00067692" w:rsidRDefault="00067692">
      <w:pPr>
        <w:pStyle w:val="ndicedeilustraes"/>
        <w:tabs>
          <w:tab w:val="right" w:leader="dot" w:pos="9061"/>
        </w:tabs>
        <w:rPr>
          <w:ins w:id="203" w:author="Ryan Lemos" w:date="2019-10-14T19:33:00Z"/>
          <w:rFonts w:asciiTheme="minorHAnsi" w:eastAsiaTheme="minorEastAsia" w:hAnsiTheme="minorHAnsi" w:cstheme="minorBidi"/>
          <w:noProof/>
          <w:sz w:val="22"/>
          <w:lang w:eastAsia="pt-BR"/>
        </w:rPr>
      </w:pPr>
      <w:ins w:id="20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51 - Botão de menu</w:t>
        </w:r>
        <w:r>
          <w:rPr>
            <w:noProof/>
            <w:webHidden/>
          </w:rPr>
          <w:tab/>
        </w:r>
        <w:r>
          <w:rPr>
            <w:noProof/>
            <w:webHidden/>
          </w:rPr>
          <w:fldChar w:fldCharType="begin"/>
        </w:r>
        <w:r>
          <w:rPr>
            <w:noProof/>
            <w:webHidden/>
          </w:rPr>
          <w:instrText xml:space="preserve"> PAGEREF _Toc21974216 \h </w:instrText>
        </w:r>
      </w:ins>
      <w:r>
        <w:rPr>
          <w:noProof/>
          <w:webHidden/>
        </w:rPr>
      </w:r>
      <w:r>
        <w:rPr>
          <w:noProof/>
          <w:webHidden/>
        </w:rPr>
        <w:fldChar w:fldCharType="separate"/>
      </w:r>
      <w:ins w:id="205" w:author="Ryan Lemos" w:date="2019-10-14T19:33:00Z">
        <w:r>
          <w:rPr>
            <w:noProof/>
            <w:webHidden/>
          </w:rPr>
          <w:t>64</w:t>
        </w:r>
        <w:r>
          <w:rPr>
            <w:noProof/>
            <w:webHidden/>
          </w:rPr>
          <w:fldChar w:fldCharType="end"/>
        </w:r>
        <w:r w:rsidRPr="00683A49">
          <w:rPr>
            <w:rStyle w:val="Hyperlink"/>
            <w:noProof/>
          </w:rPr>
          <w:fldChar w:fldCharType="end"/>
        </w:r>
      </w:ins>
    </w:p>
    <w:p w14:paraId="1A005484" w14:textId="7F02A07E" w:rsidR="00067692" w:rsidRDefault="00067692">
      <w:pPr>
        <w:pStyle w:val="ndicedeilustraes"/>
        <w:tabs>
          <w:tab w:val="right" w:leader="dot" w:pos="9061"/>
        </w:tabs>
        <w:rPr>
          <w:ins w:id="206" w:author="Ryan Lemos" w:date="2019-10-14T19:33:00Z"/>
          <w:rFonts w:asciiTheme="minorHAnsi" w:eastAsiaTheme="minorEastAsia" w:hAnsiTheme="minorHAnsi" w:cstheme="minorBidi"/>
          <w:noProof/>
          <w:sz w:val="22"/>
          <w:lang w:eastAsia="pt-BR"/>
        </w:rPr>
      </w:pPr>
      <w:ins w:id="20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52 - Tela de login</w:t>
        </w:r>
        <w:r>
          <w:rPr>
            <w:noProof/>
            <w:webHidden/>
          </w:rPr>
          <w:tab/>
        </w:r>
        <w:r>
          <w:rPr>
            <w:noProof/>
            <w:webHidden/>
          </w:rPr>
          <w:fldChar w:fldCharType="begin"/>
        </w:r>
        <w:r>
          <w:rPr>
            <w:noProof/>
            <w:webHidden/>
          </w:rPr>
          <w:instrText xml:space="preserve"> PAGEREF _Toc21974217 \h </w:instrText>
        </w:r>
      </w:ins>
      <w:r>
        <w:rPr>
          <w:noProof/>
          <w:webHidden/>
        </w:rPr>
      </w:r>
      <w:r>
        <w:rPr>
          <w:noProof/>
          <w:webHidden/>
        </w:rPr>
        <w:fldChar w:fldCharType="separate"/>
      </w:r>
      <w:ins w:id="208" w:author="Ryan Lemos" w:date="2019-10-14T19:33:00Z">
        <w:r>
          <w:rPr>
            <w:noProof/>
            <w:webHidden/>
          </w:rPr>
          <w:t>66</w:t>
        </w:r>
        <w:r>
          <w:rPr>
            <w:noProof/>
            <w:webHidden/>
          </w:rPr>
          <w:fldChar w:fldCharType="end"/>
        </w:r>
        <w:r w:rsidRPr="00683A49">
          <w:rPr>
            <w:rStyle w:val="Hyperlink"/>
            <w:noProof/>
          </w:rPr>
          <w:fldChar w:fldCharType="end"/>
        </w:r>
      </w:ins>
    </w:p>
    <w:p w14:paraId="19B6FBE9" w14:textId="3AE55772" w:rsidR="00067692" w:rsidRDefault="00067692">
      <w:pPr>
        <w:pStyle w:val="ndicedeilustraes"/>
        <w:tabs>
          <w:tab w:val="right" w:leader="dot" w:pos="9061"/>
        </w:tabs>
        <w:rPr>
          <w:ins w:id="209" w:author="Ryan Lemos" w:date="2019-10-14T19:33:00Z"/>
          <w:rFonts w:asciiTheme="minorHAnsi" w:eastAsiaTheme="minorEastAsia" w:hAnsiTheme="minorHAnsi" w:cstheme="minorBidi"/>
          <w:noProof/>
          <w:sz w:val="22"/>
          <w:lang w:eastAsia="pt-BR"/>
        </w:rPr>
      </w:pPr>
      <w:ins w:id="21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53 - Listagem dos alunos</w:t>
        </w:r>
        <w:r>
          <w:rPr>
            <w:noProof/>
            <w:webHidden/>
          </w:rPr>
          <w:tab/>
        </w:r>
        <w:r>
          <w:rPr>
            <w:noProof/>
            <w:webHidden/>
          </w:rPr>
          <w:fldChar w:fldCharType="begin"/>
        </w:r>
        <w:r>
          <w:rPr>
            <w:noProof/>
            <w:webHidden/>
          </w:rPr>
          <w:instrText xml:space="preserve"> PAGEREF _Toc21974218 \h </w:instrText>
        </w:r>
      </w:ins>
      <w:r>
        <w:rPr>
          <w:noProof/>
          <w:webHidden/>
        </w:rPr>
      </w:r>
      <w:r>
        <w:rPr>
          <w:noProof/>
          <w:webHidden/>
        </w:rPr>
        <w:fldChar w:fldCharType="separate"/>
      </w:r>
      <w:ins w:id="211" w:author="Ryan Lemos" w:date="2019-10-14T19:33:00Z">
        <w:r>
          <w:rPr>
            <w:noProof/>
            <w:webHidden/>
          </w:rPr>
          <w:t>68</w:t>
        </w:r>
        <w:r>
          <w:rPr>
            <w:noProof/>
            <w:webHidden/>
          </w:rPr>
          <w:fldChar w:fldCharType="end"/>
        </w:r>
        <w:r w:rsidRPr="00683A49">
          <w:rPr>
            <w:rStyle w:val="Hyperlink"/>
            <w:noProof/>
          </w:rPr>
          <w:fldChar w:fldCharType="end"/>
        </w:r>
      </w:ins>
    </w:p>
    <w:p w14:paraId="1BEAD6B7" w14:textId="1F1E5407" w:rsidR="00067692" w:rsidRDefault="00067692">
      <w:pPr>
        <w:pStyle w:val="ndicedeilustraes"/>
        <w:tabs>
          <w:tab w:val="right" w:leader="dot" w:pos="9061"/>
        </w:tabs>
        <w:rPr>
          <w:ins w:id="212" w:author="Ryan Lemos" w:date="2019-10-14T19:33:00Z"/>
          <w:rFonts w:asciiTheme="minorHAnsi" w:eastAsiaTheme="minorEastAsia" w:hAnsiTheme="minorHAnsi" w:cstheme="minorBidi"/>
          <w:noProof/>
          <w:sz w:val="22"/>
          <w:lang w:eastAsia="pt-BR"/>
        </w:rPr>
      </w:pPr>
      <w:ins w:id="21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54 - Tela de cadastro dos alunos</w:t>
        </w:r>
        <w:r>
          <w:rPr>
            <w:noProof/>
            <w:webHidden/>
          </w:rPr>
          <w:tab/>
        </w:r>
        <w:r>
          <w:rPr>
            <w:noProof/>
            <w:webHidden/>
          </w:rPr>
          <w:fldChar w:fldCharType="begin"/>
        </w:r>
        <w:r>
          <w:rPr>
            <w:noProof/>
            <w:webHidden/>
          </w:rPr>
          <w:instrText xml:space="preserve"> PAGEREF _Toc21974219 \h </w:instrText>
        </w:r>
      </w:ins>
      <w:r>
        <w:rPr>
          <w:noProof/>
          <w:webHidden/>
        </w:rPr>
      </w:r>
      <w:r>
        <w:rPr>
          <w:noProof/>
          <w:webHidden/>
        </w:rPr>
        <w:fldChar w:fldCharType="separate"/>
      </w:r>
      <w:ins w:id="214" w:author="Ryan Lemos" w:date="2019-10-14T19:33:00Z">
        <w:r>
          <w:rPr>
            <w:noProof/>
            <w:webHidden/>
          </w:rPr>
          <w:t>69</w:t>
        </w:r>
        <w:r>
          <w:rPr>
            <w:noProof/>
            <w:webHidden/>
          </w:rPr>
          <w:fldChar w:fldCharType="end"/>
        </w:r>
        <w:r w:rsidRPr="00683A49">
          <w:rPr>
            <w:rStyle w:val="Hyperlink"/>
            <w:noProof/>
          </w:rPr>
          <w:fldChar w:fldCharType="end"/>
        </w:r>
      </w:ins>
    </w:p>
    <w:p w14:paraId="1B3BDF62" w14:textId="6BB8586E" w:rsidR="00067692" w:rsidRDefault="00067692">
      <w:pPr>
        <w:pStyle w:val="ndicedeilustraes"/>
        <w:tabs>
          <w:tab w:val="right" w:leader="dot" w:pos="9061"/>
        </w:tabs>
        <w:rPr>
          <w:ins w:id="215" w:author="Ryan Lemos" w:date="2019-10-14T19:33:00Z"/>
          <w:rFonts w:asciiTheme="minorHAnsi" w:eastAsiaTheme="minorEastAsia" w:hAnsiTheme="minorHAnsi" w:cstheme="minorBidi"/>
          <w:noProof/>
          <w:sz w:val="22"/>
          <w:lang w:eastAsia="pt-BR"/>
        </w:rPr>
      </w:pPr>
      <w:ins w:id="21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"_Toc21974220"</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55 - Tela de listagem dos professores</w:t>
        </w:r>
        <w:r>
          <w:rPr>
            <w:noProof/>
            <w:webHidden/>
          </w:rPr>
          <w:tab/>
        </w:r>
        <w:r>
          <w:rPr>
            <w:noProof/>
            <w:webHidden/>
          </w:rPr>
          <w:fldChar w:fldCharType="begin"/>
        </w:r>
        <w:r>
          <w:rPr>
            <w:noProof/>
            <w:webHidden/>
          </w:rPr>
          <w:instrText xml:space="preserve"> PAGEREF _Toc21974220 \h </w:instrText>
        </w:r>
      </w:ins>
      <w:r>
        <w:rPr>
          <w:noProof/>
          <w:webHidden/>
        </w:rPr>
      </w:r>
      <w:r>
        <w:rPr>
          <w:noProof/>
          <w:webHidden/>
        </w:rPr>
        <w:fldChar w:fldCharType="separate"/>
      </w:r>
      <w:ins w:id="217" w:author="Ryan Lemos" w:date="2019-10-14T19:33:00Z">
        <w:r>
          <w:rPr>
            <w:noProof/>
            <w:webHidden/>
          </w:rPr>
          <w:t>69</w:t>
        </w:r>
        <w:r>
          <w:rPr>
            <w:noProof/>
            <w:webHidden/>
          </w:rPr>
          <w:fldChar w:fldCharType="end"/>
        </w:r>
        <w:r w:rsidRPr="00683A49">
          <w:rPr>
            <w:rStyle w:val="Hyperlink"/>
            <w:noProof/>
          </w:rPr>
          <w:fldChar w:fldCharType="end"/>
        </w:r>
      </w:ins>
    </w:p>
    <w:p w14:paraId="62F56F37" w14:textId="4754E08E" w:rsidR="00067692" w:rsidRDefault="00067692">
      <w:pPr>
        <w:pStyle w:val="ndicedeilustraes"/>
        <w:tabs>
          <w:tab w:val="right" w:leader="dot" w:pos="9061"/>
        </w:tabs>
        <w:rPr>
          <w:ins w:id="218" w:author="Ryan Lemos" w:date="2019-10-14T19:33:00Z"/>
          <w:rFonts w:asciiTheme="minorHAnsi" w:eastAsiaTheme="minorEastAsia" w:hAnsiTheme="minorHAnsi" w:cstheme="minorBidi"/>
          <w:noProof/>
          <w:sz w:val="22"/>
          <w:lang w:eastAsia="pt-BR"/>
        </w:rPr>
      </w:pPr>
      <w:ins w:id="21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56 - Tela de cadastro do professor</w:t>
        </w:r>
        <w:r>
          <w:rPr>
            <w:noProof/>
            <w:webHidden/>
          </w:rPr>
          <w:tab/>
        </w:r>
        <w:r>
          <w:rPr>
            <w:noProof/>
            <w:webHidden/>
          </w:rPr>
          <w:fldChar w:fldCharType="begin"/>
        </w:r>
        <w:r>
          <w:rPr>
            <w:noProof/>
            <w:webHidden/>
          </w:rPr>
          <w:instrText xml:space="preserve"> PAGEREF _Toc21974221 \h </w:instrText>
        </w:r>
      </w:ins>
      <w:r>
        <w:rPr>
          <w:noProof/>
          <w:webHidden/>
        </w:rPr>
      </w:r>
      <w:r>
        <w:rPr>
          <w:noProof/>
          <w:webHidden/>
        </w:rPr>
        <w:fldChar w:fldCharType="separate"/>
      </w:r>
      <w:ins w:id="220" w:author="Ryan Lemos" w:date="2019-10-14T19:33:00Z">
        <w:r>
          <w:rPr>
            <w:noProof/>
            <w:webHidden/>
          </w:rPr>
          <w:t>70</w:t>
        </w:r>
        <w:r>
          <w:rPr>
            <w:noProof/>
            <w:webHidden/>
          </w:rPr>
          <w:fldChar w:fldCharType="end"/>
        </w:r>
        <w:r w:rsidRPr="00683A49">
          <w:rPr>
            <w:rStyle w:val="Hyperlink"/>
            <w:noProof/>
          </w:rPr>
          <w:fldChar w:fldCharType="end"/>
        </w:r>
      </w:ins>
    </w:p>
    <w:p w14:paraId="7CB88F28" w14:textId="3159528E" w:rsidR="00067692" w:rsidRDefault="00067692">
      <w:pPr>
        <w:pStyle w:val="ndicedeilustraes"/>
        <w:tabs>
          <w:tab w:val="right" w:leader="dot" w:pos="9061"/>
        </w:tabs>
        <w:rPr>
          <w:ins w:id="221" w:author="Ryan Lemos" w:date="2019-10-14T19:33:00Z"/>
          <w:rFonts w:asciiTheme="minorHAnsi" w:eastAsiaTheme="minorEastAsia" w:hAnsiTheme="minorHAnsi" w:cstheme="minorBidi"/>
          <w:noProof/>
          <w:sz w:val="22"/>
          <w:lang w:eastAsia="pt-BR"/>
        </w:rPr>
      </w:pPr>
      <w:ins w:id="22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"_Toc21974222"</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57 - Tela de cadastro de um evento</w:t>
        </w:r>
        <w:r>
          <w:rPr>
            <w:noProof/>
            <w:webHidden/>
          </w:rPr>
          <w:tab/>
        </w:r>
        <w:r>
          <w:rPr>
            <w:noProof/>
            <w:webHidden/>
          </w:rPr>
          <w:fldChar w:fldCharType="begin"/>
        </w:r>
        <w:r>
          <w:rPr>
            <w:noProof/>
            <w:webHidden/>
          </w:rPr>
          <w:instrText xml:space="preserve"> PAGEREF _Toc21974222 \h </w:instrText>
        </w:r>
      </w:ins>
      <w:r>
        <w:rPr>
          <w:noProof/>
          <w:webHidden/>
        </w:rPr>
      </w:r>
      <w:r>
        <w:rPr>
          <w:noProof/>
          <w:webHidden/>
        </w:rPr>
        <w:fldChar w:fldCharType="separate"/>
      </w:r>
      <w:ins w:id="223" w:author="Ryan Lemos" w:date="2019-10-14T19:33:00Z">
        <w:r>
          <w:rPr>
            <w:noProof/>
            <w:webHidden/>
          </w:rPr>
          <w:t>71</w:t>
        </w:r>
        <w:r>
          <w:rPr>
            <w:noProof/>
            <w:webHidden/>
          </w:rPr>
          <w:fldChar w:fldCharType="end"/>
        </w:r>
        <w:r w:rsidRPr="00683A49">
          <w:rPr>
            <w:rStyle w:val="Hyperlink"/>
            <w:noProof/>
          </w:rPr>
          <w:fldChar w:fldCharType="end"/>
        </w:r>
      </w:ins>
    </w:p>
    <w:p w14:paraId="4F58ED3D" w14:textId="01F9F43F" w:rsidR="00067692" w:rsidRDefault="00067692">
      <w:pPr>
        <w:pStyle w:val="ndicedeilustraes"/>
        <w:tabs>
          <w:tab w:val="right" w:leader="dot" w:pos="9061"/>
        </w:tabs>
        <w:rPr>
          <w:ins w:id="224" w:author="Ryan Lemos" w:date="2019-10-14T19:33:00Z"/>
          <w:rFonts w:asciiTheme="minorHAnsi" w:eastAsiaTheme="minorEastAsia" w:hAnsiTheme="minorHAnsi" w:cstheme="minorBidi"/>
          <w:noProof/>
          <w:sz w:val="22"/>
          <w:lang w:eastAsia="pt-BR"/>
        </w:rPr>
      </w:pPr>
      <w:ins w:id="22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"_Toc21974223"</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58 - Tela de listagem dos eventos da escola</w:t>
        </w:r>
        <w:r>
          <w:rPr>
            <w:noProof/>
            <w:webHidden/>
          </w:rPr>
          <w:tab/>
        </w:r>
        <w:r>
          <w:rPr>
            <w:noProof/>
            <w:webHidden/>
          </w:rPr>
          <w:fldChar w:fldCharType="begin"/>
        </w:r>
        <w:r>
          <w:rPr>
            <w:noProof/>
            <w:webHidden/>
          </w:rPr>
          <w:instrText xml:space="preserve"> PAGEREF _Toc21974223 \h </w:instrText>
        </w:r>
      </w:ins>
      <w:r>
        <w:rPr>
          <w:noProof/>
          <w:webHidden/>
        </w:rPr>
      </w:r>
      <w:r>
        <w:rPr>
          <w:noProof/>
          <w:webHidden/>
        </w:rPr>
        <w:fldChar w:fldCharType="separate"/>
      </w:r>
      <w:ins w:id="226" w:author="Ryan Lemos" w:date="2019-10-14T19:33:00Z">
        <w:r>
          <w:rPr>
            <w:noProof/>
            <w:webHidden/>
          </w:rPr>
          <w:t>71</w:t>
        </w:r>
        <w:r>
          <w:rPr>
            <w:noProof/>
            <w:webHidden/>
          </w:rPr>
          <w:fldChar w:fldCharType="end"/>
        </w:r>
        <w:r w:rsidRPr="00683A49">
          <w:rPr>
            <w:rStyle w:val="Hyperlink"/>
            <w:noProof/>
          </w:rPr>
          <w:fldChar w:fldCharType="end"/>
        </w:r>
      </w:ins>
    </w:p>
    <w:p w14:paraId="219212CE" w14:textId="47C1BC6B" w:rsidR="00067692" w:rsidRDefault="00067692">
      <w:pPr>
        <w:pStyle w:val="ndicedeilustraes"/>
        <w:tabs>
          <w:tab w:val="right" w:leader="dot" w:pos="9061"/>
        </w:tabs>
        <w:rPr>
          <w:ins w:id="227" w:author="Ryan Lemos" w:date="2019-10-14T19:33:00Z"/>
          <w:rFonts w:asciiTheme="minorHAnsi" w:eastAsiaTheme="minorEastAsia" w:hAnsiTheme="minorHAnsi" w:cstheme="minorBidi"/>
          <w:noProof/>
          <w:sz w:val="22"/>
          <w:lang w:eastAsia="pt-BR"/>
        </w:rPr>
      </w:pPr>
      <w:ins w:id="22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"_Toc21974224"</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59 – Tela do calendário com os eventos da escola</w:t>
        </w:r>
        <w:r>
          <w:rPr>
            <w:noProof/>
            <w:webHidden/>
          </w:rPr>
          <w:tab/>
        </w:r>
        <w:r>
          <w:rPr>
            <w:noProof/>
            <w:webHidden/>
          </w:rPr>
          <w:fldChar w:fldCharType="begin"/>
        </w:r>
        <w:r>
          <w:rPr>
            <w:noProof/>
            <w:webHidden/>
          </w:rPr>
          <w:instrText xml:space="preserve"> PAGEREF _Toc21974224 \h </w:instrText>
        </w:r>
      </w:ins>
      <w:r>
        <w:rPr>
          <w:noProof/>
          <w:webHidden/>
        </w:rPr>
      </w:r>
      <w:r>
        <w:rPr>
          <w:noProof/>
          <w:webHidden/>
        </w:rPr>
        <w:fldChar w:fldCharType="separate"/>
      </w:r>
      <w:ins w:id="229" w:author="Ryan Lemos" w:date="2019-10-14T19:33:00Z">
        <w:r>
          <w:rPr>
            <w:noProof/>
            <w:webHidden/>
          </w:rPr>
          <w:t>72</w:t>
        </w:r>
        <w:r>
          <w:rPr>
            <w:noProof/>
            <w:webHidden/>
          </w:rPr>
          <w:fldChar w:fldCharType="end"/>
        </w:r>
        <w:r w:rsidRPr="00683A49">
          <w:rPr>
            <w:rStyle w:val="Hyperlink"/>
            <w:noProof/>
          </w:rPr>
          <w:fldChar w:fldCharType="end"/>
        </w:r>
      </w:ins>
    </w:p>
    <w:p w14:paraId="7BE833E9" w14:textId="1B162222" w:rsidR="00067692" w:rsidRDefault="00067692">
      <w:pPr>
        <w:pStyle w:val="ndicedeilustraes"/>
        <w:tabs>
          <w:tab w:val="right" w:leader="dot" w:pos="9061"/>
        </w:tabs>
        <w:rPr>
          <w:ins w:id="230" w:author="Ryan Lemos" w:date="2019-10-14T19:33:00Z"/>
          <w:rFonts w:asciiTheme="minorHAnsi" w:eastAsiaTheme="minorEastAsia" w:hAnsiTheme="minorHAnsi" w:cstheme="minorBidi"/>
          <w:noProof/>
          <w:sz w:val="22"/>
          <w:lang w:eastAsia="pt-BR"/>
        </w:rPr>
      </w:pPr>
      <w:ins w:id="23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"_Toc21974225"</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60 - Tela de listagem dos menus da aplicação</w:t>
        </w:r>
        <w:r>
          <w:rPr>
            <w:noProof/>
            <w:webHidden/>
          </w:rPr>
          <w:tab/>
        </w:r>
        <w:r>
          <w:rPr>
            <w:noProof/>
            <w:webHidden/>
          </w:rPr>
          <w:fldChar w:fldCharType="begin"/>
        </w:r>
        <w:r>
          <w:rPr>
            <w:noProof/>
            <w:webHidden/>
          </w:rPr>
          <w:instrText xml:space="preserve"> PAGEREF _Toc21974225 \h </w:instrText>
        </w:r>
      </w:ins>
      <w:r>
        <w:rPr>
          <w:noProof/>
          <w:webHidden/>
        </w:rPr>
      </w:r>
      <w:r>
        <w:rPr>
          <w:noProof/>
          <w:webHidden/>
        </w:rPr>
        <w:fldChar w:fldCharType="separate"/>
      </w:r>
      <w:ins w:id="232" w:author="Ryan Lemos" w:date="2019-10-14T19:33:00Z">
        <w:r>
          <w:rPr>
            <w:noProof/>
            <w:webHidden/>
          </w:rPr>
          <w:t>73</w:t>
        </w:r>
        <w:r>
          <w:rPr>
            <w:noProof/>
            <w:webHidden/>
          </w:rPr>
          <w:fldChar w:fldCharType="end"/>
        </w:r>
        <w:r w:rsidRPr="00683A49">
          <w:rPr>
            <w:rStyle w:val="Hyperlink"/>
            <w:noProof/>
          </w:rPr>
          <w:fldChar w:fldCharType="end"/>
        </w:r>
      </w:ins>
    </w:p>
    <w:p w14:paraId="161C7200" w14:textId="6D8DA12B" w:rsidR="00067692" w:rsidRDefault="00067692">
      <w:pPr>
        <w:pStyle w:val="ndicedeilustraes"/>
        <w:tabs>
          <w:tab w:val="right" w:leader="dot" w:pos="9061"/>
        </w:tabs>
        <w:rPr>
          <w:ins w:id="233" w:author="Ryan Lemos" w:date="2019-10-14T19:33:00Z"/>
          <w:rFonts w:asciiTheme="minorHAnsi" w:eastAsiaTheme="minorEastAsia" w:hAnsiTheme="minorHAnsi" w:cstheme="minorBidi"/>
          <w:noProof/>
          <w:sz w:val="22"/>
          <w:lang w:eastAsia="pt-BR"/>
        </w:rPr>
      </w:pPr>
      <w:ins w:id="23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61 - Tela de cadastro de menus</w:t>
        </w:r>
        <w:r>
          <w:rPr>
            <w:noProof/>
            <w:webHidden/>
          </w:rPr>
          <w:tab/>
        </w:r>
        <w:r>
          <w:rPr>
            <w:noProof/>
            <w:webHidden/>
          </w:rPr>
          <w:fldChar w:fldCharType="begin"/>
        </w:r>
        <w:r>
          <w:rPr>
            <w:noProof/>
            <w:webHidden/>
          </w:rPr>
          <w:instrText xml:space="preserve"> PAGEREF _Toc21974226 \h </w:instrText>
        </w:r>
      </w:ins>
      <w:r>
        <w:rPr>
          <w:noProof/>
          <w:webHidden/>
        </w:rPr>
      </w:r>
      <w:r>
        <w:rPr>
          <w:noProof/>
          <w:webHidden/>
        </w:rPr>
        <w:fldChar w:fldCharType="separate"/>
      </w:r>
      <w:ins w:id="235" w:author="Ryan Lemos" w:date="2019-10-14T19:33:00Z">
        <w:r>
          <w:rPr>
            <w:noProof/>
            <w:webHidden/>
          </w:rPr>
          <w:t>74</w:t>
        </w:r>
        <w:r>
          <w:rPr>
            <w:noProof/>
            <w:webHidden/>
          </w:rPr>
          <w:fldChar w:fldCharType="end"/>
        </w:r>
        <w:r w:rsidRPr="00683A49">
          <w:rPr>
            <w:rStyle w:val="Hyperlink"/>
            <w:noProof/>
          </w:rPr>
          <w:fldChar w:fldCharType="end"/>
        </w:r>
      </w:ins>
    </w:p>
    <w:p w14:paraId="5C4E2352" w14:textId="3E3A75E4" w:rsidR="00067692" w:rsidRDefault="00067692">
      <w:pPr>
        <w:pStyle w:val="ndicedeilustraes"/>
        <w:tabs>
          <w:tab w:val="right" w:leader="dot" w:pos="9061"/>
        </w:tabs>
        <w:rPr>
          <w:ins w:id="236" w:author="Ryan Lemos" w:date="2019-10-14T19:33:00Z"/>
          <w:rFonts w:asciiTheme="minorHAnsi" w:eastAsiaTheme="minorEastAsia" w:hAnsiTheme="minorHAnsi" w:cstheme="minorBidi"/>
          <w:noProof/>
          <w:sz w:val="22"/>
          <w:lang w:eastAsia="pt-BR"/>
        </w:rPr>
      </w:pPr>
      <w:ins w:id="23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62 - Tela de menus da aplicação</w:t>
        </w:r>
        <w:r>
          <w:rPr>
            <w:noProof/>
            <w:webHidden/>
          </w:rPr>
          <w:tab/>
        </w:r>
        <w:r>
          <w:rPr>
            <w:noProof/>
            <w:webHidden/>
          </w:rPr>
          <w:fldChar w:fldCharType="begin"/>
        </w:r>
        <w:r>
          <w:rPr>
            <w:noProof/>
            <w:webHidden/>
          </w:rPr>
          <w:instrText xml:space="preserve"> PAGEREF _Toc21974227 \h </w:instrText>
        </w:r>
      </w:ins>
      <w:r>
        <w:rPr>
          <w:noProof/>
          <w:webHidden/>
        </w:rPr>
      </w:r>
      <w:r>
        <w:rPr>
          <w:noProof/>
          <w:webHidden/>
        </w:rPr>
        <w:fldChar w:fldCharType="separate"/>
      </w:r>
      <w:ins w:id="238" w:author="Ryan Lemos" w:date="2019-10-14T19:33:00Z">
        <w:r>
          <w:rPr>
            <w:noProof/>
            <w:webHidden/>
          </w:rPr>
          <w:t>74</w:t>
        </w:r>
        <w:r>
          <w:rPr>
            <w:noProof/>
            <w:webHidden/>
          </w:rPr>
          <w:fldChar w:fldCharType="end"/>
        </w:r>
        <w:r w:rsidRPr="00683A49">
          <w:rPr>
            <w:rStyle w:val="Hyperlink"/>
            <w:noProof/>
          </w:rPr>
          <w:fldChar w:fldCharType="end"/>
        </w:r>
      </w:ins>
    </w:p>
    <w:p w14:paraId="3CADD8E8" w14:textId="56565D34" w:rsidR="00067692" w:rsidRDefault="00067692">
      <w:pPr>
        <w:pStyle w:val="ndicedeilustraes"/>
        <w:tabs>
          <w:tab w:val="right" w:leader="dot" w:pos="9061"/>
        </w:tabs>
        <w:rPr>
          <w:ins w:id="239" w:author="Ryan Lemos" w:date="2019-10-14T19:33:00Z"/>
          <w:rFonts w:asciiTheme="minorHAnsi" w:eastAsiaTheme="minorEastAsia" w:hAnsiTheme="minorHAnsi" w:cstheme="minorBidi"/>
          <w:noProof/>
          <w:sz w:val="22"/>
          <w:lang w:eastAsia="pt-BR"/>
        </w:rPr>
      </w:pPr>
      <w:ins w:id="24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63 - Tela de listagem de permissões de um perfil</w:t>
        </w:r>
        <w:r>
          <w:rPr>
            <w:noProof/>
            <w:webHidden/>
          </w:rPr>
          <w:tab/>
        </w:r>
        <w:r>
          <w:rPr>
            <w:noProof/>
            <w:webHidden/>
          </w:rPr>
          <w:fldChar w:fldCharType="begin"/>
        </w:r>
        <w:r>
          <w:rPr>
            <w:noProof/>
            <w:webHidden/>
          </w:rPr>
          <w:instrText xml:space="preserve"> PAGEREF _Toc21974228 \h </w:instrText>
        </w:r>
      </w:ins>
      <w:r>
        <w:rPr>
          <w:noProof/>
          <w:webHidden/>
        </w:rPr>
      </w:r>
      <w:r>
        <w:rPr>
          <w:noProof/>
          <w:webHidden/>
        </w:rPr>
        <w:fldChar w:fldCharType="separate"/>
      </w:r>
      <w:ins w:id="241" w:author="Ryan Lemos" w:date="2019-10-14T19:33:00Z">
        <w:r>
          <w:rPr>
            <w:noProof/>
            <w:webHidden/>
          </w:rPr>
          <w:t>76</w:t>
        </w:r>
        <w:r>
          <w:rPr>
            <w:noProof/>
            <w:webHidden/>
          </w:rPr>
          <w:fldChar w:fldCharType="end"/>
        </w:r>
        <w:r w:rsidRPr="00683A49">
          <w:rPr>
            <w:rStyle w:val="Hyperlink"/>
            <w:noProof/>
          </w:rPr>
          <w:fldChar w:fldCharType="end"/>
        </w:r>
      </w:ins>
    </w:p>
    <w:p w14:paraId="74670722" w14:textId="225700B7" w:rsidR="00067692" w:rsidRDefault="00067692">
      <w:pPr>
        <w:pStyle w:val="ndicedeilustraes"/>
        <w:tabs>
          <w:tab w:val="right" w:leader="dot" w:pos="9061"/>
        </w:tabs>
        <w:rPr>
          <w:ins w:id="242" w:author="Ryan Lemos" w:date="2019-10-14T19:33:00Z"/>
          <w:rFonts w:asciiTheme="minorHAnsi" w:eastAsiaTheme="minorEastAsia" w:hAnsiTheme="minorHAnsi" w:cstheme="minorBidi"/>
          <w:noProof/>
          <w:sz w:val="22"/>
          <w:lang w:eastAsia="pt-BR"/>
        </w:rPr>
      </w:pPr>
      <w:ins w:id="24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64 - Tela de cadastro de um material</w:t>
        </w:r>
        <w:r>
          <w:rPr>
            <w:noProof/>
            <w:webHidden/>
          </w:rPr>
          <w:tab/>
        </w:r>
        <w:r>
          <w:rPr>
            <w:noProof/>
            <w:webHidden/>
          </w:rPr>
          <w:fldChar w:fldCharType="begin"/>
        </w:r>
        <w:r>
          <w:rPr>
            <w:noProof/>
            <w:webHidden/>
          </w:rPr>
          <w:instrText xml:space="preserve"> PAGEREF _Toc21974229 \h </w:instrText>
        </w:r>
      </w:ins>
      <w:r>
        <w:rPr>
          <w:noProof/>
          <w:webHidden/>
        </w:rPr>
      </w:r>
      <w:r>
        <w:rPr>
          <w:noProof/>
          <w:webHidden/>
        </w:rPr>
        <w:fldChar w:fldCharType="separate"/>
      </w:r>
      <w:ins w:id="244" w:author="Ryan Lemos" w:date="2019-10-14T19:33:00Z">
        <w:r>
          <w:rPr>
            <w:noProof/>
            <w:webHidden/>
          </w:rPr>
          <w:t>77</w:t>
        </w:r>
        <w:r>
          <w:rPr>
            <w:noProof/>
            <w:webHidden/>
          </w:rPr>
          <w:fldChar w:fldCharType="end"/>
        </w:r>
        <w:r w:rsidRPr="00683A49">
          <w:rPr>
            <w:rStyle w:val="Hyperlink"/>
            <w:noProof/>
          </w:rPr>
          <w:fldChar w:fldCharType="end"/>
        </w:r>
      </w:ins>
    </w:p>
    <w:p w14:paraId="2F898ECD" w14:textId="59396365" w:rsidR="00067692" w:rsidRDefault="00067692">
      <w:pPr>
        <w:pStyle w:val="ndicedeilustraes"/>
        <w:tabs>
          <w:tab w:val="right" w:leader="dot" w:pos="9061"/>
        </w:tabs>
        <w:rPr>
          <w:ins w:id="245" w:author="Ryan Lemos" w:date="2019-10-14T19:33:00Z"/>
          <w:rFonts w:asciiTheme="minorHAnsi" w:eastAsiaTheme="minorEastAsia" w:hAnsiTheme="minorHAnsi" w:cstheme="minorBidi"/>
          <w:noProof/>
          <w:sz w:val="22"/>
          <w:lang w:eastAsia="pt-BR"/>
        </w:rPr>
      </w:pPr>
      <w:ins w:id="24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"_Toc21974230"</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65 - Tela de listagem dos materiais</w:t>
        </w:r>
        <w:r>
          <w:rPr>
            <w:noProof/>
            <w:webHidden/>
          </w:rPr>
          <w:tab/>
        </w:r>
        <w:r>
          <w:rPr>
            <w:noProof/>
            <w:webHidden/>
          </w:rPr>
          <w:fldChar w:fldCharType="begin"/>
        </w:r>
        <w:r>
          <w:rPr>
            <w:noProof/>
            <w:webHidden/>
          </w:rPr>
          <w:instrText xml:space="preserve"> PAGEREF _Toc21974230 \h </w:instrText>
        </w:r>
      </w:ins>
      <w:r>
        <w:rPr>
          <w:noProof/>
          <w:webHidden/>
        </w:rPr>
      </w:r>
      <w:r>
        <w:rPr>
          <w:noProof/>
          <w:webHidden/>
        </w:rPr>
        <w:fldChar w:fldCharType="separate"/>
      </w:r>
      <w:ins w:id="247" w:author="Ryan Lemos" w:date="2019-10-14T19:33:00Z">
        <w:r>
          <w:rPr>
            <w:noProof/>
            <w:webHidden/>
          </w:rPr>
          <w:t>78</w:t>
        </w:r>
        <w:r>
          <w:rPr>
            <w:noProof/>
            <w:webHidden/>
          </w:rPr>
          <w:fldChar w:fldCharType="end"/>
        </w:r>
        <w:r w:rsidRPr="00683A49">
          <w:rPr>
            <w:rStyle w:val="Hyperlink"/>
            <w:noProof/>
          </w:rPr>
          <w:fldChar w:fldCharType="end"/>
        </w:r>
      </w:ins>
    </w:p>
    <w:p w14:paraId="4B38143B" w14:textId="0C398362" w:rsidR="00067692" w:rsidRDefault="00067692">
      <w:pPr>
        <w:pStyle w:val="ndicedeilustraes"/>
        <w:tabs>
          <w:tab w:val="right" w:leader="dot" w:pos="9061"/>
        </w:tabs>
        <w:rPr>
          <w:ins w:id="248" w:author="Ryan Lemos" w:date="2019-10-14T19:33:00Z"/>
          <w:rFonts w:asciiTheme="minorHAnsi" w:eastAsiaTheme="minorEastAsia" w:hAnsiTheme="minorHAnsi" w:cstheme="minorBidi"/>
          <w:noProof/>
          <w:sz w:val="22"/>
          <w:lang w:eastAsia="pt-BR"/>
        </w:rPr>
      </w:pPr>
      <w:ins w:id="249" w:author="Ryan Lemos" w:date="2019-10-14T19:33:00Z">
        <w:r w:rsidRPr="00683A49">
          <w:rPr>
            <w:rStyle w:val="Hyperlink"/>
            <w:noProof/>
          </w:rPr>
          <w:lastRenderedPageBreak/>
          <w:fldChar w:fldCharType="begin"/>
        </w:r>
        <w:r w:rsidRPr="00683A49">
          <w:rPr>
            <w:rStyle w:val="Hyperlink"/>
            <w:noProof/>
          </w:rPr>
          <w:instrText xml:space="preserve"> </w:instrText>
        </w:r>
        <w:r>
          <w:rPr>
            <w:noProof/>
          </w:rPr>
          <w:instrText>HYPERLINK \l "_Toc21974231"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66 - Tela de visualização de materiais de um determinado ano</w:t>
        </w:r>
        <w:r>
          <w:rPr>
            <w:noProof/>
            <w:webHidden/>
          </w:rPr>
          <w:tab/>
        </w:r>
        <w:r>
          <w:rPr>
            <w:noProof/>
            <w:webHidden/>
          </w:rPr>
          <w:fldChar w:fldCharType="begin"/>
        </w:r>
        <w:r>
          <w:rPr>
            <w:noProof/>
            <w:webHidden/>
          </w:rPr>
          <w:instrText xml:space="preserve"> PAGEREF _Toc21974231 \h </w:instrText>
        </w:r>
      </w:ins>
      <w:r>
        <w:rPr>
          <w:noProof/>
          <w:webHidden/>
        </w:rPr>
      </w:r>
      <w:r>
        <w:rPr>
          <w:noProof/>
          <w:webHidden/>
        </w:rPr>
        <w:fldChar w:fldCharType="separate"/>
      </w:r>
      <w:ins w:id="250" w:author="Ryan Lemos" w:date="2019-10-14T19:33:00Z">
        <w:r>
          <w:rPr>
            <w:noProof/>
            <w:webHidden/>
          </w:rPr>
          <w:t>78</w:t>
        </w:r>
        <w:r>
          <w:rPr>
            <w:noProof/>
            <w:webHidden/>
          </w:rPr>
          <w:fldChar w:fldCharType="end"/>
        </w:r>
        <w:r w:rsidRPr="00683A49">
          <w:rPr>
            <w:rStyle w:val="Hyperlink"/>
            <w:noProof/>
          </w:rPr>
          <w:fldChar w:fldCharType="end"/>
        </w:r>
      </w:ins>
    </w:p>
    <w:p w14:paraId="416CF965" w14:textId="4AB2F974" w:rsidR="00067692" w:rsidRDefault="00067692">
      <w:pPr>
        <w:pStyle w:val="ndicedeilustraes"/>
        <w:tabs>
          <w:tab w:val="right" w:leader="dot" w:pos="9061"/>
        </w:tabs>
        <w:rPr>
          <w:ins w:id="251" w:author="Ryan Lemos" w:date="2019-10-14T19:33:00Z"/>
          <w:rFonts w:asciiTheme="minorHAnsi" w:eastAsiaTheme="minorEastAsia" w:hAnsiTheme="minorHAnsi" w:cstheme="minorBidi"/>
          <w:noProof/>
          <w:sz w:val="22"/>
          <w:lang w:eastAsia="pt-BR"/>
        </w:rPr>
      </w:pPr>
      <w:ins w:id="25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"_Toc21974232"</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67 - Tela de edição de um material</w:t>
        </w:r>
        <w:r>
          <w:rPr>
            <w:noProof/>
            <w:webHidden/>
          </w:rPr>
          <w:tab/>
        </w:r>
        <w:r>
          <w:rPr>
            <w:noProof/>
            <w:webHidden/>
          </w:rPr>
          <w:fldChar w:fldCharType="begin"/>
        </w:r>
        <w:r>
          <w:rPr>
            <w:noProof/>
            <w:webHidden/>
          </w:rPr>
          <w:instrText xml:space="preserve"> PAGEREF _Toc21974232 \h </w:instrText>
        </w:r>
      </w:ins>
      <w:r>
        <w:rPr>
          <w:noProof/>
          <w:webHidden/>
        </w:rPr>
      </w:r>
      <w:r>
        <w:rPr>
          <w:noProof/>
          <w:webHidden/>
        </w:rPr>
        <w:fldChar w:fldCharType="separate"/>
      </w:r>
      <w:ins w:id="253" w:author="Ryan Lemos" w:date="2019-10-14T19:33:00Z">
        <w:r>
          <w:rPr>
            <w:noProof/>
            <w:webHidden/>
          </w:rPr>
          <w:t>79</w:t>
        </w:r>
        <w:r>
          <w:rPr>
            <w:noProof/>
            <w:webHidden/>
          </w:rPr>
          <w:fldChar w:fldCharType="end"/>
        </w:r>
        <w:r w:rsidRPr="00683A49">
          <w:rPr>
            <w:rStyle w:val="Hyperlink"/>
            <w:noProof/>
          </w:rPr>
          <w:fldChar w:fldCharType="end"/>
        </w:r>
      </w:ins>
    </w:p>
    <w:p w14:paraId="0CA868FE" w14:textId="18BB2523" w:rsidR="00067692" w:rsidRDefault="00067692">
      <w:pPr>
        <w:pStyle w:val="ndicedeilustraes"/>
        <w:tabs>
          <w:tab w:val="right" w:leader="dot" w:pos="9061"/>
        </w:tabs>
        <w:rPr>
          <w:ins w:id="254" w:author="Ryan Lemos" w:date="2019-10-14T19:33:00Z"/>
          <w:rFonts w:asciiTheme="minorHAnsi" w:eastAsiaTheme="minorEastAsia" w:hAnsiTheme="minorHAnsi" w:cstheme="minorBidi"/>
          <w:noProof/>
          <w:sz w:val="22"/>
          <w:lang w:eastAsia="pt-BR"/>
        </w:rPr>
      </w:pPr>
      <w:ins w:id="25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"_Toc21974233"</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68 - Tela de cadastro de uma turma</w:t>
        </w:r>
        <w:r>
          <w:rPr>
            <w:noProof/>
            <w:webHidden/>
          </w:rPr>
          <w:tab/>
        </w:r>
        <w:r>
          <w:rPr>
            <w:noProof/>
            <w:webHidden/>
          </w:rPr>
          <w:fldChar w:fldCharType="begin"/>
        </w:r>
        <w:r>
          <w:rPr>
            <w:noProof/>
            <w:webHidden/>
          </w:rPr>
          <w:instrText xml:space="preserve"> PAGEREF _Toc21974233 \h </w:instrText>
        </w:r>
      </w:ins>
      <w:r>
        <w:rPr>
          <w:noProof/>
          <w:webHidden/>
        </w:rPr>
      </w:r>
      <w:r>
        <w:rPr>
          <w:noProof/>
          <w:webHidden/>
        </w:rPr>
        <w:fldChar w:fldCharType="separate"/>
      </w:r>
      <w:ins w:id="256" w:author="Ryan Lemos" w:date="2019-10-14T19:33:00Z">
        <w:r>
          <w:rPr>
            <w:noProof/>
            <w:webHidden/>
          </w:rPr>
          <w:t>80</w:t>
        </w:r>
        <w:r>
          <w:rPr>
            <w:noProof/>
            <w:webHidden/>
          </w:rPr>
          <w:fldChar w:fldCharType="end"/>
        </w:r>
        <w:r w:rsidRPr="00683A49">
          <w:rPr>
            <w:rStyle w:val="Hyperlink"/>
            <w:noProof/>
          </w:rPr>
          <w:fldChar w:fldCharType="end"/>
        </w:r>
      </w:ins>
    </w:p>
    <w:p w14:paraId="33D08ED3" w14:textId="021D6629" w:rsidR="00067692" w:rsidRDefault="00067692">
      <w:pPr>
        <w:pStyle w:val="ndicedeilustraes"/>
        <w:tabs>
          <w:tab w:val="right" w:leader="dot" w:pos="9061"/>
        </w:tabs>
        <w:rPr>
          <w:ins w:id="257" w:author="Ryan Lemos" w:date="2019-10-14T19:33:00Z"/>
          <w:rFonts w:asciiTheme="minorHAnsi" w:eastAsiaTheme="minorEastAsia" w:hAnsiTheme="minorHAnsi" w:cstheme="minorBidi"/>
          <w:noProof/>
          <w:sz w:val="22"/>
          <w:lang w:eastAsia="pt-BR"/>
        </w:rPr>
      </w:pPr>
      <w:ins w:id="25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"_Toc21974234"</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69 - Tela de listagem de turmas</w:t>
        </w:r>
        <w:r>
          <w:rPr>
            <w:noProof/>
            <w:webHidden/>
          </w:rPr>
          <w:tab/>
        </w:r>
        <w:r>
          <w:rPr>
            <w:noProof/>
            <w:webHidden/>
          </w:rPr>
          <w:fldChar w:fldCharType="begin"/>
        </w:r>
        <w:r>
          <w:rPr>
            <w:noProof/>
            <w:webHidden/>
          </w:rPr>
          <w:instrText xml:space="preserve"> PAGEREF _Toc21974234 \h </w:instrText>
        </w:r>
      </w:ins>
      <w:r>
        <w:rPr>
          <w:noProof/>
          <w:webHidden/>
        </w:rPr>
      </w:r>
      <w:r>
        <w:rPr>
          <w:noProof/>
          <w:webHidden/>
        </w:rPr>
        <w:fldChar w:fldCharType="separate"/>
      </w:r>
      <w:ins w:id="259" w:author="Ryan Lemos" w:date="2019-10-14T19:33:00Z">
        <w:r>
          <w:rPr>
            <w:noProof/>
            <w:webHidden/>
          </w:rPr>
          <w:t>81</w:t>
        </w:r>
        <w:r>
          <w:rPr>
            <w:noProof/>
            <w:webHidden/>
          </w:rPr>
          <w:fldChar w:fldCharType="end"/>
        </w:r>
        <w:r w:rsidRPr="00683A49">
          <w:rPr>
            <w:rStyle w:val="Hyperlink"/>
            <w:noProof/>
          </w:rPr>
          <w:fldChar w:fldCharType="end"/>
        </w:r>
      </w:ins>
    </w:p>
    <w:p w14:paraId="6303F11E" w14:textId="464B873D" w:rsidR="00067692" w:rsidRDefault="00067692">
      <w:pPr>
        <w:pStyle w:val="ndicedeilustraes"/>
        <w:tabs>
          <w:tab w:val="right" w:leader="dot" w:pos="9061"/>
        </w:tabs>
        <w:rPr>
          <w:ins w:id="260" w:author="Ryan Lemos" w:date="2019-10-14T19:33:00Z"/>
          <w:rFonts w:asciiTheme="minorHAnsi" w:eastAsiaTheme="minorEastAsia" w:hAnsiTheme="minorHAnsi" w:cstheme="minorBidi"/>
          <w:noProof/>
          <w:sz w:val="22"/>
          <w:lang w:eastAsia="pt-BR"/>
        </w:rPr>
      </w:pPr>
      <w:ins w:id="26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"_Toc21974235"</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70 - Tela de listagem de eventos de uma turma</w:t>
        </w:r>
        <w:r>
          <w:rPr>
            <w:noProof/>
            <w:webHidden/>
          </w:rPr>
          <w:tab/>
        </w:r>
        <w:r>
          <w:rPr>
            <w:noProof/>
            <w:webHidden/>
          </w:rPr>
          <w:fldChar w:fldCharType="begin"/>
        </w:r>
        <w:r>
          <w:rPr>
            <w:noProof/>
            <w:webHidden/>
          </w:rPr>
          <w:instrText xml:space="preserve"> PAGEREF _Toc21974235 \h </w:instrText>
        </w:r>
      </w:ins>
      <w:r>
        <w:rPr>
          <w:noProof/>
          <w:webHidden/>
        </w:rPr>
      </w:r>
      <w:r>
        <w:rPr>
          <w:noProof/>
          <w:webHidden/>
        </w:rPr>
        <w:fldChar w:fldCharType="separate"/>
      </w:r>
      <w:ins w:id="262" w:author="Ryan Lemos" w:date="2019-10-14T19:33:00Z">
        <w:r>
          <w:rPr>
            <w:noProof/>
            <w:webHidden/>
          </w:rPr>
          <w:t>82</w:t>
        </w:r>
        <w:r>
          <w:rPr>
            <w:noProof/>
            <w:webHidden/>
          </w:rPr>
          <w:fldChar w:fldCharType="end"/>
        </w:r>
        <w:r w:rsidRPr="00683A49">
          <w:rPr>
            <w:rStyle w:val="Hyperlink"/>
            <w:noProof/>
          </w:rPr>
          <w:fldChar w:fldCharType="end"/>
        </w:r>
      </w:ins>
    </w:p>
    <w:p w14:paraId="2945FC25" w14:textId="29DEA8B0" w:rsidR="00067692" w:rsidRDefault="00067692">
      <w:pPr>
        <w:pStyle w:val="ndicedeilustraes"/>
        <w:tabs>
          <w:tab w:val="right" w:leader="dot" w:pos="9061"/>
        </w:tabs>
        <w:rPr>
          <w:ins w:id="263" w:author="Ryan Lemos" w:date="2019-10-14T19:33:00Z"/>
          <w:rFonts w:asciiTheme="minorHAnsi" w:eastAsiaTheme="minorEastAsia" w:hAnsiTheme="minorHAnsi" w:cstheme="minorBidi"/>
          <w:noProof/>
          <w:sz w:val="22"/>
          <w:lang w:eastAsia="pt-BR"/>
        </w:rPr>
      </w:pPr>
      <w:ins w:id="26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71 - Tela de calendário de uma turma</w:t>
        </w:r>
        <w:r>
          <w:rPr>
            <w:noProof/>
            <w:webHidden/>
          </w:rPr>
          <w:tab/>
        </w:r>
        <w:r>
          <w:rPr>
            <w:noProof/>
            <w:webHidden/>
          </w:rPr>
          <w:fldChar w:fldCharType="begin"/>
        </w:r>
        <w:r>
          <w:rPr>
            <w:noProof/>
            <w:webHidden/>
          </w:rPr>
          <w:instrText xml:space="preserve"> PAGEREF _Toc21974236 \h </w:instrText>
        </w:r>
      </w:ins>
      <w:r>
        <w:rPr>
          <w:noProof/>
          <w:webHidden/>
        </w:rPr>
      </w:r>
      <w:r>
        <w:rPr>
          <w:noProof/>
          <w:webHidden/>
        </w:rPr>
        <w:fldChar w:fldCharType="separate"/>
      </w:r>
      <w:ins w:id="265" w:author="Ryan Lemos" w:date="2019-10-14T19:33:00Z">
        <w:r>
          <w:rPr>
            <w:noProof/>
            <w:webHidden/>
          </w:rPr>
          <w:t>83</w:t>
        </w:r>
        <w:r>
          <w:rPr>
            <w:noProof/>
            <w:webHidden/>
          </w:rPr>
          <w:fldChar w:fldCharType="end"/>
        </w:r>
        <w:r w:rsidRPr="00683A49">
          <w:rPr>
            <w:rStyle w:val="Hyperlink"/>
            <w:noProof/>
          </w:rPr>
          <w:fldChar w:fldCharType="end"/>
        </w:r>
      </w:ins>
    </w:p>
    <w:p w14:paraId="7CE6CEA9" w14:textId="5B28017A" w:rsidR="00067692" w:rsidRDefault="00067692">
      <w:pPr>
        <w:pStyle w:val="ndicedeilustraes"/>
        <w:tabs>
          <w:tab w:val="right" w:leader="dot" w:pos="9061"/>
        </w:tabs>
        <w:rPr>
          <w:ins w:id="266" w:author="Ryan Lemos" w:date="2019-10-14T19:33:00Z"/>
          <w:rFonts w:asciiTheme="minorHAnsi" w:eastAsiaTheme="minorEastAsia" w:hAnsiTheme="minorHAnsi" w:cstheme="minorBidi"/>
          <w:noProof/>
          <w:sz w:val="22"/>
          <w:lang w:eastAsia="pt-BR"/>
        </w:rPr>
      </w:pPr>
      <w:ins w:id="26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72 - Tela de listagem de alunos de uma turma</w:t>
        </w:r>
        <w:r>
          <w:rPr>
            <w:noProof/>
            <w:webHidden/>
          </w:rPr>
          <w:tab/>
        </w:r>
        <w:r>
          <w:rPr>
            <w:noProof/>
            <w:webHidden/>
          </w:rPr>
          <w:fldChar w:fldCharType="begin"/>
        </w:r>
        <w:r>
          <w:rPr>
            <w:noProof/>
            <w:webHidden/>
          </w:rPr>
          <w:instrText xml:space="preserve"> PAGEREF _Toc21974237 \h </w:instrText>
        </w:r>
      </w:ins>
      <w:r>
        <w:rPr>
          <w:noProof/>
          <w:webHidden/>
        </w:rPr>
      </w:r>
      <w:r>
        <w:rPr>
          <w:noProof/>
          <w:webHidden/>
        </w:rPr>
        <w:fldChar w:fldCharType="separate"/>
      </w:r>
      <w:ins w:id="268" w:author="Ryan Lemos" w:date="2019-10-14T19:33:00Z">
        <w:r>
          <w:rPr>
            <w:noProof/>
            <w:webHidden/>
          </w:rPr>
          <w:t>84</w:t>
        </w:r>
        <w:r>
          <w:rPr>
            <w:noProof/>
            <w:webHidden/>
          </w:rPr>
          <w:fldChar w:fldCharType="end"/>
        </w:r>
        <w:r w:rsidRPr="00683A49">
          <w:rPr>
            <w:rStyle w:val="Hyperlink"/>
            <w:noProof/>
          </w:rPr>
          <w:fldChar w:fldCharType="end"/>
        </w:r>
      </w:ins>
    </w:p>
    <w:p w14:paraId="3D932494" w14:textId="7FCBF130" w:rsidR="00067692" w:rsidRDefault="00067692">
      <w:pPr>
        <w:pStyle w:val="ndicedeilustraes"/>
        <w:tabs>
          <w:tab w:val="right" w:leader="dot" w:pos="9061"/>
        </w:tabs>
        <w:rPr>
          <w:ins w:id="269" w:author="Ryan Lemos" w:date="2019-10-14T19:33:00Z"/>
          <w:rFonts w:asciiTheme="minorHAnsi" w:eastAsiaTheme="minorEastAsia" w:hAnsiTheme="minorHAnsi" w:cstheme="minorBidi"/>
          <w:noProof/>
          <w:sz w:val="22"/>
          <w:lang w:eastAsia="pt-BR"/>
        </w:rPr>
      </w:pPr>
      <w:ins w:id="27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73 - Tela de associação de alunos</w:t>
        </w:r>
        <w:r>
          <w:rPr>
            <w:noProof/>
            <w:webHidden/>
          </w:rPr>
          <w:tab/>
        </w:r>
        <w:r>
          <w:rPr>
            <w:noProof/>
            <w:webHidden/>
          </w:rPr>
          <w:fldChar w:fldCharType="begin"/>
        </w:r>
        <w:r>
          <w:rPr>
            <w:noProof/>
            <w:webHidden/>
          </w:rPr>
          <w:instrText xml:space="preserve"> PAGEREF _Toc21974238 \h </w:instrText>
        </w:r>
      </w:ins>
      <w:r>
        <w:rPr>
          <w:noProof/>
          <w:webHidden/>
        </w:rPr>
      </w:r>
      <w:r>
        <w:rPr>
          <w:noProof/>
          <w:webHidden/>
        </w:rPr>
        <w:fldChar w:fldCharType="separate"/>
      </w:r>
      <w:ins w:id="271" w:author="Ryan Lemos" w:date="2019-10-14T19:33:00Z">
        <w:r>
          <w:rPr>
            <w:noProof/>
            <w:webHidden/>
          </w:rPr>
          <w:t>85</w:t>
        </w:r>
        <w:r>
          <w:rPr>
            <w:noProof/>
            <w:webHidden/>
          </w:rPr>
          <w:fldChar w:fldCharType="end"/>
        </w:r>
        <w:r w:rsidRPr="00683A49">
          <w:rPr>
            <w:rStyle w:val="Hyperlink"/>
            <w:noProof/>
          </w:rPr>
          <w:fldChar w:fldCharType="end"/>
        </w:r>
      </w:ins>
    </w:p>
    <w:p w14:paraId="50EF0CEB" w14:textId="195B6273" w:rsidR="00067692" w:rsidRDefault="00067692">
      <w:pPr>
        <w:pStyle w:val="ndicedeilustraes"/>
        <w:tabs>
          <w:tab w:val="right" w:leader="dot" w:pos="9061"/>
        </w:tabs>
        <w:rPr>
          <w:ins w:id="272" w:author="Ryan Lemos" w:date="2019-10-14T19:33:00Z"/>
          <w:rFonts w:asciiTheme="minorHAnsi" w:eastAsiaTheme="minorEastAsia" w:hAnsiTheme="minorHAnsi" w:cstheme="minorBidi"/>
          <w:noProof/>
          <w:sz w:val="22"/>
          <w:lang w:eastAsia="pt-BR"/>
        </w:rPr>
      </w:pPr>
      <w:ins w:id="27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74 - Notificação referente a resposta de uma dúvida</w:t>
        </w:r>
        <w:r>
          <w:rPr>
            <w:noProof/>
            <w:webHidden/>
          </w:rPr>
          <w:tab/>
        </w:r>
        <w:r>
          <w:rPr>
            <w:noProof/>
            <w:webHidden/>
          </w:rPr>
          <w:fldChar w:fldCharType="begin"/>
        </w:r>
        <w:r>
          <w:rPr>
            <w:noProof/>
            <w:webHidden/>
          </w:rPr>
          <w:instrText xml:space="preserve"> PAGEREF _Toc21974239 \h </w:instrText>
        </w:r>
      </w:ins>
      <w:r>
        <w:rPr>
          <w:noProof/>
          <w:webHidden/>
        </w:rPr>
      </w:r>
      <w:r>
        <w:rPr>
          <w:noProof/>
          <w:webHidden/>
        </w:rPr>
        <w:fldChar w:fldCharType="separate"/>
      </w:r>
      <w:ins w:id="274" w:author="Ryan Lemos" w:date="2019-10-14T19:33:00Z">
        <w:r>
          <w:rPr>
            <w:noProof/>
            <w:webHidden/>
          </w:rPr>
          <w:t>86</w:t>
        </w:r>
        <w:r>
          <w:rPr>
            <w:noProof/>
            <w:webHidden/>
          </w:rPr>
          <w:fldChar w:fldCharType="end"/>
        </w:r>
        <w:r w:rsidRPr="00683A49">
          <w:rPr>
            <w:rStyle w:val="Hyperlink"/>
            <w:noProof/>
          </w:rPr>
          <w:fldChar w:fldCharType="end"/>
        </w:r>
      </w:ins>
    </w:p>
    <w:p w14:paraId="7DCF7453" w14:textId="2F5CC975" w:rsidR="00067692" w:rsidRDefault="00067692">
      <w:pPr>
        <w:pStyle w:val="ndicedeilustraes"/>
        <w:tabs>
          <w:tab w:val="right" w:leader="dot" w:pos="9061"/>
        </w:tabs>
        <w:rPr>
          <w:ins w:id="275" w:author="Ryan Lemos" w:date="2019-10-14T19:33:00Z"/>
          <w:rFonts w:asciiTheme="minorHAnsi" w:eastAsiaTheme="minorEastAsia" w:hAnsiTheme="minorHAnsi" w:cstheme="minorBidi"/>
          <w:noProof/>
          <w:sz w:val="22"/>
          <w:lang w:eastAsia="pt-BR"/>
        </w:rPr>
      </w:pPr>
      <w:ins w:id="27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"_Toc21974240"</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75 - Tela de resposta a dúvida</w:t>
        </w:r>
        <w:r>
          <w:rPr>
            <w:noProof/>
            <w:webHidden/>
          </w:rPr>
          <w:tab/>
        </w:r>
        <w:r>
          <w:rPr>
            <w:noProof/>
            <w:webHidden/>
          </w:rPr>
          <w:fldChar w:fldCharType="begin"/>
        </w:r>
        <w:r>
          <w:rPr>
            <w:noProof/>
            <w:webHidden/>
          </w:rPr>
          <w:instrText xml:space="preserve"> PAGEREF _Toc21974240 \h </w:instrText>
        </w:r>
      </w:ins>
      <w:r>
        <w:rPr>
          <w:noProof/>
          <w:webHidden/>
        </w:rPr>
      </w:r>
      <w:r>
        <w:rPr>
          <w:noProof/>
          <w:webHidden/>
        </w:rPr>
        <w:fldChar w:fldCharType="separate"/>
      </w:r>
      <w:ins w:id="277" w:author="Ryan Lemos" w:date="2019-10-14T19:33:00Z">
        <w:r>
          <w:rPr>
            <w:noProof/>
            <w:webHidden/>
          </w:rPr>
          <w:t>87</w:t>
        </w:r>
        <w:r>
          <w:rPr>
            <w:noProof/>
            <w:webHidden/>
          </w:rPr>
          <w:fldChar w:fldCharType="end"/>
        </w:r>
        <w:r w:rsidRPr="00683A49">
          <w:rPr>
            <w:rStyle w:val="Hyperlink"/>
            <w:noProof/>
          </w:rPr>
          <w:fldChar w:fldCharType="end"/>
        </w:r>
      </w:ins>
    </w:p>
    <w:p w14:paraId="1AAE9601" w14:textId="4FF3B753" w:rsidR="00067692" w:rsidRDefault="00067692">
      <w:pPr>
        <w:pStyle w:val="ndicedeilustraes"/>
        <w:tabs>
          <w:tab w:val="right" w:leader="dot" w:pos="9061"/>
        </w:tabs>
        <w:rPr>
          <w:ins w:id="278" w:author="Ryan Lemos" w:date="2019-10-14T19:33:00Z"/>
          <w:rFonts w:asciiTheme="minorHAnsi" w:eastAsiaTheme="minorEastAsia" w:hAnsiTheme="minorHAnsi" w:cstheme="minorBidi"/>
          <w:noProof/>
          <w:sz w:val="22"/>
          <w:lang w:eastAsia="pt-BR"/>
        </w:rPr>
      </w:pPr>
      <w:ins w:id="27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76 - Tela de listagem de dúvidas para os professores</w:t>
        </w:r>
        <w:r>
          <w:rPr>
            <w:noProof/>
            <w:webHidden/>
          </w:rPr>
          <w:tab/>
        </w:r>
        <w:r>
          <w:rPr>
            <w:noProof/>
            <w:webHidden/>
          </w:rPr>
          <w:fldChar w:fldCharType="begin"/>
        </w:r>
        <w:r>
          <w:rPr>
            <w:noProof/>
            <w:webHidden/>
          </w:rPr>
          <w:instrText xml:space="preserve"> PAGEREF _Toc21974241 \h </w:instrText>
        </w:r>
      </w:ins>
      <w:r>
        <w:rPr>
          <w:noProof/>
          <w:webHidden/>
        </w:rPr>
      </w:r>
      <w:r>
        <w:rPr>
          <w:noProof/>
          <w:webHidden/>
        </w:rPr>
        <w:fldChar w:fldCharType="separate"/>
      </w:r>
      <w:ins w:id="280" w:author="Ryan Lemos" w:date="2019-10-14T19:33:00Z">
        <w:r>
          <w:rPr>
            <w:noProof/>
            <w:webHidden/>
          </w:rPr>
          <w:t>88</w:t>
        </w:r>
        <w:r>
          <w:rPr>
            <w:noProof/>
            <w:webHidden/>
          </w:rPr>
          <w:fldChar w:fldCharType="end"/>
        </w:r>
        <w:r w:rsidRPr="00683A49">
          <w:rPr>
            <w:rStyle w:val="Hyperlink"/>
            <w:noProof/>
          </w:rPr>
          <w:fldChar w:fldCharType="end"/>
        </w:r>
      </w:ins>
    </w:p>
    <w:p w14:paraId="36BD75F6" w14:textId="66897192" w:rsidR="00067692" w:rsidRDefault="00067692">
      <w:pPr>
        <w:pStyle w:val="ndicedeilustraes"/>
        <w:tabs>
          <w:tab w:val="right" w:leader="dot" w:pos="9061"/>
        </w:tabs>
        <w:rPr>
          <w:ins w:id="281" w:author="Ryan Lemos" w:date="2019-10-14T19:33:00Z"/>
          <w:rFonts w:asciiTheme="minorHAnsi" w:eastAsiaTheme="minorEastAsia" w:hAnsiTheme="minorHAnsi" w:cstheme="minorBidi"/>
          <w:noProof/>
          <w:sz w:val="22"/>
          <w:lang w:eastAsia="pt-BR"/>
        </w:rPr>
      </w:pPr>
      <w:ins w:id="28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"_Toc21974242"</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77 - Tela de calendário para o aluno</w:t>
        </w:r>
        <w:r>
          <w:rPr>
            <w:noProof/>
            <w:webHidden/>
          </w:rPr>
          <w:tab/>
        </w:r>
        <w:r>
          <w:rPr>
            <w:noProof/>
            <w:webHidden/>
          </w:rPr>
          <w:fldChar w:fldCharType="begin"/>
        </w:r>
        <w:r>
          <w:rPr>
            <w:noProof/>
            <w:webHidden/>
          </w:rPr>
          <w:instrText xml:space="preserve"> PAGEREF _Toc21974242 \h </w:instrText>
        </w:r>
      </w:ins>
      <w:r>
        <w:rPr>
          <w:noProof/>
          <w:webHidden/>
        </w:rPr>
      </w:r>
      <w:r>
        <w:rPr>
          <w:noProof/>
          <w:webHidden/>
        </w:rPr>
        <w:fldChar w:fldCharType="separate"/>
      </w:r>
      <w:ins w:id="283" w:author="Ryan Lemos" w:date="2019-10-14T19:33:00Z">
        <w:r>
          <w:rPr>
            <w:noProof/>
            <w:webHidden/>
          </w:rPr>
          <w:t>89</w:t>
        </w:r>
        <w:r>
          <w:rPr>
            <w:noProof/>
            <w:webHidden/>
          </w:rPr>
          <w:fldChar w:fldCharType="end"/>
        </w:r>
        <w:r w:rsidRPr="00683A49">
          <w:rPr>
            <w:rStyle w:val="Hyperlink"/>
            <w:noProof/>
          </w:rPr>
          <w:fldChar w:fldCharType="end"/>
        </w:r>
      </w:ins>
    </w:p>
    <w:p w14:paraId="1D6330CA" w14:textId="0EECB1AB" w:rsidR="00067692" w:rsidRDefault="00067692">
      <w:pPr>
        <w:pStyle w:val="ndicedeilustraes"/>
        <w:tabs>
          <w:tab w:val="right" w:leader="dot" w:pos="9061"/>
        </w:tabs>
        <w:rPr>
          <w:ins w:id="284" w:author="Ryan Lemos" w:date="2019-10-14T19:33:00Z"/>
          <w:rFonts w:asciiTheme="minorHAnsi" w:eastAsiaTheme="minorEastAsia" w:hAnsiTheme="minorHAnsi" w:cstheme="minorBidi"/>
          <w:noProof/>
          <w:sz w:val="22"/>
          <w:lang w:eastAsia="pt-BR"/>
        </w:rPr>
      </w:pPr>
      <w:ins w:id="28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"_Toc21974243"</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78 - Tela de envio de dúvidas</w:t>
        </w:r>
        <w:r>
          <w:rPr>
            <w:noProof/>
            <w:webHidden/>
          </w:rPr>
          <w:tab/>
        </w:r>
        <w:r>
          <w:rPr>
            <w:noProof/>
            <w:webHidden/>
          </w:rPr>
          <w:fldChar w:fldCharType="begin"/>
        </w:r>
        <w:r>
          <w:rPr>
            <w:noProof/>
            <w:webHidden/>
          </w:rPr>
          <w:instrText xml:space="preserve"> PAGEREF _Toc21974243 \h </w:instrText>
        </w:r>
      </w:ins>
      <w:r>
        <w:rPr>
          <w:noProof/>
          <w:webHidden/>
        </w:rPr>
      </w:r>
      <w:r>
        <w:rPr>
          <w:noProof/>
          <w:webHidden/>
        </w:rPr>
        <w:fldChar w:fldCharType="separate"/>
      </w:r>
      <w:ins w:id="286" w:author="Ryan Lemos" w:date="2019-10-14T19:33:00Z">
        <w:r>
          <w:rPr>
            <w:noProof/>
            <w:webHidden/>
          </w:rPr>
          <w:t>90</w:t>
        </w:r>
        <w:r>
          <w:rPr>
            <w:noProof/>
            <w:webHidden/>
          </w:rPr>
          <w:fldChar w:fldCharType="end"/>
        </w:r>
        <w:r w:rsidRPr="00683A49">
          <w:rPr>
            <w:rStyle w:val="Hyperlink"/>
            <w:noProof/>
          </w:rPr>
          <w:fldChar w:fldCharType="end"/>
        </w:r>
      </w:ins>
    </w:p>
    <w:p w14:paraId="015387BC" w14:textId="2A5CD2B8" w:rsidR="00067692" w:rsidRDefault="00067692">
      <w:pPr>
        <w:pStyle w:val="ndicedeilustraes"/>
        <w:tabs>
          <w:tab w:val="right" w:leader="dot" w:pos="9061"/>
        </w:tabs>
        <w:rPr>
          <w:ins w:id="287" w:author="Ryan Lemos" w:date="2019-10-14T19:33:00Z"/>
          <w:rFonts w:asciiTheme="minorHAnsi" w:eastAsiaTheme="minorEastAsia" w:hAnsiTheme="minorHAnsi" w:cstheme="minorBidi"/>
          <w:noProof/>
          <w:sz w:val="22"/>
          <w:lang w:eastAsia="pt-BR"/>
        </w:rPr>
      </w:pPr>
      <w:ins w:id="28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"_Toc21974244"</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79 - Notificação de resposta a dúvida</w:t>
        </w:r>
        <w:r>
          <w:rPr>
            <w:noProof/>
            <w:webHidden/>
          </w:rPr>
          <w:tab/>
        </w:r>
        <w:r>
          <w:rPr>
            <w:noProof/>
            <w:webHidden/>
          </w:rPr>
          <w:fldChar w:fldCharType="begin"/>
        </w:r>
        <w:r>
          <w:rPr>
            <w:noProof/>
            <w:webHidden/>
          </w:rPr>
          <w:instrText xml:space="preserve"> PAGEREF _Toc21974244 \h </w:instrText>
        </w:r>
      </w:ins>
      <w:r>
        <w:rPr>
          <w:noProof/>
          <w:webHidden/>
        </w:rPr>
      </w:r>
      <w:r>
        <w:rPr>
          <w:noProof/>
          <w:webHidden/>
        </w:rPr>
        <w:fldChar w:fldCharType="separate"/>
      </w:r>
      <w:ins w:id="289" w:author="Ryan Lemos" w:date="2019-10-14T19:33:00Z">
        <w:r>
          <w:rPr>
            <w:noProof/>
            <w:webHidden/>
          </w:rPr>
          <w:t>91</w:t>
        </w:r>
        <w:r>
          <w:rPr>
            <w:noProof/>
            <w:webHidden/>
          </w:rPr>
          <w:fldChar w:fldCharType="end"/>
        </w:r>
        <w:r w:rsidRPr="00683A49">
          <w:rPr>
            <w:rStyle w:val="Hyperlink"/>
            <w:noProof/>
          </w:rPr>
          <w:fldChar w:fldCharType="end"/>
        </w:r>
      </w:ins>
    </w:p>
    <w:p w14:paraId="7C8ADC4F" w14:textId="0D0A1975" w:rsidR="00067692" w:rsidRDefault="00067692">
      <w:pPr>
        <w:pStyle w:val="ndicedeilustraes"/>
        <w:tabs>
          <w:tab w:val="right" w:leader="dot" w:pos="9061"/>
        </w:tabs>
        <w:rPr>
          <w:ins w:id="290" w:author="Ryan Lemos" w:date="2019-10-14T19:33:00Z"/>
          <w:rFonts w:asciiTheme="minorHAnsi" w:eastAsiaTheme="minorEastAsia" w:hAnsiTheme="minorHAnsi" w:cstheme="minorBidi"/>
          <w:noProof/>
          <w:sz w:val="22"/>
          <w:lang w:eastAsia="pt-BR"/>
        </w:rPr>
      </w:pPr>
      <w:ins w:id="29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"_Toc21974245"</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80 - Tela de listagem de materiais para o aluno</w:t>
        </w:r>
        <w:r>
          <w:rPr>
            <w:noProof/>
            <w:webHidden/>
          </w:rPr>
          <w:tab/>
        </w:r>
        <w:r>
          <w:rPr>
            <w:noProof/>
            <w:webHidden/>
          </w:rPr>
          <w:fldChar w:fldCharType="begin"/>
        </w:r>
        <w:r>
          <w:rPr>
            <w:noProof/>
            <w:webHidden/>
          </w:rPr>
          <w:instrText xml:space="preserve"> PAGEREF _Toc21974245 \h </w:instrText>
        </w:r>
      </w:ins>
      <w:r>
        <w:rPr>
          <w:noProof/>
          <w:webHidden/>
        </w:rPr>
      </w:r>
      <w:r>
        <w:rPr>
          <w:noProof/>
          <w:webHidden/>
        </w:rPr>
        <w:fldChar w:fldCharType="separate"/>
      </w:r>
      <w:ins w:id="292" w:author="Ryan Lemos" w:date="2019-10-14T19:33:00Z">
        <w:r>
          <w:rPr>
            <w:noProof/>
            <w:webHidden/>
          </w:rPr>
          <w:t>91</w:t>
        </w:r>
        <w:r>
          <w:rPr>
            <w:noProof/>
            <w:webHidden/>
          </w:rPr>
          <w:fldChar w:fldCharType="end"/>
        </w:r>
        <w:r w:rsidRPr="00683A49">
          <w:rPr>
            <w:rStyle w:val="Hyperlink"/>
            <w:noProof/>
          </w:rPr>
          <w:fldChar w:fldCharType="end"/>
        </w:r>
      </w:ins>
    </w:p>
    <w:p w14:paraId="7632B88F" w14:textId="2A906820" w:rsidR="00067692" w:rsidRDefault="00067692">
      <w:pPr>
        <w:pStyle w:val="ndicedeilustraes"/>
        <w:tabs>
          <w:tab w:val="right" w:leader="dot" w:pos="9061"/>
        </w:tabs>
        <w:rPr>
          <w:ins w:id="293" w:author="Ryan Lemos" w:date="2019-10-14T19:33:00Z"/>
          <w:rFonts w:asciiTheme="minorHAnsi" w:eastAsiaTheme="minorEastAsia" w:hAnsiTheme="minorHAnsi" w:cstheme="minorBidi"/>
          <w:noProof/>
          <w:sz w:val="22"/>
          <w:lang w:eastAsia="pt-BR"/>
        </w:rPr>
      </w:pPr>
      <w:ins w:id="29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81 - Tela de visualização de materiais de um determinado ano para o aluno</w:t>
        </w:r>
        <w:r>
          <w:rPr>
            <w:noProof/>
            <w:webHidden/>
          </w:rPr>
          <w:tab/>
        </w:r>
        <w:r>
          <w:rPr>
            <w:noProof/>
            <w:webHidden/>
          </w:rPr>
          <w:fldChar w:fldCharType="begin"/>
        </w:r>
        <w:r>
          <w:rPr>
            <w:noProof/>
            <w:webHidden/>
          </w:rPr>
          <w:instrText xml:space="preserve"> PAGEREF _Toc21974246 \h </w:instrText>
        </w:r>
      </w:ins>
      <w:r>
        <w:rPr>
          <w:noProof/>
          <w:webHidden/>
        </w:rPr>
      </w:r>
      <w:r>
        <w:rPr>
          <w:noProof/>
          <w:webHidden/>
        </w:rPr>
        <w:fldChar w:fldCharType="separate"/>
      </w:r>
      <w:ins w:id="295" w:author="Ryan Lemos" w:date="2019-10-14T19:33:00Z">
        <w:r>
          <w:rPr>
            <w:noProof/>
            <w:webHidden/>
          </w:rPr>
          <w:t>92</w:t>
        </w:r>
        <w:r>
          <w:rPr>
            <w:noProof/>
            <w:webHidden/>
          </w:rPr>
          <w:fldChar w:fldCharType="end"/>
        </w:r>
        <w:r w:rsidRPr="00683A49">
          <w:rPr>
            <w:rStyle w:val="Hyperlink"/>
            <w:noProof/>
          </w:rPr>
          <w:fldChar w:fldCharType="end"/>
        </w:r>
      </w:ins>
    </w:p>
    <w:p w14:paraId="12DF470E" w14:textId="74F17F7A" w:rsidR="00067692" w:rsidRDefault="00067692">
      <w:pPr>
        <w:pStyle w:val="ndicedeilustraes"/>
        <w:tabs>
          <w:tab w:val="right" w:leader="dot" w:pos="9061"/>
        </w:tabs>
        <w:rPr>
          <w:ins w:id="296" w:author="Ryan Lemos" w:date="2019-10-14T19:33:00Z"/>
          <w:rFonts w:asciiTheme="minorHAnsi" w:eastAsiaTheme="minorEastAsia" w:hAnsiTheme="minorHAnsi" w:cstheme="minorBidi"/>
          <w:noProof/>
          <w:sz w:val="22"/>
          <w:lang w:eastAsia="pt-BR"/>
        </w:rPr>
      </w:pPr>
      <w:ins w:id="29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82 - Tela para ouvir materiais de áudio</w:t>
        </w:r>
        <w:r>
          <w:rPr>
            <w:noProof/>
            <w:webHidden/>
          </w:rPr>
          <w:tab/>
        </w:r>
        <w:r>
          <w:rPr>
            <w:noProof/>
            <w:webHidden/>
          </w:rPr>
          <w:fldChar w:fldCharType="begin"/>
        </w:r>
        <w:r>
          <w:rPr>
            <w:noProof/>
            <w:webHidden/>
          </w:rPr>
          <w:instrText xml:space="preserve"> PAGEREF _Toc21974247 \h </w:instrText>
        </w:r>
      </w:ins>
      <w:r>
        <w:rPr>
          <w:noProof/>
          <w:webHidden/>
        </w:rPr>
      </w:r>
      <w:r>
        <w:rPr>
          <w:noProof/>
          <w:webHidden/>
        </w:rPr>
        <w:fldChar w:fldCharType="separate"/>
      </w:r>
      <w:ins w:id="298" w:author="Ryan Lemos" w:date="2019-10-14T19:33:00Z">
        <w:r>
          <w:rPr>
            <w:noProof/>
            <w:webHidden/>
          </w:rPr>
          <w:t>93</w:t>
        </w:r>
        <w:r>
          <w:rPr>
            <w:noProof/>
            <w:webHidden/>
          </w:rPr>
          <w:fldChar w:fldCharType="end"/>
        </w:r>
        <w:r w:rsidRPr="00683A49">
          <w:rPr>
            <w:rStyle w:val="Hyperlink"/>
            <w:noProof/>
          </w:rPr>
          <w:fldChar w:fldCharType="end"/>
        </w:r>
      </w:ins>
    </w:p>
    <w:p w14:paraId="1AB5965E" w14:textId="73C45244" w:rsidR="00067692" w:rsidRDefault="00067692">
      <w:pPr>
        <w:pStyle w:val="ndicedeilustraes"/>
        <w:tabs>
          <w:tab w:val="right" w:leader="dot" w:pos="9061"/>
        </w:tabs>
        <w:rPr>
          <w:ins w:id="299" w:author="Ryan Lemos" w:date="2019-10-14T19:33:00Z"/>
          <w:rFonts w:asciiTheme="minorHAnsi" w:eastAsiaTheme="minorEastAsia" w:hAnsiTheme="minorHAnsi" w:cstheme="minorBidi"/>
          <w:noProof/>
          <w:sz w:val="22"/>
          <w:lang w:eastAsia="pt-BR"/>
        </w:rPr>
      </w:pPr>
      <w:ins w:id="30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83 - Tela da primeira etapa de cadastro de uma questão</w:t>
        </w:r>
        <w:r>
          <w:rPr>
            <w:noProof/>
            <w:webHidden/>
          </w:rPr>
          <w:tab/>
        </w:r>
        <w:r>
          <w:rPr>
            <w:noProof/>
            <w:webHidden/>
          </w:rPr>
          <w:fldChar w:fldCharType="begin"/>
        </w:r>
        <w:r>
          <w:rPr>
            <w:noProof/>
            <w:webHidden/>
          </w:rPr>
          <w:instrText xml:space="preserve"> PAGEREF _Toc21974248 \h </w:instrText>
        </w:r>
      </w:ins>
      <w:r>
        <w:rPr>
          <w:noProof/>
          <w:webHidden/>
        </w:rPr>
      </w:r>
      <w:r>
        <w:rPr>
          <w:noProof/>
          <w:webHidden/>
        </w:rPr>
        <w:fldChar w:fldCharType="separate"/>
      </w:r>
      <w:ins w:id="301" w:author="Ryan Lemos" w:date="2019-10-14T19:33:00Z">
        <w:r>
          <w:rPr>
            <w:noProof/>
            <w:webHidden/>
          </w:rPr>
          <w:t>95</w:t>
        </w:r>
        <w:r>
          <w:rPr>
            <w:noProof/>
            <w:webHidden/>
          </w:rPr>
          <w:fldChar w:fldCharType="end"/>
        </w:r>
        <w:r w:rsidRPr="00683A49">
          <w:rPr>
            <w:rStyle w:val="Hyperlink"/>
            <w:noProof/>
          </w:rPr>
          <w:fldChar w:fldCharType="end"/>
        </w:r>
      </w:ins>
    </w:p>
    <w:p w14:paraId="4356430E" w14:textId="6F63EAF8" w:rsidR="00067692" w:rsidRDefault="00067692">
      <w:pPr>
        <w:pStyle w:val="ndicedeilustraes"/>
        <w:tabs>
          <w:tab w:val="right" w:leader="dot" w:pos="9061"/>
        </w:tabs>
        <w:rPr>
          <w:ins w:id="302" w:author="Ryan Lemos" w:date="2019-10-14T19:33:00Z"/>
          <w:rFonts w:asciiTheme="minorHAnsi" w:eastAsiaTheme="minorEastAsia" w:hAnsiTheme="minorHAnsi" w:cstheme="minorBidi"/>
          <w:noProof/>
          <w:sz w:val="22"/>
          <w:lang w:eastAsia="pt-BR"/>
        </w:rPr>
      </w:pPr>
      <w:ins w:id="30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84 - Tela da segunda etapa de cadastro de uma questão</w:t>
        </w:r>
        <w:r>
          <w:rPr>
            <w:noProof/>
            <w:webHidden/>
          </w:rPr>
          <w:tab/>
        </w:r>
        <w:r>
          <w:rPr>
            <w:noProof/>
            <w:webHidden/>
          </w:rPr>
          <w:fldChar w:fldCharType="begin"/>
        </w:r>
        <w:r>
          <w:rPr>
            <w:noProof/>
            <w:webHidden/>
          </w:rPr>
          <w:instrText xml:space="preserve"> PAGEREF _Toc21974249 \h </w:instrText>
        </w:r>
      </w:ins>
      <w:r>
        <w:rPr>
          <w:noProof/>
          <w:webHidden/>
        </w:rPr>
      </w:r>
      <w:r>
        <w:rPr>
          <w:noProof/>
          <w:webHidden/>
        </w:rPr>
        <w:fldChar w:fldCharType="separate"/>
      </w:r>
      <w:ins w:id="304" w:author="Ryan Lemos" w:date="2019-10-14T19:33:00Z">
        <w:r>
          <w:rPr>
            <w:noProof/>
            <w:webHidden/>
          </w:rPr>
          <w:t>96</w:t>
        </w:r>
        <w:r>
          <w:rPr>
            <w:noProof/>
            <w:webHidden/>
          </w:rPr>
          <w:fldChar w:fldCharType="end"/>
        </w:r>
        <w:r w:rsidRPr="00683A49">
          <w:rPr>
            <w:rStyle w:val="Hyperlink"/>
            <w:noProof/>
          </w:rPr>
          <w:fldChar w:fldCharType="end"/>
        </w:r>
      </w:ins>
    </w:p>
    <w:p w14:paraId="5F573EAF" w14:textId="168C8895" w:rsidR="00067692" w:rsidRDefault="00067692">
      <w:pPr>
        <w:pStyle w:val="ndicedeilustraes"/>
        <w:tabs>
          <w:tab w:val="right" w:leader="dot" w:pos="9061"/>
        </w:tabs>
        <w:rPr>
          <w:ins w:id="305" w:author="Ryan Lemos" w:date="2019-10-14T19:33:00Z"/>
          <w:rFonts w:asciiTheme="minorHAnsi" w:eastAsiaTheme="minorEastAsia" w:hAnsiTheme="minorHAnsi" w:cstheme="minorBidi"/>
          <w:noProof/>
          <w:sz w:val="22"/>
          <w:lang w:eastAsia="pt-BR"/>
        </w:rPr>
      </w:pPr>
      <w:ins w:id="30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"_Toc21974250"</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85 - Tela da terceira etapa de cadastro de uma questão</w:t>
        </w:r>
        <w:r>
          <w:rPr>
            <w:noProof/>
            <w:webHidden/>
          </w:rPr>
          <w:tab/>
        </w:r>
        <w:r>
          <w:rPr>
            <w:noProof/>
            <w:webHidden/>
          </w:rPr>
          <w:fldChar w:fldCharType="begin"/>
        </w:r>
        <w:r>
          <w:rPr>
            <w:noProof/>
            <w:webHidden/>
          </w:rPr>
          <w:instrText xml:space="preserve"> PAGEREF _Toc21974250 \h </w:instrText>
        </w:r>
      </w:ins>
      <w:r>
        <w:rPr>
          <w:noProof/>
          <w:webHidden/>
        </w:rPr>
      </w:r>
      <w:r>
        <w:rPr>
          <w:noProof/>
          <w:webHidden/>
        </w:rPr>
        <w:fldChar w:fldCharType="separate"/>
      </w:r>
      <w:ins w:id="307" w:author="Ryan Lemos" w:date="2019-10-14T19:33:00Z">
        <w:r>
          <w:rPr>
            <w:noProof/>
            <w:webHidden/>
          </w:rPr>
          <w:t>97</w:t>
        </w:r>
        <w:r>
          <w:rPr>
            <w:noProof/>
            <w:webHidden/>
          </w:rPr>
          <w:fldChar w:fldCharType="end"/>
        </w:r>
        <w:r w:rsidRPr="00683A49">
          <w:rPr>
            <w:rStyle w:val="Hyperlink"/>
            <w:noProof/>
          </w:rPr>
          <w:fldChar w:fldCharType="end"/>
        </w:r>
      </w:ins>
    </w:p>
    <w:p w14:paraId="310CAE2B" w14:textId="2AEABA46" w:rsidR="00067692" w:rsidRDefault="00067692">
      <w:pPr>
        <w:pStyle w:val="ndicedeilustraes"/>
        <w:tabs>
          <w:tab w:val="right" w:leader="dot" w:pos="9061"/>
        </w:tabs>
        <w:rPr>
          <w:ins w:id="308" w:author="Ryan Lemos" w:date="2019-10-14T19:33:00Z"/>
          <w:rFonts w:asciiTheme="minorHAnsi" w:eastAsiaTheme="minorEastAsia" w:hAnsiTheme="minorHAnsi" w:cstheme="minorBidi"/>
          <w:noProof/>
          <w:sz w:val="22"/>
          <w:lang w:eastAsia="pt-BR"/>
        </w:rPr>
      </w:pPr>
      <w:ins w:id="30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86 - Tela da última etapa de cadastro de uma questão</w:t>
        </w:r>
        <w:r>
          <w:rPr>
            <w:noProof/>
            <w:webHidden/>
          </w:rPr>
          <w:tab/>
        </w:r>
        <w:r>
          <w:rPr>
            <w:noProof/>
            <w:webHidden/>
          </w:rPr>
          <w:fldChar w:fldCharType="begin"/>
        </w:r>
        <w:r>
          <w:rPr>
            <w:noProof/>
            <w:webHidden/>
          </w:rPr>
          <w:instrText xml:space="preserve"> PAGEREF _Toc21974251 \h </w:instrText>
        </w:r>
      </w:ins>
      <w:r>
        <w:rPr>
          <w:noProof/>
          <w:webHidden/>
        </w:rPr>
      </w:r>
      <w:r>
        <w:rPr>
          <w:noProof/>
          <w:webHidden/>
        </w:rPr>
        <w:fldChar w:fldCharType="separate"/>
      </w:r>
      <w:ins w:id="310" w:author="Ryan Lemos" w:date="2019-10-14T19:33:00Z">
        <w:r>
          <w:rPr>
            <w:noProof/>
            <w:webHidden/>
          </w:rPr>
          <w:t>98</w:t>
        </w:r>
        <w:r>
          <w:rPr>
            <w:noProof/>
            <w:webHidden/>
          </w:rPr>
          <w:fldChar w:fldCharType="end"/>
        </w:r>
        <w:r w:rsidRPr="00683A49">
          <w:rPr>
            <w:rStyle w:val="Hyperlink"/>
            <w:noProof/>
          </w:rPr>
          <w:fldChar w:fldCharType="end"/>
        </w:r>
      </w:ins>
    </w:p>
    <w:p w14:paraId="4E82855B" w14:textId="22A0AEAA" w:rsidR="00067692" w:rsidRDefault="00067692">
      <w:pPr>
        <w:pStyle w:val="ndicedeilustraes"/>
        <w:tabs>
          <w:tab w:val="right" w:leader="dot" w:pos="9061"/>
        </w:tabs>
        <w:rPr>
          <w:ins w:id="311" w:author="Ryan Lemos" w:date="2019-10-14T19:33:00Z"/>
          <w:rFonts w:asciiTheme="minorHAnsi" w:eastAsiaTheme="minorEastAsia" w:hAnsiTheme="minorHAnsi" w:cstheme="minorBidi"/>
          <w:noProof/>
          <w:sz w:val="22"/>
          <w:lang w:eastAsia="pt-BR"/>
        </w:rPr>
      </w:pPr>
      <w:ins w:id="31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"_Toc21974252"</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87 - Dados salvos no navegador</w:t>
        </w:r>
        <w:r>
          <w:rPr>
            <w:noProof/>
            <w:webHidden/>
          </w:rPr>
          <w:tab/>
        </w:r>
        <w:r>
          <w:rPr>
            <w:noProof/>
            <w:webHidden/>
          </w:rPr>
          <w:fldChar w:fldCharType="begin"/>
        </w:r>
        <w:r>
          <w:rPr>
            <w:noProof/>
            <w:webHidden/>
          </w:rPr>
          <w:instrText xml:space="preserve"> PAGEREF _Toc21974252 \h </w:instrText>
        </w:r>
      </w:ins>
      <w:r>
        <w:rPr>
          <w:noProof/>
          <w:webHidden/>
        </w:rPr>
      </w:r>
      <w:r>
        <w:rPr>
          <w:noProof/>
          <w:webHidden/>
        </w:rPr>
        <w:fldChar w:fldCharType="separate"/>
      </w:r>
      <w:ins w:id="313" w:author="Ryan Lemos" w:date="2019-10-14T19:33:00Z">
        <w:r>
          <w:rPr>
            <w:noProof/>
            <w:webHidden/>
          </w:rPr>
          <w:t>98</w:t>
        </w:r>
        <w:r>
          <w:rPr>
            <w:noProof/>
            <w:webHidden/>
          </w:rPr>
          <w:fldChar w:fldCharType="end"/>
        </w:r>
        <w:r w:rsidRPr="00683A49">
          <w:rPr>
            <w:rStyle w:val="Hyperlink"/>
            <w:noProof/>
          </w:rPr>
          <w:fldChar w:fldCharType="end"/>
        </w:r>
      </w:ins>
    </w:p>
    <w:p w14:paraId="0042D6D1" w14:textId="1AF7C96D" w:rsidR="00067692" w:rsidRDefault="00067692">
      <w:pPr>
        <w:pStyle w:val="ndicedeilustraes"/>
        <w:tabs>
          <w:tab w:val="right" w:leader="dot" w:pos="9061"/>
        </w:tabs>
        <w:rPr>
          <w:ins w:id="314" w:author="Ryan Lemos" w:date="2019-10-14T19:33:00Z"/>
          <w:rFonts w:asciiTheme="minorHAnsi" w:eastAsiaTheme="minorEastAsia" w:hAnsiTheme="minorHAnsi" w:cstheme="minorBidi"/>
          <w:noProof/>
          <w:sz w:val="22"/>
          <w:lang w:eastAsia="pt-BR"/>
        </w:rPr>
      </w:pPr>
      <w:ins w:id="31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"_Toc21974253"</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88 - Tela de edição de uma questão</w:t>
        </w:r>
        <w:r>
          <w:rPr>
            <w:noProof/>
            <w:webHidden/>
          </w:rPr>
          <w:tab/>
        </w:r>
        <w:r>
          <w:rPr>
            <w:noProof/>
            <w:webHidden/>
          </w:rPr>
          <w:fldChar w:fldCharType="begin"/>
        </w:r>
        <w:r>
          <w:rPr>
            <w:noProof/>
            <w:webHidden/>
          </w:rPr>
          <w:instrText xml:space="preserve"> PAGEREF _Toc21974253 \h </w:instrText>
        </w:r>
      </w:ins>
      <w:r>
        <w:rPr>
          <w:noProof/>
          <w:webHidden/>
        </w:rPr>
      </w:r>
      <w:r>
        <w:rPr>
          <w:noProof/>
          <w:webHidden/>
        </w:rPr>
        <w:fldChar w:fldCharType="separate"/>
      </w:r>
      <w:ins w:id="316" w:author="Ryan Lemos" w:date="2019-10-14T19:33:00Z">
        <w:r>
          <w:rPr>
            <w:noProof/>
            <w:webHidden/>
          </w:rPr>
          <w:t>100</w:t>
        </w:r>
        <w:r>
          <w:rPr>
            <w:noProof/>
            <w:webHidden/>
          </w:rPr>
          <w:fldChar w:fldCharType="end"/>
        </w:r>
        <w:r w:rsidRPr="00683A49">
          <w:rPr>
            <w:rStyle w:val="Hyperlink"/>
            <w:noProof/>
          </w:rPr>
          <w:fldChar w:fldCharType="end"/>
        </w:r>
      </w:ins>
    </w:p>
    <w:p w14:paraId="1F37D2D7" w14:textId="0917BBBB" w:rsidR="00067692" w:rsidRDefault="00067692">
      <w:pPr>
        <w:pStyle w:val="ndicedeilustraes"/>
        <w:tabs>
          <w:tab w:val="right" w:leader="dot" w:pos="9061"/>
        </w:tabs>
        <w:rPr>
          <w:ins w:id="317" w:author="Ryan Lemos" w:date="2019-10-14T19:33:00Z"/>
          <w:rFonts w:asciiTheme="minorHAnsi" w:eastAsiaTheme="minorEastAsia" w:hAnsiTheme="minorHAnsi" w:cstheme="minorBidi"/>
          <w:noProof/>
          <w:sz w:val="22"/>
          <w:lang w:eastAsia="pt-BR"/>
        </w:rPr>
      </w:pPr>
      <w:ins w:id="31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"_Toc21974254"</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89 - Tela de criação de uma atividade</w:t>
        </w:r>
        <w:r>
          <w:rPr>
            <w:noProof/>
            <w:webHidden/>
          </w:rPr>
          <w:tab/>
        </w:r>
        <w:r>
          <w:rPr>
            <w:noProof/>
            <w:webHidden/>
          </w:rPr>
          <w:fldChar w:fldCharType="begin"/>
        </w:r>
        <w:r>
          <w:rPr>
            <w:noProof/>
            <w:webHidden/>
          </w:rPr>
          <w:instrText xml:space="preserve"> PAGEREF _Toc21974254 \h </w:instrText>
        </w:r>
      </w:ins>
      <w:r>
        <w:rPr>
          <w:noProof/>
          <w:webHidden/>
        </w:rPr>
      </w:r>
      <w:r>
        <w:rPr>
          <w:noProof/>
          <w:webHidden/>
        </w:rPr>
        <w:fldChar w:fldCharType="separate"/>
      </w:r>
      <w:ins w:id="319" w:author="Ryan Lemos" w:date="2019-10-14T19:33:00Z">
        <w:r>
          <w:rPr>
            <w:noProof/>
            <w:webHidden/>
          </w:rPr>
          <w:t>101</w:t>
        </w:r>
        <w:r>
          <w:rPr>
            <w:noProof/>
            <w:webHidden/>
          </w:rPr>
          <w:fldChar w:fldCharType="end"/>
        </w:r>
        <w:r w:rsidRPr="00683A49">
          <w:rPr>
            <w:rStyle w:val="Hyperlink"/>
            <w:noProof/>
          </w:rPr>
          <w:fldChar w:fldCharType="end"/>
        </w:r>
      </w:ins>
    </w:p>
    <w:p w14:paraId="3BA03D73" w14:textId="5B89D6F9" w:rsidR="00067692" w:rsidRDefault="00067692">
      <w:pPr>
        <w:pStyle w:val="ndicedeilustraes"/>
        <w:tabs>
          <w:tab w:val="right" w:leader="dot" w:pos="9061"/>
        </w:tabs>
        <w:rPr>
          <w:ins w:id="320" w:author="Ryan Lemos" w:date="2019-10-14T19:33:00Z"/>
          <w:rFonts w:asciiTheme="minorHAnsi" w:eastAsiaTheme="minorEastAsia" w:hAnsiTheme="minorHAnsi" w:cstheme="minorBidi"/>
          <w:noProof/>
          <w:sz w:val="22"/>
          <w:lang w:eastAsia="pt-BR"/>
        </w:rPr>
      </w:pPr>
      <w:ins w:id="32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"_Toc21974255"</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90 - Tela de criação de uma atividade parte 2</w:t>
        </w:r>
        <w:r>
          <w:rPr>
            <w:noProof/>
            <w:webHidden/>
          </w:rPr>
          <w:tab/>
        </w:r>
        <w:r>
          <w:rPr>
            <w:noProof/>
            <w:webHidden/>
          </w:rPr>
          <w:fldChar w:fldCharType="begin"/>
        </w:r>
        <w:r>
          <w:rPr>
            <w:noProof/>
            <w:webHidden/>
          </w:rPr>
          <w:instrText xml:space="preserve"> PAGEREF _Toc21974255 \h </w:instrText>
        </w:r>
      </w:ins>
      <w:r>
        <w:rPr>
          <w:noProof/>
          <w:webHidden/>
        </w:rPr>
      </w:r>
      <w:r>
        <w:rPr>
          <w:noProof/>
          <w:webHidden/>
        </w:rPr>
        <w:fldChar w:fldCharType="separate"/>
      </w:r>
      <w:ins w:id="322" w:author="Ryan Lemos" w:date="2019-10-14T19:33:00Z">
        <w:r>
          <w:rPr>
            <w:noProof/>
            <w:webHidden/>
          </w:rPr>
          <w:t>102</w:t>
        </w:r>
        <w:r>
          <w:rPr>
            <w:noProof/>
            <w:webHidden/>
          </w:rPr>
          <w:fldChar w:fldCharType="end"/>
        </w:r>
        <w:r w:rsidRPr="00683A49">
          <w:rPr>
            <w:rStyle w:val="Hyperlink"/>
            <w:noProof/>
          </w:rPr>
          <w:fldChar w:fldCharType="end"/>
        </w:r>
      </w:ins>
    </w:p>
    <w:p w14:paraId="0D62479C" w14:textId="002FC169" w:rsidR="00067692" w:rsidRDefault="00067692">
      <w:pPr>
        <w:pStyle w:val="ndicedeilustraes"/>
        <w:tabs>
          <w:tab w:val="right" w:leader="dot" w:pos="9061"/>
        </w:tabs>
        <w:rPr>
          <w:ins w:id="323" w:author="Ryan Lemos" w:date="2019-10-14T19:33:00Z"/>
          <w:rFonts w:asciiTheme="minorHAnsi" w:eastAsiaTheme="minorEastAsia" w:hAnsiTheme="minorHAnsi" w:cstheme="minorBidi"/>
          <w:noProof/>
          <w:sz w:val="22"/>
          <w:lang w:eastAsia="pt-BR"/>
        </w:rPr>
      </w:pPr>
      <w:ins w:id="32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91 - Tela de visualização de questões</w:t>
        </w:r>
        <w:r>
          <w:rPr>
            <w:noProof/>
            <w:webHidden/>
          </w:rPr>
          <w:tab/>
        </w:r>
        <w:r>
          <w:rPr>
            <w:noProof/>
            <w:webHidden/>
          </w:rPr>
          <w:fldChar w:fldCharType="begin"/>
        </w:r>
        <w:r>
          <w:rPr>
            <w:noProof/>
            <w:webHidden/>
          </w:rPr>
          <w:instrText xml:space="preserve"> PAGEREF _Toc21974256 \h </w:instrText>
        </w:r>
      </w:ins>
      <w:r>
        <w:rPr>
          <w:noProof/>
          <w:webHidden/>
        </w:rPr>
      </w:r>
      <w:r>
        <w:rPr>
          <w:noProof/>
          <w:webHidden/>
        </w:rPr>
        <w:fldChar w:fldCharType="separate"/>
      </w:r>
      <w:ins w:id="325" w:author="Ryan Lemos" w:date="2019-10-14T19:33:00Z">
        <w:r>
          <w:rPr>
            <w:noProof/>
            <w:webHidden/>
          </w:rPr>
          <w:t>103</w:t>
        </w:r>
        <w:r>
          <w:rPr>
            <w:noProof/>
            <w:webHidden/>
          </w:rPr>
          <w:fldChar w:fldCharType="end"/>
        </w:r>
        <w:r w:rsidRPr="00683A49">
          <w:rPr>
            <w:rStyle w:val="Hyperlink"/>
            <w:noProof/>
          </w:rPr>
          <w:fldChar w:fldCharType="end"/>
        </w:r>
      </w:ins>
    </w:p>
    <w:p w14:paraId="0E61F58E" w14:textId="6162E676" w:rsidR="00067692" w:rsidRDefault="00067692">
      <w:pPr>
        <w:pStyle w:val="ndicedeilustraes"/>
        <w:tabs>
          <w:tab w:val="right" w:leader="dot" w:pos="9061"/>
        </w:tabs>
        <w:rPr>
          <w:ins w:id="326" w:author="Ryan Lemos" w:date="2019-10-14T19:33:00Z"/>
          <w:rFonts w:asciiTheme="minorHAnsi" w:eastAsiaTheme="minorEastAsia" w:hAnsiTheme="minorHAnsi" w:cstheme="minorBidi"/>
          <w:noProof/>
          <w:sz w:val="22"/>
          <w:lang w:eastAsia="pt-BR"/>
        </w:rPr>
      </w:pPr>
      <w:ins w:id="32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92 - Tela de visualização de uma questão em específico</w:t>
        </w:r>
        <w:r>
          <w:rPr>
            <w:noProof/>
            <w:webHidden/>
          </w:rPr>
          <w:tab/>
        </w:r>
        <w:r>
          <w:rPr>
            <w:noProof/>
            <w:webHidden/>
          </w:rPr>
          <w:fldChar w:fldCharType="begin"/>
        </w:r>
        <w:r>
          <w:rPr>
            <w:noProof/>
            <w:webHidden/>
          </w:rPr>
          <w:instrText xml:space="preserve"> PAGEREF _Toc21974257 \h </w:instrText>
        </w:r>
      </w:ins>
      <w:r>
        <w:rPr>
          <w:noProof/>
          <w:webHidden/>
        </w:rPr>
      </w:r>
      <w:r>
        <w:rPr>
          <w:noProof/>
          <w:webHidden/>
        </w:rPr>
        <w:fldChar w:fldCharType="separate"/>
      </w:r>
      <w:ins w:id="328" w:author="Ryan Lemos" w:date="2019-10-14T19:33:00Z">
        <w:r>
          <w:rPr>
            <w:noProof/>
            <w:webHidden/>
          </w:rPr>
          <w:t>103</w:t>
        </w:r>
        <w:r>
          <w:rPr>
            <w:noProof/>
            <w:webHidden/>
          </w:rPr>
          <w:fldChar w:fldCharType="end"/>
        </w:r>
        <w:r w:rsidRPr="00683A49">
          <w:rPr>
            <w:rStyle w:val="Hyperlink"/>
            <w:noProof/>
          </w:rPr>
          <w:fldChar w:fldCharType="end"/>
        </w:r>
      </w:ins>
    </w:p>
    <w:p w14:paraId="5F15FFCE" w14:textId="65E49349" w:rsidR="00067692" w:rsidRDefault="00067692">
      <w:pPr>
        <w:pStyle w:val="ndicedeilustraes"/>
        <w:tabs>
          <w:tab w:val="right" w:leader="dot" w:pos="9061"/>
        </w:tabs>
        <w:rPr>
          <w:ins w:id="329" w:author="Ryan Lemos" w:date="2019-10-14T19:33:00Z"/>
          <w:rFonts w:asciiTheme="minorHAnsi" w:eastAsiaTheme="minorEastAsia" w:hAnsiTheme="minorHAnsi" w:cstheme="minorBidi"/>
          <w:noProof/>
          <w:sz w:val="22"/>
          <w:lang w:eastAsia="pt-BR"/>
        </w:rPr>
      </w:pPr>
      <w:ins w:id="33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93 - Tela de listagem das atividades criadas</w:t>
        </w:r>
        <w:r>
          <w:rPr>
            <w:noProof/>
            <w:webHidden/>
          </w:rPr>
          <w:tab/>
        </w:r>
        <w:r>
          <w:rPr>
            <w:noProof/>
            <w:webHidden/>
          </w:rPr>
          <w:fldChar w:fldCharType="begin"/>
        </w:r>
        <w:r>
          <w:rPr>
            <w:noProof/>
            <w:webHidden/>
          </w:rPr>
          <w:instrText xml:space="preserve"> PAGEREF _Toc21974258 \h </w:instrText>
        </w:r>
      </w:ins>
      <w:r>
        <w:rPr>
          <w:noProof/>
          <w:webHidden/>
        </w:rPr>
      </w:r>
      <w:r>
        <w:rPr>
          <w:noProof/>
          <w:webHidden/>
        </w:rPr>
        <w:fldChar w:fldCharType="separate"/>
      </w:r>
      <w:ins w:id="331" w:author="Ryan Lemos" w:date="2019-10-14T19:33:00Z">
        <w:r>
          <w:rPr>
            <w:noProof/>
            <w:webHidden/>
          </w:rPr>
          <w:t>104</w:t>
        </w:r>
        <w:r>
          <w:rPr>
            <w:noProof/>
            <w:webHidden/>
          </w:rPr>
          <w:fldChar w:fldCharType="end"/>
        </w:r>
        <w:r w:rsidRPr="00683A49">
          <w:rPr>
            <w:rStyle w:val="Hyperlink"/>
            <w:noProof/>
          </w:rPr>
          <w:fldChar w:fldCharType="end"/>
        </w:r>
      </w:ins>
    </w:p>
    <w:p w14:paraId="6A037D04" w14:textId="48659F73" w:rsidR="00067692" w:rsidRDefault="00067692">
      <w:pPr>
        <w:pStyle w:val="ndicedeilustraes"/>
        <w:tabs>
          <w:tab w:val="right" w:leader="dot" w:pos="9061"/>
        </w:tabs>
        <w:rPr>
          <w:ins w:id="332" w:author="Ryan Lemos" w:date="2019-10-14T19:33:00Z"/>
          <w:rFonts w:asciiTheme="minorHAnsi" w:eastAsiaTheme="minorEastAsia" w:hAnsiTheme="minorHAnsi" w:cstheme="minorBidi"/>
          <w:noProof/>
          <w:sz w:val="22"/>
          <w:lang w:eastAsia="pt-BR"/>
        </w:rPr>
      </w:pPr>
      <w:ins w:id="33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94 - Tela de edição de uma atividade</w:t>
        </w:r>
        <w:r>
          <w:rPr>
            <w:noProof/>
            <w:webHidden/>
          </w:rPr>
          <w:tab/>
        </w:r>
        <w:r>
          <w:rPr>
            <w:noProof/>
            <w:webHidden/>
          </w:rPr>
          <w:fldChar w:fldCharType="begin"/>
        </w:r>
        <w:r>
          <w:rPr>
            <w:noProof/>
            <w:webHidden/>
          </w:rPr>
          <w:instrText xml:space="preserve"> PAGEREF _Toc21974259 \h </w:instrText>
        </w:r>
      </w:ins>
      <w:r>
        <w:rPr>
          <w:noProof/>
          <w:webHidden/>
        </w:rPr>
      </w:r>
      <w:r>
        <w:rPr>
          <w:noProof/>
          <w:webHidden/>
        </w:rPr>
        <w:fldChar w:fldCharType="separate"/>
      </w:r>
      <w:ins w:id="334" w:author="Ryan Lemos" w:date="2019-10-14T19:33:00Z">
        <w:r>
          <w:rPr>
            <w:noProof/>
            <w:webHidden/>
          </w:rPr>
          <w:t>106</w:t>
        </w:r>
        <w:r>
          <w:rPr>
            <w:noProof/>
            <w:webHidden/>
          </w:rPr>
          <w:fldChar w:fldCharType="end"/>
        </w:r>
        <w:r w:rsidRPr="00683A49">
          <w:rPr>
            <w:rStyle w:val="Hyperlink"/>
            <w:noProof/>
          </w:rPr>
          <w:fldChar w:fldCharType="end"/>
        </w:r>
      </w:ins>
    </w:p>
    <w:p w14:paraId="22DFF3F9" w14:textId="2B648213" w:rsidR="00067692" w:rsidRDefault="00067692">
      <w:pPr>
        <w:pStyle w:val="ndicedeilustraes"/>
        <w:tabs>
          <w:tab w:val="right" w:leader="dot" w:pos="9061"/>
        </w:tabs>
        <w:rPr>
          <w:ins w:id="335" w:author="Ryan Lemos" w:date="2019-10-14T19:33:00Z"/>
          <w:rFonts w:asciiTheme="minorHAnsi" w:eastAsiaTheme="minorEastAsia" w:hAnsiTheme="minorHAnsi" w:cstheme="minorBidi"/>
          <w:noProof/>
          <w:sz w:val="22"/>
          <w:lang w:eastAsia="pt-BR"/>
        </w:rPr>
      </w:pPr>
      <w:ins w:id="33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"_Toc21974260"</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95 - Função de duplicação de registro</w:t>
        </w:r>
        <w:r>
          <w:rPr>
            <w:noProof/>
            <w:webHidden/>
          </w:rPr>
          <w:tab/>
        </w:r>
        <w:r>
          <w:rPr>
            <w:noProof/>
            <w:webHidden/>
          </w:rPr>
          <w:fldChar w:fldCharType="begin"/>
        </w:r>
        <w:r>
          <w:rPr>
            <w:noProof/>
            <w:webHidden/>
          </w:rPr>
          <w:instrText xml:space="preserve"> PAGEREF _Toc21974260 \h </w:instrText>
        </w:r>
      </w:ins>
      <w:r>
        <w:rPr>
          <w:noProof/>
          <w:webHidden/>
        </w:rPr>
      </w:r>
      <w:r>
        <w:rPr>
          <w:noProof/>
          <w:webHidden/>
        </w:rPr>
        <w:fldChar w:fldCharType="separate"/>
      </w:r>
      <w:ins w:id="337" w:author="Ryan Lemos" w:date="2019-10-14T19:33:00Z">
        <w:r>
          <w:rPr>
            <w:noProof/>
            <w:webHidden/>
          </w:rPr>
          <w:t>107</w:t>
        </w:r>
        <w:r>
          <w:rPr>
            <w:noProof/>
            <w:webHidden/>
          </w:rPr>
          <w:fldChar w:fldCharType="end"/>
        </w:r>
        <w:r w:rsidRPr="00683A49">
          <w:rPr>
            <w:rStyle w:val="Hyperlink"/>
            <w:noProof/>
          </w:rPr>
          <w:fldChar w:fldCharType="end"/>
        </w:r>
      </w:ins>
    </w:p>
    <w:p w14:paraId="049F520E" w14:textId="5510BA4B" w:rsidR="00067692" w:rsidRDefault="00067692">
      <w:pPr>
        <w:pStyle w:val="ndicedeilustraes"/>
        <w:tabs>
          <w:tab w:val="right" w:leader="dot" w:pos="9061"/>
        </w:tabs>
        <w:rPr>
          <w:ins w:id="338" w:author="Ryan Lemos" w:date="2019-10-14T19:33:00Z"/>
          <w:rFonts w:asciiTheme="minorHAnsi" w:eastAsiaTheme="minorEastAsia" w:hAnsiTheme="minorHAnsi" w:cstheme="minorBidi"/>
          <w:noProof/>
          <w:sz w:val="22"/>
          <w:lang w:eastAsia="pt-BR"/>
        </w:rPr>
      </w:pPr>
      <w:ins w:id="33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96 - Exemplo de atividade gerada pelo ambiente</w:t>
        </w:r>
        <w:r>
          <w:rPr>
            <w:noProof/>
            <w:webHidden/>
          </w:rPr>
          <w:tab/>
        </w:r>
        <w:r>
          <w:rPr>
            <w:noProof/>
            <w:webHidden/>
          </w:rPr>
          <w:fldChar w:fldCharType="begin"/>
        </w:r>
        <w:r>
          <w:rPr>
            <w:noProof/>
            <w:webHidden/>
          </w:rPr>
          <w:instrText xml:space="preserve"> PAGEREF _Toc21974261 \h </w:instrText>
        </w:r>
      </w:ins>
      <w:r>
        <w:rPr>
          <w:noProof/>
          <w:webHidden/>
        </w:rPr>
      </w:r>
      <w:r>
        <w:rPr>
          <w:noProof/>
          <w:webHidden/>
        </w:rPr>
        <w:fldChar w:fldCharType="separate"/>
      </w:r>
      <w:ins w:id="340" w:author="Ryan Lemos" w:date="2019-10-14T19:33:00Z">
        <w:r>
          <w:rPr>
            <w:noProof/>
            <w:webHidden/>
          </w:rPr>
          <w:t>108</w:t>
        </w:r>
        <w:r>
          <w:rPr>
            <w:noProof/>
            <w:webHidden/>
          </w:rPr>
          <w:fldChar w:fldCharType="end"/>
        </w:r>
        <w:r w:rsidRPr="00683A49">
          <w:rPr>
            <w:rStyle w:val="Hyperlink"/>
            <w:noProof/>
          </w:rPr>
          <w:fldChar w:fldCharType="end"/>
        </w:r>
      </w:ins>
    </w:p>
    <w:p w14:paraId="6F1B9835" w14:textId="53B36283" w:rsidR="00067692" w:rsidRDefault="00067692">
      <w:pPr>
        <w:pStyle w:val="ndicedeilustraes"/>
        <w:tabs>
          <w:tab w:val="right" w:leader="dot" w:pos="9061"/>
        </w:tabs>
        <w:rPr>
          <w:ins w:id="341" w:author="Ryan Lemos" w:date="2019-10-14T19:33:00Z"/>
          <w:rFonts w:asciiTheme="minorHAnsi" w:eastAsiaTheme="minorEastAsia" w:hAnsiTheme="minorHAnsi" w:cstheme="minorBidi"/>
          <w:noProof/>
          <w:sz w:val="22"/>
          <w:lang w:eastAsia="pt-BR"/>
        </w:rPr>
      </w:pPr>
      <w:ins w:id="34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"_Toc21974262"</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97 - Tela de listagem de atividades associadas a uma turma</w:t>
        </w:r>
        <w:r>
          <w:rPr>
            <w:noProof/>
            <w:webHidden/>
          </w:rPr>
          <w:tab/>
        </w:r>
        <w:r>
          <w:rPr>
            <w:noProof/>
            <w:webHidden/>
          </w:rPr>
          <w:fldChar w:fldCharType="begin"/>
        </w:r>
        <w:r>
          <w:rPr>
            <w:noProof/>
            <w:webHidden/>
          </w:rPr>
          <w:instrText xml:space="preserve"> PAGEREF _Toc21974262 \h </w:instrText>
        </w:r>
      </w:ins>
      <w:r>
        <w:rPr>
          <w:noProof/>
          <w:webHidden/>
        </w:rPr>
      </w:r>
      <w:r>
        <w:rPr>
          <w:noProof/>
          <w:webHidden/>
        </w:rPr>
        <w:fldChar w:fldCharType="separate"/>
      </w:r>
      <w:ins w:id="343" w:author="Ryan Lemos" w:date="2019-10-14T19:33:00Z">
        <w:r>
          <w:rPr>
            <w:noProof/>
            <w:webHidden/>
          </w:rPr>
          <w:t>109</w:t>
        </w:r>
        <w:r>
          <w:rPr>
            <w:noProof/>
            <w:webHidden/>
          </w:rPr>
          <w:fldChar w:fldCharType="end"/>
        </w:r>
        <w:r w:rsidRPr="00683A49">
          <w:rPr>
            <w:rStyle w:val="Hyperlink"/>
            <w:noProof/>
          </w:rPr>
          <w:fldChar w:fldCharType="end"/>
        </w:r>
      </w:ins>
    </w:p>
    <w:p w14:paraId="10AB2124" w14:textId="2CEE85BB" w:rsidR="00067692" w:rsidRDefault="00067692">
      <w:pPr>
        <w:pStyle w:val="ndicedeilustraes"/>
        <w:tabs>
          <w:tab w:val="right" w:leader="dot" w:pos="9061"/>
        </w:tabs>
        <w:rPr>
          <w:ins w:id="344" w:author="Ryan Lemos" w:date="2019-10-14T19:33:00Z"/>
          <w:rFonts w:asciiTheme="minorHAnsi" w:eastAsiaTheme="minorEastAsia" w:hAnsiTheme="minorHAnsi" w:cstheme="minorBidi"/>
          <w:noProof/>
          <w:sz w:val="22"/>
          <w:lang w:eastAsia="pt-BR"/>
        </w:rPr>
      </w:pPr>
      <w:ins w:id="34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"_Toc21974263"</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98 - Tela de associação de atividade a uma turma</w:t>
        </w:r>
        <w:r>
          <w:rPr>
            <w:noProof/>
            <w:webHidden/>
          </w:rPr>
          <w:tab/>
        </w:r>
        <w:r>
          <w:rPr>
            <w:noProof/>
            <w:webHidden/>
          </w:rPr>
          <w:fldChar w:fldCharType="begin"/>
        </w:r>
        <w:r>
          <w:rPr>
            <w:noProof/>
            <w:webHidden/>
          </w:rPr>
          <w:instrText xml:space="preserve"> PAGEREF _Toc21974263 \h </w:instrText>
        </w:r>
      </w:ins>
      <w:r>
        <w:rPr>
          <w:noProof/>
          <w:webHidden/>
        </w:rPr>
      </w:r>
      <w:r>
        <w:rPr>
          <w:noProof/>
          <w:webHidden/>
        </w:rPr>
        <w:fldChar w:fldCharType="separate"/>
      </w:r>
      <w:ins w:id="346" w:author="Ryan Lemos" w:date="2019-10-14T19:33:00Z">
        <w:r>
          <w:rPr>
            <w:noProof/>
            <w:webHidden/>
          </w:rPr>
          <w:t>110</w:t>
        </w:r>
        <w:r>
          <w:rPr>
            <w:noProof/>
            <w:webHidden/>
          </w:rPr>
          <w:fldChar w:fldCharType="end"/>
        </w:r>
        <w:r w:rsidRPr="00683A49">
          <w:rPr>
            <w:rStyle w:val="Hyperlink"/>
            <w:noProof/>
          </w:rPr>
          <w:fldChar w:fldCharType="end"/>
        </w:r>
      </w:ins>
    </w:p>
    <w:p w14:paraId="10232D89" w14:textId="385177DA" w:rsidR="00067692" w:rsidRDefault="00067692">
      <w:pPr>
        <w:pStyle w:val="ndicedeilustraes"/>
        <w:tabs>
          <w:tab w:val="right" w:leader="dot" w:pos="9061"/>
        </w:tabs>
        <w:rPr>
          <w:ins w:id="347" w:author="Ryan Lemos" w:date="2019-10-14T19:33:00Z"/>
          <w:rFonts w:asciiTheme="minorHAnsi" w:eastAsiaTheme="minorEastAsia" w:hAnsiTheme="minorHAnsi" w:cstheme="minorBidi"/>
          <w:noProof/>
          <w:sz w:val="22"/>
          <w:lang w:eastAsia="pt-BR"/>
        </w:rPr>
      </w:pPr>
      <w:ins w:id="34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"_Toc21974264"</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99 - Tela de resultados de uma atividade</w:t>
        </w:r>
        <w:r>
          <w:rPr>
            <w:noProof/>
            <w:webHidden/>
          </w:rPr>
          <w:tab/>
        </w:r>
        <w:r>
          <w:rPr>
            <w:noProof/>
            <w:webHidden/>
          </w:rPr>
          <w:fldChar w:fldCharType="begin"/>
        </w:r>
        <w:r>
          <w:rPr>
            <w:noProof/>
            <w:webHidden/>
          </w:rPr>
          <w:instrText xml:space="preserve"> PAGEREF _Toc21974264 \h </w:instrText>
        </w:r>
      </w:ins>
      <w:r>
        <w:rPr>
          <w:noProof/>
          <w:webHidden/>
        </w:rPr>
      </w:r>
      <w:r>
        <w:rPr>
          <w:noProof/>
          <w:webHidden/>
        </w:rPr>
        <w:fldChar w:fldCharType="separate"/>
      </w:r>
      <w:ins w:id="349" w:author="Ryan Lemos" w:date="2019-10-14T19:33:00Z">
        <w:r>
          <w:rPr>
            <w:noProof/>
            <w:webHidden/>
          </w:rPr>
          <w:t>111</w:t>
        </w:r>
        <w:r>
          <w:rPr>
            <w:noProof/>
            <w:webHidden/>
          </w:rPr>
          <w:fldChar w:fldCharType="end"/>
        </w:r>
        <w:r w:rsidRPr="00683A49">
          <w:rPr>
            <w:rStyle w:val="Hyperlink"/>
            <w:noProof/>
          </w:rPr>
          <w:fldChar w:fldCharType="end"/>
        </w:r>
      </w:ins>
    </w:p>
    <w:p w14:paraId="309690E0" w14:textId="3449B48E" w:rsidR="00067692" w:rsidRDefault="00067692">
      <w:pPr>
        <w:pStyle w:val="ndicedeilustraes"/>
        <w:tabs>
          <w:tab w:val="right" w:leader="dot" w:pos="9061"/>
        </w:tabs>
        <w:rPr>
          <w:ins w:id="350" w:author="Ryan Lemos" w:date="2019-10-14T19:33:00Z"/>
          <w:rFonts w:asciiTheme="minorHAnsi" w:eastAsiaTheme="minorEastAsia" w:hAnsiTheme="minorHAnsi" w:cstheme="minorBidi"/>
          <w:noProof/>
          <w:sz w:val="22"/>
          <w:lang w:eastAsia="pt-BR"/>
        </w:rPr>
      </w:pPr>
      <w:ins w:id="351" w:author="Ryan Lemos" w:date="2019-10-14T19:33:00Z">
        <w:r w:rsidRPr="00683A49">
          <w:rPr>
            <w:rStyle w:val="Hyperlink"/>
            <w:noProof/>
          </w:rPr>
          <w:lastRenderedPageBreak/>
          <w:fldChar w:fldCharType="begin"/>
        </w:r>
        <w:r w:rsidRPr="00683A49">
          <w:rPr>
            <w:rStyle w:val="Hyperlink"/>
            <w:noProof/>
          </w:rPr>
          <w:instrText xml:space="preserve"> </w:instrText>
        </w:r>
        <w:r>
          <w:rPr>
            <w:noProof/>
          </w:rPr>
          <w:instrText>HYPERLINK \l "_Toc21974265"</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100 - Tela de modificação de pontuação de uma atividade</w:t>
        </w:r>
        <w:r>
          <w:rPr>
            <w:noProof/>
            <w:webHidden/>
          </w:rPr>
          <w:tab/>
        </w:r>
        <w:r>
          <w:rPr>
            <w:noProof/>
            <w:webHidden/>
          </w:rPr>
          <w:fldChar w:fldCharType="begin"/>
        </w:r>
        <w:r>
          <w:rPr>
            <w:noProof/>
            <w:webHidden/>
          </w:rPr>
          <w:instrText xml:space="preserve"> PAGEREF _Toc21974265 \h </w:instrText>
        </w:r>
      </w:ins>
      <w:r>
        <w:rPr>
          <w:noProof/>
          <w:webHidden/>
        </w:rPr>
      </w:r>
      <w:r>
        <w:rPr>
          <w:noProof/>
          <w:webHidden/>
        </w:rPr>
        <w:fldChar w:fldCharType="separate"/>
      </w:r>
      <w:ins w:id="352" w:author="Ryan Lemos" w:date="2019-10-14T19:33:00Z">
        <w:r>
          <w:rPr>
            <w:noProof/>
            <w:webHidden/>
          </w:rPr>
          <w:t>112</w:t>
        </w:r>
        <w:r>
          <w:rPr>
            <w:noProof/>
            <w:webHidden/>
          </w:rPr>
          <w:fldChar w:fldCharType="end"/>
        </w:r>
        <w:r w:rsidRPr="00683A49">
          <w:rPr>
            <w:rStyle w:val="Hyperlink"/>
            <w:noProof/>
          </w:rPr>
          <w:fldChar w:fldCharType="end"/>
        </w:r>
      </w:ins>
    </w:p>
    <w:p w14:paraId="1B40AC61" w14:textId="5D2CFB6B" w:rsidR="00067692" w:rsidRDefault="00067692">
      <w:pPr>
        <w:pStyle w:val="ndicedeilustraes"/>
        <w:tabs>
          <w:tab w:val="right" w:leader="dot" w:pos="9061"/>
        </w:tabs>
        <w:rPr>
          <w:ins w:id="353" w:author="Ryan Lemos" w:date="2019-10-14T19:33:00Z"/>
          <w:rFonts w:asciiTheme="minorHAnsi" w:eastAsiaTheme="minorEastAsia" w:hAnsiTheme="minorHAnsi" w:cstheme="minorBidi"/>
          <w:noProof/>
          <w:sz w:val="22"/>
          <w:lang w:eastAsia="pt-BR"/>
        </w:rPr>
      </w:pPr>
      <w:ins w:id="35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101 - Função Typescript que gera o valor das questões</w:t>
        </w:r>
        <w:r>
          <w:rPr>
            <w:noProof/>
            <w:webHidden/>
          </w:rPr>
          <w:tab/>
        </w:r>
        <w:r>
          <w:rPr>
            <w:noProof/>
            <w:webHidden/>
          </w:rPr>
          <w:fldChar w:fldCharType="begin"/>
        </w:r>
        <w:r>
          <w:rPr>
            <w:noProof/>
            <w:webHidden/>
          </w:rPr>
          <w:instrText xml:space="preserve"> PAGEREF _Toc21974266 \h </w:instrText>
        </w:r>
      </w:ins>
      <w:r>
        <w:rPr>
          <w:noProof/>
          <w:webHidden/>
        </w:rPr>
      </w:r>
      <w:r>
        <w:rPr>
          <w:noProof/>
          <w:webHidden/>
        </w:rPr>
        <w:fldChar w:fldCharType="separate"/>
      </w:r>
      <w:ins w:id="355" w:author="Ryan Lemos" w:date="2019-10-14T19:33:00Z">
        <w:r>
          <w:rPr>
            <w:noProof/>
            <w:webHidden/>
          </w:rPr>
          <w:t>113</w:t>
        </w:r>
        <w:r>
          <w:rPr>
            <w:noProof/>
            <w:webHidden/>
          </w:rPr>
          <w:fldChar w:fldCharType="end"/>
        </w:r>
        <w:r w:rsidRPr="00683A49">
          <w:rPr>
            <w:rStyle w:val="Hyperlink"/>
            <w:noProof/>
          </w:rPr>
          <w:fldChar w:fldCharType="end"/>
        </w:r>
      </w:ins>
    </w:p>
    <w:p w14:paraId="1B21D843" w14:textId="4D316BF6" w:rsidR="00067692" w:rsidRDefault="00067692">
      <w:pPr>
        <w:pStyle w:val="ndicedeilustraes"/>
        <w:tabs>
          <w:tab w:val="right" w:leader="dot" w:pos="9061"/>
        </w:tabs>
        <w:rPr>
          <w:ins w:id="356" w:author="Ryan Lemos" w:date="2019-10-14T19:33:00Z"/>
          <w:rFonts w:asciiTheme="minorHAnsi" w:eastAsiaTheme="minorEastAsia" w:hAnsiTheme="minorHAnsi" w:cstheme="minorBidi"/>
          <w:noProof/>
          <w:sz w:val="22"/>
          <w:lang w:eastAsia="pt-BR"/>
        </w:rPr>
      </w:pPr>
      <w:ins w:id="35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102 - Tela de alteração de resultados de uma atividade</w:t>
        </w:r>
        <w:r>
          <w:rPr>
            <w:noProof/>
            <w:webHidden/>
          </w:rPr>
          <w:tab/>
        </w:r>
        <w:r>
          <w:rPr>
            <w:noProof/>
            <w:webHidden/>
          </w:rPr>
          <w:fldChar w:fldCharType="begin"/>
        </w:r>
        <w:r>
          <w:rPr>
            <w:noProof/>
            <w:webHidden/>
          </w:rPr>
          <w:instrText xml:space="preserve"> PAGEREF _Toc21974267 \h </w:instrText>
        </w:r>
      </w:ins>
      <w:r>
        <w:rPr>
          <w:noProof/>
          <w:webHidden/>
        </w:rPr>
      </w:r>
      <w:r>
        <w:rPr>
          <w:noProof/>
          <w:webHidden/>
        </w:rPr>
        <w:fldChar w:fldCharType="separate"/>
      </w:r>
      <w:ins w:id="358" w:author="Ryan Lemos" w:date="2019-10-14T19:33:00Z">
        <w:r>
          <w:rPr>
            <w:noProof/>
            <w:webHidden/>
          </w:rPr>
          <w:t>114</w:t>
        </w:r>
        <w:r>
          <w:rPr>
            <w:noProof/>
            <w:webHidden/>
          </w:rPr>
          <w:fldChar w:fldCharType="end"/>
        </w:r>
        <w:r w:rsidRPr="00683A49">
          <w:rPr>
            <w:rStyle w:val="Hyperlink"/>
            <w:noProof/>
          </w:rPr>
          <w:fldChar w:fldCharType="end"/>
        </w:r>
      </w:ins>
    </w:p>
    <w:p w14:paraId="7C723FB4" w14:textId="0D20DA45" w:rsidR="00067692" w:rsidRDefault="00067692">
      <w:pPr>
        <w:pStyle w:val="ndicedeilustraes"/>
        <w:tabs>
          <w:tab w:val="right" w:leader="dot" w:pos="9061"/>
        </w:tabs>
        <w:rPr>
          <w:ins w:id="359" w:author="Ryan Lemos" w:date="2019-10-14T19:33:00Z"/>
          <w:rFonts w:asciiTheme="minorHAnsi" w:eastAsiaTheme="minorEastAsia" w:hAnsiTheme="minorHAnsi" w:cstheme="minorBidi"/>
          <w:noProof/>
          <w:sz w:val="22"/>
          <w:lang w:eastAsia="pt-BR"/>
        </w:rPr>
      </w:pPr>
      <w:ins w:id="36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103 - Comparação entre atividades geradas para dois alunos</w:t>
        </w:r>
        <w:r>
          <w:rPr>
            <w:noProof/>
            <w:webHidden/>
          </w:rPr>
          <w:tab/>
        </w:r>
        <w:r>
          <w:rPr>
            <w:noProof/>
            <w:webHidden/>
          </w:rPr>
          <w:fldChar w:fldCharType="begin"/>
        </w:r>
        <w:r>
          <w:rPr>
            <w:noProof/>
            <w:webHidden/>
          </w:rPr>
          <w:instrText xml:space="preserve"> PAGEREF _Toc21974268 \h </w:instrText>
        </w:r>
      </w:ins>
      <w:r>
        <w:rPr>
          <w:noProof/>
          <w:webHidden/>
        </w:rPr>
      </w:r>
      <w:r>
        <w:rPr>
          <w:noProof/>
          <w:webHidden/>
        </w:rPr>
        <w:fldChar w:fldCharType="separate"/>
      </w:r>
      <w:ins w:id="361" w:author="Ryan Lemos" w:date="2019-10-14T19:33:00Z">
        <w:r>
          <w:rPr>
            <w:noProof/>
            <w:webHidden/>
          </w:rPr>
          <w:t>116</w:t>
        </w:r>
        <w:r>
          <w:rPr>
            <w:noProof/>
            <w:webHidden/>
          </w:rPr>
          <w:fldChar w:fldCharType="end"/>
        </w:r>
        <w:r w:rsidRPr="00683A49">
          <w:rPr>
            <w:rStyle w:val="Hyperlink"/>
            <w:noProof/>
          </w:rPr>
          <w:fldChar w:fldCharType="end"/>
        </w:r>
      </w:ins>
    </w:p>
    <w:p w14:paraId="4602D387" w14:textId="0DD06F9C" w:rsidR="00067692" w:rsidRDefault="00067692">
      <w:pPr>
        <w:pStyle w:val="ndicedeilustraes"/>
        <w:tabs>
          <w:tab w:val="right" w:leader="dot" w:pos="9061"/>
        </w:tabs>
        <w:rPr>
          <w:ins w:id="362" w:author="Ryan Lemos" w:date="2019-10-14T19:33:00Z"/>
          <w:rFonts w:asciiTheme="minorHAnsi" w:eastAsiaTheme="minorEastAsia" w:hAnsiTheme="minorHAnsi" w:cstheme="minorBidi"/>
          <w:noProof/>
          <w:sz w:val="22"/>
          <w:lang w:eastAsia="pt-BR"/>
        </w:rPr>
      </w:pPr>
      <w:ins w:id="36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104 - Tela de inclusão de novos alunos a uma atividade</w:t>
        </w:r>
        <w:r>
          <w:rPr>
            <w:noProof/>
            <w:webHidden/>
          </w:rPr>
          <w:tab/>
        </w:r>
        <w:r>
          <w:rPr>
            <w:noProof/>
            <w:webHidden/>
          </w:rPr>
          <w:fldChar w:fldCharType="begin"/>
        </w:r>
        <w:r>
          <w:rPr>
            <w:noProof/>
            <w:webHidden/>
          </w:rPr>
          <w:instrText xml:space="preserve"> PAGEREF _Toc21974269 \h </w:instrText>
        </w:r>
      </w:ins>
      <w:r>
        <w:rPr>
          <w:noProof/>
          <w:webHidden/>
        </w:rPr>
      </w:r>
      <w:r>
        <w:rPr>
          <w:noProof/>
          <w:webHidden/>
        </w:rPr>
        <w:fldChar w:fldCharType="separate"/>
      </w:r>
      <w:ins w:id="364" w:author="Ryan Lemos" w:date="2019-10-14T19:33:00Z">
        <w:r>
          <w:rPr>
            <w:noProof/>
            <w:webHidden/>
          </w:rPr>
          <w:t>117</w:t>
        </w:r>
        <w:r>
          <w:rPr>
            <w:noProof/>
            <w:webHidden/>
          </w:rPr>
          <w:fldChar w:fldCharType="end"/>
        </w:r>
        <w:r w:rsidRPr="00683A49">
          <w:rPr>
            <w:rStyle w:val="Hyperlink"/>
            <w:noProof/>
          </w:rPr>
          <w:fldChar w:fldCharType="end"/>
        </w:r>
      </w:ins>
    </w:p>
    <w:p w14:paraId="7579B4B0" w14:textId="1E442C6A" w:rsidR="00067692" w:rsidRDefault="00067692">
      <w:pPr>
        <w:pStyle w:val="ndicedeilustraes"/>
        <w:tabs>
          <w:tab w:val="right" w:leader="dot" w:pos="9061"/>
        </w:tabs>
        <w:rPr>
          <w:ins w:id="365" w:author="Ryan Lemos" w:date="2019-10-14T19:33:00Z"/>
          <w:rFonts w:asciiTheme="minorHAnsi" w:eastAsiaTheme="minorEastAsia" w:hAnsiTheme="minorHAnsi" w:cstheme="minorBidi"/>
          <w:noProof/>
          <w:sz w:val="22"/>
          <w:lang w:eastAsia="pt-BR"/>
        </w:rPr>
      </w:pPr>
      <w:ins w:id="36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"_Toc21974270"</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105 - Tela de listagem de atividades recebidas</w:t>
        </w:r>
        <w:r>
          <w:rPr>
            <w:noProof/>
            <w:webHidden/>
          </w:rPr>
          <w:tab/>
        </w:r>
        <w:r>
          <w:rPr>
            <w:noProof/>
            <w:webHidden/>
          </w:rPr>
          <w:fldChar w:fldCharType="begin"/>
        </w:r>
        <w:r>
          <w:rPr>
            <w:noProof/>
            <w:webHidden/>
          </w:rPr>
          <w:instrText xml:space="preserve"> PAGEREF _Toc21974270 \h </w:instrText>
        </w:r>
      </w:ins>
      <w:r>
        <w:rPr>
          <w:noProof/>
          <w:webHidden/>
        </w:rPr>
      </w:r>
      <w:r>
        <w:rPr>
          <w:noProof/>
          <w:webHidden/>
        </w:rPr>
        <w:fldChar w:fldCharType="separate"/>
      </w:r>
      <w:ins w:id="367" w:author="Ryan Lemos" w:date="2019-10-14T19:33:00Z">
        <w:r>
          <w:rPr>
            <w:noProof/>
            <w:webHidden/>
          </w:rPr>
          <w:t>118</w:t>
        </w:r>
        <w:r>
          <w:rPr>
            <w:noProof/>
            <w:webHidden/>
          </w:rPr>
          <w:fldChar w:fldCharType="end"/>
        </w:r>
        <w:r w:rsidRPr="00683A49">
          <w:rPr>
            <w:rStyle w:val="Hyperlink"/>
            <w:noProof/>
          </w:rPr>
          <w:fldChar w:fldCharType="end"/>
        </w:r>
      </w:ins>
    </w:p>
    <w:p w14:paraId="5915AB30" w14:textId="3A8342E6" w:rsidR="00067692" w:rsidRDefault="00067692">
      <w:pPr>
        <w:pStyle w:val="ndicedeilustraes"/>
        <w:tabs>
          <w:tab w:val="right" w:leader="dot" w:pos="9061"/>
        </w:tabs>
        <w:rPr>
          <w:ins w:id="368" w:author="Ryan Lemos" w:date="2019-10-14T19:33:00Z"/>
          <w:rFonts w:asciiTheme="minorHAnsi" w:eastAsiaTheme="minorEastAsia" w:hAnsiTheme="minorHAnsi" w:cstheme="minorBidi"/>
          <w:noProof/>
          <w:sz w:val="22"/>
          <w:lang w:eastAsia="pt-BR"/>
        </w:rPr>
      </w:pPr>
      <w:ins w:id="36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106 - Tela de correção de uma atividade</w:t>
        </w:r>
        <w:r>
          <w:rPr>
            <w:noProof/>
            <w:webHidden/>
          </w:rPr>
          <w:tab/>
        </w:r>
        <w:r>
          <w:rPr>
            <w:noProof/>
            <w:webHidden/>
          </w:rPr>
          <w:fldChar w:fldCharType="begin"/>
        </w:r>
        <w:r>
          <w:rPr>
            <w:noProof/>
            <w:webHidden/>
          </w:rPr>
          <w:instrText xml:space="preserve"> PAGEREF _Toc21974271 \h </w:instrText>
        </w:r>
      </w:ins>
      <w:r>
        <w:rPr>
          <w:noProof/>
          <w:webHidden/>
        </w:rPr>
      </w:r>
      <w:r>
        <w:rPr>
          <w:noProof/>
          <w:webHidden/>
        </w:rPr>
        <w:fldChar w:fldCharType="separate"/>
      </w:r>
      <w:ins w:id="370" w:author="Ryan Lemos" w:date="2019-10-14T19:33:00Z">
        <w:r>
          <w:rPr>
            <w:noProof/>
            <w:webHidden/>
          </w:rPr>
          <w:t>119</w:t>
        </w:r>
        <w:r>
          <w:rPr>
            <w:noProof/>
            <w:webHidden/>
          </w:rPr>
          <w:fldChar w:fldCharType="end"/>
        </w:r>
        <w:r w:rsidRPr="00683A49">
          <w:rPr>
            <w:rStyle w:val="Hyperlink"/>
            <w:noProof/>
          </w:rPr>
          <w:fldChar w:fldCharType="end"/>
        </w:r>
      </w:ins>
    </w:p>
    <w:p w14:paraId="2F5535F7" w14:textId="14CE4198" w:rsidR="00067692" w:rsidRDefault="00067692">
      <w:pPr>
        <w:pStyle w:val="ndicedeilustraes"/>
        <w:tabs>
          <w:tab w:val="right" w:leader="dot" w:pos="9061"/>
        </w:tabs>
        <w:rPr>
          <w:ins w:id="371" w:author="Ryan Lemos" w:date="2019-10-14T19:33:00Z"/>
          <w:rFonts w:asciiTheme="minorHAnsi" w:eastAsiaTheme="minorEastAsia" w:hAnsiTheme="minorHAnsi" w:cstheme="minorBidi"/>
          <w:noProof/>
          <w:sz w:val="22"/>
          <w:lang w:eastAsia="pt-BR"/>
        </w:rPr>
      </w:pPr>
      <w:ins w:id="37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"_Toc21974272"</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107 - Tela de listagem de atividades recebidas por um aluno</w:t>
        </w:r>
        <w:r>
          <w:rPr>
            <w:noProof/>
            <w:webHidden/>
          </w:rPr>
          <w:tab/>
        </w:r>
        <w:r>
          <w:rPr>
            <w:noProof/>
            <w:webHidden/>
          </w:rPr>
          <w:fldChar w:fldCharType="begin"/>
        </w:r>
        <w:r>
          <w:rPr>
            <w:noProof/>
            <w:webHidden/>
          </w:rPr>
          <w:instrText xml:space="preserve"> PAGEREF _Toc21974272 \h </w:instrText>
        </w:r>
      </w:ins>
      <w:r>
        <w:rPr>
          <w:noProof/>
          <w:webHidden/>
        </w:rPr>
      </w:r>
      <w:r>
        <w:rPr>
          <w:noProof/>
          <w:webHidden/>
        </w:rPr>
        <w:fldChar w:fldCharType="separate"/>
      </w:r>
      <w:ins w:id="373" w:author="Ryan Lemos" w:date="2019-10-14T19:33:00Z">
        <w:r>
          <w:rPr>
            <w:noProof/>
            <w:webHidden/>
          </w:rPr>
          <w:t>120</w:t>
        </w:r>
        <w:r>
          <w:rPr>
            <w:noProof/>
            <w:webHidden/>
          </w:rPr>
          <w:fldChar w:fldCharType="end"/>
        </w:r>
        <w:r w:rsidRPr="00683A49">
          <w:rPr>
            <w:rStyle w:val="Hyperlink"/>
            <w:noProof/>
          </w:rPr>
          <w:fldChar w:fldCharType="end"/>
        </w:r>
      </w:ins>
    </w:p>
    <w:p w14:paraId="7304234A" w14:textId="08D05A33" w:rsidR="00067692" w:rsidRDefault="00067692">
      <w:pPr>
        <w:pStyle w:val="ndicedeilustraes"/>
        <w:tabs>
          <w:tab w:val="right" w:leader="dot" w:pos="9061"/>
        </w:tabs>
        <w:rPr>
          <w:ins w:id="374" w:author="Ryan Lemos" w:date="2019-10-14T19:33:00Z"/>
          <w:rFonts w:asciiTheme="minorHAnsi" w:eastAsiaTheme="minorEastAsia" w:hAnsiTheme="minorHAnsi" w:cstheme="minorBidi"/>
          <w:noProof/>
          <w:sz w:val="22"/>
          <w:lang w:eastAsia="pt-BR"/>
        </w:rPr>
      </w:pPr>
      <w:ins w:id="37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"_Toc21974273"</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108 - Tela de primeiro acesso a uma atividade</w:t>
        </w:r>
        <w:r>
          <w:rPr>
            <w:noProof/>
            <w:webHidden/>
          </w:rPr>
          <w:tab/>
        </w:r>
        <w:r>
          <w:rPr>
            <w:noProof/>
            <w:webHidden/>
          </w:rPr>
          <w:fldChar w:fldCharType="begin"/>
        </w:r>
        <w:r>
          <w:rPr>
            <w:noProof/>
            <w:webHidden/>
          </w:rPr>
          <w:instrText xml:space="preserve"> PAGEREF _Toc21974273 \h </w:instrText>
        </w:r>
      </w:ins>
      <w:r>
        <w:rPr>
          <w:noProof/>
          <w:webHidden/>
        </w:rPr>
      </w:r>
      <w:r>
        <w:rPr>
          <w:noProof/>
          <w:webHidden/>
        </w:rPr>
        <w:fldChar w:fldCharType="separate"/>
      </w:r>
      <w:ins w:id="376" w:author="Ryan Lemos" w:date="2019-10-14T19:33:00Z">
        <w:r>
          <w:rPr>
            <w:noProof/>
            <w:webHidden/>
          </w:rPr>
          <w:t>121</w:t>
        </w:r>
        <w:r>
          <w:rPr>
            <w:noProof/>
            <w:webHidden/>
          </w:rPr>
          <w:fldChar w:fldCharType="end"/>
        </w:r>
        <w:r w:rsidRPr="00683A49">
          <w:rPr>
            <w:rStyle w:val="Hyperlink"/>
            <w:noProof/>
          </w:rPr>
          <w:fldChar w:fldCharType="end"/>
        </w:r>
      </w:ins>
    </w:p>
    <w:p w14:paraId="00CAB091" w14:textId="2C41268D" w:rsidR="00067692" w:rsidRDefault="00067692">
      <w:pPr>
        <w:pStyle w:val="ndicedeilustraes"/>
        <w:tabs>
          <w:tab w:val="right" w:leader="dot" w:pos="9061"/>
        </w:tabs>
        <w:rPr>
          <w:ins w:id="377" w:author="Ryan Lemos" w:date="2019-10-14T19:33:00Z"/>
          <w:rFonts w:asciiTheme="minorHAnsi" w:eastAsiaTheme="minorEastAsia" w:hAnsiTheme="minorHAnsi" w:cstheme="minorBidi"/>
          <w:noProof/>
          <w:sz w:val="22"/>
          <w:lang w:eastAsia="pt-BR"/>
        </w:rPr>
      </w:pPr>
      <w:ins w:id="37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"_Toc21974274"</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109 - Tela de resolução do tipo fala</w:t>
        </w:r>
        <w:r>
          <w:rPr>
            <w:noProof/>
            <w:webHidden/>
          </w:rPr>
          <w:tab/>
        </w:r>
        <w:r>
          <w:rPr>
            <w:noProof/>
            <w:webHidden/>
          </w:rPr>
          <w:fldChar w:fldCharType="begin"/>
        </w:r>
        <w:r>
          <w:rPr>
            <w:noProof/>
            <w:webHidden/>
          </w:rPr>
          <w:instrText xml:space="preserve"> PAGEREF _Toc21974274 \h </w:instrText>
        </w:r>
      </w:ins>
      <w:r>
        <w:rPr>
          <w:noProof/>
          <w:webHidden/>
        </w:rPr>
      </w:r>
      <w:r>
        <w:rPr>
          <w:noProof/>
          <w:webHidden/>
        </w:rPr>
        <w:fldChar w:fldCharType="separate"/>
      </w:r>
      <w:ins w:id="379" w:author="Ryan Lemos" w:date="2019-10-14T19:33:00Z">
        <w:r>
          <w:rPr>
            <w:noProof/>
            <w:webHidden/>
          </w:rPr>
          <w:t>122</w:t>
        </w:r>
        <w:r>
          <w:rPr>
            <w:noProof/>
            <w:webHidden/>
          </w:rPr>
          <w:fldChar w:fldCharType="end"/>
        </w:r>
        <w:r w:rsidRPr="00683A49">
          <w:rPr>
            <w:rStyle w:val="Hyperlink"/>
            <w:noProof/>
          </w:rPr>
          <w:fldChar w:fldCharType="end"/>
        </w:r>
      </w:ins>
    </w:p>
    <w:p w14:paraId="7AE466B1" w14:textId="7D7AB329" w:rsidR="00067692" w:rsidRDefault="00067692">
      <w:pPr>
        <w:pStyle w:val="ndicedeilustraes"/>
        <w:tabs>
          <w:tab w:val="right" w:leader="dot" w:pos="9061"/>
        </w:tabs>
        <w:rPr>
          <w:ins w:id="380" w:author="Ryan Lemos" w:date="2019-10-14T19:33:00Z"/>
          <w:rFonts w:asciiTheme="minorHAnsi" w:eastAsiaTheme="minorEastAsia" w:hAnsiTheme="minorHAnsi" w:cstheme="minorBidi"/>
          <w:noProof/>
          <w:sz w:val="22"/>
          <w:lang w:eastAsia="pt-BR"/>
        </w:rPr>
      </w:pPr>
      <w:ins w:id="38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"_Toc21974275"</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110 - Tela de questão com recurso de áudio</w:t>
        </w:r>
        <w:r>
          <w:rPr>
            <w:noProof/>
            <w:webHidden/>
          </w:rPr>
          <w:tab/>
        </w:r>
        <w:r>
          <w:rPr>
            <w:noProof/>
            <w:webHidden/>
          </w:rPr>
          <w:fldChar w:fldCharType="begin"/>
        </w:r>
        <w:r>
          <w:rPr>
            <w:noProof/>
            <w:webHidden/>
          </w:rPr>
          <w:instrText xml:space="preserve"> PAGEREF _Toc21974275 \h </w:instrText>
        </w:r>
      </w:ins>
      <w:r>
        <w:rPr>
          <w:noProof/>
          <w:webHidden/>
        </w:rPr>
      </w:r>
      <w:r>
        <w:rPr>
          <w:noProof/>
          <w:webHidden/>
        </w:rPr>
        <w:fldChar w:fldCharType="separate"/>
      </w:r>
      <w:ins w:id="382" w:author="Ryan Lemos" w:date="2019-10-14T19:33:00Z">
        <w:r>
          <w:rPr>
            <w:noProof/>
            <w:webHidden/>
          </w:rPr>
          <w:t>122</w:t>
        </w:r>
        <w:r>
          <w:rPr>
            <w:noProof/>
            <w:webHidden/>
          </w:rPr>
          <w:fldChar w:fldCharType="end"/>
        </w:r>
        <w:r w:rsidRPr="00683A49">
          <w:rPr>
            <w:rStyle w:val="Hyperlink"/>
            <w:noProof/>
          </w:rPr>
          <w:fldChar w:fldCharType="end"/>
        </w:r>
      </w:ins>
    </w:p>
    <w:p w14:paraId="2744811A" w14:textId="08F49EE9" w:rsidR="00067692" w:rsidRDefault="00067692">
      <w:pPr>
        <w:pStyle w:val="ndicedeilustraes"/>
        <w:tabs>
          <w:tab w:val="right" w:leader="dot" w:pos="9061"/>
        </w:tabs>
        <w:rPr>
          <w:ins w:id="383" w:author="Ryan Lemos" w:date="2019-10-14T19:33:00Z"/>
          <w:rFonts w:asciiTheme="minorHAnsi" w:eastAsiaTheme="minorEastAsia" w:hAnsiTheme="minorHAnsi" w:cstheme="minorBidi"/>
          <w:noProof/>
          <w:sz w:val="22"/>
          <w:lang w:eastAsia="pt-BR"/>
        </w:rPr>
      </w:pPr>
      <w:ins w:id="38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"_Toc21974276"</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111 - Tela de resultado da atividade para um aluno</w:t>
        </w:r>
        <w:r>
          <w:rPr>
            <w:noProof/>
            <w:webHidden/>
          </w:rPr>
          <w:tab/>
        </w:r>
        <w:r>
          <w:rPr>
            <w:noProof/>
            <w:webHidden/>
          </w:rPr>
          <w:fldChar w:fldCharType="begin"/>
        </w:r>
        <w:r>
          <w:rPr>
            <w:noProof/>
            <w:webHidden/>
          </w:rPr>
          <w:instrText xml:space="preserve"> PAGEREF _Toc21974276 \h </w:instrText>
        </w:r>
      </w:ins>
      <w:r>
        <w:rPr>
          <w:noProof/>
          <w:webHidden/>
        </w:rPr>
      </w:r>
      <w:r>
        <w:rPr>
          <w:noProof/>
          <w:webHidden/>
        </w:rPr>
        <w:fldChar w:fldCharType="separate"/>
      </w:r>
      <w:ins w:id="385" w:author="Ryan Lemos" w:date="2019-10-14T19:33:00Z">
        <w:r>
          <w:rPr>
            <w:noProof/>
            <w:webHidden/>
          </w:rPr>
          <w:t>123</w:t>
        </w:r>
        <w:r>
          <w:rPr>
            <w:noProof/>
            <w:webHidden/>
          </w:rPr>
          <w:fldChar w:fldCharType="end"/>
        </w:r>
        <w:r w:rsidRPr="00683A49">
          <w:rPr>
            <w:rStyle w:val="Hyperlink"/>
            <w:noProof/>
          </w:rPr>
          <w:fldChar w:fldCharType="end"/>
        </w:r>
      </w:ins>
    </w:p>
    <w:p w14:paraId="0A197793" w14:textId="6FF0F523" w:rsidR="00067692" w:rsidRDefault="00067692">
      <w:pPr>
        <w:pStyle w:val="ndicedeilustraes"/>
        <w:tabs>
          <w:tab w:val="right" w:leader="dot" w:pos="9061"/>
        </w:tabs>
        <w:rPr>
          <w:ins w:id="386" w:author="Ryan Lemos" w:date="2019-10-14T19:33:00Z"/>
          <w:rFonts w:asciiTheme="minorHAnsi" w:eastAsiaTheme="minorEastAsia" w:hAnsiTheme="minorHAnsi" w:cstheme="minorBidi"/>
          <w:noProof/>
          <w:sz w:val="22"/>
          <w:lang w:eastAsia="pt-BR"/>
        </w:rPr>
      </w:pPr>
      <w:ins w:id="38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"_Toc21974277"</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112 - Tela de desempenho da turma</w:t>
        </w:r>
        <w:r>
          <w:rPr>
            <w:noProof/>
            <w:webHidden/>
          </w:rPr>
          <w:tab/>
        </w:r>
        <w:r>
          <w:rPr>
            <w:noProof/>
            <w:webHidden/>
          </w:rPr>
          <w:fldChar w:fldCharType="begin"/>
        </w:r>
        <w:r>
          <w:rPr>
            <w:noProof/>
            <w:webHidden/>
          </w:rPr>
          <w:instrText xml:space="preserve"> PAGEREF _Toc21974277 \h </w:instrText>
        </w:r>
      </w:ins>
      <w:r>
        <w:rPr>
          <w:noProof/>
          <w:webHidden/>
        </w:rPr>
      </w:r>
      <w:r>
        <w:rPr>
          <w:noProof/>
          <w:webHidden/>
        </w:rPr>
        <w:fldChar w:fldCharType="separate"/>
      </w:r>
      <w:ins w:id="388" w:author="Ryan Lemos" w:date="2019-10-14T19:33:00Z">
        <w:r>
          <w:rPr>
            <w:noProof/>
            <w:webHidden/>
          </w:rPr>
          <w:t>125</w:t>
        </w:r>
        <w:r>
          <w:rPr>
            <w:noProof/>
            <w:webHidden/>
          </w:rPr>
          <w:fldChar w:fldCharType="end"/>
        </w:r>
        <w:r w:rsidRPr="00683A49">
          <w:rPr>
            <w:rStyle w:val="Hyperlink"/>
            <w:noProof/>
          </w:rPr>
          <w:fldChar w:fldCharType="end"/>
        </w:r>
      </w:ins>
    </w:p>
    <w:p w14:paraId="0E0CED90" w14:textId="287F7C9D" w:rsidR="00067692" w:rsidRDefault="00067692">
      <w:pPr>
        <w:pStyle w:val="ndicedeilustraes"/>
        <w:tabs>
          <w:tab w:val="right" w:leader="dot" w:pos="9061"/>
        </w:tabs>
        <w:rPr>
          <w:ins w:id="389" w:author="Ryan Lemos" w:date="2019-10-14T19:33:00Z"/>
          <w:rFonts w:asciiTheme="minorHAnsi" w:eastAsiaTheme="minorEastAsia" w:hAnsiTheme="minorHAnsi" w:cstheme="minorBidi"/>
          <w:noProof/>
          <w:sz w:val="22"/>
          <w:lang w:eastAsia="pt-BR"/>
        </w:rPr>
      </w:pPr>
      <w:ins w:id="39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"_Toc21974278"</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113 – Trecho da classe de teste do usuário</w:t>
        </w:r>
        <w:r>
          <w:rPr>
            <w:noProof/>
            <w:webHidden/>
          </w:rPr>
          <w:tab/>
        </w:r>
        <w:r>
          <w:rPr>
            <w:noProof/>
            <w:webHidden/>
          </w:rPr>
          <w:fldChar w:fldCharType="begin"/>
        </w:r>
        <w:r>
          <w:rPr>
            <w:noProof/>
            <w:webHidden/>
          </w:rPr>
          <w:instrText xml:space="preserve"> PAGEREF _Toc21974278 \h </w:instrText>
        </w:r>
      </w:ins>
      <w:r>
        <w:rPr>
          <w:noProof/>
          <w:webHidden/>
        </w:rPr>
      </w:r>
      <w:r>
        <w:rPr>
          <w:noProof/>
          <w:webHidden/>
        </w:rPr>
        <w:fldChar w:fldCharType="separate"/>
      </w:r>
      <w:ins w:id="391" w:author="Ryan Lemos" w:date="2019-10-14T19:33:00Z">
        <w:r>
          <w:rPr>
            <w:noProof/>
            <w:webHidden/>
          </w:rPr>
          <w:t>129</w:t>
        </w:r>
        <w:r>
          <w:rPr>
            <w:noProof/>
            <w:webHidden/>
          </w:rPr>
          <w:fldChar w:fldCharType="end"/>
        </w:r>
        <w:r w:rsidRPr="00683A49">
          <w:rPr>
            <w:rStyle w:val="Hyperlink"/>
            <w:noProof/>
          </w:rPr>
          <w:fldChar w:fldCharType="end"/>
        </w:r>
      </w:ins>
    </w:p>
    <w:p w14:paraId="210278C4" w14:textId="456199DF" w:rsidR="00067692" w:rsidRDefault="00067692">
      <w:pPr>
        <w:pStyle w:val="ndicedeilustraes"/>
        <w:tabs>
          <w:tab w:val="right" w:leader="dot" w:pos="9061"/>
        </w:tabs>
        <w:rPr>
          <w:ins w:id="392" w:author="Ryan Lemos" w:date="2019-10-14T19:33:00Z"/>
          <w:rFonts w:asciiTheme="minorHAnsi" w:eastAsiaTheme="minorEastAsia" w:hAnsiTheme="minorHAnsi" w:cstheme="minorBidi"/>
          <w:noProof/>
          <w:sz w:val="22"/>
          <w:lang w:eastAsia="pt-BR"/>
        </w:rPr>
      </w:pPr>
      <w:ins w:id="39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"_Toc21974279"</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114 - Teste de atualização de um evento</w:t>
        </w:r>
        <w:r>
          <w:rPr>
            <w:noProof/>
            <w:webHidden/>
          </w:rPr>
          <w:tab/>
        </w:r>
        <w:r>
          <w:rPr>
            <w:noProof/>
            <w:webHidden/>
          </w:rPr>
          <w:fldChar w:fldCharType="begin"/>
        </w:r>
        <w:r>
          <w:rPr>
            <w:noProof/>
            <w:webHidden/>
          </w:rPr>
          <w:instrText xml:space="preserve"> PAGEREF _Toc21974279 \h </w:instrText>
        </w:r>
      </w:ins>
      <w:r>
        <w:rPr>
          <w:noProof/>
          <w:webHidden/>
        </w:rPr>
      </w:r>
      <w:r>
        <w:rPr>
          <w:noProof/>
          <w:webHidden/>
        </w:rPr>
        <w:fldChar w:fldCharType="separate"/>
      </w:r>
      <w:ins w:id="394" w:author="Ryan Lemos" w:date="2019-10-14T19:33:00Z">
        <w:r>
          <w:rPr>
            <w:noProof/>
            <w:webHidden/>
          </w:rPr>
          <w:t>130</w:t>
        </w:r>
        <w:r>
          <w:rPr>
            <w:noProof/>
            <w:webHidden/>
          </w:rPr>
          <w:fldChar w:fldCharType="end"/>
        </w:r>
        <w:r w:rsidRPr="00683A49">
          <w:rPr>
            <w:rStyle w:val="Hyperlink"/>
            <w:noProof/>
          </w:rPr>
          <w:fldChar w:fldCharType="end"/>
        </w:r>
      </w:ins>
    </w:p>
    <w:p w14:paraId="76DFCDAB" w14:textId="378FF770" w:rsidR="00067692" w:rsidRDefault="00067692">
      <w:pPr>
        <w:pStyle w:val="ndicedeilustraes"/>
        <w:tabs>
          <w:tab w:val="right" w:leader="dot" w:pos="9061"/>
        </w:tabs>
        <w:rPr>
          <w:ins w:id="395" w:author="Ryan Lemos" w:date="2019-10-14T19:33:00Z"/>
          <w:rFonts w:asciiTheme="minorHAnsi" w:eastAsiaTheme="minorEastAsia" w:hAnsiTheme="minorHAnsi" w:cstheme="minorBidi"/>
          <w:noProof/>
          <w:sz w:val="22"/>
          <w:lang w:eastAsia="pt-BR"/>
        </w:rPr>
      </w:pPr>
      <w:ins w:id="39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"_Toc21974280"</w:instrText>
        </w:r>
        <w:r w:rsidRPr="00683A49">
          <w:rPr>
            <w:rStyle w:val="Hyperlink"/>
            <w:noProof/>
          </w:rPr>
          <w:instrText xml:space="preserve"> </w:instrText>
        </w:r>
        <w:r w:rsidRPr="00683A49">
          <w:rPr>
            <w:rStyle w:val="Hyperlink"/>
            <w:noProof/>
          </w:rPr>
          <w:fldChar w:fldCharType="separate"/>
        </w:r>
        <w:r w:rsidRPr="00683A49">
          <w:rPr>
            <w:rStyle w:val="Hyperlink"/>
            <w:noProof/>
            <w:lang w:val="en-US"/>
          </w:rPr>
          <w:t>Figura 115 - Teste de login</w:t>
        </w:r>
        <w:r>
          <w:rPr>
            <w:noProof/>
            <w:webHidden/>
          </w:rPr>
          <w:tab/>
        </w:r>
        <w:r>
          <w:rPr>
            <w:noProof/>
            <w:webHidden/>
          </w:rPr>
          <w:fldChar w:fldCharType="begin"/>
        </w:r>
        <w:r>
          <w:rPr>
            <w:noProof/>
            <w:webHidden/>
          </w:rPr>
          <w:instrText xml:space="preserve"> PAGEREF _Toc21974280 \h </w:instrText>
        </w:r>
      </w:ins>
      <w:r>
        <w:rPr>
          <w:noProof/>
          <w:webHidden/>
        </w:rPr>
      </w:r>
      <w:r>
        <w:rPr>
          <w:noProof/>
          <w:webHidden/>
        </w:rPr>
        <w:fldChar w:fldCharType="separate"/>
      </w:r>
      <w:ins w:id="397" w:author="Ryan Lemos" w:date="2019-10-14T19:33:00Z">
        <w:r>
          <w:rPr>
            <w:noProof/>
            <w:webHidden/>
          </w:rPr>
          <w:t>130</w:t>
        </w:r>
        <w:r>
          <w:rPr>
            <w:noProof/>
            <w:webHidden/>
          </w:rPr>
          <w:fldChar w:fldCharType="end"/>
        </w:r>
        <w:r w:rsidRPr="00683A49">
          <w:rPr>
            <w:rStyle w:val="Hyperlink"/>
            <w:noProof/>
          </w:rPr>
          <w:fldChar w:fldCharType="end"/>
        </w:r>
      </w:ins>
    </w:p>
    <w:p w14:paraId="02E20A7E" w14:textId="7E2606F4" w:rsidR="00067692" w:rsidRDefault="00067692">
      <w:pPr>
        <w:pStyle w:val="ndicedeilustraes"/>
        <w:tabs>
          <w:tab w:val="right" w:leader="dot" w:pos="9061"/>
        </w:tabs>
        <w:rPr>
          <w:ins w:id="398" w:author="Ryan Lemos" w:date="2019-10-14T19:33:00Z"/>
          <w:rFonts w:asciiTheme="minorHAnsi" w:eastAsiaTheme="minorEastAsia" w:hAnsiTheme="minorHAnsi" w:cstheme="minorBidi"/>
          <w:noProof/>
          <w:sz w:val="22"/>
          <w:lang w:eastAsia="pt-BR"/>
        </w:rPr>
      </w:pPr>
      <w:ins w:id="39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"_Toc21974281"</w:instrText>
        </w:r>
        <w:r w:rsidRPr="00683A49">
          <w:rPr>
            <w:rStyle w:val="Hyperlink"/>
            <w:noProof/>
          </w:rPr>
          <w:instrText xml:space="preserve"> </w:instrText>
        </w:r>
        <w:r w:rsidRPr="00683A49">
          <w:rPr>
            <w:rStyle w:val="Hyperlink"/>
            <w:noProof/>
          </w:rPr>
          <w:fldChar w:fldCharType="separate"/>
        </w:r>
        <w:r w:rsidRPr="00683A49">
          <w:rPr>
            <w:rStyle w:val="Hyperlink"/>
            <w:noProof/>
          </w:rPr>
          <w:t>Figura 116 - Execução de um teste no PHPUNIT</w:t>
        </w:r>
        <w:r>
          <w:rPr>
            <w:noProof/>
            <w:webHidden/>
          </w:rPr>
          <w:tab/>
        </w:r>
        <w:r>
          <w:rPr>
            <w:noProof/>
            <w:webHidden/>
          </w:rPr>
          <w:fldChar w:fldCharType="begin"/>
        </w:r>
        <w:r>
          <w:rPr>
            <w:noProof/>
            <w:webHidden/>
          </w:rPr>
          <w:instrText xml:space="preserve"> PAGEREF _Toc21974281 \h </w:instrText>
        </w:r>
      </w:ins>
      <w:r>
        <w:rPr>
          <w:noProof/>
          <w:webHidden/>
        </w:rPr>
      </w:r>
      <w:r>
        <w:rPr>
          <w:noProof/>
          <w:webHidden/>
        </w:rPr>
        <w:fldChar w:fldCharType="separate"/>
      </w:r>
      <w:ins w:id="400" w:author="Ryan Lemos" w:date="2019-10-14T19:33:00Z">
        <w:r>
          <w:rPr>
            <w:noProof/>
            <w:webHidden/>
          </w:rPr>
          <w:t>131</w:t>
        </w:r>
        <w:r>
          <w:rPr>
            <w:noProof/>
            <w:webHidden/>
          </w:rPr>
          <w:fldChar w:fldCharType="end"/>
        </w:r>
        <w:r w:rsidRPr="00683A49">
          <w:rPr>
            <w:rStyle w:val="Hyperlink"/>
            <w:noProof/>
          </w:rPr>
          <w:fldChar w:fldCharType="end"/>
        </w:r>
      </w:ins>
    </w:p>
    <w:p w14:paraId="0450CD04" w14:textId="59E300A2" w:rsidR="00067692" w:rsidRDefault="00067692">
      <w:pPr>
        <w:rPr>
          <w:ins w:id="401" w:author="Ryan Lemos" w:date="2019-10-14T19:28:00Z"/>
        </w:rPr>
        <w:pPrChange w:id="402" w:author="Ryan Lemos" w:date="2019-10-14T19:31:00Z">
          <w:pPr>
            <w:pStyle w:val="Ttulodendicedeautoridades"/>
          </w:pPr>
        </w:pPrChange>
      </w:pPr>
      <w:ins w:id="403" w:author="Ryan Lemos" w:date="2019-10-14T19:33:00Z">
        <w:r>
          <w:fldChar w:fldCharType="end"/>
        </w:r>
      </w:ins>
    </w:p>
    <w:p w14:paraId="212B7AFF" w14:textId="69EC5DB5" w:rsidR="003F01C0" w:rsidRDefault="003F01C0">
      <w:pPr>
        <w:spacing w:line="240" w:lineRule="auto"/>
        <w:ind w:firstLine="0"/>
        <w:jc w:val="left"/>
        <w:outlineLvl w:val="9"/>
        <w:rPr>
          <w:ins w:id="404" w:author="Ryan Lemos" w:date="2019-10-14T19:29:00Z"/>
        </w:rPr>
      </w:pPr>
      <w:ins w:id="405" w:author="Ryan Lemos" w:date="2019-10-14T19:29:00Z">
        <w:r>
          <w:br w:type="page"/>
        </w:r>
      </w:ins>
    </w:p>
    <w:p w14:paraId="7794DF1A" w14:textId="7DF95F59" w:rsidR="003F01C0" w:rsidRDefault="003F01C0" w:rsidP="003F01C0">
      <w:pPr>
        <w:pStyle w:val="Ttulodendicedeautoridades"/>
        <w:rPr>
          <w:ins w:id="406" w:author="Ryan Lemos" w:date="2019-10-14T19:35:00Z"/>
        </w:rPr>
      </w:pPr>
      <w:ins w:id="407" w:author="Ryan Lemos" w:date="2019-10-14T19:29:00Z">
        <w:r>
          <w:lastRenderedPageBreak/>
          <w:t>LISTA de QUADROS</w:t>
        </w:r>
      </w:ins>
    </w:p>
    <w:p w14:paraId="62CBCC58" w14:textId="77777777" w:rsidR="00067692" w:rsidRDefault="00067692">
      <w:pPr>
        <w:rPr>
          <w:ins w:id="408" w:author="Ryan Lemos" w:date="2019-10-14T19:29:00Z"/>
        </w:rPr>
        <w:pPrChange w:id="409" w:author="Ryan Lemos" w:date="2019-10-14T19:35:00Z">
          <w:pPr>
            <w:pStyle w:val="Ttulodendicedeautoridades"/>
          </w:pPr>
        </w:pPrChange>
      </w:pPr>
    </w:p>
    <w:p w14:paraId="7D7A9D56" w14:textId="6B1AEDE7" w:rsidR="00067692" w:rsidRDefault="00067692">
      <w:pPr>
        <w:pStyle w:val="ndicedeilustraes"/>
        <w:tabs>
          <w:tab w:val="right" w:leader="dot" w:pos="9061"/>
        </w:tabs>
        <w:rPr>
          <w:ins w:id="410" w:author="Ryan Lemos" w:date="2019-10-14T19:35:00Z"/>
          <w:rFonts w:asciiTheme="minorHAnsi" w:eastAsiaTheme="minorEastAsia" w:hAnsiTheme="minorHAnsi" w:cstheme="minorBidi"/>
          <w:noProof/>
          <w:sz w:val="22"/>
          <w:lang w:eastAsia="pt-BR"/>
        </w:rPr>
      </w:pPr>
      <w:ins w:id="411" w:author="Ryan Lemos" w:date="2019-10-14T19:35:00Z">
        <w:r>
          <w:fldChar w:fldCharType="begin"/>
        </w:r>
        <w:r>
          <w:instrText xml:space="preserve"> TOC \h \z \c "Quadro" </w:instrText>
        </w:r>
      </w:ins>
      <w:r>
        <w:fldChar w:fldCharType="separate"/>
      </w:r>
      <w:ins w:id="41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"_Toc21974282"</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ins>
      <w:r>
        <w:rPr>
          <w:noProof/>
          <w:webHidden/>
        </w:rPr>
      </w:r>
      <w:r>
        <w:rPr>
          <w:noProof/>
          <w:webHidden/>
        </w:rPr>
        <w:fldChar w:fldCharType="separate"/>
      </w:r>
      <w:ins w:id="413" w:author="Ryan Lemos" w:date="2019-10-14T19:35:00Z">
        <w:r>
          <w:rPr>
            <w:noProof/>
            <w:webHidden/>
          </w:rPr>
          <w:t>66</w:t>
        </w:r>
        <w:r>
          <w:rPr>
            <w:noProof/>
            <w:webHidden/>
          </w:rPr>
          <w:fldChar w:fldCharType="end"/>
        </w:r>
        <w:r w:rsidRPr="001D719E">
          <w:rPr>
            <w:rStyle w:val="Hyperlink"/>
            <w:noProof/>
          </w:rPr>
          <w:fldChar w:fldCharType="end"/>
        </w:r>
      </w:ins>
    </w:p>
    <w:p w14:paraId="63F2DD62" w14:textId="05EB09FB" w:rsidR="00067692" w:rsidRDefault="00067692">
      <w:pPr>
        <w:pStyle w:val="ndicedeilustraes"/>
        <w:tabs>
          <w:tab w:val="right" w:leader="dot" w:pos="9061"/>
        </w:tabs>
        <w:rPr>
          <w:ins w:id="414" w:author="Ryan Lemos" w:date="2019-10-14T19:35:00Z"/>
          <w:rFonts w:asciiTheme="minorHAnsi" w:eastAsiaTheme="minorEastAsia" w:hAnsiTheme="minorHAnsi" w:cstheme="minorBidi"/>
          <w:noProof/>
          <w:sz w:val="22"/>
          <w:lang w:eastAsia="pt-BR"/>
        </w:rPr>
      </w:pPr>
      <w:ins w:id="41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"_Toc21974283"</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2 - Estória de notificações</w:t>
        </w:r>
        <w:r>
          <w:rPr>
            <w:noProof/>
            <w:webHidden/>
          </w:rPr>
          <w:tab/>
        </w:r>
        <w:r>
          <w:rPr>
            <w:noProof/>
            <w:webHidden/>
          </w:rPr>
          <w:fldChar w:fldCharType="begin"/>
        </w:r>
        <w:r>
          <w:rPr>
            <w:noProof/>
            <w:webHidden/>
          </w:rPr>
          <w:instrText xml:space="preserve"> PAGEREF _Toc21974283 \h </w:instrText>
        </w:r>
      </w:ins>
      <w:r>
        <w:rPr>
          <w:noProof/>
          <w:webHidden/>
        </w:rPr>
      </w:r>
      <w:r>
        <w:rPr>
          <w:noProof/>
          <w:webHidden/>
        </w:rPr>
        <w:fldChar w:fldCharType="separate"/>
      </w:r>
      <w:ins w:id="416" w:author="Ryan Lemos" w:date="2019-10-14T19:35:00Z">
        <w:r>
          <w:rPr>
            <w:noProof/>
            <w:webHidden/>
          </w:rPr>
          <w:t>67</w:t>
        </w:r>
        <w:r>
          <w:rPr>
            <w:noProof/>
            <w:webHidden/>
          </w:rPr>
          <w:fldChar w:fldCharType="end"/>
        </w:r>
        <w:r w:rsidRPr="001D719E">
          <w:rPr>
            <w:rStyle w:val="Hyperlink"/>
            <w:noProof/>
          </w:rPr>
          <w:fldChar w:fldCharType="end"/>
        </w:r>
      </w:ins>
    </w:p>
    <w:p w14:paraId="7723DD3A" w14:textId="33D23DA2" w:rsidR="00067692" w:rsidRDefault="00067692">
      <w:pPr>
        <w:pStyle w:val="ndicedeilustraes"/>
        <w:tabs>
          <w:tab w:val="right" w:leader="dot" w:pos="9061"/>
        </w:tabs>
        <w:rPr>
          <w:ins w:id="417" w:author="Ryan Lemos" w:date="2019-10-14T19:35:00Z"/>
          <w:rFonts w:asciiTheme="minorHAnsi" w:eastAsiaTheme="minorEastAsia" w:hAnsiTheme="minorHAnsi" w:cstheme="minorBidi"/>
          <w:noProof/>
          <w:sz w:val="22"/>
          <w:lang w:eastAsia="pt-BR"/>
        </w:rPr>
      </w:pPr>
      <w:ins w:id="41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"_Toc21974284"</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3 - Estória de troca de senhas</w:t>
        </w:r>
        <w:r>
          <w:rPr>
            <w:noProof/>
            <w:webHidden/>
          </w:rPr>
          <w:tab/>
        </w:r>
        <w:r>
          <w:rPr>
            <w:noProof/>
            <w:webHidden/>
          </w:rPr>
          <w:fldChar w:fldCharType="begin"/>
        </w:r>
        <w:r>
          <w:rPr>
            <w:noProof/>
            <w:webHidden/>
          </w:rPr>
          <w:instrText xml:space="preserve"> PAGEREF _Toc21974284 \h </w:instrText>
        </w:r>
      </w:ins>
      <w:r>
        <w:rPr>
          <w:noProof/>
          <w:webHidden/>
        </w:rPr>
      </w:r>
      <w:r>
        <w:rPr>
          <w:noProof/>
          <w:webHidden/>
        </w:rPr>
        <w:fldChar w:fldCharType="separate"/>
      </w:r>
      <w:ins w:id="419" w:author="Ryan Lemos" w:date="2019-10-14T19:35:00Z">
        <w:r>
          <w:rPr>
            <w:noProof/>
            <w:webHidden/>
          </w:rPr>
          <w:t>68</w:t>
        </w:r>
        <w:r>
          <w:rPr>
            <w:noProof/>
            <w:webHidden/>
          </w:rPr>
          <w:fldChar w:fldCharType="end"/>
        </w:r>
        <w:r w:rsidRPr="001D719E">
          <w:rPr>
            <w:rStyle w:val="Hyperlink"/>
            <w:noProof/>
          </w:rPr>
          <w:fldChar w:fldCharType="end"/>
        </w:r>
      </w:ins>
    </w:p>
    <w:p w14:paraId="35EAF81A" w14:textId="3779279D" w:rsidR="00067692" w:rsidRDefault="00067692">
      <w:pPr>
        <w:pStyle w:val="ndicedeilustraes"/>
        <w:tabs>
          <w:tab w:val="right" w:leader="dot" w:pos="9061"/>
        </w:tabs>
        <w:rPr>
          <w:ins w:id="420" w:author="Ryan Lemos" w:date="2019-10-14T19:35:00Z"/>
          <w:rFonts w:asciiTheme="minorHAnsi" w:eastAsiaTheme="minorEastAsia" w:hAnsiTheme="minorHAnsi" w:cstheme="minorBidi"/>
          <w:noProof/>
          <w:sz w:val="22"/>
          <w:lang w:eastAsia="pt-BR"/>
        </w:rPr>
      </w:pPr>
      <w:ins w:id="42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"_Toc21974285"</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4 - Gerencia de usuários</w:t>
        </w:r>
        <w:r>
          <w:rPr>
            <w:noProof/>
            <w:webHidden/>
          </w:rPr>
          <w:tab/>
        </w:r>
        <w:r>
          <w:rPr>
            <w:noProof/>
            <w:webHidden/>
          </w:rPr>
          <w:fldChar w:fldCharType="begin"/>
        </w:r>
        <w:r>
          <w:rPr>
            <w:noProof/>
            <w:webHidden/>
          </w:rPr>
          <w:instrText xml:space="preserve"> PAGEREF _Toc21974285 \h </w:instrText>
        </w:r>
      </w:ins>
      <w:r>
        <w:rPr>
          <w:noProof/>
          <w:webHidden/>
        </w:rPr>
      </w:r>
      <w:r>
        <w:rPr>
          <w:noProof/>
          <w:webHidden/>
        </w:rPr>
        <w:fldChar w:fldCharType="separate"/>
      </w:r>
      <w:ins w:id="422" w:author="Ryan Lemos" w:date="2019-10-14T19:35:00Z">
        <w:r>
          <w:rPr>
            <w:noProof/>
            <w:webHidden/>
          </w:rPr>
          <w:t>68</w:t>
        </w:r>
        <w:r>
          <w:rPr>
            <w:noProof/>
            <w:webHidden/>
          </w:rPr>
          <w:fldChar w:fldCharType="end"/>
        </w:r>
        <w:r w:rsidRPr="001D719E">
          <w:rPr>
            <w:rStyle w:val="Hyperlink"/>
            <w:noProof/>
          </w:rPr>
          <w:fldChar w:fldCharType="end"/>
        </w:r>
      </w:ins>
    </w:p>
    <w:p w14:paraId="123CC501" w14:textId="7B08F6D6" w:rsidR="00067692" w:rsidRDefault="00067692">
      <w:pPr>
        <w:pStyle w:val="ndicedeilustraes"/>
        <w:tabs>
          <w:tab w:val="right" w:leader="dot" w:pos="9061"/>
        </w:tabs>
        <w:rPr>
          <w:ins w:id="423" w:author="Ryan Lemos" w:date="2019-10-14T19:35:00Z"/>
          <w:rFonts w:asciiTheme="minorHAnsi" w:eastAsiaTheme="minorEastAsia" w:hAnsiTheme="minorHAnsi" w:cstheme="minorBidi"/>
          <w:noProof/>
          <w:sz w:val="22"/>
          <w:lang w:eastAsia="pt-BR"/>
        </w:rPr>
      </w:pPr>
      <w:ins w:id="42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"_Toc21974286"</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5 - Estória de gerência de eventos da escola</w:t>
        </w:r>
        <w:r>
          <w:rPr>
            <w:noProof/>
            <w:webHidden/>
          </w:rPr>
          <w:tab/>
        </w:r>
        <w:r>
          <w:rPr>
            <w:noProof/>
            <w:webHidden/>
          </w:rPr>
          <w:fldChar w:fldCharType="begin"/>
        </w:r>
        <w:r>
          <w:rPr>
            <w:noProof/>
            <w:webHidden/>
          </w:rPr>
          <w:instrText xml:space="preserve"> PAGEREF _Toc21974286 \h </w:instrText>
        </w:r>
      </w:ins>
      <w:r>
        <w:rPr>
          <w:noProof/>
          <w:webHidden/>
        </w:rPr>
      </w:r>
      <w:r>
        <w:rPr>
          <w:noProof/>
          <w:webHidden/>
        </w:rPr>
        <w:fldChar w:fldCharType="separate"/>
      </w:r>
      <w:ins w:id="425" w:author="Ryan Lemos" w:date="2019-10-14T19:35:00Z">
        <w:r>
          <w:rPr>
            <w:noProof/>
            <w:webHidden/>
          </w:rPr>
          <w:t>71</w:t>
        </w:r>
        <w:r>
          <w:rPr>
            <w:noProof/>
            <w:webHidden/>
          </w:rPr>
          <w:fldChar w:fldCharType="end"/>
        </w:r>
        <w:r w:rsidRPr="001D719E">
          <w:rPr>
            <w:rStyle w:val="Hyperlink"/>
            <w:noProof/>
          </w:rPr>
          <w:fldChar w:fldCharType="end"/>
        </w:r>
      </w:ins>
    </w:p>
    <w:p w14:paraId="405E7CBF" w14:textId="05091CFF" w:rsidR="00067692" w:rsidRDefault="00067692">
      <w:pPr>
        <w:pStyle w:val="ndicedeilustraes"/>
        <w:tabs>
          <w:tab w:val="right" w:leader="dot" w:pos="9061"/>
        </w:tabs>
        <w:rPr>
          <w:ins w:id="426" w:author="Ryan Lemos" w:date="2019-10-14T19:35:00Z"/>
          <w:rFonts w:asciiTheme="minorHAnsi" w:eastAsiaTheme="minorEastAsia" w:hAnsiTheme="minorHAnsi" w:cstheme="minorBidi"/>
          <w:noProof/>
          <w:sz w:val="22"/>
          <w:lang w:eastAsia="pt-BR"/>
        </w:rPr>
      </w:pPr>
      <w:ins w:id="42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"_Toc21974287"</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6 - Estória de gerência de menus</w:t>
        </w:r>
        <w:r>
          <w:rPr>
            <w:noProof/>
            <w:webHidden/>
          </w:rPr>
          <w:tab/>
        </w:r>
        <w:r>
          <w:rPr>
            <w:noProof/>
            <w:webHidden/>
          </w:rPr>
          <w:fldChar w:fldCharType="begin"/>
        </w:r>
        <w:r>
          <w:rPr>
            <w:noProof/>
            <w:webHidden/>
          </w:rPr>
          <w:instrText xml:space="preserve"> PAGEREF _Toc21974287 \h </w:instrText>
        </w:r>
      </w:ins>
      <w:r>
        <w:rPr>
          <w:noProof/>
          <w:webHidden/>
        </w:rPr>
      </w:r>
      <w:r>
        <w:rPr>
          <w:noProof/>
          <w:webHidden/>
        </w:rPr>
        <w:fldChar w:fldCharType="separate"/>
      </w:r>
      <w:ins w:id="428" w:author="Ryan Lemos" w:date="2019-10-14T19:35:00Z">
        <w:r>
          <w:rPr>
            <w:noProof/>
            <w:webHidden/>
          </w:rPr>
          <w:t>73</w:t>
        </w:r>
        <w:r>
          <w:rPr>
            <w:noProof/>
            <w:webHidden/>
          </w:rPr>
          <w:fldChar w:fldCharType="end"/>
        </w:r>
        <w:r w:rsidRPr="001D719E">
          <w:rPr>
            <w:rStyle w:val="Hyperlink"/>
            <w:noProof/>
          </w:rPr>
          <w:fldChar w:fldCharType="end"/>
        </w:r>
      </w:ins>
    </w:p>
    <w:p w14:paraId="03E48CDF" w14:textId="00ACDE54" w:rsidR="00067692" w:rsidRDefault="00067692">
      <w:pPr>
        <w:pStyle w:val="ndicedeilustraes"/>
        <w:tabs>
          <w:tab w:val="right" w:leader="dot" w:pos="9061"/>
        </w:tabs>
        <w:rPr>
          <w:ins w:id="429" w:author="Ryan Lemos" w:date="2019-10-14T19:35:00Z"/>
          <w:rFonts w:asciiTheme="minorHAnsi" w:eastAsiaTheme="minorEastAsia" w:hAnsiTheme="minorHAnsi" w:cstheme="minorBidi"/>
          <w:noProof/>
          <w:sz w:val="22"/>
          <w:lang w:eastAsia="pt-BR"/>
        </w:rPr>
      </w:pPr>
      <w:ins w:id="43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"_Toc21974288"</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7 – Estórias de gerência de permissões</w:t>
        </w:r>
        <w:r>
          <w:rPr>
            <w:noProof/>
            <w:webHidden/>
          </w:rPr>
          <w:tab/>
        </w:r>
        <w:r>
          <w:rPr>
            <w:noProof/>
            <w:webHidden/>
          </w:rPr>
          <w:fldChar w:fldCharType="begin"/>
        </w:r>
        <w:r>
          <w:rPr>
            <w:noProof/>
            <w:webHidden/>
          </w:rPr>
          <w:instrText xml:space="preserve"> PAGEREF _Toc21974288 \h </w:instrText>
        </w:r>
      </w:ins>
      <w:r>
        <w:rPr>
          <w:noProof/>
          <w:webHidden/>
        </w:rPr>
      </w:r>
      <w:r>
        <w:rPr>
          <w:noProof/>
          <w:webHidden/>
        </w:rPr>
        <w:fldChar w:fldCharType="separate"/>
      </w:r>
      <w:ins w:id="431" w:author="Ryan Lemos" w:date="2019-10-14T19:35:00Z">
        <w:r>
          <w:rPr>
            <w:noProof/>
            <w:webHidden/>
          </w:rPr>
          <w:t>76</w:t>
        </w:r>
        <w:r>
          <w:rPr>
            <w:noProof/>
            <w:webHidden/>
          </w:rPr>
          <w:fldChar w:fldCharType="end"/>
        </w:r>
        <w:r w:rsidRPr="001D719E">
          <w:rPr>
            <w:rStyle w:val="Hyperlink"/>
            <w:noProof/>
          </w:rPr>
          <w:fldChar w:fldCharType="end"/>
        </w:r>
      </w:ins>
    </w:p>
    <w:p w14:paraId="71FD068C" w14:textId="03291A1F" w:rsidR="00067692" w:rsidRDefault="00067692">
      <w:pPr>
        <w:pStyle w:val="ndicedeilustraes"/>
        <w:tabs>
          <w:tab w:val="right" w:leader="dot" w:pos="9061"/>
        </w:tabs>
        <w:rPr>
          <w:ins w:id="432" w:author="Ryan Lemos" w:date="2019-10-14T19:35:00Z"/>
          <w:rFonts w:asciiTheme="minorHAnsi" w:eastAsiaTheme="minorEastAsia" w:hAnsiTheme="minorHAnsi" w:cstheme="minorBidi"/>
          <w:noProof/>
          <w:sz w:val="22"/>
          <w:lang w:eastAsia="pt-BR"/>
        </w:rPr>
      </w:pPr>
      <w:ins w:id="43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"_Toc21974289"</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8 - Estória de cadastros de materiais</w:t>
        </w:r>
        <w:r>
          <w:rPr>
            <w:noProof/>
            <w:webHidden/>
          </w:rPr>
          <w:tab/>
        </w:r>
        <w:r>
          <w:rPr>
            <w:noProof/>
            <w:webHidden/>
          </w:rPr>
          <w:fldChar w:fldCharType="begin"/>
        </w:r>
        <w:r>
          <w:rPr>
            <w:noProof/>
            <w:webHidden/>
          </w:rPr>
          <w:instrText xml:space="preserve"> PAGEREF _Toc21974289 \h </w:instrText>
        </w:r>
      </w:ins>
      <w:r>
        <w:rPr>
          <w:noProof/>
          <w:webHidden/>
        </w:rPr>
      </w:r>
      <w:r>
        <w:rPr>
          <w:noProof/>
          <w:webHidden/>
        </w:rPr>
        <w:fldChar w:fldCharType="separate"/>
      </w:r>
      <w:ins w:id="434" w:author="Ryan Lemos" w:date="2019-10-14T19:35:00Z">
        <w:r>
          <w:rPr>
            <w:noProof/>
            <w:webHidden/>
          </w:rPr>
          <w:t>77</w:t>
        </w:r>
        <w:r>
          <w:rPr>
            <w:noProof/>
            <w:webHidden/>
          </w:rPr>
          <w:fldChar w:fldCharType="end"/>
        </w:r>
        <w:r w:rsidRPr="001D719E">
          <w:rPr>
            <w:rStyle w:val="Hyperlink"/>
            <w:noProof/>
          </w:rPr>
          <w:fldChar w:fldCharType="end"/>
        </w:r>
      </w:ins>
    </w:p>
    <w:p w14:paraId="12F12A43" w14:textId="4BE3AD91" w:rsidR="00067692" w:rsidRDefault="00067692">
      <w:pPr>
        <w:pStyle w:val="ndicedeilustraes"/>
        <w:tabs>
          <w:tab w:val="right" w:leader="dot" w:pos="9061"/>
        </w:tabs>
        <w:rPr>
          <w:ins w:id="435" w:author="Ryan Lemos" w:date="2019-10-14T19:35:00Z"/>
          <w:rFonts w:asciiTheme="minorHAnsi" w:eastAsiaTheme="minorEastAsia" w:hAnsiTheme="minorHAnsi" w:cstheme="minorBidi"/>
          <w:noProof/>
          <w:sz w:val="22"/>
          <w:lang w:eastAsia="pt-BR"/>
        </w:rPr>
      </w:pPr>
      <w:ins w:id="43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"_Toc21974290"</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9 - Estória de listagem de materiais</w:t>
        </w:r>
        <w:r>
          <w:rPr>
            <w:noProof/>
            <w:webHidden/>
          </w:rPr>
          <w:tab/>
        </w:r>
        <w:r>
          <w:rPr>
            <w:noProof/>
            <w:webHidden/>
          </w:rPr>
          <w:fldChar w:fldCharType="begin"/>
        </w:r>
        <w:r>
          <w:rPr>
            <w:noProof/>
            <w:webHidden/>
          </w:rPr>
          <w:instrText xml:space="preserve"> PAGEREF _Toc21974290 \h </w:instrText>
        </w:r>
      </w:ins>
      <w:r>
        <w:rPr>
          <w:noProof/>
          <w:webHidden/>
        </w:rPr>
      </w:r>
      <w:r>
        <w:rPr>
          <w:noProof/>
          <w:webHidden/>
        </w:rPr>
        <w:fldChar w:fldCharType="separate"/>
      </w:r>
      <w:ins w:id="437" w:author="Ryan Lemos" w:date="2019-10-14T19:35:00Z">
        <w:r>
          <w:rPr>
            <w:noProof/>
            <w:webHidden/>
          </w:rPr>
          <w:t>78</w:t>
        </w:r>
        <w:r>
          <w:rPr>
            <w:noProof/>
            <w:webHidden/>
          </w:rPr>
          <w:fldChar w:fldCharType="end"/>
        </w:r>
        <w:r w:rsidRPr="001D719E">
          <w:rPr>
            <w:rStyle w:val="Hyperlink"/>
            <w:noProof/>
          </w:rPr>
          <w:fldChar w:fldCharType="end"/>
        </w:r>
      </w:ins>
    </w:p>
    <w:p w14:paraId="48EF1A7D" w14:textId="50D6FBCD" w:rsidR="00067692" w:rsidRDefault="00067692">
      <w:pPr>
        <w:pStyle w:val="ndicedeilustraes"/>
        <w:tabs>
          <w:tab w:val="right" w:leader="dot" w:pos="9061"/>
        </w:tabs>
        <w:rPr>
          <w:ins w:id="438" w:author="Ryan Lemos" w:date="2019-10-14T19:35:00Z"/>
          <w:rFonts w:asciiTheme="minorHAnsi" w:eastAsiaTheme="minorEastAsia" w:hAnsiTheme="minorHAnsi" w:cstheme="minorBidi"/>
          <w:noProof/>
          <w:sz w:val="22"/>
          <w:lang w:eastAsia="pt-BR"/>
        </w:rPr>
      </w:pPr>
      <w:ins w:id="43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"_Toc21974291"</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10 - Estória de edição de materiais</w:t>
        </w:r>
        <w:r>
          <w:rPr>
            <w:noProof/>
            <w:webHidden/>
          </w:rPr>
          <w:tab/>
        </w:r>
        <w:r>
          <w:rPr>
            <w:noProof/>
            <w:webHidden/>
          </w:rPr>
          <w:fldChar w:fldCharType="begin"/>
        </w:r>
        <w:r>
          <w:rPr>
            <w:noProof/>
            <w:webHidden/>
          </w:rPr>
          <w:instrText xml:space="preserve"> PAGEREF _Toc21974291 \h </w:instrText>
        </w:r>
      </w:ins>
      <w:r>
        <w:rPr>
          <w:noProof/>
          <w:webHidden/>
        </w:rPr>
      </w:r>
      <w:r>
        <w:rPr>
          <w:noProof/>
          <w:webHidden/>
        </w:rPr>
        <w:fldChar w:fldCharType="separate"/>
      </w:r>
      <w:ins w:id="440" w:author="Ryan Lemos" w:date="2019-10-14T19:35:00Z">
        <w:r>
          <w:rPr>
            <w:noProof/>
            <w:webHidden/>
          </w:rPr>
          <w:t>80</w:t>
        </w:r>
        <w:r>
          <w:rPr>
            <w:noProof/>
            <w:webHidden/>
          </w:rPr>
          <w:fldChar w:fldCharType="end"/>
        </w:r>
        <w:r w:rsidRPr="001D719E">
          <w:rPr>
            <w:rStyle w:val="Hyperlink"/>
            <w:noProof/>
          </w:rPr>
          <w:fldChar w:fldCharType="end"/>
        </w:r>
      </w:ins>
    </w:p>
    <w:p w14:paraId="17D8188F" w14:textId="2EE36DEC" w:rsidR="00067692" w:rsidRDefault="00067692">
      <w:pPr>
        <w:pStyle w:val="ndicedeilustraes"/>
        <w:tabs>
          <w:tab w:val="right" w:leader="dot" w:pos="9061"/>
        </w:tabs>
        <w:rPr>
          <w:ins w:id="441" w:author="Ryan Lemos" w:date="2019-10-14T19:35:00Z"/>
          <w:rFonts w:asciiTheme="minorHAnsi" w:eastAsiaTheme="minorEastAsia" w:hAnsiTheme="minorHAnsi" w:cstheme="minorBidi"/>
          <w:noProof/>
          <w:sz w:val="22"/>
          <w:lang w:eastAsia="pt-BR"/>
        </w:rPr>
      </w:pPr>
      <w:ins w:id="44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"_Toc21974292"</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11 - Estória de criação das turmas</w:t>
        </w:r>
        <w:r>
          <w:rPr>
            <w:noProof/>
            <w:webHidden/>
          </w:rPr>
          <w:tab/>
        </w:r>
        <w:r>
          <w:rPr>
            <w:noProof/>
            <w:webHidden/>
          </w:rPr>
          <w:fldChar w:fldCharType="begin"/>
        </w:r>
        <w:r>
          <w:rPr>
            <w:noProof/>
            <w:webHidden/>
          </w:rPr>
          <w:instrText xml:space="preserve"> PAGEREF _Toc21974292 \h </w:instrText>
        </w:r>
      </w:ins>
      <w:r>
        <w:rPr>
          <w:noProof/>
          <w:webHidden/>
        </w:rPr>
      </w:r>
      <w:r>
        <w:rPr>
          <w:noProof/>
          <w:webHidden/>
        </w:rPr>
        <w:fldChar w:fldCharType="separate"/>
      </w:r>
      <w:ins w:id="443" w:author="Ryan Lemos" w:date="2019-10-14T19:35:00Z">
        <w:r>
          <w:rPr>
            <w:noProof/>
            <w:webHidden/>
          </w:rPr>
          <w:t>81</w:t>
        </w:r>
        <w:r>
          <w:rPr>
            <w:noProof/>
            <w:webHidden/>
          </w:rPr>
          <w:fldChar w:fldCharType="end"/>
        </w:r>
        <w:r w:rsidRPr="001D719E">
          <w:rPr>
            <w:rStyle w:val="Hyperlink"/>
            <w:noProof/>
          </w:rPr>
          <w:fldChar w:fldCharType="end"/>
        </w:r>
      </w:ins>
    </w:p>
    <w:p w14:paraId="5832F60C" w14:textId="124E4551" w:rsidR="00067692" w:rsidRDefault="00067692">
      <w:pPr>
        <w:pStyle w:val="ndicedeilustraes"/>
        <w:tabs>
          <w:tab w:val="right" w:leader="dot" w:pos="9061"/>
        </w:tabs>
        <w:rPr>
          <w:ins w:id="444" w:author="Ryan Lemos" w:date="2019-10-14T19:35:00Z"/>
          <w:rFonts w:asciiTheme="minorHAnsi" w:eastAsiaTheme="minorEastAsia" w:hAnsiTheme="minorHAnsi" w:cstheme="minorBidi"/>
          <w:noProof/>
          <w:sz w:val="22"/>
          <w:lang w:eastAsia="pt-BR"/>
        </w:rPr>
      </w:pPr>
      <w:ins w:id="44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"_Toc21974293"</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12 - Estória de visualização das turmas</w:t>
        </w:r>
        <w:r>
          <w:rPr>
            <w:noProof/>
            <w:webHidden/>
          </w:rPr>
          <w:tab/>
        </w:r>
        <w:r>
          <w:rPr>
            <w:noProof/>
            <w:webHidden/>
          </w:rPr>
          <w:fldChar w:fldCharType="begin"/>
        </w:r>
        <w:r>
          <w:rPr>
            <w:noProof/>
            <w:webHidden/>
          </w:rPr>
          <w:instrText xml:space="preserve"> PAGEREF _Toc21974293 \h </w:instrText>
        </w:r>
      </w:ins>
      <w:r>
        <w:rPr>
          <w:noProof/>
          <w:webHidden/>
        </w:rPr>
      </w:r>
      <w:r>
        <w:rPr>
          <w:noProof/>
          <w:webHidden/>
        </w:rPr>
        <w:fldChar w:fldCharType="separate"/>
      </w:r>
      <w:ins w:id="446" w:author="Ryan Lemos" w:date="2019-10-14T19:35:00Z">
        <w:r>
          <w:rPr>
            <w:noProof/>
            <w:webHidden/>
          </w:rPr>
          <w:t>81</w:t>
        </w:r>
        <w:r>
          <w:rPr>
            <w:noProof/>
            <w:webHidden/>
          </w:rPr>
          <w:fldChar w:fldCharType="end"/>
        </w:r>
        <w:r w:rsidRPr="001D719E">
          <w:rPr>
            <w:rStyle w:val="Hyperlink"/>
            <w:noProof/>
          </w:rPr>
          <w:fldChar w:fldCharType="end"/>
        </w:r>
      </w:ins>
    </w:p>
    <w:p w14:paraId="36160ADE" w14:textId="520D0905" w:rsidR="00067692" w:rsidRDefault="00067692">
      <w:pPr>
        <w:pStyle w:val="ndicedeilustraes"/>
        <w:tabs>
          <w:tab w:val="right" w:leader="dot" w:pos="9061"/>
        </w:tabs>
        <w:rPr>
          <w:ins w:id="447" w:author="Ryan Lemos" w:date="2019-10-14T19:35:00Z"/>
          <w:rFonts w:asciiTheme="minorHAnsi" w:eastAsiaTheme="minorEastAsia" w:hAnsiTheme="minorHAnsi" w:cstheme="minorBidi"/>
          <w:noProof/>
          <w:sz w:val="22"/>
          <w:lang w:eastAsia="pt-BR"/>
        </w:rPr>
      </w:pPr>
      <w:ins w:id="44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"_Toc21974294"</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13 - Estória de gerência de eventos de uma turma</w:t>
        </w:r>
        <w:r>
          <w:rPr>
            <w:noProof/>
            <w:webHidden/>
          </w:rPr>
          <w:tab/>
        </w:r>
        <w:r>
          <w:rPr>
            <w:noProof/>
            <w:webHidden/>
          </w:rPr>
          <w:fldChar w:fldCharType="begin"/>
        </w:r>
        <w:r>
          <w:rPr>
            <w:noProof/>
            <w:webHidden/>
          </w:rPr>
          <w:instrText xml:space="preserve"> PAGEREF _Toc21974294 \h </w:instrText>
        </w:r>
      </w:ins>
      <w:r>
        <w:rPr>
          <w:noProof/>
          <w:webHidden/>
        </w:rPr>
      </w:r>
      <w:r>
        <w:rPr>
          <w:noProof/>
          <w:webHidden/>
        </w:rPr>
        <w:fldChar w:fldCharType="separate"/>
      </w:r>
      <w:ins w:id="449" w:author="Ryan Lemos" w:date="2019-10-14T19:35:00Z">
        <w:r>
          <w:rPr>
            <w:noProof/>
            <w:webHidden/>
          </w:rPr>
          <w:t>82</w:t>
        </w:r>
        <w:r>
          <w:rPr>
            <w:noProof/>
            <w:webHidden/>
          </w:rPr>
          <w:fldChar w:fldCharType="end"/>
        </w:r>
        <w:r w:rsidRPr="001D719E">
          <w:rPr>
            <w:rStyle w:val="Hyperlink"/>
            <w:noProof/>
          </w:rPr>
          <w:fldChar w:fldCharType="end"/>
        </w:r>
      </w:ins>
    </w:p>
    <w:p w14:paraId="06ABBEB1" w14:textId="79AA711A" w:rsidR="00067692" w:rsidRDefault="00067692">
      <w:pPr>
        <w:pStyle w:val="ndicedeilustraes"/>
        <w:tabs>
          <w:tab w:val="right" w:leader="dot" w:pos="9061"/>
        </w:tabs>
        <w:rPr>
          <w:ins w:id="450" w:author="Ryan Lemos" w:date="2019-10-14T19:35:00Z"/>
          <w:rFonts w:asciiTheme="minorHAnsi" w:eastAsiaTheme="minorEastAsia" w:hAnsiTheme="minorHAnsi" w:cstheme="minorBidi"/>
          <w:noProof/>
          <w:sz w:val="22"/>
          <w:lang w:eastAsia="pt-BR"/>
        </w:rPr>
      </w:pPr>
      <w:ins w:id="45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"_Toc21974295"</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14 - Estória do calendário de uma turma</w:t>
        </w:r>
        <w:r>
          <w:rPr>
            <w:noProof/>
            <w:webHidden/>
          </w:rPr>
          <w:tab/>
        </w:r>
        <w:r>
          <w:rPr>
            <w:noProof/>
            <w:webHidden/>
          </w:rPr>
          <w:fldChar w:fldCharType="begin"/>
        </w:r>
        <w:r>
          <w:rPr>
            <w:noProof/>
            <w:webHidden/>
          </w:rPr>
          <w:instrText xml:space="preserve"> PAGEREF _Toc21974295 \h </w:instrText>
        </w:r>
      </w:ins>
      <w:r>
        <w:rPr>
          <w:noProof/>
          <w:webHidden/>
        </w:rPr>
      </w:r>
      <w:r>
        <w:rPr>
          <w:noProof/>
          <w:webHidden/>
        </w:rPr>
        <w:fldChar w:fldCharType="separate"/>
      </w:r>
      <w:ins w:id="452" w:author="Ryan Lemos" w:date="2019-10-14T19:35:00Z">
        <w:r>
          <w:rPr>
            <w:noProof/>
            <w:webHidden/>
          </w:rPr>
          <w:t>83</w:t>
        </w:r>
        <w:r>
          <w:rPr>
            <w:noProof/>
            <w:webHidden/>
          </w:rPr>
          <w:fldChar w:fldCharType="end"/>
        </w:r>
        <w:r w:rsidRPr="001D719E">
          <w:rPr>
            <w:rStyle w:val="Hyperlink"/>
            <w:noProof/>
          </w:rPr>
          <w:fldChar w:fldCharType="end"/>
        </w:r>
      </w:ins>
    </w:p>
    <w:p w14:paraId="05BF5031" w14:textId="7DD56B60" w:rsidR="00067692" w:rsidRDefault="00067692">
      <w:pPr>
        <w:pStyle w:val="ndicedeilustraes"/>
        <w:tabs>
          <w:tab w:val="right" w:leader="dot" w:pos="9061"/>
        </w:tabs>
        <w:rPr>
          <w:ins w:id="453" w:author="Ryan Lemos" w:date="2019-10-14T19:35:00Z"/>
          <w:rFonts w:asciiTheme="minorHAnsi" w:eastAsiaTheme="minorEastAsia" w:hAnsiTheme="minorHAnsi" w:cstheme="minorBidi"/>
          <w:noProof/>
          <w:sz w:val="22"/>
          <w:lang w:eastAsia="pt-BR"/>
        </w:rPr>
      </w:pPr>
      <w:ins w:id="45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"_Toc21974296"</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15 - Estória de visualização dos alunos de uma turma</w:t>
        </w:r>
        <w:r>
          <w:rPr>
            <w:noProof/>
            <w:webHidden/>
          </w:rPr>
          <w:tab/>
        </w:r>
        <w:r>
          <w:rPr>
            <w:noProof/>
            <w:webHidden/>
          </w:rPr>
          <w:fldChar w:fldCharType="begin"/>
        </w:r>
        <w:r>
          <w:rPr>
            <w:noProof/>
            <w:webHidden/>
          </w:rPr>
          <w:instrText xml:space="preserve"> PAGEREF _Toc21974296 \h </w:instrText>
        </w:r>
      </w:ins>
      <w:r>
        <w:rPr>
          <w:noProof/>
          <w:webHidden/>
        </w:rPr>
      </w:r>
      <w:r>
        <w:rPr>
          <w:noProof/>
          <w:webHidden/>
        </w:rPr>
        <w:fldChar w:fldCharType="separate"/>
      </w:r>
      <w:ins w:id="455" w:author="Ryan Lemos" w:date="2019-10-14T19:35:00Z">
        <w:r>
          <w:rPr>
            <w:noProof/>
            <w:webHidden/>
          </w:rPr>
          <w:t>84</w:t>
        </w:r>
        <w:r>
          <w:rPr>
            <w:noProof/>
            <w:webHidden/>
          </w:rPr>
          <w:fldChar w:fldCharType="end"/>
        </w:r>
        <w:r w:rsidRPr="001D719E">
          <w:rPr>
            <w:rStyle w:val="Hyperlink"/>
            <w:noProof/>
          </w:rPr>
          <w:fldChar w:fldCharType="end"/>
        </w:r>
      </w:ins>
    </w:p>
    <w:p w14:paraId="17740AA5" w14:textId="5A452FD2" w:rsidR="00067692" w:rsidRDefault="00067692">
      <w:pPr>
        <w:pStyle w:val="ndicedeilustraes"/>
        <w:tabs>
          <w:tab w:val="right" w:leader="dot" w:pos="9061"/>
        </w:tabs>
        <w:rPr>
          <w:ins w:id="456" w:author="Ryan Lemos" w:date="2019-10-14T19:35:00Z"/>
          <w:rFonts w:asciiTheme="minorHAnsi" w:eastAsiaTheme="minorEastAsia" w:hAnsiTheme="minorHAnsi" w:cstheme="minorBidi"/>
          <w:noProof/>
          <w:sz w:val="22"/>
          <w:lang w:eastAsia="pt-BR"/>
        </w:rPr>
      </w:pPr>
      <w:ins w:id="45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"_Toc21974297"</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16 - Estória de associação dos alunos a uma turma</w:t>
        </w:r>
        <w:r>
          <w:rPr>
            <w:noProof/>
            <w:webHidden/>
          </w:rPr>
          <w:tab/>
        </w:r>
        <w:r>
          <w:rPr>
            <w:noProof/>
            <w:webHidden/>
          </w:rPr>
          <w:fldChar w:fldCharType="begin"/>
        </w:r>
        <w:r>
          <w:rPr>
            <w:noProof/>
            <w:webHidden/>
          </w:rPr>
          <w:instrText xml:space="preserve"> PAGEREF _Toc21974297 \h </w:instrText>
        </w:r>
      </w:ins>
      <w:r>
        <w:rPr>
          <w:noProof/>
          <w:webHidden/>
        </w:rPr>
      </w:r>
      <w:r>
        <w:rPr>
          <w:noProof/>
          <w:webHidden/>
        </w:rPr>
        <w:fldChar w:fldCharType="separate"/>
      </w:r>
      <w:ins w:id="458" w:author="Ryan Lemos" w:date="2019-10-14T19:35:00Z">
        <w:r>
          <w:rPr>
            <w:noProof/>
            <w:webHidden/>
          </w:rPr>
          <w:t>85</w:t>
        </w:r>
        <w:r>
          <w:rPr>
            <w:noProof/>
            <w:webHidden/>
          </w:rPr>
          <w:fldChar w:fldCharType="end"/>
        </w:r>
        <w:r w:rsidRPr="001D719E">
          <w:rPr>
            <w:rStyle w:val="Hyperlink"/>
            <w:noProof/>
          </w:rPr>
          <w:fldChar w:fldCharType="end"/>
        </w:r>
      </w:ins>
    </w:p>
    <w:p w14:paraId="59C9212D" w14:textId="7E667822" w:rsidR="00067692" w:rsidRDefault="00067692">
      <w:pPr>
        <w:pStyle w:val="ndicedeilustraes"/>
        <w:tabs>
          <w:tab w:val="right" w:leader="dot" w:pos="9061"/>
        </w:tabs>
        <w:rPr>
          <w:ins w:id="459" w:author="Ryan Lemos" w:date="2019-10-14T19:35:00Z"/>
          <w:rFonts w:asciiTheme="minorHAnsi" w:eastAsiaTheme="minorEastAsia" w:hAnsiTheme="minorHAnsi" w:cstheme="minorBidi"/>
          <w:noProof/>
          <w:sz w:val="22"/>
          <w:lang w:eastAsia="pt-BR"/>
        </w:rPr>
      </w:pPr>
      <w:ins w:id="46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"_Toc21974298"</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17 - Estória de notificação a uma dúvida</w:t>
        </w:r>
        <w:r>
          <w:rPr>
            <w:noProof/>
            <w:webHidden/>
          </w:rPr>
          <w:tab/>
        </w:r>
        <w:r>
          <w:rPr>
            <w:noProof/>
            <w:webHidden/>
          </w:rPr>
          <w:fldChar w:fldCharType="begin"/>
        </w:r>
        <w:r>
          <w:rPr>
            <w:noProof/>
            <w:webHidden/>
          </w:rPr>
          <w:instrText xml:space="preserve"> PAGEREF _Toc21974298 \h </w:instrText>
        </w:r>
      </w:ins>
      <w:r>
        <w:rPr>
          <w:noProof/>
          <w:webHidden/>
        </w:rPr>
      </w:r>
      <w:r>
        <w:rPr>
          <w:noProof/>
          <w:webHidden/>
        </w:rPr>
        <w:fldChar w:fldCharType="separate"/>
      </w:r>
      <w:ins w:id="461" w:author="Ryan Lemos" w:date="2019-10-14T19:35:00Z">
        <w:r>
          <w:rPr>
            <w:noProof/>
            <w:webHidden/>
          </w:rPr>
          <w:t>86</w:t>
        </w:r>
        <w:r>
          <w:rPr>
            <w:noProof/>
            <w:webHidden/>
          </w:rPr>
          <w:fldChar w:fldCharType="end"/>
        </w:r>
        <w:r w:rsidRPr="001D719E">
          <w:rPr>
            <w:rStyle w:val="Hyperlink"/>
            <w:noProof/>
          </w:rPr>
          <w:fldChar w:fldCharType="end"/>
        </w:r>
      </w:ins>
    </w:p>
    <w:p w14:paraId="140A8EE5" w14:textId="31B79ECC" w:rsidR="00067692" w:rsidRDefault="00067692">
      <w:pPr>
        <w:pStyle w:val="ndicedeilustraes"/>
        <w:tabs>
          <w:tab w:val="right" w:leader="dot" w:pos="9061"/>
        </w:tabs>
        <w:rPr>
          <w:ins w:id="462" w:author="Ryan Lemos" w:date="2019-10-14T19:35:00Z"/>
          <w:rFonts w:asciiTheme="minorHAnsi" w:eastAsiaTheme="minorEastAsia" w:hAnsiTheme="minorHAnsi" w:cstheme="minorBidi"/>
          <w:noProof/>
          <w:sz w:val="22"/>
          <w:lang w:eastAsia="pt-BR"/>
        </w:rPr>
      </w:pPr>
      <w:ins w:id="46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"_Toc21974299"</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18 - Estória de resposta a uma dúvida</w:t>
        </w:r>
        <w:r>
          <w:rPr>
            <w:noProof/>
            <w:webHidden/>
          </w:rPr>
          <w:tab/>
        </w:r>
        <w:r>
          <w:rPr>
            <w:noProof/>
            <w:webHidden/>
          </w:rPr>
          <w:fldChar w:fldCharType="begin"/>
        </w:r>
        <w:r>
          <w:rPr>
            <w:noProof/>
            <w:webHidden/>
          </w:rPr>
          <w:instrText xml:space="preserve"> PAGEREF _Toc21974299 \h </w:instrText>
        </w:r>
      </w:ins>
      <w:r>
        <w:rPr>
          <w:noProof/>
          <w:webHidden/>
        </w:rPr>
      </w:r>
      <w:r>
        <w:rPr>
          <w:noProof/>
          <w:webHidden/>
        </w:rPr>
        <w:fldChar w:fldCharType="separate"/>
      </w:r>
      <w:ins w:id="464" w:author="Ryan Lemos" w:date="2019-10-14T19:35:00Z">
        <w:r>
          <w:rPr>
            <w:noProof/>
            <w:webHidden/>
          </w:rPr>
          <w:t>87</w:t>
        </w:r>
        <w:r>
          <w:rPr>
            <w:noProof/>
            <w:webHidden/>
          </w:rPr>
          <w:fldChar w:fldCharType="end"/>
        </w:r>
        <w:r w:rsidRPr="001D719E">
          <w:rPr>
            <w:rStyle w:val="Hyperlink"/>
            <w:noProof/>
          </w:rPr>
          <w:fldChar w:fldCharType="end"/>
        </w:r>
      </w:ins>
    </w:p>
    <w:p w14:paraId="7418AEF8" w14:textId="5E7CAF97" w:rsidR="00067692" w:rsidRDefault="00067692">
      <w:pPr>
        <w:pStyle w:val="ndicedeilustraes"/>
        <w:tabs>
          <w:tab w:val="right" w:leader="dot" w:pos="9061"/>
        </w:tabs>
        <w:rPr>
          <w:ins w:id="465" w:author="Ryan Lemos" w:date="2019-10-14T19:35:00Z"/>
          <w:rFonts w:asciiTheme="minorHAnsi" w:eastAsiaTheme="minorEastAsia" w:hAnsiTheme="minorHAnsi" w:cstheme="minorBidi"/>
          <w:noProof/>
          <w:sz w:val="22"/>
          <w:lang w:eastAsia="pt-BR"/>
        </w:rPr>
      </w:pPr>
      <w:ins w:id="46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"_Toc21974300"</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19 - Estória de visualização de dúvidas</w:t>
        </w:r>
        <w:r>
          <w:rPr>
            <w:noProof/>
            <w:webHidden/>
          </w:rPr>
          <w:tab/>
        </w:r>
        <w:r>
          <w:rPr>
            <w:noProof/>
            <w:webHidden/>
          </w:rPr>
          <w:fldChar w:fldCharType="begin"/>
        </w:r>
        <w:r>
          <w:rPr>
            <w:noProof/>
            <w:webHidden/>
          </w:rPr>
          <w:instrText xml:space="preserve"> PAGEREF _Toc21974300 \h </w:instrText>
        </w:r>
      </w:ins>
      <w:r>
        <w:rPr>
          <w:noProof/>
          <w:webHidden/>
        </w:rPr>
      </w:r>
      <w:r>
        <w:rPr>
          <w:noProof/>
          <w:webHidden/>
        </w:rPr>
        <w:fldChar w:fldCharType="separate"/>
      </w:r>
      <w:ins w:id="467" w:author="Ryan Lemos" w:date="2019-10-14T19:35:00Z">
        <w:r>
          <w:rPr>
            <w:noProof/>
            <w:webHidden/>
          </w:rPr>
          <w:t>88</w:t>
        </w:r>
        <w:r>
          <w:rPr>
            <w:noProof/>
            <w:webHidden/>
          </w:rPr>
          <w:fldChar w:fldCharType="end"/>
        </w:r>
        <w:r w:rsidRPr="001D719E">
          <w:rPr>
            <w:rStyle w:val="Hyperlink"/>
            <w:noProof/>
          </w:rPr>
          <w:fldChar w:fldCharType="end"/>
        </w:r>
      </w:ins>
    </w:p>
    <w:p w14:paraId="71FD60BE" w14:textId="5FA3F314" w:rsidR="00067692" w:rsidRDefault="00067692">
      <w:pPr>
        <w:pStyle w:val="ndicedeilustraes"/>
        <w:tabs>
          <w:tab w:val="right" w:leader="dot" w:pos="9061"/>
        </w:tabs>
        <w:rPr>
          <w:ins w:id="468" w:author="Ryan Lemos" w:date="2019-10-14T19:35:00Z"/>
          <w:rFonts w:asciiTheme="minorHAnsi" w:eastAsiaTheme="minorEastAsia" w:hAnsiTheme="minorHAnsi" w:cstheme="minorBidi"/>
          <w:noProof/>
          <w:sz w:val="22"/>
          <w:lang w:eastAsia="pt-BR"/>
        </w:rPr>
      </w:pPr>
      <w:ins w:id="46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"_Toc21974301"</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20 - Estória de visualização de calendário</w:t>
        </w:r>
        <w:r>
          <w:rPr>
            <w:noProof/>
            <w:webHidden/>
          </w:rPr>
          <w:tab/>
        </w:r>
        <w:r>
          <w:rPr>
            <w:noProof/>
            <w:webHidden/>
          </w:rPr>
          <w:fldChar w:fldCharType="begin"/>
        </w:r>
        <w:r>
          <w:rPr>
            <w:noProof/>
            <w:webHidden/>
          </w:rPr>
          <w:instrText xml:space="preserve"> PAGEREF _Toc21974301 \h </w:instrText>
        </w:r>
      </w:ins>
      <w:r>
        <w:rPr>
          <w:noProof/>
          <w:webHidden/>
        </w:rPr>
      </w:r>
      <w:r>
        <w:rPr>
          <w:noProof/>
          <w:webHidden/>
        </w:rPr>
        <w:fldChar w:fldCharType="separate"/>
      </w:r>
      <w:ins w:id="470" w:author="Ryan Lemos" w:date="2019-10-14T19:35:00Z">
        <w:r>
          <w:rPr>
            <w:noProof/>
            <w:webHidden/>
          </w:rPr>
          <w:t>89</w:t>
        </w:r>
        <w:r>
          <w:rPr>
            <w:noProof/>
            <w:webHidden/>
          </w:rPr>
          <w:fldChar w:fldCharType="end"/>
        </w:r>
        <w:r w:rsidRPr="001D719E">
          <w:rPr>
            <w:rStyle w:val="Hyperlink"/>
            <w:noProof/>
          </w:rPr>
          <w:fldChar w:fldCharType="end"/>
        </w:r>
      </w:ins>
    </w:p>
    <w:p w14:paraId="20755495" w14:textId="1E35D537" w:rsidR="00067692" w:rsidRDefault="00067692">
      <w:pPr>
        <w:pStyle w:val="ndicedeilustraes"/>
        <w:tabs>
          <w:tab w:val="right" w:leader="dot" w:pos="9061"/>
        </w:tabs>
        <w:rPr>
          <w:ins w:id="471" w:author="Ryan Lemos" w:date="2019-10-14T19:35:00Z"/>
          <w:rFonts w:asciiTheme="minorHAnsi" w:eastAsiaTheme="minorEastAsia" w:hAnsiTheme="minorHAnsi" w:cstheme="minorBidi"/>
          <w:noProof/>
          <w:sz w:val="22"/>
          <w:lang w:eastAsia="pt-BR"/>
        </w:rPr>
      </w:pPr>
      <w:ins w:id="47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"_Toc21974302"</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21 - Estória de envio de dúvidas</w:t>
        </w:r>
        <w:r>
          <w:rPr>
            <w:noProof/>
            <w:webHidden/>
          </w:rPr>
          <w:tab/>
        </w:r>
        <w:r>
          <w:rPr>
            <w:noProof/>
            <w:webHidden/>
          </w:rPr>
          <w:fldChar w:fldCharType="begin"/>
        </w:r>
        <w:r>
          <w:rPr>
            <w:noProof/>
            <w:webHidden/>
          </w:rPr>
          <w:instrText xml:space="preserve"> PAGEREF _Toc21974302 \h </w:instrText>
        </w:r>
      </w:ins>
      <w:r>
        <w:rPr>
          <w:noProof/>
          <w:webHidden/>
        </w:rPr>
      </w:r>
      <w:r>
        <w:rPr>
          <w:noProof/>
          <w:webHidden/>
        </w:rPr>
        <w:fldChar w:fldCharType="separate"/>
      </w:r>
      <w:ins w:id="473" w:author="Ryan Lemos" w:date="2019-10-14T19:35:00Z">
        <w:r>
          <w:rPr>
            <w:noProof/>
            <w:webHidden/>
          </w:rPr>
          <w:t>90</w:t>
        </w:r>
        <w:r>
          <w:rPr>
            <w:noProof/>
            <w:webHidden/>
          </w:rPr>
          <w:fldChar w:fldCharType="end"/>
        </w:r>
        <w:r w:rsidRPr="001D719E">
          <w:rPr>
            <w:rStyle w:val="Hyperlink"/>
            <w:noProof/>
          </w:rPr>
          <w:fldChar w:fldCharType="end"/>
        </w:r>
      </w:ins>
    </w:p>
    <w:p w14:paraId="503A9FD6" w14:textId="3D18ECDA" w:rsidR="00067692" w:rsidRDefault="00067692">
      <w:pPr>
        <w:pStyle w:val="ndicedeilustraes"/>
        <w:tabs>
          <w:tab w:val="right" w:leader="dot" w:pos="9061"/>
        </w:tabs>
        <w:rPr>
          <w:ins w:id="474" w:author="Ryan Lemos" w:date="2019-10-14T19:35:00Z"/>
          <w:rFonts w:asciiTheme="minorHAnsi" w:eastAsiaTheme="minorEastAsia" w:hAnsiTheme="minorHAnsi" w:cstheme="minorBidi"/>
          <w:noProof/>
          <w:sz w:val="22"/>
          <w:lang w:eastAsia="pt-BR"/>
        </w:rPr>
      </w:pPr>
      <w:ins w:id="47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"_Toc21974303"</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22 - Estória de notificação dos alunos</w:t>
        </w:r>
        <w:r>
          <w:rPr>
            <w:noProof/>
            <w:webHidden/>
          </w:rPr>
          <w:tab/>
        </w:r>
        <w:r>
          <w:rPr>
            <w:noProof/>
            <w:webHidden/>
          </w:rPr>
          <w:fldChar w:fldCharType="begin"/>
        </w:r>
        <w:r>
          <w:rPr>
            <w:noProof/>
            <w:webHidden/>
          </w:rPr>
          <w:instrText xml:space="preserve"> PAGEREF _Toc21974303 \h </w:instrText>
        </w:r>
      </w:ins>
      <w:r>
        <w:rPr>
          <w:noProof/>
          <w:webHidden/>
        </w:rPr>
      </w:r>
      <w:r>
        <w:rPr>
          <w:noProof/>
          <w:webHidden/>
        </w:rPr>
        <w:fldChar w:fldCharType="separate"/>
      </w:r>
      <w:ins w:id="476" w:author="Ryan Lemos" w:date="2019-10-14T19:35:00Z">
        <w:r>
          <w:rPr>
            <w:noProof/>
            <w:webHidden/>
          </w:rPr>
          <w:t>91</w:t>
        </w:r>
        <w:r>
          <w:rPr>
            <w:noProof/>
            <w:webHidden/>
          </w:rPr>
          <w:fldChar w:fldCharType="end"/>
        </w:r>
        <w:r w:rsidRPr="001D719E">
          <w:rPr>
            <w:rStyle w:val="Hyperlink"/>
            <w:noProof/>
          </w:rPr>
          <w:fldChar w:fldCharType="end"/>
        </w:r>
      </w:ins>
    </w:p>
    <w:p w14:paraId="7412A80F" w14:textId="5D7E11DB" w:rsidR="00067692" w:rsidRDefault="00067692">
      <w:pPr>
        <w:pStyle w:val="ndicedeilustraes"/>
        <w:tabs>
          <w:tab w:val="right" w:leader="dot" w:pos="9061"/>
        </w:tabs>
        <w:rPr>
          <w:ins w:id="477" w:author="Ryan Lemos" w:date="2019-10-14T19:35:00Z"/>
          <w:rFonts w:asciiTheme="minorHAnsi" w:eastAsiaTheme="minorEastAsia" w:hAnsiTheme="minorHAnsi" w:cstheme="minorBidi"/>
          <w:noProof/>
          <w:sz w:val="22"/>
          <w:lang w:eastAsia="pt-BR"/>
        </w:rPr>
      </w:pPr>
      <w:ins w:id="47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"_Toc21974304"</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23 - Estória de visualização de materiais pelos alunos</w:t>
        </w:r>
        <w:r>
          <w:rPr>
            <w:noProof/>
            <w:webHidden/>
          </w:rPr>
          <w:tab/>
        </w:r>
        <w:r>
          <w:rPr>
            <w:noProof/>
            <w:webHidden/>
          </w:rPr>
          <w:fldChar w:fldCharType="begin"/>
        </w:r>
        <w:r>
          <w:rPr>
            <w:noProof/>
            <w:webHidden/>
          </w:rPr>
          <w:instrText xml:space="preserve"> PAGEREF _Toc21974304 \h </w:instrText>
        </w:r>
      </w:ins>
      <w:r>
        <w:rPr>
          <w:noProof/>
          <w:webHidden/>
        </w:rPr>
      </w:r>
      <w:r>
        <w:rPr>
          <w:noProof/>
          <w:webHidden/>
        </w:rPr>
        <w:fldChar w:fldCharType="separate"/>
      </w:r>
      <w:ins w:id="479" w:author="Ryan Lemos" w:date="2019-10-14T19:35:00Z">
        <w:r>
          <w:rPr>
            <w:noProof/>
            <w:webHidden/>
          </w:rPr>
          <w:t>92</w:t>
        </w:r>
        <w:r>
          <w:rPr>
            <w:noProof/>
            <w:webHidden/>
          </w:rPr>
          <w:fldChar w:fldCharType="end"/>
        </w:r>
        <w:r w:rsidRPr="001D719E">
          <w:rPr>
            <w:rStyle w:val="Hyperlink"/>
            <w:noProof/>
          </w:rPr>
          <w:fldChar w:fldCharType="end"/>
        </w:r>
      </w:ins>
    </w:p>
    <w:p w14:paraId="0AC6470E" w14:textId="25BFAC07" w:rsidR="00067692" w:rsidRDefault="00067692">
      <w:pPr>
        <w:pStyle w:val="ndicedeilustraes"/>
        <w:tabs>
          <w:tab w:val="right" w:leader="dot" w:pos="9061"/>
        </w:tabs>
        <w:rPr>
          <w:ins w:id="480" w:author="Ryan Lemos" w:date="2019-10-14T19:35:00Z"/>
          <w:rFonts w:asciiTheme="minorHAnsi" w:eastAsiaTheme="minorEastAsia" w:hAnsiTheme="minorHAnsi" w:cstheme="minorBidi"/>
          <w:noProof/>
          <w:sz w:val="22"/>
          <w:lang w:eastAsia="pt-BR"/>
        </w:rPr>
      </w:pPr>
      <w:ins w:id="48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"_Toc21974305"</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24 - Estória de visualização de conteúdo de um material</w:t>
        </w:r>
        <w:r>
          <w:rPr>
            <w:noProof/>
            <w:webHidden/>
          </w:rPr>
          <w:tab/>
        </w:r>
        <w:r>
          <w:rPr>
            <w:noProof/>
            <w:webHidden/>
          </w:rPr>
          <w:fldChar w:fldCharType="begin"/>
        </w:r>
        <w:r>
          <w:rPr>
            <w:noProof/>
            <w:webHidden/>
          </w:rPr>
          <w:instrText xml:space="preserve"> PAGEREF _Toc21974305 \h </w:instrText>
        </w:r>
      </w:ins>
      <w:r>
        <w:rPr>
          <w:noProof/>
          <w:webHidden/>
        </w:rPr>
      </w:r>
      <w:r>
        <w:rPr>
          <w:noProof/>
          <w:webHidden/>
        </w:rPr>
        <w:fldChar w:fldCharType="separate"/>
      </w:r>
      <w:ins w:id="482" w:author="Ryan Lemos" w:date="2019-10-14T19:35:00Z">
        <w:r>
          <w:rPr>
            <w:noProof/>
            <w:webHidden/>
          </w:rPr>
          <w:t>93</w:t>
        </w:r>
        <w:r>
          <w:rPr>
            <w:noProof/>
            <w:webHidden/>
          </w:rPr>
          <w:fldChar w:fldCharType="end"/>
        </w:r>
        <w:r w:rsidRPr="001D719E">
          <w:rPr>
            <w:rStyle w:val="Hyperlink"/>
            <w:noProof/>
          </w:rPr>
          <w:fldChar w:fldCharType="end"/>
        </w:r>
      </w:ins>
    </w:p>
    <w:p w14:paraId="73A0A472" w14:textId="0D0E4ED0" w:rsidR="00067692" w:rsidRDefault="00067692">
      <w:pPr>
        <w:pStyle w:val="ndicedeilustraes"/>
        <w:tabs>
          <w:tab w:val="right" w:leader="dot" w:pos="9061"/>
        </w:tabs>
        <w:rPr>
          <w:ins w:id="483" w:author="Ryan Lemos" w:date="2019-10-14T19:35:00Z"/>
          <w:rFonts w:asciiTheme="minorHAnsi" w:eastAsiaTheme="minorEastAsia" w:hAnsiTheme="minorHAnsi" w:cstheme="minorBidi"/>
          <w:noProof/>
          <w:sz w:val="22"/>
          <w:lang w:eastAsia="pt-BR"/>
        </w:rPr>
      </w:pPr>
      <w:ins w:id="48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"_Toc21974306"</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25 - Estória de criação de questões</w:t>
        </w:r>
        <w:r>
          <w:rPr>
            <w:noProof/>
            <w:webHidden/>
          </w:rPr>
          <w:tab/>
        </w:r>
        <w:r>
          <w:rPr>
            <w:noProof/>
            <w:webHidden/>
          </w:rPr>
          <w:fldChar w:fldCharType="begin"/>
        </w:r>
        <w:r>
          <w:rPr>
            <w:noProof/>
            <w:webHidden/>
          </w:rPr>
          <w:instrText xml:space="preserve"> PAGEREF _Toc21974306 \h </w:instrText>
        </w:r>
      </w:ins>
      <w:r>
        <w:rPr>
          <w:noProof/>
          <w:webHidden/>
        </w:rPr>
      </w:r>
      <w:r>
        <w:rPr>
          <w:noProof/>
          <w:webHidden/>
        </w:rPr>
        <w:fldChar w:fldCharType="separate"/>
      </w:r>
      <w:ins w:id="485" w:author="Ryan Lemos" w:date="2019-10-14T19:35:00Z">
        <w:r>
          <w:rPr>
            <w:noProof/>
            <w:webHidden/>
          </w:rPr>
          <w:t>95</w:t>
        </w:r>
        <w:r>
          <w:rPr>
            <w:noProof/>
            <w:webHidden/>
          </w:rPr>
          <w:fldChar w:fldCharType="end"/>
        </w:r>
        <w:r w:rsidRPr="001D719E">
          <w:rPr>
            <w:rStyle w:val="Hyperlink"/>
            <w:noProof/>
          </w:rPr>
          <w:fldChar w:fldCharType="end"/>
        </w:r>
      </w:ins>
    </w:p>
    <w:p w14:paraId="74D1AABD" w14:textId="740B99AA" w:rsidR="00067692" w:rsidRDefault="00067692">
      <w:pPr>
        <w:pStyle w:val="ndicedeilustraes"/>
        <w:tabs>
          <w:tab w:val="right" w:leader="dot" w:pos="9061"/>
        </w:tabs>
        <w:rPr>
          <w:ins w:id="486" w:author="Ryan Lemos" w:date="2019-10-14T19:35:00Z"/>
          <w:rFonts w:asciiTheme="minorHAnsi" w:eastAsiaTheme="minorEastAsia" w:hAnsiTheme="minorHAnsi" w:cstheme="minorBidi"/>
          <w:noProof/>
          <w:sz w:val="22"/>
          <w:lang w:eastAsia="pt-BR"/>
        </w:rPr>
      </w:pPr>
      <w:ins w:id="48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"_Toc21974307"</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26 - Estória de edição de uma questão</w:t>
        </w:r>
        <w:r>
          <w:rPr>
            <w:noProof/>
            <w:webHidden/>
          </w:rPr>
          <w:tab/>
        </w:r>
        <w:r>
          <w:rPr>
            <w:noProof/>
            <w:webHidden/>
          </w:rPr>
          <w:fldChar w:fldCharType="begin"/>
        </w:r>
        <w:r>
          <w:rPr>
            <w:noProof/>
            <w:webHidden/>
          </w:rPr>
          <w:instrText xml:space="preserve"> PAGEREF _Toc21974307 \h </w:instrText>
        </w:r>
      </w:ins>
      <w:r>
        <w:rPr>
          <w:noProof/>
          <w:webHidden/>
        </w:rPr>
      </w:r>
      <w:r>
        <w:rPr>
          <w:noProof/>
          <w:webHidden/>
        </w:rPr>
        <w:fldChar w:fldCharType="separate"/>
      </w:r>
      <w:ins w:id="488" w:author="Ryan Lemos" w:date="2019-10-14T19:35:00Z">
        <w:r>
          <w:rPr>
            <w:noProof/>
            <w:webHidden/>
          </w:rPr>
          <w:t>100</w:t>
        </w:r>
        <w:r>
          <w:rPr>
            <w:noProof/>
            <w:webHidden/>
          </w:rPr>
          <w:fldChar w:fldCharType="end"/>
        </w:r>
        <w:r w:rsidRPr="001D719E">
          <w:rPr>
            <w:rStyle w:val="Hyperlink"/>
            <w:noProof/>
          </w:rPr>
          <w:fldChar w:fldCharType="end"/>
        </w:r>
      </w:ins>
    </w:p>
    <w:p w14:paraId="2A900248" w14:textId="4994A213" w:rsidR="00067692" w:rsidRDefault="00067692">
      <w:pPr>
        <w:pStyle w:val="ndicedeilustraes"/>
        <w:tabs>
          <w:tab w:val="right" w:leader="dot" w:pos="9061"/>
        </w:tabs>
        <w:rPr>
          <w:ins w:id="489" w:author="Ryan Lemos" w:date="2019-10-14T19:35:00Z"/>
          <w:rFonts w:asciiTheme="minorHAnsi" w:eastAsiaTheme="minorEastAsia" w:hAnsiTheme="minorHAnsi" w:cstheme="minorBidi"/>
          <w:noProof/>
          <w:sz w:val="22"/>
          <w:lang w:eastAsia="pt-BR"/>
        </w:rPr>
      </w:pPr>
      <w:ins w:id="49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"_Toc21974308"</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27 - Estória de criação de atividades</w:t>
        </w:r>
        <w:r>
          <w:rPr>
            <w:noProof/>
            <w:webHidden/>
          </w:rPr>
          <w:tab/>
        </w:r>
        <w:r>
          <w:rPr>
            <w:noProof/>
            <w:webHidden/>
          </w:rPr>
          <w:fldChar w:fldCharType="begin"/>
        </w:r>
        <w:r>
          <w:rPr>
            <w:noProof/>
            <w:webHidden/>
          </w:rPr>
          <w:instrText xml:space="preserve"> PAGEREF _Toc21974308 \h </w:instrText>
        </w:r>
      </w:ins>
      <w:r>
        <w:rPr>
          <w:noProof/>
          <w:webHidden/>
        </w:rPr>
      </w:r>
      <w:r>
        <w:rPr>
          <w:noProof/>
          <w:webHidden/>
        </w:rPr>
        <w:fldChar w:fldCharType="separate"/>
      </w:r>
      <w:ins w:id="491" w:author="Ryan Lemos" w:date="2019-10-14T19:35:00Z">
        <w:r>
          <w:rPr>
            <w:noProof/>
            <w:webHidden/>
          </w:rPr>
          <w:t>101</w:t>
        </w:r>
        <w:r>
          <w:rPr>
            <w:noProof/>
            <w:webHidden/>
          </w:rPr>
          <w:fldChar w:fldCharType="end"/>
        </w:r>
        <w:r w:rsidRPr="001D719E">
          <w:rPr>
            <w:rStyle w:val="Hyperlink"/>
            <w:noProof/>
          </w:rPr>
          <w:fldChar w:fldCharType="end"/>
        </w:r>
      </w:ins>
    </w:p>
    <w:p w14:paraId="71B4541A" w14:textId="492BD033" w:rsidR="00067692" w:rsidRDefault="00067692">
      <w:pPr>
        <w:pStyle w:val="ndicedeilustraes"/>
        <w:tabs>
          <w:tab w:val="right" w:leader="dot" w:pos="9061"/>
        </w:tabs>
        <w:rPr>
          <w:ins w:id="492" w:author="Ryan Lemos" w:date="2019-10-14T19:35:00Z"/>
          <w:rFonts w:asciiTheme="minorHAnsi" w:eastAsiaTheme="minorEastAsia" w:hAnsiTheme="minorHAnsi" w:cstheme="minorBidi"/>
          <w:noProof/>
          <w:sz w:val="22"/>
          <w:lang w:eastAsia="pt-BR"/>
        </w:rPr>
      </w:pPr>
      <w:ins w:id="49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"_Toc21974309"</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28 - Estória de visualização das atividades criadas</w:t>
        </w:r>
        <w:r>
          <w:rPr>
            <w:noProof/>
            <w:webHidden/>
          </w:rPr>
          <w:tab/>
        </w:r>
        <w:r>
          <w:rPr>
            <w:noProof/>
            <w:webHidden/>
          </w:rPr>
          <w:fldChar w:fldCharType="begin"/>
        </w:r>
        <w:r>
          <w:rPr>
            <w:noProof/>
            <w:webHidden/>
          </w:rPr>
          <w:instrText xml:space="preserve"> PAGEREF _Toc21974309 \h </w:instrText>
        </w:r>
      </w:ins>
      <w:r>
        <w:rPr>
          <w:noProof/>
          <w:webHidden/>
        </w:rPr>
      </w:r>
      <w:r>
        <w:rPr>
          <w:noProof/>
          <w:webHidden/>
        </w:rPr>
        <w:fldChar w:fldCharType="separate"/>
      </w:r>
      <w:ins w:id="494" w:author="Ryan Lemos" w:date="2019-10-14T19:35:00Z">
        <w:r>
          <w:rPr>
            <w:noProof/>
            <w:webHidden/>
          </w:rPr>
          <w:t>105</w:t>
        </w:r>
        <w:r>
          <w:rPr>
            <w:noProof/>
            <w:webHidden/>
          </w:rPr>
          <w:fldChar w:fldCharType="end"/>
        </w:r>
        <w:r w:rsidRPr="001D719E">
          <w:rPr>
            <w:rStyle w:val="Hyperlink"/>
            <w:noProof/>
          </w:rPr>
          <w:fldChar w:fldCharType="end"/>
        </w:r>
      </w:ins>
    </w:p>
    <w:p w14:paraId="2E0B6262" w14:textId="3E5CBF19" w:rsidR="00067692" w:rsidRDefault="00067692">
      <w:pPr>
        <w:pStyle w:val="ndicedeilustraes"/>
        <w:tabs>
          <w:tab w:val="right" w:leader="dot" w:pos="9061"/>
        </w:tabs>
        <w:rPr>
          <w:ins w:id="495" w:author="Ryan Lemos" w:date="2019-10-14T19:35:00Z"/>
          <w:rFonts w:asciiTheme="minorHAnsi" w:eastAsiaTheme="minorEastAsia" w:hAnsiTheme="minorHAnsi" w:cstheme="minorBidi"/>
          <w:noProof/>
          <w:sz w:val="22"/>
          <w:lang w:eastAsia="pt-BR"/>
        </w:rPr>
      </w:pPr>
      <w:ins w:id="49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"_Toc21974310"</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29 - Estória de edição de atividades</w:t>
        </w:r>
        <w:r>
          <w:rPr>
            <w:noProof/>
            <w:webHidden/>
          </w:rPr>
          <w:tab/>
        </w:r>
        <w:r>
          <w:rPr>
            <w:noProof/>
            <w:webHidden/>
          </w:rPr>
          <w:fldChar w:fldCharType="begin"/>
        </w:r>
        <w:r>
          <w:rPr>
            <w:noProof/>
            <w:webHidden/>
          </w:rPr>
          <w:instrText xml:space="preserve"> PAGEREF _Toc21974310 \h </w:instrText>
        </w:r>
      </w:ins>
      <w:r>
        <w:rPr>
          <w:noProof/>
          <w:webHidden/>
        </w:rPr>
      </w:r>
      <w:r>
        <w:rPr>
          <w:noProof/>
          <w:webHidden/>
        </w:rPr>
        <w:fldChar w:fldCharType="separate"/>
      </w:r>
      <w:ins w:id="497" w:author="Ryan Lemos" w:date="2019-10-14T19:35:00Z">
        <w:r>
          <w:rPr>
            <w:noProof/>
            <w:webHidden/>
          </w:rPr>
          <w:t>106</w:t>
        </w:r>
        <w:r>
          <w:rPr>
            <w:noProof/>
            <w:webHidden/>
          </w:rPr>
          <w:fldChar w:fldCharType="end"/>
        </w:r>
        <w:r w:rsidRPr="001D719E">
          <w:rPr>
            <w:rStyle w:val="Hyperlink"/>
            <w:noProof/>
          </w:rPr>
          <w:fldChar w:fldCharType="end"/>
        </w:r>
      </w:ins>
    </w:p>
    <w:p w14:paraId="05CA03AD" w14:textId="118302E3" w:rsidR="00067692" w:rsidRDefault="00067692">
      <w:pPr>
        <w:pStyle w:val="ndicedeilustraes"/>
        <w:tabs>
          <w:tab w:val="right" w:leader="dot" w:pos="9061"/>
        </w:tabs>
        <w:rPr>
          <w:ins w:id="498" w:author="Ryan Lemos" w:date="2019-10-14T19:35:00Z"/>
          <w:rFonts w:asciiTheme="minorHAnsi" w:eastAsiaTheme="minorEastAsia" w:hAnsiTheme="minorHAnsi" w:cstheme="minorBidi"/>
          <w:noProof/>
          <w:sz w:val="22"/>
          <w:lang w:eastAsia="pt-BR"/>
        </w:rPr>
      </w:pPr>
      <w:ins w:id="49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"_Toc21974311"</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30 - Estória de duplicar atividades</w:t>
        </w:r>
        <w:r>
          <w:rPr>
            <w:noProof/>
            <w:webHidden/>
          </w:rPr>
          <w:tab/>
        </w:r>
        <w:r>
          <w:rPr>
            <w:noProof/>
            <w:webHidden/>
          </w:rPr>
          <w:fldChar w:fldCharType="begin"/>
        </w:r>
        <w:r>
          <w:rPr>
            <w:noProof/>
            <w:webHidden/>
          </w:rPr>
          <w:instrText xml:space="preserve"> PAGEREF _Toc21974311 \h </w:instrText>
        </w:r>
      </w:ins>
      <w:r>
        <w:rPr>
          <w:noProof/>
          <w:webHidden/>
        </w:rPr>
      </w:r>
      <w:r>
        <w:rPr>
          <w:noProof/>
          <w:webHidden/>
        </w:rPr>
        <w:fldChar w:fldCharType="separate"/>
      </w:r>
      <w:ins w:id="500" w:author="Ryan Lemos" w:date="2019-10-14T19:35:00Z">
        <w:r>
          <w:rPr>
            <w:noProof/>
            <w:webHidden/>
          </w:rPr>
          <w:t>107</w:t>
        </w:r>
        <w:r>
          <w:rPr>
            <w:noProof/>
            <w:webHidden/>
          </w:rPr>
          <w:fldChar w:fldCharType="end"/>
        </w:r>
        <w:r w:rsidRPr="001D719E">
          <w:rPr>
            <w:rStyle w:val="Hyperlink"/>
            <w:noProof/>
          </w:rPr>
          <w:fldChar w:fldCharType="end"/>
        </w:r>
      </w:ins>
    </w:p>
    <w:p w14:paraId="31FBAE8F" w14:textId="3B2553ED" w:rsidR="00067692" w:rsidRDefault="00067692">
      <w:pPr>
        <w:pStyle w:val="ndicedeilustraes"/>
        <w:tabs>
          <w:tab w:val="right" w:leader="dot" w:pos="9061"/>
        </w:tabs>
        <w:rPr>
          <w:ins w:id="501" w:author="Ryan Lemos" w:date="2019-10-14T19:35:00Z"/>
          <w:rFonts w:asciiTheme="minorHAnsi" w:eastAsiaTheme="minorEastAsia" w:hAnsiTheme="minorHAnsi" w:cstheme="minorBidi"/>
          <w:noProof/>
          <w:sz w:val="22"/>
          <w:lang w:eastAsia="pt-BR"/>
        </w:rPr>
      </w:pPr>
      <w:ins w:id="50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"_Toc21974312"</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31 - Estória de geração de PDF da atividade</w:t>
        </w:r>
        <w:r>
          <w:rPr>
            <w:noProof/>
            <w:webHidden/>
          </w:rPr>
          <w:tab/>
        </w:r>
        <w:r>
          <w:rPr>
            <w:noProof/>
            <w:webHidden/>
          </w:rPr>
          <w:fldChar w:fldCharType="begin"/>
        </w:r>
        <w:r>
          <w:rPr>
            <w:noProof/>
            <w:webHidden/>
          </w:rPr>
          <w:instrText xml:space="preserve"> PAGEREF _Toc21974312 \h </w:instrText>
        </w:r>
      </w:ins>
      <w:r>
        <w:rPr>
          <w:noProof/>
          <w:webHidden/>
        </w:rPr>
      </w:r>
      <w:r>
        <w:rPr>
          <w:noProof/>
          <w:webHidden/>
        </w:rPr>
        <w:fldChar w:fldCharType="separate"/>
      </w:r>
      <w:ins w:id="503" w:author="Ryan Lemos" w:date="2019-10-14T19:35:00Z">
        <w:r>
          <w:rPr>
            <w:noProof/>
            <w:webHidden/>
          </w:rPr>
          <w:t>108</w:t>
        </w:r>
        <w:r>
          <w:rPr>
            <w:noProof/>
            <w:webHidden/>
          </w:rPr>
          <w:fldChar w:fldCharType="end"/>
        </w:r>
        <w:r w:rsidRPr="001D719E">
          <w:rPr>
            <w:rStyle w:val="Hyperlink"/>
            <w:noProof/>
          </w:rPr>
          <w:fldChar w:fldCharType="end"/>
        </w:r>
      </w:ins>
    </w:p>
    <w:p w14:paraId="1F646BF5" w14:textId="43705930" w:rsidR="00067692" w:rsidRDefault="00067692">
      <w:pPr>
        <w:pStyle w:val="ndicedeilustraes"/>
        <w:tabs>
          <w:tab w:val="right" w:leader="dot" w:pos="9061"/>
        </w:tabs>
        <w:rPr>
          <w:ins w:id="504" w:author="Ryan Lemos" w:date="2019-10-14T19:35:00Z"/>
          <w:rFonts w:asciiTheme="minorHAnsi" w:eastAsiaTheme="minorEastAsia" w:hAnsiTheme="minorHAnsi" w:cstheme="minorBidi"/>
          <w:noProof/>
          <w:sz w:val="22"/>
          <w:lang w:eastAsia="pt-BR"/>
        </w:rPr>
      </w:pPr>
      <w:ins w:id="505" w:author="Ryan Lemos" w:date="2019-10-14T19:35:00Z">
        <w:r w:rsidRPr="001D719E">
          <w:rPr>
            <w:rStyle w:val="Hyperlink"/>
            <w:noProof/>
          </w:rPr>
          <w:lastRenderedPageBreak/>
          <w:fldChar w:fldCharType="begin"/>
        </w:r>
        <w:r w:rsidRPr="001D719E">
          <w:rPr>
            <w:rStyle w:val="Hyperlink"/>
            <w:noProof/>
          </w:rPr>
          <w:instrText xml:space="preserve"> </w:instrText>
        </w:r>
        <w:r>
          <w:rPr>
            <w:noProof/>
          </w:rPr>
          <w:instrText>HYPERLINK \l "_Toc21974313"</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32 - Estória de visualização de atividades associadas</w:t>
        </w:r>
        <w:r>
          <w:rPr>
            <w:noProof/>
            <w:webHidden/>
          </w:rPr>
          <w:tab/>
        </w:r>
        <w:r>
          <w:rPr>
            <w:noProof/>
            <w:webHidden/>
          </w:rPr>
          <w:fldChar w:fldCharType="begin"/>
        </w:r>
        <w:r>
          <w:rPr>
            <w:noProof/>
            <w:webHidden/>
          </w:rPr>
          <w:instrText xml:space="preserve"> PAGEREF _Toc21974313 \h </w:instrText>
        </w:r>
      </w:ins>
      <w:r>
        <w:rPr>
          <w:noProof/>
          <w:webHidden/>
        </w:rPr>
      </w:r>
      <w:r>
        <w:rPr>
          <w:noProof/>
          <w:webHidden/>
        </w:rPr>
        <w:fldChar w:fldCharType="separate"/>
      </w:r>
      <w:ins w:id="506" w:author="Ryan Lemos" w:date="2019-10-14T19:35:00Z">
        <w:r>
          <w:rPr>
            <w:noProof/>
            <w:webHidden/>
          </w:rPr>
          <w:t>109</w:t>
        </w:r>
        <w:r>
          <w:rPr>
            <w:noProof/>
            <w:webHidden/>
          </w:rPr>
          <w:fldChar w:fldCharType="end"/>
        </w:r>
        <w:r w:rsidRPr="001D719E">
          <w:rPr>
            <w:rStyle w:val="Hyperlink"/>
            <w:noProof/>
          </w:rPr>
          <w:fldChar w:fldCharType="end"/>
        </w:r>
      </w:ins>
    </w:p>
    <w:p w14:paraId="6A8E5ED5" w14:textId="1B4F5942" w:rsidR="00067692" w:rsidRDefault="00067692">
      <w:pPr>
        <w:pStyle w:val="ndicedeilustraes"/>
        <w:tabs>
          <w:tab w:val="right" w:leader="dot" w:pos="9061"/>
        </w:tabs>
        <w:rPr>
          <w:ins w:id="507" w:author="Ryan Lemos" w:date="2019-10-14T19:35:00Z"/>
          <w:rFonts w:asciiTheme="minorHAnsi" w:eastAsiaTheme="minorEastAsia" w:hAnsiTheme="minorHAnsi" w:cstheme="minorBidi"/>
          <w:noProof/>
          <w:sz w:val="22"/>
          <w:lang w:eastAsia="pt-BR"/>
        </w:rPr>
      </w:pPr>
      <w:ins w:id="50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"_Toc21974314"</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33 - Estória de associação de atividades a alunos</w:t>
        </w:r>
        <w:r>
          <w:rPr>
            <w:noProof/>
            <w:webHidden/>
          </w:rPr>
          <w:tab/>
        </w:r>
        <w:r>
          <w:rPr>
            <w:noProof/>
            <w:webHidden/>
          </w:rPr>
          <w:fldChar w:fldCharType="begin"/>
        </w:r>
        <w:r>
          <w:rPr>
            <w:noProof/>
            <w:webHidden/>
          </w:rPr>
          <w:instrText xml:space="preserve"> PAGEREF _Toc21974314 \h </w:instrText>
        </w:r>
      </w:ins>
      <w:r>
        <w:rPr>
          <w:noProof/>
          <w:webHidden/>
        </w:rPr>
      </w:r>
      <w:r>
        <w:rPr>
          <w:noProof/>
          <w:webHidden/>
        </w:rPr>
        <w:fldChar w:fldCharType="separate"/>
      </w:r>
      <w:ins w:id="509" w:author="Ryan Lemos" w:date="2019-10-14T19:35:00Z">
        <w:r>
          <w:rPr>
            <w:noProof/>
            <w:webHidden/>
          </w:rPr>
          <w:t>110</w:t>
        </w:r>
        <w:r>
          <w:rPr>
            <w:noProof/>
            <w:webHidden/>
          </w:rPr>
          <w:fldChar w:fldCharType="end"/>
        </w:r>
        <w:r w:rsidRPr="001D719E">
          <w:rPr>
            <w:rStyle w:val="Hyperlink"/>
            <w:noProof/>
          </w:rPr>
          <w:fldChar w:fldCharType="end"/>
        </w:r>
      </w:ins>
    </w:p>
    <w:p w14:paraId="72D9007F" w14:textId="57C943B4" w:rsidR="00067692" w:rsidRDefault="00067692">
      <w:pPr>
        <w:pStyle w:val="ndicedeilustraes"/>
        <w:tabs>
          <w:tab w:val="right" w:leader="dot" w:pos="9061"/>
        </w:tabs>
        <w:rPr>
          <w:ins w:id="510" w:author="Ryan Lemos" w:date="2019-10-14T19:35:00Z"/>
          <w:rFonts w:asciiTheme="minorHAnsi" w:eastAsiaTheme="minorEastAsia" w:hAnsiTheme="minorHAnsi" w:cstheme="minorBidi"/>
          <w:noProof/>
          <w:sz w:val="22"/>
          <w:lang w:eastAsia="pt-BR"/>
        </w:rPr>
      </w:pPr>
      <w:ins w:id="51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"_Toc21974315"</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34 - Estória de visualização de resultados de uma atividade</w:t>
        </w:r>
        <w:r>
          <w:rPr>
            <w:noProof/>
            <w:webHidden/>
          </w:rPr>
          <w:tab/>
        </w:r>
        <w:r>
          <w:rPr>
            <w:noProof/>
            <w:webHidden/>
          </w:rPr>
          <w:fldChar w:fldCharType="begin"/>
        </w:r>
        <w:r>
          <w:rPr>
            <w:noProof/>
            <w:webHidden/>
          </w:rPr>
          <w:instrText xml:space="preserve"> PAGEREF _Toc21974315 \h </w:instrText>
        </w:r>
      </w:ins>
      <w:r>
        <w:rPr>
          <w:noProof/>
          <w:webHidden/>
        </w:rPr>
      </w:r>
      <w:r>
        <w:rPr>
          <w:noProof/>
          <w:webHidden/>
        </w:rPr>
        <w:fldChar w:fldCharType="separate"/>
      </w:r>
      <w:ins w:id="512" w:author="Ryan Lemos" w:date="2019-10-14T19:35:00Z">
        <w:r>
          <w:rPr>
            <w:noProof/>
            <w:webHidden/>
          </w:rPr>
          <w:t>111</w:t>
        </w:r>
        <w:r>
          <w:rPr>
            <w:noProof/>
            <w:webHidden/>
          </w:rPr>
          <w:fldChar w:fldCharType="end"/>
        </w:r>
        <w:r w:rsidRPr="001D719E">
          <w:rPr>
            <w:rStyle w:val="Hyperlink"/>
            <w:noProof/>
          </w:rPr>
          <w:fldChar w:fldCharType="end"/>
        </w:r>
      </w:ins>
    </w:p>
    <w:p w14:paraId="09F4F04A" w14:textId="6F4C3955" w:rsidR="00067692" w:rsidRDefault="00067692">
      <w:pPr>
        <w:pStyle w:val="ndicedeilustraes"/>
        <w:tabs>
          <w:tab w:val="right" w:leader="dot" w:pos="9061"/>
        </w:tabs>
        <w:rPr>
          <w:ins w:id="513" w:author="Ryan Lemos" w:date="2019-10-14T19:35:00Z"/>
          <w:rFonts w:asciiTheme="minorHAnsi" w:eastAsiaTheme="minorEastAsia" w:hAnsiTheme="minorHAnsi" w:cstheme="minorBidi"/>
          <w:noProof/>
          <w:sz w:val="22"/>
          <w:lang w:eastAsia="pt-BR"/>
        </w:rPr>
      </w:pPr>
      <w:ins w:id="51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"_Toc21974316"</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35 - Estória de alteração de pontuação de uma atividade</w:t>
        </w:r>
        <w:r>
          <w:rPr>
            <w:noProof/>
            <w:webHidden/>
          </w:rPr>
          <w:tab/>
        </w:r>
        <w:r>
          <w:rPr>
            <w:noProof/>
            <w:webHidden/>
          </w:rPr>
          <w:fldChar w:fldCharType="begin"/>
        </w:r>
        <w:r>
          <w:rPr>
            <w:noProof/>
            <w:webHidden/>
          </w:rPr>
          <w:instrText xml:space="preserve"> PAGEREF _Toc21974316 \h </w:instrText>
        </w:r>
      </w:ins>
      <w:r>
        <w:rPr>
          <w:noProof/>
          <w:webHidden/>
        </w:rPr>
      </w:r>
      <w:r>
        <w:rPr>
          <w:noProof/>
          <w:webHidden/>
        </w:rPr>
        <w:fldChar w:fldCharType="separate"/>
      </w:r>
      <w:ins w:id="515" w:author="Ryan Lemos" w:date="2019-10-14T19:35:00Z">
        <w:r>
          <w:rPr>
            <w:noProof/>
            <w:webHidden/>
          </w:rPr>
          <w:t>112</w:t>
        </w:r>
        <w:r>
          <w:rPr>
            <w:noProof/>
            <w:webHidden/>
          </w:rPr>
          <w:fldChar w:fldCharType="end"/>
        </w:r>
        <w:r w:rsidRPr="001D719E">
          <w:rPr>
            <w:rStyle w:val="Hyperlink"/>
            <w:noProof/>
          </w:rPr>
          <w:fldChar w:fldCharType="end"/>
        </w:r>
      </w:ins>
    </w:p>
    <w:p w14:paraId="14B30CF2" w14:textId="2B35BD67" w:rsidR="00067692" w:rsidRDefault="00067692">
      <w:pPr>
        <w:pStyle w:val="ndicedeilustraes"/>
        <w:tabs>
          <w:tab w:val="right" w:leader="dot" w:pos="9061"/>
        </w:tabs>
        <w:rPr>
          <w:ins w:id="516" w:author="Ryan Lemos" w:date="2019-10-14T19:35:00Z"/>
          <w:rFonts w:asciiTheme="minorHAnsi" w:eastAsiaTheme="minorEastAsia" w:hAnsiTheme="minorHAnsi" w:cstheme="minorBidi"/>
          <w:noProof/>
          <w:sz w:val="22"/>
          <w:lang w:eastAsia="pt-BR"/>
        </w:rPr>
      </w:pPr>
      <w:ins w:id="51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"_Toc21974317"</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36 - Estória de alteração de resultado</w:t>
        </w:r>
        <w:r>
          <w:rPr>
            <w:noProof/>
            <w:webHidden/>
          </w:rPr>
          <w:tab/>
        </w:r>
        <w:r>
          <w:rPr>
            <w:noProof/>
            <w:webHidden/>
          </w:rPr>
          <w:fldChar w:fldCharType="begin"/>
        </w:r>
        <w:r>
          <w:rPr>
            <w:noProof/>
            <w:webHidden/>
          </w:rPr>
          <w:instrText xml:space="preserve"> PAGEREF _Toc21974317 \h </w:instrText>
        </w:r>
      </w:ins>
      <w:r>
        <w:rPr>
          <w:noProof/>
          <w:webHidden/>
        </w:rPr>
      </w:r>
      <w:r>
        <w:rPr>
          <w:noProof/>
          <w:webHidden/>
        </w:rPr>
        <w:fldChar w:fldCharType="separate"/>
      </w:r>
      <w:ins w:id="518" w:author="Ryan Lemos" w:date="2019-10-14T19:35:00Z">
        <w:r>
          <w:rPr>
            <w:noProof/>
            <w:webHidden/>
          </w:rPr>
          <w:t>114</w:t>
        </w:r>
        <w:r>
          <w:rPr>
            <w:noProof/>
            <w:webHidden/>
          </w:rPr>
          <w:fldChar w:fldCharType="end"/>
        </w:r>
        <w:r w:rsidRPr="001D719E">
          <w:rPr>
            <w:rStyle w:val="Hyperlink"/>
            <w:noProof/>
          </w:rPr>
          <w:fldChar w:fldCharType="end"/>
        </w:r>
      </w:ins>
    </w:p>
    <w:p w14:paraId="34044D06" w14:textId="6FBD7BB3" w:rsidR="00067692" w:rsidRDefault="00067692">
      <w:pPr>
        <w:pStyle w:val="ndicedeilustraes"/>
        <w:tabs>
          <w:tab w:val="right" w:leader="dot" w:pos="9061"/>
        </w:tabs>
        <w:rPr>
          <w:ins w:id="519" w:author="Ryan Lemos" w:date="2019-10-14T19:35:00Z"/>
          <w:rFonts w:asciiTheme="minorHAnsi" w:eastAsiaTheme="minorEastAsia" w:hAnsiTheme="minorHAnsi" w:cstheme="minorBidi"/>
          <w:noProof/>
          <w:sz w:val="22"/>
          <w:lang w:eastAsia="pt-BR"/>
        </w:rPr>
      </w:pPr>
      <w:ins w:id="52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"_Toc21974318"</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37 - Estória de impressão personalizada</w:t>
        </w:r>
        <w:r>
          <w:rPr>
            <w:noProof/>
            <w:webHidden/>
          </w:rPr>
          <w:tab/>
        </w:r>
        <w:r>
          <w:rPr>
            <w:noProof/>
            <w:webHidden/>
          </w:rPr>
          <w:fldChar w:fldCharType="begin"/>
        </w:r>
        <w:r>
          <w:rPr>
            <w:noProof/>
            <w:webHidden/>
          </w:rPr>
          <w:instrText xml:space="preserve"> PAGEREF _Toc21974318 \h </w:instrText>
        </w:r>
      </w:ins>
      <w:r>
        <w:rPr>
          <w:noProof/>
          <w:webHidden/>
        </w:rPr>
      </w:r>
      <w:r>
        <w:rPr>
          <w:noProof/>
          <w:webHidden/>
        </w:rPr>
        <w:fldChar w:fldCharType="separate"/>
      </w:r>
      <w:ins w:id="521" w:author="Ryan Lemos" w:date="2019-10-14T19:35:00Z">
        <w:r>
          <w:rPr>
            <w:noProof/>
            <w:webHidden/>
          </w:rPr>
          <w:t>115</w:t>
        </w:r>
        <w:r>
          <w:rPr>
            <w:noProof/>
            <w:webHidden/>
          </w:rPr>
          <w:fldChar w:fldCharType="end"/>
        </w:r>
        <w:r w:rsidRPr="001D719E">
          <w:rPr>
            <w:rStyle w:val="Hyperlink"/>
            <w:noProof/>
          </w:rPr>
          <w:fldChar w:fldCharType="end"/>
        </w:r>
      </w:ins>
    </w:p>
    <w:p w14:paraId="240B9FFF" w14:textId="43F9496D" w:rsidR="00067692" w:rsidRDefault="00067692">
      <w:pPr>
        <w:pStyle w:val="ndicedeilustraes"/>
        <w:tabs>
          <w:tab w:val="right" w:leader="dot" w:pos="9061"/>
        </w:tabs>
        <w:rPr>
          <w:ins w:id="522" w:author="Ryan Lemos" w:date="2019-10-14T19:35:00Z"/>
          <w:rFonts w:asciiTheme="minorHAnsi" w:eastAsiaTheme="minorEastAsia" w:hAnsiTheme="minorHAnsi" w:cstheme="minorBidi"/>
          <w:noProof/>
          <w:sz w:val="22"/>
          <w:lang w:eastAsia="pt-BR"/>
        </w:rPr>
      </w:pPr>
      <w:ins w:id="52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"_Toc21974319"</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38 - Associação de outros alunos a uma atividade já associada</w:t>
        </w:r>
        <w:r>
          <w:rPr>
            <w:noProof/>
            <w:webHidden/>
          </w:rPr>
          <w:tab/>
        </w:r>
        <w:r>
          <w:rPr>
            <w:noProof/>
            <w:webHidden/>
          </w:rPr>
          <w:fldChar w:fldCharType="begin"/>
        </w:r>
        <w:r>
          <w:rPr>
            <w:noProof/>
            <w:webHidden/>
          </w:rPr>
          <w:instrText xml:space="preserve"> PAGEREF _Toc21974319 \h </w:instrText>
        </w:r>
      </w:ins>
      <w:r>
        <w:rPr>
          <w:noProof/>
          <w:webHidden/>
        </w:rPr>
      </w:r>
      <w:r>
        <w:rPr>
          <w:noProof/>
          <w:webHidden/>
        </w:rPr>
        <w:fldChar w:fldCharType="separate"/>
      </w:r>
      <w:ins w:id="524" w:author="Ryan Lemos" w:date="2019-10-14T19:35:00Z">
        <w:r>
          <w:rPr>
            <w:noProof/>
            <w:webHidden/>
          </w:rPr>
          <w:t>117</w:t>
        </w:r>
        <w:r>
          <w:rPr>
            <w:noProof/>
            <w:webHidden/>
          </w:rPr>
          <w:fldChar w:fldCharType="end"/>
        </w:r>
        <w:r w:rsidRPr="001D719E">
          <w:rPr>
            <w:rStyle w:val="Hyperlink"/>
            <w:noProof/>
          </w:rPr>
          <w:fldChar w:fldCharType="end"/>
        </w:r>
      </w:ins>
    </w:p>
    <w:p w14:paraId="6D05B1AE" w14:textId="199F30C0" w:rsidR="00067692" w:rsidRDefault="00067692">
      <w:pPr>
        <w:pStyle w:val="ndicedeilustraes"/>
        <w:tabs>
          <w:tab w:val="right" w:leader="dot" w:pos="9061"/>
        </w:tabs>
        <w:rPr>
          <w:ins w:id="525" w:author="Ryan Lemos" w:date="2019-10-14T19:35:00Z"/>
          <w:rFonts w:asciiTheme="minorHAnsi" w:eastAsiaTheme="minorEastAsia" w:hAnsiTheme="minorHAnsi" w:cstheme="minorBidi"/>
          <w:noProof/>
          <w:sz w:val="22"/>
          <w:lang w:eastAsia="pt-BR"/>
        </w:rPr>
      </w:pPr>
      <w:ins w:id="52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"_Toc21974320"</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39 - Estória de correção de atividades</w:t>
        </w:r>
        <w:r>
          <w:rPr>
            <w:noProof/>
            <w:webHidden/>
          </w:rPr>
          <w:tab/>
        </w:r>
        <w:r>
          <w:rPr>
            <w:noProof/>
            <w:webHidden/>
          </w:rPr>
          <w:fldChar w:fldCharType="begin"/>
        </w:r>
        <w:r>
          <w:rPr>
            <w:noProof/>
            <w:webHidden/>
          </w:rPr>
          <w:instrText xml:space="preserve"> PAGEREF _Toc21974320 \h </w:instrText>
        </w:r>
      </w:ins>
      <w:r>
        <w:rPr>
          <w:noProof/>
          <w:webHidden/>
        </w:rPr>
      </w:r>
      <w:r>
        <w:rPr>
          <w:noProof/>
          <w:webHidden/>
        </w:rPr>
        <w:fldChar w:fldCharType="separate"/>
      </w:r>
      <w:ins w:id="527" w:author="Ryan Lemos" w:date="2019-10-14T19:35:00Z">
        <w:r>
          <w:rPr>
            <w:noProof/>
            <w:webHidden/>
          </w:rPr>
          <w:t>118</w:t>
        </w:r>
        <w:r>
          <w:rPr>
            <w:noProof/>
            <w:webHidden/>
          </w:rPr>
          <w:fldChar w:fldCharType="end"/>
        </w:r>
        <w:r w:rsidRPr="001D719E">
          <w:rPr>
            <w:rStyle w:val="Hyperlink"/>
            <w:noProof/>
          </w:rPr>
          <w:fldChar w:fldCharType="end"/>
        </w:r>
      </w:ins>
    </w:p>
    <w:p w14:paraId="0E7E5B52" w14:textId="61F525B9" w:rsidR="00067692" w:rsidRDefault="00067692">
      <w:pPr>
        <w:pStyle w:val="ndicedeilustraes"/>
        <w:tabs>
          <w:tab w:val="right" w:leader="dot" w:pos="9061"/>
        </w:tabs>
        <w:rPr>
          <w:ins w:id="528" w:author="Ryan Lemos" w:date="2019-10-14T19:35:00Z"/>
          <w:rFonts w:asciiTheme="minorHAnsi" w:eastAsiaTheme="minorEastAsia" w:hAnsiTheme="minorHAnsi" w:cstheme="minorBidi"/>
          <w:noProof/>
          <w:sz w:val="22"/>
          <w:lang w:eastAsia="pt-BR"/>
        </w:rPr>
      </w:pPr>
      <w:ins w:id="52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"_Toc21974321"</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40 - Estória de visualização de atividades recebidas para um aluno</w:t>
        </w:r>
        <w:r>
          <w:rPr>
            <w:noProof/>
            <w:webHidden/>
          </w:rPr>
          <w:tab/>
        </w:r>
        <w:r>
          <w:rPr>
            <w:noProof/>
            <w:webHidden/>
          </w:rPr>
          <w:fldChar w:fldCharType="begin"/>
        </w:r>
        <w:r>
          <w:rPr>
            <w:noProof/>
            <w:webHidden/>
          </w:rPr>
          <w:instrText xml:space="preserve"> PAGEREF _Toc21974321 \h </w:instrText>
        </w:r>
      </w:ins>
      <w:r>
        <w:rPr>
          <w:noProof/>
          <w:webHidden/>
        </w:rPr>
      </w:r>
      <w:r>
        <w:rPr>
          <w:noProof/>
          <w:webHidden/>
        </w:rPr>
        <w:fldChar w:fldCharType="separate"/>
      </w:r>
      <w:ins w:id="530" w:author="Ryan Lemos" w:date="2019-10-14T19:35:00Z">
        <w:r>
          <w:rPr>
            <w:noProof/>
            <w:webHidden/>
          </w:rPr>
          <w:t>120</w:t>
        </w:r>
        <w:r>
          <w:rPr>
            <w:noProof/>
            <w:webHidden/>
          </w:rPr>
          <w:fldChar w:fldCharType="end"/>
        </w:r>
        <w:r w:rsidRPr="001D719E">
          <w:rPr>
            <w:rStyle w:val="Hyperlink"/>
            <w:noProof/>
          </w:rPr>
          <w:fldChar w:fldCharType="end"/>
        </w:r>
      </w:ins>
    </w:p>
    <w:p w14:paraId="20821D0D" w14:textId="3A96991E" w:rsidR="00067692" w:rsidRDefault="00067692">
      <w:pPr>
        <w:pStyle w:val="ndicedeilustraes"/>
        <w:tabs>
          <w:tab w:val="right" w:leader="dot" w:pos="9061"/>
        </w:tabs>
        <w:rPr>
          <w:ins w:id="531" w:author="Ryan Lemos" w:date="2019-10-14T19:35:00Z"/>
          <w:rFonts w:asciiTheme="minorHAnsi" w:eastAsiaTheme="minorEastAsia" w:hAnsiTheme="minorHAnsi" w:cstheme="minorBidi"/>
          <w:noProof/>
          <w:sz w:val="22"/>
          <w:lang w:eastAsia="pt-BR"/>
        </w:rPr>
      </w:pPr>
      <w:ins w:id="53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"_Toc21974322"</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41 - Estória de resolução de atividades</w:t>
        </w:r>
        <w:r>
          <w:rPr>
            <w:noProof/>
            <w:webHidden/>
          </w:rPr>
          <w:tab/>
        </w:r>
        <w:r>
          <w:rPr>
            <w:noProof/>
            <w:webHidden/>
          </w:rPr>
          <w:fldChar w:fldCharType="begin"/>
        </w:r>
        <w:r>
          <w:rPr>
            <w:noProof/>
            <w:webHidden/>
          </w:rPr>
          <w:instrText xml:space="preserve"> PAGEREF _Toc21974322 \h </w:instrText>
        </w:r>
      </w:ins>
      <w:r>
        <w:rPr>
          <w:noProof/>
          <w:webHidden/>
        </w:rPr>
      </w:r>
      <w:r>
        <w:rPr>
          <w:noProof/>
          <w:webHidden/>
        </w:rPr>
        <w:fldChar w:fldCharType="separate"/>
      </w:r>
      <w:ins w:id="533" w:author="Ryan Lemos" w:date="2019-10-14T19:35:00Z">
        <w:r>
          <w:rPr>
            <w:noProof/>
            <w:webHidden/>
          </w:rPr>
          <w:t>121</w:t>
        </w:r>
        <w:r>
          <w:rPr>
            <w:noProof/>
            <w:webHidden/>
          </w:rPr>
          <w:fldChar w:fldCharType="end"/>
        </w:r>
        <w:r w:rsidRPr="001D719E">
          <w:rPr>
            <w:rStyle w:val="Hyperlink"/>
            <w:noProof/>
          </w:rPr>
          <w:fldChar w:fldCharType="end"/>
        </w:r>
      </w:ins>
    </w:p>
    <w:p w14:paraId="3AA14168" w14:textId="69CDC9BE" w:rsidR="00067692" w:rsidRDefault="00067692">
      <w:pPr>
        <w:pStyle w:val="ndicedeilustraes"/>
        <w:tabs>
          <w:tab w:val="right" w:leader="dot" w:pos="9061"/>
        </w:tabs>
        <w:rPr>
          <w:ins w:id="534" w:author="Ryan Lemos" w:date="2019-10-14T19:35:00Z"/>
          <w:rFonts w:asciiTheme="minorHAnsi" w:eastAsiaTheme="minorEastAsia" w:hAnsiTheme="minorHAnsi" w:cstheme="minorBidi"/>
          <w:noProof/>
          <w:sz w:val="22"/>
          <w:lang w:eastAsia="pt-BR"/>
        </w:rPr>
      </w:pPr>
      <w:ins w:id="53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"_Toc21974323"</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42 - Estória de visualização de resultado de uma atividade para um aluno</w:t>
        </w:r>
        <w:r>
          <w:rPr>
            <w:noProof/>
            <w:webHidden/>
          </w:rPr>
          <w:tab/>
        </w:r>
        <w:r>
          <w:rPr>
            <w:noProof/>
            <w:webHidden/>
          </w:rPr>
          <w:fldChar w:fldCharType="begin"/>
        </w:r>
        <w:r>
          <w:rPr>
            <w:noProof/>
            <w:webHidden/>
          </w:rPr>
          <w:instrText xml:space="preserve"> PAGEREF _Toc21974323 \h </w:instrText>
        </w:r>
      </w:ins>
      <w:r>
        <w:rPr>
          <w:noProof/>
          <w:webHidden/>
        </w:rPr>
      </w:r>
      <w:r>
        <w:rPr>
          <w:noProof/>
          <w:webHidden/>
        </w:rPr>
        <w:fldChar w:fldCharType="separate"/>
      </w:r>
      <w:ins w:id="536" w:author="Ryan Lemos" w:date="2019-10-14T19:35:00Z">
        <w:r>
          <w:rPr>
            <w:noProof/>
            <w:webHidden/>
          </w:rPr>
          <w:t>124</w:t>
        </w:r>
        <w:r>
          <w:rPr>
            <w:noProof/>
            <w:webHidden/>
          </w:rPr>
          <w:fldChar w:fldCharType="end"/>
        </w:r>
        <w:r w:rsidRPr="001D719E">
          <w:rPr>
            <w:rStyle w:val="Hyperlink"/>
            <w:noProof/>
          </w:rPr>
          <w:fldChar w:fldCharType="end"/>
        </w:r>
      </w:ins>
    </w:p>
    <w:p w14:paraId="575709C6" w14:textId="379F0B1E" w:rsidR="00067692" w:rsidRDefault="00067692">
      <w:pPr>
        <w:pStyle w:val="ndicedeilustraes"/>
        <w:tabs>
          <w:tab w:val="right" w:leader="dot" w:pos="9061"/>
        </w:tabs>
        <w:rPr>
          <w:ins w:id="537" w:author="Ryan Lemos" w:date="2019-10-14T19:35:00Z"/>
          <w:rFonts w:asciiTheme="minorHAnsi" w:eastAsiaTheme="minorEastAsia" w:hAnsiTheme="minorHAnsi" w:cstheme="minorBidi"/>
          <w:noProof/>
          <w:sz w:val="22"/>
          <w:lang w:eastAsia="pt-BR"/>
        </w:rPr>
      </w:pPr>
      <w:ins w:id="53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"_Toc21974324"</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43 - Estória de visualização de desempenho de uma turma</w:t>
        </w:r>
        <w:r>
          <w:rPr>
            <w:noProof/>
            <w:webHidden/>
          </w:rPr>
          <w:tab/>
        </w:r>
        <w:r>
          <w:rPr>
            <w:noProof/>
            <w:webHidden/>
          </w:rPr>
          <w:fldChar w:fldCharType="begin"/>
        </w:r>
        <w:r>
          <w:rPr>
            <w:noProof/>
            <w:webHidden/>
          </w:rPr>
          <w:instrText xml:space="preserve"> PAGEREF _Toc21974324 \h </w:instrText>
        </w:r>
      </w:ins>
      <w:r>
        <w:rPr>
          <w:noProof/>
          <w:webHidden/>
        </w:rPr>
      </w:r>
      <w:r>
        <w:rPr>
          <w:noProof/>
          <w:webHidden/>
        </w:rPr>
        <w:fldChar w:fldCharType="separate"/>
      </w:r>
      <w:ins w:id="539" w:author="Ryan Lemos" w:date="2019-10-14T19:35:00Z">
        <w:r>
          <w:rPr>
            <w:noProof/>
            <w:webHidden/>
          </w:rPr>
          <w:t>125</w:t>
        </w:r>
        <w:r>
          <w:rPr>
            <w:noProof/>
            <w:webHidden/>
          </w:rPr>
          <w:fldChar w:fldCharType="end"/>
        </w:r>
        <w:r w:rsidRPr="001D719E">
          <w:rPr>
            <w:rStyle w:val="Hyperlink"/>
            <w:noProof/>
          </w:rPr>
          <w:fldChar w:fldCharType="end"/>
        </w:r>
      </w:ins>
    </w:p>
    <w:p w14:paraId="411EC659" w14:textId="78C6CED3" w:rsidR="00067692" w:rsidRDefault="00067692">
      <w:pPr>
        <w:pStyle w:val="ndicedeilustraes"/>
        <w:tabs>
          <w:tab w:val="right" w:leader="dot" w:pos="9061"/>
        </w:tabs>
        <w:rPr>
          <w:ins w:id="540" w:author="Ryan Lemos" w:date="2019-10-14T19:35:00Z"/>
          <w:rFonts w:asciiTheme="minorHAnsi" w:eastAsiaTheme="minorEastAsia" w:hAnsiTheme="minorHAnsi" w:cstheme="minorBidi"/>
          <w:noProof/>
          <w:sz w:val="22"/>
          <w:lang w:eastAsia="pt-BR"/>
        </w:rPr>
      </w:pPr>
      <w:ins w:id="54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"_Toc21974325"</w:instrText>
        </w:r>
        <w:r w:rsidRPr="001D719E">
          <w:rPr>
            <w:rStyle w:val="Hyperlink"/>
            <w:noProof/>
          </w:rPr>
          <w:instrText xml:space="preserve"> </w:instrText>
        </w:r>
        <w:r w:rsidRPr="001D719E">
          <w:rPr>
            <w:rStyle w:val="Hyperlink"/>
            <w:noProof/>
          </w:rPr>
          <w:fldChar w:fldCharType="separate"/>
        </w:r>
        <w:r w:rsidRPr="001D719E">
          <w:rPr>
            <w:rStyle w:val="Hyperlink"/>
            <w:noProof/>
          </w:rPr>
          <w:t>Quadro 44 - Estória de visualização de desempenho para um aluno</w:t>
        </w:r>
        <w:r>
          <w:rPr>
            <w:noProof/>
            <w:webHidden/>
          </w:rPr>
          <w:tab/>
        </w:r>
        <w:r>
          <w:rPr>
            <w:noProof/>
            <w:webHidden/>
          </w:rPr>
          <w:fldChar w:fldCharType="begin"/>
        </w:r>
        <w:r>
          <w:rPr>
            <w:noProof/>
            <w:webHidden/>
          </w:rPr>
          <w:instrText xml:space="preserve"> PAGEREF _Toc21974325 \h </w:instrText>
        </w:r>
      </w:ins>
      <w:r>
        <w:rPr>
          <w:noProof/>
          <w:webHidden/>
        </w:rPr>
      </w:r>
      <w:r>
        <w:rPr>
          <w:noProof/>
          <w:webHidden/>
        </w:rPr>
        <w:fldChar w:fldCharType="separate"/>
      </w:r>
      <w:ins w:id="542" w:author="Ryan Lemos" w:date="2019-10-14T19:35:00Z">
        <w:r>
          <w:rPr>
            <w:noProof/>
            <w:webHidden/>
          </w:rPr>
          <w:t>126</w:t>
        </w:r>
        <w:r>
          <w:rPr>
            <w:noProof/>
            <w:webHidden/>
          </w:rPr>
          <w:fldChar w:fldCharType="end"/>
        </w:r>
        <w:r w:rsidRPr="001D719E">
          <w:rPr>
            <w:rStyle w:val="Hyperlink"/>
            <w:noProof/>
          </w:rPr>
          <w:fldChar w:fldCharType="end"/>
        </w:r>
      </w:ins>
    </w:p>
    <w:p w14:paraId="2BD3CE0F" w14:textId="71DE638E" w:rsidR="0024032D" w:rsidRPr="00B70A30" w:rsidRDefault="00067692" w:rsidP="009C5E46">
      <w:pPr>
        <w:spacing w:after="160"/>
        <w:ind w:firstLine="0"/>
      </w:pPr>
      <w:ins w:id="543" w:author="Ryan Lemos" w:date="2019-10-14T19:35:00Z">
        <w:r>
          <w:fldChar w:fldCharType="end"/>
        </w:r>
      </w:ins>
    </w:p>
    <w:p w14:paraId="6F6A1532" w14:textId="77777777" w:rsidR="000032A4" w:rsidRPr="00B70A30" w:rsidDel="003F01C0" w:rsidRDefault="000032A4">
      <w:pPr>
        <w:spacing w:line="240" w:lineRule="auto"/>
        <w:ind w:firstLine="0"/>
        <w:jc w:val="left"/>
        <w:outlineLvl w:val="9"/>
        <w:rPr>
          <w:del w:id="544" w:author="Ryan Lemos" w:date="2019-10-14T19:28:00Z"/>
        </w:rPr>
      </w:pPr>
      <w:r w:rsidRPr="00B70A30">
        <w:br w:type="page"/>
      </w:r>
    </w:p>
    <w:p w14:paraId="53BC0B23" w14:textId="77777777" w:rsidR="00AF615B" w:rsidRPr="00B70A30" w:rsidRDefault="00AF615B">
      <w:pPr>
        <w:spacing w:line="240" w:lineRule="auto"/>
        <w:ind w:firstLine="0"/>
        <w:jc w:val="left"/>
        <w:outlineLvl w:val="9"/>
        <w:pPrChange w:id="545" w:author="Ryan Lemos" w:date="2019-10-14T19:28:00Z">
          <w:pPr>
            <w:spacing w:after="160" w:line="259" w:lineRule="auto"/>
            <w:ind w:firstLine="0"/>
            <w:jc w:val="left"/>
            <w:outlineLvl w:val="9"/>
          </w:pPr>
        </w:pPrChange>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07F8A35D" w14:textId="53831317" w:rsidR="0002745D" w:rsidRDefault="003C5BA6">
      <w:pPr>
        <w:pStyle w:val="Sumrio1"/>
        <w:tabs>
          <w:tab w:val="left" w:pos="1200"/>
          <w:tab w:val="right" w:leader="dot" w:pos="9061"/>
        </w:tabs>
        <w:rPr>
          <w:ins w:id="546" w:author="Ryan Lemos" w:date="2019-10-14T19:2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547" w:author="Ryan Lemos" w:date="2019-10-14T19:23:00Z">
        <w:r w:rsidR="0002745D">
          <w:rPr>
            <w:noProof/>
          </w:rPr>
          <w:t>1</w:t>
        </w:r>
        <w:r w:rsidR="0002745D">
          <w:rPr>
            <w:rFonts w:asciiTheme="minorHAnsi" w:eastAsiaTheme="minorEastAsia" w:hAnsiTheme="minorHAnsi" w:cstheme="minorBidi"/>
            <w:b w:val="0"/>
            <w:bCs w:val="0"/>
            <w:caps w:val="0"/>
            <w:noProof/>
            <w:sz w:val="22"/>
            <w:szCs w:val="22"/>
            <w:lang w:eastAsia="pt-BR"/>
          </w:rPr>
          <w:tab/>
        </w:r>
        <w:r w:rsidR="0002745D">
          <w:rPr>
            <w:noProof/>
          </w:rPr>
          <w:t>INTRODUÇÃO</w:t>
        </w:r>
        <w:r w:rsidR="0002745D">
          <w:rPr>
            <w:noProof/>
          </w:rPr>
          <w:tab/>
        </w:r>
        <w:r w:rsidR="0002745D">
          <w:rPr>
            <w:noProof/>
          </w:rPr>
          <w:fldChar w:fldCharType="begin"/>
        </w:r>
        <w:r w:rsidR="0002745D">
          <w:rPr>
            <w:noProof/>
          </w:rPr>
          <w:instrText xml:space="preserve"> PAGEREF _Toc21973431 \h </w:instrText>
        </w:r>
      </w:ins>
      <w:r w:rsidR="0002745D">
        <w:rPr>
          <w:noProof/>
        </w:rPr>
      </w:r>
      <w:r w:rsidR="0002745D">
        <w:rPr>
          <w:noProof/>
        </w:rPr>
        <w:fldChar w:fldCharType="separate"/>
      </w:r>
      <w:ins w:id="548" w:author="Ryan Lemos" w:date="2019-10-14T19:23:00Z">
        <w:r w:rsidR="0002745D">
          <w:rPr>
            <w:noProof/>
          </w:rPr>
          <w:t>12</w:t>
        </w:r>
        <w:r w:rsidR="0002745D">
          <w:rPr>
            <w:noProof/>
          </w:rPr>
          <w:fldChar w:fldCharType="end"/>
        </w:r>
      </w:ins>
    </w:p>
    <w:p w14:paraId="689FCA60" w14:textId="06BF0D2C" w:rsidR="0002745D" w:rsidRDefault="0002745D">
      <w:pPr>
        <w:pStyle w:val="Sumrio1"/>
        <w:tabs>
          <w:tab w:val="left" w:pos="1200"/>
          <w:tab w:val="right" w:leader="dot" w:pos="9061"/>
        </w:tabs>
        <w:rPr>
          <w:ins w:id="549" w:author="Ryan Lemos" w:date="2019-10-14T19:23:00Z"/>
          <w:rFonts w:asciiTheme="minorHAnsi" w:eastAsiaTheme="minorEastAsia" w:hAnsiTheme="minorHAnsi" w:cstheme="minorBidi"/>
          <w:b w:val="0"/>
          <w:bCs w:val="0"/>
          <w:caps w:val="0"/>
          <w:noProof/>
          <w:sz w:val="22"/>
          <w:szCs w:val="22"/>
          <w:lang w:eastAsia="pt-BR"/>
        </w:rPr>
      </w:pPr>
      <w:ins w:id="550" w:author="Ryan Lemos" w:date="2019-10-14T19:2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_Toc21973432 \h </w:instrText>
        </w:r>
      </w:ins>
      <w:r>
        <w:rPr>
          <w:noProof/>
        </w:rPr>
      </w:r>
      <w:r>
        <w:rPr>
          <w:noProof/>
        </w:rPr>
        <w:fldChar w:fldCharType="separate"/>
      </w:r>
      <w:ins w:id="551" w:author="Ryan Lemos" w:date="2019-10-14T19:23:00Z">
        <w:r>
          <w:rPr>
            <w:noProof/>
          </w:rPr>
          <w:t>14</w:t>
        </w:r>
        <w:r>
          <w:rPr>
            <w:noProof/>
          </w:rPr>
          <w:fldChar w:fldCharType="end"/>
        </w:r>
      </w:ins>
    </w:p>
    <w:p w14:paraId="5523A96E" w14:textId="2FF23AA3" w:rsidR="0002745D" w:rsidRDefault="0002745D">
      <w:pPr>
        <w:pStyle w:val="Sumrio2"/>
        <w:tabs>
          <w:tab w:val="left" w:pos="1200"/>
          <w:tab w:val="right" w:leader="dot" w:pos="9061"/>
        </w:tabs>
        <w:rPr>
          <w:ins w:id="552" w:author="Ryan Lemos" w:date="2019-10-14T19:23:00Z"/>
          <w:rFonts w:asciiTheme="minorHAnsi" w:eastAsiaTheme="minorEastAsia" w:hAnsiTheme="minorHAnsi" w:cstheme="minorBidi"/>
          <w:caps w:val="0"/>
          <w:noProof/>
          <w:sz w:val="22"/>
          <w:szCs w:val="22"/>
          <w:lang w:eastAsia="pt-BR"/>
        </w:rPr>
      </w:pPr>
      <w:ins w:id="553" w:author="Ryan Lemos" w:date="2019-10-14T19:2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_Toc21973433 \h </w:instrText>
        </w:r>
      </w:ins>
      <w:r>
        <w:rPr>
          <w:noProof/>
        </w:rPr>
      </w:r>
      <w:r>
        <w:rPr>
          <w:noProof/>
        </w:rPr>
        <w:fldChar w:fldCharType="separate"/>
      </w:r>
      <w:ins w:id="554" w:author="Ryan Lemos" w:date="2019-10-14T19:23:00Z">
        <w:r>
          <w:rPr>
            <w:noProof/>
          </w:rPr>
          <w:t>14</w:t>
        </w:r>
        <w:r>
          <w:rPr>
            <w:noProof/>
          </w:rPr>
          <w:fldChar w:fldCharType="end"/>
        </w:r>
      </w:ins>
    </w:p>
    <w:p w14:paraId="5427B1A8" w14:textId="4F3A3580" w:rsidR="0002745D" w:rsidRDefault="0002745D">
      <w:pPr>
        <w:pStyle w:val="Sumrio3"/>
        <w:rPr>
          <w:ins w:id="555" w:author="Ryan Lemos" w:date="2019-10-14T19:23:00Z"/>
          <w:rFonts w:asciiTheme="minorHAnsi" w:eastAsiaTheme="minorEastAsia" w:hAnsiTheme="minorHAnsi" w:cstheme="minorBidi"/>
          <w:b w:val="0"/>
          <w:iCs w:val="0"/>
          <w:noProof/>
          <w:sz w:val="22"/>
          <w:szCs w:val="22"/>
          <w:lang w:eastAsia="pt-BR"/>
        </w:rPr>
      </w:pPr>
      <w:ins w:id="556" w:author="Ryan Lemos" w:date="2019-10-14T19:2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_Toc21973434 \h </w:instrText>
        </w:r>
      </w:ins>
      <w:r>
        <w:rPr>
          <w:noProof/>
        </w:rPr>
      </w:r>
      <w:r>
        <w:rPr>
          <w:noProof/>
        </w:rPr>
        <w:fldChar w:fldCharType="separate"/>
      </w:r>
      <w:ins w:id="557" w:author="Ryan Lemos" w:date="2019-10-14T19:23:00Z">
        <w:r>
          <w:rPr>
            <w:noProof/>
          </w:rPr>
          <w:t>14</w:t>
        </w:r>
        <w:r>
          <w:rPr>
            <w:noProof/>
          </w:rPr>
          <w:fldChar w:fldCharType="end"/>
        </w:r>
      </w:ins>
    </w:p>
    <w:p w14:paraId="11D76BED" w14:textId="5255504E" w:rsidR="0002745D" w:rsidRDefault="0002745D">
      <w:pPr>
        <w:pStyle w:val="Sumrio2"/>
        <w:tabs>
          <w:tab w:val="left" w:pos="1200"/>
          <w:tab w:val="right" w:leader="dot" w:pos="9061"/>
        </w:tabs>
        <w:rPr>
          <w:ins w:id="558" w:author="Ryan Lemos" w:date="2019-10-14T19:23:00Z"/>
          <w:rFonts w:asciiTheme="minorHAnsi" w:eastAsiaTheme="minorEastAsia" w:hAnsiTheme="minorHAnsi" w:cstheme="minorBidi"/>
          <w:caps w:val="0"/>
          <w:noProof/>
          <w:sz w:val="22"/>
          <w:szCs w:val="22"/>
          <w:lang w:eastAsia="pt-BR"/>
        </w:rPr>
      </w:pPr>
      <w:ins w:id="559" w:author="Ryan Lemos" w:date="2019-10-14T19:2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_Toc21973435 \h </w:instrText>
        </w:r>
      </w:ins>
      <w:r>
        <w:rPr>
          <w:noProof/>
        </w:rPr>
      </w:r>
      <w:r>
        <w:rPr>
          <w:noProof/>
        </w:rPr>
        <w:fldChar w:fldCharType="separate"/>
      </w:r>
      <w:ins w:id="560" w:author="Ryan Lemos" w:date="2019-10-14T19:23:00Z">
        <w:r>
          <w:rPr>
            <w:noProof/>
          </w:rPr>
          <w:t>16</w:t>
        </w:r>
        <w:r>
          <w:rPr>
            <w:noProof/>
          </w:rPr>
          <w:fldChar w:fldCharType="end"/>
        </w:r>
      </w:ins>
    </w:p>
    <w:p w14:paraId="10541A2C" w14:textId="0A721DB5" w:rsidR="0002745D" w:rsidRDefault="0002745D">
      <w:pPr>
        <w:pStyle w:val="Sumrio3"/>
        <w:rPr>
          <w:ins w:id="561" w:author="Ryan Lemos" w:date="2019-10-14T19:23:00Z"/>
          <w:rFonts w:asciiTheme="minorHAnsi" w:eastAsiaTheme="minorEastAsia" w:hAnsiTheme="minorHAnsi" w:cstheme="minorBidi"/>
          <w:b w:val="0"/>
          <w:iCs w:val="0"/>
          <w:noProof/>
          <w:sz w:val="22"/>
          <w:szCs w:val="22"/>
          <w:lang w:eastAsia="pt-BR"/>
        </w:rPr>
      </w:pPr>
      <w:ins w:id="562" w:author="Ryan Lemos" w:date="2019-10-14T19:23: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_Toc21973436 \h </w:instrText>
        </w:r>
      </w:ins>
      <w:r>
        <w:rPr>
          <w:noProof/>
        </w:rPr>
      </w:r>
      <w:r>
        <w:rPr>
          <w:noProof/>
        </w:rPr>
        <w:fldChar w:fldCharType="separate"/>
      </w:r>
      <w:ins w:id="563" w:author="Ryan Lemos" w:date="2019-10-14T19:23:00Z">
        <w:r>
          <w:rPr>
            <w:noProof/>
          </w:rPr>
          <w:t>17</w:t>
        </w:r>
        <w:r>
          <w:rPr>
            <w:noProof/>
          </w:rPr>
          <w:fldChar w:fldCharType="end"/>
        </w:r>
      </w:ins>
    </w:p>
    <w:p w14:paraId="057CD0DF" w14:textId="151EA5A6" w:rsidR="0002745D" w:rsidRDefault="0002745D">
      <w:pPr>
        <w:pStyle w:val="Sumrio3"/>
        <w:rPr>
          <w:ins w:id="564" w:author="Ryan Lemos" w:date="2019-10-14T19:23:00Z"/>
          <w:rFonts w:asciiTheme="minorHAnsi" w:eastAsiaTheme="minorEastAsia" w:hAnsiTheme="minorHAnsi" w:cstheme="minorBidi"/>
          <w:b w:val="0"/>
          <w:iCs w:val="0"/>
          <w:noProof/>
          <w:sz w:val="22"/>
          <w:szCs w:val="22"/>
          <w:lang w:eastAsia="pt-BR"/>
        </w:rPr>
      </w:pPr>
      <w:ins w:id="565" w:author="Ryan Lemos" w:date="2019-10-14T19:2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_Toc21973437 \h </w:instrText>
        </w:r>
      </w:ins>
      <w:r>
        <w:rPr>
          <w:noProof/>
        </w:rPr>
      </w:r>
      <w:r>
        <w:rPr>
          <w:noProof/>
        </w:rPr>
        <w:fldChar w:fldCharType="separate"/>
      </w:r>
      <w:ins w:id="566" w:author="Ryan Lemos" w:date="2019-10-14T19:23:00Z">
        <w:r>
          <w:rPr>
            <w:noProof/>
          </w:rPr>
          <w:t>17</w:t>
        </w:r>
        <w:r>
          <w:rPr>
            <w:noProof/>
          </w:rPr>
          <w:fldChar w:fldCharType="end"/>
        </w:r>
      </w:ins>
    </w:p>
    <w:p w14:paraId="2065A80C" w14:textId="2E9359EB" w:rsidR="0002745D" w:rsidRDefault="0002745D">
      <w:pPr>
        <w:pStyle w:val="Sumrio3"/>
        <w:rPr>
          <w:ins w:id="567" w:author="Ryan Lemos" w:date="2019-10-14T19:23:00Z"/>
          <w:rFonts w:asciiTheme="minorHAnsi" w:eastAsiaTheme="minorEastAsia" w:hAnsiTheme="minorHAnsi" w:cstheme="minorBidi"/>
          <w:b w:val="0"/>
          <w:iCs w:val="0"/>
          <w:noProof/>
          <w:sz w:val="22"/>
          <w:szCs w:val="22"/>
          <w:lang w:eastAsia="pt-BR"/>
        </w:rPr>
      </w:pPr>
      <w:ins w:id="568" w:author="Ryan Lemos" w:date="2019-10-14T19:2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_Toc21973438 \h </w:instrText>
        </w:r>
      </w:ins>
      <w:r>
        <w:rPr>
          <w:noProof/>
        </w:rPr>
      </w:r>
      <w:r>
        <w:rPr>
          <w:noProof/>
        </w:rPr>
        <w:fldChar w:fldCharType="separate"/>
      </w:r>
      <w:ins w:id="569" w:author="Ryan Lemos" w:date="2019-10-14T19:23:00Z">
        <w:r>
          <w:rPr>
            <w:noProof/>
          </w:rPr>
          <w:t>18</w:t>
        </w:r>
        <w:r>
          <w:rPr>
            <w:noProof/>
          </w:rPr>
          <w:fldChar w:fldCharType="end"/>
        </w:r>
      </w:ins>
    </w:p>
    <w:p w14:paraId="76EC8E33" w14:textId="66EDAA35" w:rsidR="0002745D" w:rsidRDefault="0002745D">
      <w:pPr>
        <w:pStyle w:val="Sumrio4"/>
        <w:tabs>
          <w:tab w:val="left" w:pos="1200"/>
          <w:tab w:val="right" w:leader="dot" w:pos="9061"/>
        </w:tabs>
        <w:rPr>
          <w:ins w:id="570" w:author="Ryan Lemos" w:date="2019-10-14T19:23:00Z"/>
          <w:rFonts w:asciiTheme="minorHAnsi" w:eastAsiaTheme="minorEastAsia" w:hAnsiTheme="minorHAnsi" w:cstheme="minorBidi"/>
          <w:noProof/>
          <w:sz w:val="22"/>
          <w:szCs w:val="22"/>
          <w:lang w:eastAsia="pt-BR"/>
        </w:rPr>
      </w:pPr>
      <w:ins w:id="571" w:author="Ryan Lemos" w:date="2019-10-14T19:2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2B3658">
          <w:rPr>
            <w:i/>
            <w:noProof/>
          </w:rPr>
          <w:t>Business Process Model and Notation</w:t>
        </w:r>
        <w:r>
          <w:rPr>
            <w:noProof/>
          </w:rPr>
          <w:t xml:space="preserve"> (BPMN)</w:t>
        </w:r>
        <w:r>
          <w:rPr>
            <w:noProof/>
          </w:rPr>
          <w:tab/>
        </w:r>
        <w:r>
          <w:rPr>
            <w:noProof/>
          </w:rPr>
          <w:fldChar w:fldCharType="begin"/>
        </w:r>
        <w:r>
          <w:rPr>
            <w:noProof/>
          </w:rPr>
          <w:instrText xml:space="preserve"> PAGEREF _Toc21973439 \h </w:instrText>
        </w:r>
      </w:ins>
      <w:r>
        <w:rPr>
          <w:noProof/>
        </w:rPr>
      </w:r>
      <w:r>
        <w:rPr>
          <w:noProof/>
        </w:rPr>
        <w:fldChar w:fldCharType="separate"/>
      </w:r>
      <w:ins w:id="572" w:author="Ryan Lemos" w:date="2019-10-14T19:23:00Z">
        <w:r>
          <w:rPr>
            <w:noProof/>
          </w:rPr>
          <w:t>20</w:t>
        </w:r>
        <w:r>
          <w:rPr>
            <w:noProof/>
          </w:rPr>
          <w:fldChar w:fldCharType="end"/>
        </w:r>
      </w:ins>
    </w:p>
    <w:p w14:paraId="6C18436B" w14:textId="03B9D274" w:rsidR="0002745D" w:rsidRDefault="0002745D">
      <w:pPr>
        <w:pStyle w:val="Sumrio4"/>
        <w:tabs>
          <w:tab w:val="left" w:pos="1200"/>
          <w:tab w:val="right" w:leader="dot" w:pos="9061"/>
        </w:tabs>
        <w:rPr>
          <w:ins w:id="573" w:author="Ryan Lemos" w:date="2019-10-14T19:23:00Z"/>
          <w:rFonts w:asciiTheme="minorHAnsi" w:eastAsiaTheme="minorEastAsia" w:hAnsiTheme="minorHAnsi" w:cstheme="minorBidi"/>
          <w:noProof/>
          <w:sz w:val="22"/>
          <w:szCs w:val="22"/>
          <w:lang w:eastAsia="pt-BR"/>
        </w:rPr>
      </w:pPr>
      <w:ins w:id="574" w:author="Ryan Lemos" w:date="2019-10-14T19:2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_Toc21973440 \h </w:instrText>
        </w:r>
      </w:ins>
      <w:r>
        <w:rPr>
          <w:noProof/>
        </w:rPr>
      </w:r>
      <w:r>
        <w:rPr>
          <w:noProof/>
        </w:rPr>
        <w:fldChar w:fldCharType="separate"/>
      </w:r>
      <w:ins w:id="575" w:author="Ryan Lemos" w:date="2019-10-14T19:23:00Z">
        <w:r>
          <w:rPr>
            <w:noProof/>
          </w:rPr>
          <w:t>24</w:t>
        </w:r>
        <w:r>
          <w:rPr>
            <w:noProof/>
          </w:rPr>
          <w:fldChar w:fldCharType="end"/>
        </w:r>
      </w:ins>
    </w:p>
    <w:p w14:paraId="79DF5AAD" w14:textId="4C36AD7A" w:rsidR="0002745D" w:rsidRDefault="0002745D">
      <w:pPr>
        <w:pStyle w:val="Sumrio4"/>
        <w:tabs>
          <w:tab w:val="left" w:pos="1200"/>
          <w:tab w:val="right" w:leader="dot" w:pos="9061"/>
        </w:tabs>
        <w:rPr>
          <w:ins w:id="576" w:author="Ryan Lemos" w:date="2019-10-14T19:23:00Z"/>
          <w:rFonts w:asciiTheme="minorHAnsi" w:eastAsiaTheme="minorEastAsia" w:hAnsiTheme="minorHAnsi" w:cstheme="minorBidi"/>
          <w:noProof/>
          <w:sz w:val="22"/>
          <w:szCs w:val="22"/>
          <w:lang w:eastAsia="pt-BR"/>
        </w:rPr>
      </w:pPr>
      <w:ins w:id="577" w:author="Ryan Lemos" w:date="2019-10-14T19:23:00Z">
        <w:r>
          <w:rPr>
            <w:noProof/>
          </w:rPr>
          <w:t>2.2.3.3</w:t>
        </w:r>
        <w:r>
          <w:rPr>
            <w:rFonts w:asciiTheme="minorHAnsi" w:eastAsiaTheme="minorEastAsia" w:hAnsiTheme="minorHAnsi" w:cstheme="minorBidi"/>
            <w:noProof/>
            <w:sz w:val="22"/>
            <w:szCs w:val="22"/>
            <w:lang w:eastAsia="pt-BR"/>
          </w:rPr>
          <w:tab/>
        </w:r>
        <w:r w:rsidRPr="002B3658">
          <w:rPr>
            <w:i/>
            <w:noProof/>
          </w:rPr>
          <w:t>Extreme Programming</w:t>
        </w:r>
        <w:r>
          <w:rPr>
            <w:noProof/>
          </w:rPr>
          <w:t xml:space="preserve"> (XP)</w:t>
        </w:r>
        <w:r>
          <w:rPr>
            <w:noProof/>
          </w:rPr>
          <w:tab/>
        </w:r>
        <w:r>
          <w:rPr>
            <w:noProof/>
          </w:rPr>
          <w:fldChar w:fldCharType="begin"/>
        </w:r>
        <w:r>
          <w:rPr>
            <w:noProof/>
          </w:rPr>
          <w:instrText xml:space="preserve"> PAGEREF _Toc21973441 \h </w:instrText>
        </w:r>
      </w:ins>
      <w:r>
        <w:rPr>
          <w:noProof/>
        </w:rPr>
      </w:r>
      <w:r>
        <w:rPr>
          <w:noProof/>
        </w:rPr>
        <w:fldChar w:fldCharType="separate"/>
      </w:r>
      <w:ins w:id="578" w:author="Ryan Lemos" w:date="2019-10-14T19:23:00Z">
        <w:r>
          <w:rPr>
            <w:noProof/>
          </w:rPr>
          <w:t>25</w:t>
        </w:r>
        <w:r>
          <w:rPr>
            <w:noProof/>
          </w:rPr>
          <w:fldChar w:fldCharType="end"/>
        </w:r>
      </w:ins>
    </w:p>
    <w:p w14:paraId="08A693F7" w14:textId="00D0EDC3" w:rsidR="0002745D" w:rsidRDefault="0002745D">
      <w:pPr>
        <w:pStyle w:val="Sumrio3"/>
        <w:rPr>
          <w:ins w:id="579" w:author="Ryan Lemos" w:date="2019-10-14T19:23:00Z"/>
          <w:rFonts w:asciiTheme="minorHAnsi" w:eastAsiaTheme="minorEastAsia" w:hAnsiTheme="minorHAnsi" w:cstheme="minorBidi"/>
          <w:b w:val="0"/>
          <w:iCs w:val="0"/>
          <w:noProof/>
          <w:sz w:val="22"/>
          <w:szCs w:val="22"/>
          <w:lang w:eastAsia="pt-BR"/>
        </w:rPr>
      </w:pPr>
      <w:ins w:id="580" w:author="Ryan Lemos" w:date="2019-10-14T19:2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_Toc21973442 \h </w:instrText>
        </w:r>
      </w:ins>
      <w:r>
        <w:rPr>
          <w:noProof/>
        </w:rPr>
      </w:r>
      <w:r>
        <w:rPr>
          <w:noProof/>
        </w:rPr>
        <w:fldChar w:fldCharType="separate"/>
      </w:r>
      <w:ins w:id="581" w:author="Ryan Lemos" w:date="2019-10-14T19:23:00Z">
        <w:r>
          <w:rPr>
            <w:noProof/>
          </w:rPr>
          <w:t>27</w:t>
        </w:r>
        <w:r>
          <w:rPr>
            <w:noProof/>
          </w:rPr>
          <w:fldChar w:fldCharType="end"/>
        </w:r>
      </w:ins>
    </w:p>
    <w:p w14:paraId="79871A9B" w14:textId="4DF63854" w:rsidR="0002745D" w:rsidRDefault="0002745D">
      <w:pPr>
        <w:pStyle w:val="Sumrio4"/>
        <w:tabs>
          <w:tab w:val="left" w:pos="1200"/>
          <w:tab w:val="right" w:leader="dot" w:pos="9061"/>
        </w:tabs>
        <w:rPr>
          <w:ins w:id="582" w:author="Ryan Lemos" w:date="2019-10-14T19:23:00Z"/>
          <w:rFonts w:asciiTheme="minorHAnsi" w:eastAsiaTheme="minorEastAsia" w:hAnsiTheme="minorHAnsi" w:cstheme="minorBidi"/>
          <w:noProof/>
          <w:sz w:val="22"/>
          <w:szCs w:val="22"/>
          <w:lang w:eastAsia="pt-BR"/>
        </w:rPr>
      </w:pPr>
      <w:ins w:id="583" w:author="Ryan Lemos" w:date="2019-10-14T19:23:00Z">
        <w:r>
          <w:rPr>
            <w:noProof/>
          </w:rPr>
          <w:t>2.2.4.1</w:t>
        </w:r>
        <w:r>
          <w:rPr>
            <w:rFonts w:asciiTheme="minorHAnsi" w:eastAsiaTheme="minorEastAsia" w:hAnsiTheme="minorHAnsi" w:cstheme="minorBidi"/>
            <w:noProof/>
            <w:sz w:val="22"/>
            <w:szCs w:val="22"/>
            <w:lang w:eastAsia="pt-BR"/>
          </w:rPr>
          <w:tab/>
        </w:r>
        <w:r w:rsidRPr="002B3658">
          <w:rPr>
            <w:i/>
            <w:noProof/>
          </w:rPr>
          <w:t>Visual Studio Code</w:t>
        </w:r>
        <w:r>
          <w:rPr>
            <w:noProof/>
          </w:rPr>
          <w:t xml:space="preserve"> (VSCODE)</w:t>
        </w:r>
        <w:r>
          <w:rPr>
            <w:noProof/>
          </w:rPr>
          <w:tab/>
        </w:r>
        <w:r>
          <w:rPr>
            <w:noProof/>
          </w:rPr>
          <w:fldChar w:fldCharType="begin"/>
        </w:r>
        <w:r>
          <w:rPr>
            <w:noProof/>
          </w:rPr>
          <w:instrText xml:space="preserve"> PAGEREF _Toc21973443 \h </w:instrText>
        </w:r>
      </w:ins>
      <w:r>
        <w:rPr>
          <w:noProof/>
        </w:rPr>
      </w:r>
      <w:r>
        <w:rPr>
          <w:noProof/>
        </w:rPr>
        <w:fldChar w:fldCharType="separate"/>
      </w:r>
      <w:ins w:id="584" w:author="Ryan Lemos" w:date="2019-10-14T19:23:00Z">
        <w:r>
          <w:rPr>
            <w:noProof/>
          </w:rPr>
          <w:t>28</w:t>
        </w:r>
        <w:r>
          <w:rPr>
            <w:noProof/>
          </w:rPr>
          <w:fldChar w:fldCharType="end"/>
        </w:r>
      </w:ins>
    </w:p>
    <w:p w14:paraId="4F14AF22" w14:textId="4086EC01" w:rsidR="0002745D" w:rsidRPr="0002745D" w:rsidRDefault="0002745D">
      <w:pPr>
        <w:pStyle w:val="Sumrio4"/>
        <w:tabs>
          <w:tab w:val="left" w:pos="1200"/>
          <w:tab w:val="right" w:leader="dot" w:pos="9061"/>
        </w:tabs>
        <w:rPr>
          <w:ins w:id="585" w:author="Ryan Lemos" w:date="2019-10-14T19:23:00Z"/>
          <w:rFonts w:asciiTheme="minorHAnsi" w:eastAsiaTheme="minorEastAsia" w:hAnsiTheme="minorHAnsi" w:cstheme="minorBidi"/>
          <w:noProof/>
          <w:sz w:val="22"/>
          <w:szCs w:val="22"/>
          <w:lang w:val="en-US" w:eastAsia="pt-BR"/>
          <w:rPrChange w:id="586" w:author="Ryan Lemos" w:date="2019-10-14T19:23:00Z">
            <w:rPr>
              <w:ins w:id="587" w:author="Ryan Lemos" w:date="2019-10-14T19:23:00Z"/>
              <w:rFonts w:asciiTheme="minorHAnsi" w:eastAsiaTheme="minorEastAsia" w:hAnsiTheme="minorHAnsi" w:cstheme="minorBidi"/>
              <w:noProof/>
              <w:sz w:val="22"/>
              <w:szCs w:val="22"/>
              <w:lang w:eastAsia="pt-BR"/>
            </w:rPr>
          </w:rPrChange>
        </w:rPr>
      </w:pPr>
      <w:ins w:id="588" w:author="Ryan Lemos" w:date="2019-10-14T19:23:00Z">
        <w:r w:rsidRPr="002B3658">
          <w:rPr>
            <w:noProof/>
            <w:lang w:val="en-US"/>
          </w:rPr>
          <w:t>2.2.4.2</w:t>
        </w:r>
        <w:r w:rsidRPr="0002745D">
          <w:rPr>
            <w:rFonts w:asciiTheme="minorHAnsi" w:eastAsiaTheme="minorEastAsia" w:hAnsiTheme="minorHAnsi" w:cstheme="minorBidi"/>
            <w:noProof/>
            <w:sz w:val="22"/>
            <w:szCs w:val="22"/>
            <w:lang w:val="en-US" w:eastAsia="pt-BR"/>
            <w:rPrChange w:id="589" w:author="Ryan Lemos" w:date="2019-10-14T19:23:00Z">
              <w:rPr>
                <w:rFonts w:asciiTheme="minorHAnsi" w:eastAsiaTheme="minorEastAsia" w:hAnsiTheme="minorHAnsi" w:cstheme="minorBidi"/>
                <w:noProof/>
                <w:sz w:val="22"/>
                <w:szCs w:val="22"/>
                <w:lang w:eastAsia="pt-BR"/>
              </w:rPr>
            </w:rPrChange>
          </w:rPr>
          <w:tab/>
        </w:r>
        <w:r w:rsidRPr="002B3658">
          <w:rPr>
            <w:i/>
            <w:noProof/>
            <w:lang w:val="en-US"/>
          </w:rPr>
          <w:t>Hyper Text Markup Language</w:t>
        </w:r>
        <w:r w:rsidRPr="002B3658">
          <w:rPr>
            <w:noProof/>
            <w:lang w:val="en-US"/>
          </w:rPr>
          <w:t xml:space="preserve"> (HTML)</w:t>
        </w:r>
        <w:r w:rsidRPr="0002745D">
          <w:rPr>
            <w:noProof/>
            <w:lang w:val="en-US"/>
            <w:rPrChange w:id="590" w:author="Ryan Lemos" w:date="2019-10-14T19:23:00Z">
              <w:rPr>
                <w:noProof/>
              </w:rPr>
            </w:rPrChange>
          </w:rPr>
          <w:tab/>
        </w:r>
        <w:r>
          <w:rPr>
            <w:noProof/>
          </w:rPr>
          <w:fldChar w:fldCharType="begin"/>
        </w:r>
        <w:r w:rsidRPr="0002745D">
          <w:rPr>
            <w:noProof/>
            <w:lang w:val="en-US"/>
            <w:rPrChange w:id="591" w:author="Ryan Lemos" w:date="2019-10-14T19:23:00Z">
              <w:rPr>
                <w:noProof/>
              </w:rPr>
            </w:rPrChange>
          </w:rPr>
          <w:instrText xml:space="preserve"> PAGEREF _Toc21973444 \h </w:instrText>
        </w:r>
      </w:ins>
      <w:r>
        <w:rPr>
          <w:noProof/>
        </w:rPr>
      </w:r>
      <w:r>
        <w:rPr>
          <w:noProof/>
        </w:rPr>
        <w:fldChar w:fldCharType="separate"/>
      </w:r>
      <w:ins w:id="592" w:author="Ryan Lemos" w:date="2019-10-14T19:23:00Z">
        <w:r w:rsidRPr="0002745D">
          <w:rPr>
            <w:noProof/>
            <w:lang w:val="en-US"/>
            <w:rPrChange w:id="593" w:author="Ryan Lemos" w:date="2019-10-14T19:23:00Z">
              <w:rPr>
                <w:noProof/>
              </w:rPr>
            </w:rPrChange>
          </w:rPr>
          <w:t>28</w:t>
        </w:r>
        <w:r>
          <w:rPr>
            <w:noProof/>
          </w:rPr>
          <w:fldChar w:fldCharType="end"/>
        </w:r>
      </w:ins>
    </w:p>
    <w:p w14:paraId="678F8AE2" w14:textId="60A4A56B" w:rsidR="0002745D" w:rsidRPr="0002745D" w:rsidRDefault="0002745D">
      <w:pPr>
        <w:pStyle w:val="Sumrio4"/>
        <w:tabs>
          <w:tab w:val="left" w:pos="1200"/>
          <w:tab w:val="right" w:leader="dot" w:pos="9061"/>
        </w:tabs>
        <w:rPr>
          <w:ins w:id="594" w:author="Ryan Lemos" w:date="2019-10-14T19:23:00Z"/>
          <w:rFonts w:asciiTheme="minorHAnsi" w:eastAsiaTheme="minorEastAsia" w:hAnsiTheme="minorHAnsi" w:cstheme="minorBidi"/>
          <w:noProof/>
          <w:sz w:val="22"/>
          <w:szCs w:val="22"/>
          <w:lang w:val="en-US" w:eastAsia="pt-BR"/>
          <w:rPrChange w:id="595" w:author="Ryan Lemos" w:date="2019-10-14T19:23:00Z">
            <w:rPr>
              <w:ins w:id="596" w:author="Ryan Lemos" w:date="2019-10-14T19:23:00Z"/>
              <w:rFonts w:asciiTheme="minorHAnsi" w:eastAsiaTheme="minorEastAsia" w:hAnsiTheme="minorHAnsi" w:cstheme="minorBidi"/>
              <w:noProof/>
              <w:sz w:val="22"/>
              <w:szCs w:val="22"/>
              <w:lang w:eastAsia="pt-BR"/>
            </w:rPr>
          </w:rPrChange>
        </w:rPr>
      </w:pPr>
      <w:ins w:id="597" w:author="Ryan Lemos" w:date="2019-10-14T19:23:00Z">
        <w:r w:rsidRPr="0002745D">
          <w:rPr>
            <w:noProof/>
            <w:lang w:val="en-US"/>
            <w:rPrChange w:id="598" w:author="Ryan Lemos" w:date="2019-10-14T19:23:00Z">
              <w:rPr>
                <w:noProof/>
              </w:rPr>
            </w:rPrChange>
          </w:rPr>
          <w:t>2.2.4.3</w:t>
        </w:r>
        <w:r w:rsidRPr="0002745D">
          <w:rPr>
            <w:rFonts w:asciiTheme="minorHAnsi" w:eastAsiaTheme="minorEastAsia" w:hAnsiTheme="minorHAnsi" w:cstheme="minorBidi"/>
            <w:noProof/>
            <w:sz w:val="22"/>
            <w:szCs w:val="22"/>
            <w:lang w:val="en-US" w:eastAsia="pt-BR"/>
            <w:rPrChange w:id="599" w:author="Ryan Lemos" w:date="2019-10-14T19:23:00Z">
              <w:rPr>
                <w:rFonts w:asciiTheme="minorHAnsi" w:eastAsiaTheme="minorEastAsia" w:hAnsiTheme="minorHAnsi" w:cstheme="minorBidi"/>
                <w:noProof/>
                <w:sz w:val="22"/>
                <w:szCs w:val="22"/>
                <w:lang w:eastAsia="pt-BR"/>
              </w:rPr>
            </w:rPrChange>
          </w:rPr>
          <w:tab/>
        </w:r>
        <w:r w:rsidRPr="0002745D">
          <w:rPr>
            <w:i/>
            <w:noProof/>
            <w:lang w:val="en-US"/>
            <w:rPrChange w:id="600" w:author="Ryan Lemos" w:date="2019-10-14T19:23:00Z">
              <w:rPr>
                <w:i/>
                <w:noProof/>
              </w:rPr>
            </w:rPrChange>
          </w:rPr>
          <w:t>Cascading Style Sheets</w:t>
        </w:r>
        <w:r w:rsidRPr="0002745D">
          <w:rPr>
            <w:noProof/>
            <w:lang w:val="en-US"/>
            <w:rPrChange w:id="601" w:author="Ryan Lemos" w:date="2019-10-14T19:23:00Z">
              <w:rPr>
                <w:noProof/>
              </w:rPr>
            </w:rPrChange>
          </w:rPr>
          <w:t xml:space="preserve"> (CSS)</w:t>
        </w:r>
        <w:r w:rsidRPr="0002745D">
          <w:rPr>
            <w:noProof/>
            <w:lang w:val="en-US"/>
            <w:rPrChange w:id="602" w:author="Ryan Lemos" w:date="2019-10-14T19:23:00Z">
              <w:rPr>
                <w:noProof/>
              </w:rPr>
            </w:rPrChange>
          </w:rPr>
          <w:tab/>
        </w:r>
        <w:r>
          <w:rPr>
            <w:noProof/>
          </w:rPr>
          <w:fldChar w:fldCharType="begin"/>
        </w:r>
        <w:r w:rsidRPr="0002745D">
          <w:rPr>
            <w:noProof/>
            <w:lang w:val="en-US"/>
            <w:rPrChange w:id="603" w:author="Ryan Lemos" w:date="2019-10-14T19:23:00Z">
              <w:rPr>
                <w:noProof/>
              </w:rPr>
            </w:rPrChange>
          </w:rPr>
          <w:instrText xml:space="preserve"> PAGEREF _Toc21973445 \h </w:instrText>
        </w:r>
      </w:ins>
      <w:r>
        <w:rPr>
          <w:noProof/>
        </w:rPr>
      </w:r>
      <w:r>
        <w:rPr>
          <w:noProof/>
        </w:rPr>
        <w:fldChar w:fldCharType="separate"/>
      </w:r>
      <w:ins w:id="604" w:author="Ryan Lemos" w:date="2019-10-14T19:23:00Z">
        <w:r w:rsidRPr="0002745D">
          <w:rPr>
            <w:noProof/>
            <w:lang w:val="en-US"/>
            <w:rPrChange w:id="605" w:author="Ryan Lemos" w:date="2019-10-14T19:23:00Z">
              <w:rPr>
                <w:noProof/>
              </w:rPr>
            </w:rPrChange>
          </w:rPr>
          <w:t>29</w:t>
        </w:r>
        <w:r>
          <w:rPr>
            <w:noProof/>
          </w:rPr>
          <w:fldChar w:fldCharType="end"/>
        </w:r>
      </w:ins>
    </w:p>
    <w:p w14:paraId="08CFF0A6" w14:textId="373B7E54" w:rsidR="0002745D" w:rsidRPr="0002745D" w:rsidRDefault="0002745D">
      <w:pPr>
        <w:pStyle w:val="Sumrio4"/>
        <w:tabs>
          <w:tab w:val="left" w:pos="1200"/>
          <w:tab w:val="right" w:leader="dot" w:pos="9061"/>
        </w:tabs>
        <w:rPr>
          <w:ins w:id="606" w:author="Ryan Lemos" w:date="2019-10-14T19:23:00Z"/>
          <w:rFonts w:asciiTheme="minorHAnsi" w:eastAsiaTheme="minorEastAsia" w:hAnsiTheme="minorHAnsi" w:cstheme="minorBidi"/>
          <w:noProof/>
          <w:sz w:val="22"/>
          <w:szCs w:val="22"/>
          <w:lang w:val="en-US" w:eastAsia="pt-BR"/>
          <w:rPrChange w:id="607" w:author="Ryan Lemos" w:date="2019-10-14T19:23:00Z">
            <w:rPr>
              <w:ins w:id="608" w:author="Ryan Lemos" w:date="2019-10-14T19:23:00Z"/>
              <w:rFonts w:asciiTheme="minorHAnsi" w:eastAsiaTheme="minorEastAsia" w:hAnsiTheme="minorHAnsi" w:cstheme="minorBidi"/>
              <w:noProof/>
              <w:sz w:val="22"/>
              <w:szCs w:val="22"/>
              <w:lang w:eastAsia="pt-BR"/>
            </w:rPr>
          </w:rPrChange>
        </w:rPr>
      </w:pPr>
      <w:ins w:id="609" w:author="Ryan Lemos" w:date="2019-10-14T19:23:00Z">
        <w:r w:rsidRPr="0002745D">
          <w:rPr>
            <w:noProof/>
            <w:lang w:val="en-US"/>
            <w:rPrChange w:id="610" w:author="Ryan Lemos" w:date="2019-10-14T19:23:00Z">
              <w:rPr>
                <w:noProof/>
              </w:rPr>
            </w:rPrChange>
          </w:rPr>
          <w:t>2.2.4.4</w:t>
        </w:r>
        <w:r w:rsidRPr="0002745D">
          <w:rPr>
            <w:rFonts w:asciiTheme="minorHAnsi" w:eastAsiaTheme="minorEastAsia" w:hAnsiTheme="minorHAnsi" w:cstheme="minorBidi"/>
            <w:noProof/>
            <w:sz w:val="22"/>
            <w:szCs w:val="22"/>
            <w:lang w:val="en-US" w:eastAsia="pt-BR"/>
            <w:rPrChange w:id="611"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12" w:author="Ryan Lemos" w:date="2019-10-14T19:23:00Z">
              <w:rPr>
                <w:noProof/>
              </w:rPr>
            </w:rPrChange>
          </w:rPr>
          <w:t>JavaScript (JS)</w:t>
        </w:r>
        <w:r w:rsidRPr="0002745D">
          <w:rPr>
            <w:noProof/>
            <w:lang w:val="en-US"/>
            <w:rPrChange w:id="613" w:author="Ryan Lemos" w:date="2019-10-14T19:23:00Z">
              <w:rPr>
                <w:noProof/>
              </w:rPr>
            </w:rPrChange>
          </w:rPr>
          <w:tab/>
        </w:r>
        <w:r>
          <w:rPr>
            <w:noProof/>
          </w:rPr>
          <w:fldChar w:fldCharType="begin"/>
        </w:r>
        <w:r w:rsidRPr="0002745D">
          <w:rPr>
            <w:noProof/>
            <w:lang w:val="en-US"/>
            <w:rPrChange w:id="614" w:author="Ryan Lemos" w:date="2019-10-14T19:23:00Z">
              <w:rPr>
                <w:noProof/>
              </w:rPr>
            </w:rPrChange>
          </w:rPr>
          <w:instrText xml:space="preserve"> PAGEREF _Toc21973446 \h </w:instrText>
        </w:r>
      </w:ins>
      <w:r>
        <w:rPr>
          <w:noProof/>
        </w:rPr>
      </w:r>
      <w:r>
        <w:rPr>
          <w:noProof/>
        </w:rPr>
        <w:fldChar w:fldCharType="separate"/>
      </w:r>
      <w:ins w:id="615" w:author="Ryan Lemos" w:date="2019-10-14T19:23:00Z">
        <w:r w:rsidRPr="0002745D">
          <w:rPr>
            <w:noProof/>
            <w:lang w:val="en-US"/>
            <w:rPrChange w:id="616" w:author="Ryan Lemos" w:date="2019-10-14T19:23:00Z">
              <w:rPr>
                <w:noProof/>
              </w:rPr>
            </w:rPrChange>
          </w:rPr>
          <w:t>30</w:t>
        </w:r>
        <w:r>
          <w:rPr>
            <w:noProof/>
          </w:rPr>
          <w:fldChar w:fldCharType="end"/>
        </w:r>
      </w:ins>
    </w:p>
    <w:p w14:paraId="2C4FBD0A" w14:textId="4D227C00" w:rsidR="0002745D" w:rsidRPr="0002745D" w:rsidRDefault="0002745D">
      <w:pPr>
        <w:pStyle w:val="Sumrio4"/>
        <w:tabs>
          <w:tab w:val="left" w:pos="1200"/>
          <w:tab w:val="right" w:leader="dot" w:pos="9061"/>
        </w:tabs>
        <w:rPr>
          <w:ins w:id="617" w:author="Ryan Lemos" w:date="2019-10-14T19:23:00Z"/>
          <w:rFonts w:asciiTheme="minorHAnsi" w:eastAsiaTheme="minorEastAsia" w:hAnsiTheme="minorHAnsi" w:cstheme="minorBidi"/>
          <w:noProof/>
          <w:sz w:val="22"/>
          <w:szCs w:val="22"/>
          <w:lang w:val="en-US" w:eastAsia="pt-BR"/>
          <w:rPrChange w:id="618" w:author="Ryan Lemos" w:date="2019-10-14T19:23:00Z">
            <w:rPr>
              <w:ins w:id="619" w:author="Ryan Lemos" w:date="2019-10-14T19:23:00Z"/>
              <w:rFonts w:asciiTheme="minorHAnsi" w:eastAsiaTheme="minorEastAsia" w:hAnsiTheme="minorHAnsi" w:cstheme="minorBidi"/>
              <w:noProof/>
              <w:sz w:val="22"/>
              <w:szCs w:val="22"/>
              <w:lang w:eastAsia="pt-BR"/>
            </w:rPr>
          </w:rPrChange>
        </w:rPr>
      </w:pPr>
      <w:ins w:id="620" w:author="Ryan Lemos" w:date="2019-10-14T19:23:00Z">
        <w:r w:rsidRPr="0002745D">
          <w:rPr>
            <w:noProof/>
            <w:lang w:val="en-US"/>
            <w:rPrChange w:id="621" w:author="Ryan Lemos" w:date="2019-10-14T19:23:00Z">
              <w:rPr>
                <w:noProof/>
              </w:rPr>
            </w:rPrChange>
          </w:rPr>
          <w:t>2.2.4.5</w:t>
        </w:r>
        <w:r w:rsidRPr="0002745D">
          <w:rPr>
            <w:rFonts w:asciiTheme="minorHAnsi" w:eastAsiaTheme="minorEastAsia" w:hAnsiTheme="minorHAnsi" w:cstheme="minorBidi"/>
            <w:noProof/>
            <w:sz w:val="22"/>
            <w:szCs w:val="22"/>
            <w:lang w:val="en-US" w:eastAsia="pt-BR"/>
            <w:rPrChange w:id="622"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23" w:author="Ryan Lemos" w:date="2019-10-14T19:23:00Z">
              <w:rPr>
                <w:noProof/>
              </w:rPr>
            </w:rPrChange>
          </w:rPr>
          <w:t xml:space="preserve">JavaScript </w:t>
        </w:r>
        <w:r w:rsidRPr="0002745D">
          <w:rPr>
            <w:i/>
            <w:noProof/>
            <w:lang w:val="en-US"/>
            <w:rPrChange w:id="624" w:author="Ryan Lemos" w:date="2019-10-14T19:23:00Z">
              <w:rPr>
                <w:i/>
                <w:noProof/>
              </w:rPr>
            </w:rPrChange>
          </w:rPr>
          <w:t>Object Notation</w:t>
        </w:r>
        <w:r w:rsidRPr="0002745D">
          <w:rPr>
            <w:noProof/>
            <w:lang w:val="en-US"/>
            <w:rPrChange w:id="625" w:author="Ryan Lemos" w:date="2019-10-14T19:23:00Z">
              <w:rPr>
                <w:noProof/>
              </w:rPr>
            </w:rPrChange>
          </w:rPr>
          <w:t xml:space="preserve"> (JSON)</w:t>
        </w:r>
        <w:r w:rsidRPr="0002745D">
          <w:rPr>
            <w:noProof/>
            <w:lang w:val="en-US"/>
            <w:rPrChange w:id="626" w:author="Ryan Lemos" w:date="2019-10-14T19:23:00Z">
              <w:rPr>
                <w:noProof/>
              </w:rPr>
            </w:rPrChange>
          </w:rPr>
          <w:tab/>
        </w:r>
        <w:r>
          <w:rPr>
            <w:noProof/>
          </w:rPr>
          <w:fldChar w:fldCharType="begin"/>
        </w:r>
        <w:r w:rsidRPr="0002745D">
          <w:rPr>
            <w:noProof/>
            <w:lang w:val="en-US"/>
            <w:rPrChange w:id="627" w:author="Ryan Lemos" w:date="2019-10-14T19:23:00Z">
              <w:rPr>
                <w:noProof/>
              </w:rPr>
            </w:rPrChange>
          </w:rPr>
          <w:instrText xml:space="preserve"> PAGEREF _Toc21973447 \h </w:instrText>
        </w:r>
      </w:ins>
      <w:r>
        <w:rPr>
          <w:noProof/>
        </w:rPr>
      </w:r>
      <w:r>
        <w:rPr>
          <w:noProof/>
        </w:rPr>
        <w:fldChar w:fldCharType="separate"/>
      </w:r>
      <w:ins w:id="628" w:author="Ryan Lemos" w:date="2019-10-14T19:23:00Z">
        <w:r w:rsidRPr="0002745D">
          <w:rPr>
            <w:noProof/>
            <w:lang w:val="en-US"/>
            <w:rPrChange w:id="629" w:author="Ryan Lemos" w:date="2019-10-14T19:23:00Z">
              <w:rPr>
                <w:noProof/>
              </w:rPr>
            </w:rPrChange>
          </w:rPr>
          <w:t>31</w:t>
        </w:r>
        <w:r>
          <w:rPr>
            <w:noProof/>
          </w:rPr>
          <w:fldChar w:fldCharType="end"/>
        </w:r>
      </w:ins>
    </w:p>
    <w:p w14:paraId="0A13ECF9" w14:textId="66C4CBEF" w:rsidR="0002745D" w:rsidRPr="0002745D" w:rsidRDefault="0002745D">
      <w:pPr>
        <w:pStyle w:val="Sumrio4"/>
        <w:tabs>
          <w:tab w:val="left" w:pos="1200"/>
          <w:tab w:val="right" w:leader="dot" w:pos="9061"/>
        </w:tabs>
        <w:rPr>
          <w:ins w:id="630" w:author="Ryan Lemos" w:date="2019-10-14T19:23:00Z"/>
          <w:rFonts w:asciiTheme="minorHAnsi" w:eastAsiaTheme="minorEastAsia" w:hAnsiTheme="minorHAnsi" w:cstheme="minorBidi"/>
          <w:noProof/>
          <w:sz w:val="22"/>
          <w:szCs w:val="22"/>
          <w:lang w:val="en-US" w:eastAsia="pt-BR"/>
          <w:rPrChange w:id="631" w:author="Ryan Lemos" w:date="2019-10-14T19:23:00Z">
            <w:rPr>
              <w:ins w:id="632" w:author="Ryan Lemos" w:date="2019-10-14T19:23:00Z"/>
              <w:rFonts w:asciiTheme="minorHAnsi" w:eastAsiaTheme="minorEastAsia" w:hAnsiTheme="minorHAnsi" w:cstheme="minorBidi"/>
              <w:noProof/>
              <w:sz w:val="22"/>
              <w:szCs w:val="22"/>
              <w:lang w:eastAsia="pt-BR"/>
            </w:rPr>
          </w:rPrChange>
        </w:rPr>
      </w:pPr>
      <w:ins w:id="633" w:author="Ryan Lemos" w:date="2019-10-14T19:23:00Z">
        <w:r w:rsidRPr="0002745D">
          <w:rPr>
            <w:noProof/>
            <w:lang w:val="en-US"/>
            <w:rPrChange w:id="634" w:author="Ryan Lemos" w:date="2019-10-14T19:23:00Z">
              <w:rPr>
                <w:noProof/>
              </w:rPr>
            </w:rPrChange>
          </w:rPr>
          <w:t>2.2.4.6</w:t>
        </w:r>
        <w:r w:rsidRPr="0002745D">
          <w:rPr>
            <w:rFonts w:asciiTheme="minorHAnsi" w:eastAsiaTheme="minorEastAsia" w:hAnsiTheme="minorHAnsi" w:cstheme="minorBidi"/>
            <w:noProof/>
            <w:sz w:val="22"/>
            <w:szCs w:val="22"/>
            <w:lang w:val="en-US" w:eastAsia="pt-BR"/>
            <w:rPrChange w:id="635"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36" w:author="Ryan Lemos" w:date="2019-10-14T19:23:00Z">
              <w:rPr>
                <w:noProof/>
              </w:rPr>
            </w:rPrChange>
          </w:rPr>
          <w:t>TypeScript</w:t>
        </w:r>
        <w:r w:rsidRPr="0002745D">
          <w:rPr>
            <w:noProof/>
            <w:lang w:val="en-US"/>
            <w:rPrChange w:id="637" w:author="Ryan Lemos" w:date="2019-10-14T19:23:00Z">
              <w:rPr>
                <w:noProof/>
              </w:rPr>
            </w:rPrChange>
          </w:rPr>
          <w:tab/>
        </w:r>
        <w:r>
          <w:rPr>
            <w:noProof/>
          </w:rPr>
          <w:fldChar w:fldCharType="begin"/>
        </w:r>
        <w:r w:rsidRPr="0002745D">
          <w:rPr>
            <w:noProof/>
            <w:lang w:val="en-US"/>
            <w:rPrChange w:id="638" w:author="Ryan Lemos" w:date="2019-10-14T19:23:00Z">
              <w:rPr>
                <w:noProof/>
              </w:rPr>
            </w:rPrChange>
          </w:rPr>
          <w:instrText xml:space="preserve"> PAGEREF _Toc21973448 \h </w:instrText>
        </w:r>
      </w:ins>
      <w:r>
        <w:rPr>
          <w:noProof/>
        </w:rPr>
      </w:r>
      <w:r>
        <w:rPr>
          <w:noProof/>
        </w:rPr>
        <w:fldChar w:fldCharType="separate"/>
      </w:r>
      <w:ins w:id="639" w:author="Ryan Lemos" w:date="2019-10-14T19:23:00Z">
        <w:r w:rsidRPr="0002745D">
          <w:rPr>
            <w:noProof/>
            <w:lang w:val="en-US"/>
            <w:rPrChange w:id="640" w:author="Ryan Lemos" w:date="2019-10-14T19:23:00Z">
              <w:rPr>
                <w:noProof/>
              </w:rPr>
            </w:rPrChange>
          </w:rPr>
          <w:t>31</w:t>
        </w:r>
        <w:r>
          <w:rPr>
            <w:noProof/>
          </w:rPr>
          <w:fldChar w:fldCharType="end"/>
        </w:r>
      </w:ins>
    </w:p>
    <w:p w14:paraId="3976B2BF" w14:textId="7A8AF886" w:rsidR="0002745D" w:rsidRPr="0002745D" w:rsidRDefault="0002745D">
      <w:pPr>
        <w:pStyle w:val="Sumrio4"/>
        <w:tabs>
          <w:tab w:val="left" w:pos="1200"/>
          <w:tab w:val="right" w:leader="dot" w:pos="9061"/>
        </w:tabs>
        <w:rPr>
          <w:ins w:id="641" w:author="Ryan Lemos" w:date="2019-10-14T19:23:00Z"/>
          <w:rFonts w:asciiTheme="minorHAnsi" w:eastAsiaTheme="minorEastAsia" w:hAnsiTheme="minorHAnsi" w:cstheme="minorBidi"/>
          <w:noProof/>
          <w:sz w:val="22"/>
          <w:szCs w:val="22"/>
          <w:lang w:val="en-US" w:eastAsia="pt-BR"/>
          <w:rPrChange w:id="642" w:author="Ryan Lemos" w:date="2019-10-14T19:23:00Z">
            <w:rPr>
              <w:ins w:id="643" w:author="Ryan Lemos" w:date="2019-10-14T19:23:00Z"/>
              <w:rFonts w:asciiTheme="minorHAnsi" w:eastAsiaTheme="minorEastAsia" w:hAnsiTheme="minorHAnsi" w:cstheme="minorBidi"/>
              <w:noProof/>
              <w:sz w:val="22"/>
              <w:szCs w:val="22"/>
              <w:lang w:eastAsia="pt-BR"/>
            </w:rPr>
          </w:rPrChange>
        </w:rPr>
      </w:pPr>
      <w:ins w:id="644" w:author="Ryan Lemos" w:date="2019-10-14T19:23:00Z">
        <w:r w:rsidRPr="0002745D">
          <w:rPr>
            <w:noProof/>
            <w:lang w:val="en-US"/>
            <w:rPrChange w:id="645" w:author="Ryan Lemos" w:date="2019-10-14T19:23:00Z">
              <w:rPr>
                <w:noProof/>
              </w:rPr>
            </w:rPrChange>
          </w:rPr>
          <w:t>2.2.4.7</w:t>
        </w:r>
        <w:r w:rsidRPr="0002745D">
          <w:rPr>
            <w:rFonts w:asciiTheme="minorHAnsi" w:eastAsiaTheme="minorEastAsia" w:hAnsiTheme="minorHAnsi" w:cstheme="minorBidi"/>
            <w:noProof/>
            <w:sz w:val="22"/>
            <w:szCs w:val="22"/>
            <w:lang w:val="en-US" w:eastAsia="pt-BR"/>
            <w:rPrChange w:id="646"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47" w:author="Ryan Lemos" w:date="2019-10-14T19:23:00Z">
              <w:rPr>
                <w:noProof/>
              </w:rPr>
            </w:rPrChange>
          </w:rPr>
          <w:t>Angular</w:t>
        </w:r>
        <w:r w:rsidRPr="0002745D">
          <w:rPr>
            <w:noProof/>
            <w:lang w:val="en-US"/>
            <w:rPrChange w:id="648" w:author="Ryan Lemos" w:date="2019-10-14T19:23:00Z">
              <w:rPr>
                <w:noProof/>
              </w:rPr>
            </w:rPrChange>
          </w:rPr>
          <w:tab/>
        </w:r>
        <w:r>
          <w:rPr>
            <w:noProof/>
          </w:rPr>
          <w:fldChar w:fldCharType="begin"/>
        </w:r>
        <w:r w:rsidRPr="0002745D">
          <w:rPr>
            <w:noProof/>
            <w:lang w:val="en-US"/>
            <w:rPrChange w:id="649" w:author="Ryan Lemos" w:date="2019-10-14T19:23:00Z">
              <w:rPr>
                <w:noProof/>
              </w:rPr>
            </w:rPrChange>
          </w:rPr>
          <w:instrText xml:space="preserve"> PAGEREF _Toc21973449 \h </w:instrText>
        </w:r>
      </w:ins>
      <w:r>
        <w:rPr>
          <w:noProof/>
        </w:rPr>
      </w:r>
      <w:r>
        <w:rPr>
          <w:noProof/>
        </w:rPr>
        <w:fldChar w:fldCharType="separate"/>
      </w:r>
      <w:ins w:id="650" w:author="Ryan Lemos" w:date="2019-10-14T19:23:00Z">
        <w:r w:rsidRPr="0002745D">
          <w:rPr>
            <w:noProof/>
            <w:lang w:val="en-US"/>
            <w:rPrChange w:id="651" w:author="Ryan Lemos" w:date="2019-10-14T19:23:00Z">
              <w:rPr>
                <w:noProof/>
              </w:rPr>
            </w:rPrChange>
          </w:rPr>
          <w:t>32</w:t>
        </w:r>
        <w:r>
          <w:rPr>
            <w:noProof/>
          </w:rPr>
          <w:fldChar w:fldCharType="end"/>
        </w:r>
      </w:ins>
    </w:p>
    <w:p w14:paraId="19B41C43" w14:textId="55015EFF" w:rsidR="0002745D" w:rsidRPr="0002745D" w:rsidRDefault="0002745D">
      <w:pPr>
        <w:pStyle w:val="Sumrio4"/>
        <w:tabs>
          <w:tab w:val="left" w:pos="1200"/>
          <w:tab w:val="right" w:leader="dot" w:pos="9061"/>
        </w:tabs>
        <w:rPr>
          <w:ins w:id="652" w:author="Ryan Lemos" w:date="2019-10-14T19:23:00Z"/>
          <w:rFonts w:asciiTheme="minorHAnsi" w:eastAsiaTheme="minorEastAsia" w:hAnsiTheme="minorHAnsi" w:cstheme="minorBidi"/>
          <w:noProof/>
          <w:sz w:val="22"/>
          <w:szCs w:val="22"/>
          <w:lang w:val="en-US" w:eastAsia="pt-BR"/>
          <w:rPrChange w:id="653" w:author="Ryan Lemos" w:date="2019-10-14T19:23:00Z">
            <w:rPr>
              <w:ins w:id="654" w:author="Ryan Lemos" w:date="2019-10-14T19:23:00Z"/>
              <w:rFonts w:asciiTheme="minorHAnsi" w:eastAsiaTheme="minorEastAsia" w:hAnsiTheme="minorHAnsi" w:cstheme="minorBidi"/>
              <w:noProof/>
              <w:sz w:val="22"/>
              <w:szCs w:val="22"/>
              <w:lang w:eastAsia="pt-BR"/>
            </w:rPr>
          </w:rPrChange>
        </w:rPr>
      </w:pPr>
      <w:ins w:id="655" w:author="Ryan Lemos" w:date="2019-10-14T19:23:00Z">
        <w:r w:rsidRPr="0002745D">
          <w:rPr>
            <w:noProof/>
            <w:lang w:val="en-US"/>
            <w:rPrChange w:id="656" w:author="Ryan Lemos" w:date="2019-10-14T19:23:00Z">
              <w:rPr>
                <w:noProof/>
              </w:rPr>
            </w:rPrChange>
          </w:rPr>
          <w:t>2.2.4.8</w:t>
        </w:r>
        <w:r w:rsidRPr="0002745D">
          <w:rPr>
            <w:rFonts w:asciiTheme="minorHAnsi" w:eastAsiaTheme="minorEastAsia" w:hAnsiTheme="minorHAnsi" w:cstheme="minorBidi"/>
            <w:noProof/>
            <w:sz w:val="22"/>
            <w:szCs w:val="22"/>
            <w:lang w:val="en-US" w:eastAsia="pt-BR"/>
            <w:rPrChange w:id="657" w:author="Ryan Lemos" w:date="2019-10-14T19:23:00Z">
              <w:rPr>
                <w:rFonts w:asciiTheme="minorHAnsi" w:eastAsiaTheme="minorEastAsia" w:hAnsiTheme="minorHAnsi" w:cstheme="minorBidi"/>
                <w:noProof/>
                <w:sz w:val="22"/>
                <w:szCs w:val="22"/>
                <w:lang w:eastAsia="pt-BR"/>
              </w:rPr>
            </w:rPrChange>
          </w:rPr>
          <w:tab/>
        </w:r>
        <w:r w:rsidRPr="0002745D">
          <w:rPr>
            <w:i/>
            <w:noProof/>
            <w:lang w:val="en-US"/>
            <w:rPrChange w:id="658" w:author="Ryan Lemos" w:date="2019-10-14T19:23:00Z">
              <w:rPr>
                <w:i/>
                <w:noProof/>
              </w:rPr>
            </w:rPrChange>
          </w:rPr>
          <w:t>Hypertext PreProcessor</w:t>
        </w:r>
        <w:r w:rsidRPr="0002745D">
          <w:rPr>
            <w:noProof/>
            <w:lang w:val="en-US"/>
            <w:rPrChange w:id="659" w:author="Ryan Lemos" w:date="2019-10-14T19:23:00Z">
              <w:rPr>
                <w:noProof/>
              </w:rPr>
            </w:rPrChange>
          </w:rPr>
          <w:t xml:space="preserve"> (PHP)</w:t>
        </w:r>
        <w:r w:rsidRPr="0002745D">
          <w:rPr>
            <w:noProof/>
            <w:lang w:val="en-US"/>
            <w:rPrChange w:id="660" w:author="Ryan Lemos" w:date="2019-10-14T19:23:00Z">
              <w:rPr>
                <w:noProof/>
              </w:rPr>
            </w:rPrChange>
          </w:rPr>
          <w:tab/>
        </w:r>
        <w:r>
          <w:rPr>
            <w:noProof/>
          </w:rPr>
          <w:fldChar w:fldCharType="begin"/>
        </w:r>
        <w:r w:rsidRPr="0002745D">
          <w:rPr>
            <w:noProof/>
            <w:lang w:val="en-US"/>
            <w:rPrChange w:id="661" w:author="Ryan Lemos" w:date="2019-10-14T19:23:00Z">
              <w:rPr>
                <w:noProof/>
              </w:rPr>
            </w:rPrChange>
          </w:rPr>
          <w:instrText xml:space="preserve"> PAGEREF _Toc21973450 \h </w:instrText>
        </w:r>
      </w:ins>
      <w:r>
        <w:rPr>
          <w:noProof/>
        </w:rPr>
      </w:r>
      <w:r>
        <w:rPr>
          <w:noProof/>
        </w:rPr>
        <w:fldChar w:fldCharType="separate"/>
      </w:r>
      <w:ins w:id="662" w:author="Ryan Lemos" w:date="2019-10-14T19:23:00Z">
        <w:r w:rsidRPr="0002745D">
          <w:rPr>
            <w:noProof/>
            <w:lang w:val="en-US"/>
            <w:rPrChange w:id="663" w:author="Ryan Lemos" w:date="2019-10-14T19:23:00Z">
              <w:rPr>
                <w:noProof/>
              </w:rPr>
            </w:rPrChange>
          </w:rPr>
          <w:t>33</w:t>
        </w:r>
        <w:r>
          <w:rPr>
            <w:noProof/>
          </w:rPr>
          <w:fldChar w:fldCharType="end"/>
        </w:r>
      </w:ins>
    </w:p>
    <w:p w14:paraId="2DACE5C5" w14:textId="74EC5DB1" w:rsidR="0002745D" w:rsidRPr="0002745D" w:rsidRDefault="0002745D">
      <w:pPr>
        <w:pStyle w:val="Sumrio4"/>
        <w:tabs>
          <w:tab w:val="left" w:pos="1200"/>
          <w:tab w:val="right" w:leader="dot" w:pos="9061"/>
        </w:tabs>
        <w:rPr>
          <w:ins w:id="664" w:author="Ryan Lemos" w:date="2019-10-14T19:23:00Z"/>
          <w:rFonts w:asciiTheme="minorHAnsi" w:eastAsiaTheme="minorEastAsia" w:hAnsiTheme="minorHAnsi" w:cstheme="minorBidi"/>
          <w:noProof/>
          <w:sz w:val="22"/>
          <w:szCs w:val="22"/>
          <w:lang w:val="en-US" w:eastAsia="pt-BR"/>
          <w:rPrChange w:id="665" w:author="Ryan Lemos" w:date="2019-10-14T19:23:00Z">
            <w:rPr>
              <w:ins w:id="666" w:author="Ryan Lemos" w:date="2019-10-14T19:23:00Z"/>
              <w:rFonts w:asciiTheme="minorHAnsi" w:eastAsiaTheme="minorEastAsia" w:hAnsiTheme="minorHAnsi" w:cstheme="minorBidi"/>
              <w:noProof/>
              <w:sz w:val="22"/>
              <w:szCs w:val="22"/>
              <w:lang w:eastAsia="pt-BR"/>
            </w:rPr>
          </w:rPrChange>
        </w:rPr>
      </w:pPr>
      <w:ins w:id="667" w:author="Ryan Lemos" w:date="2019-10-14T19:23:00Z">
        <w:r w:rsidRPr="0002745D">
          <w:rPr>
            <w:noProof/>
            <w:lang w:val="en-US"/>
            <w:rPrChange w:id="668" w:author="Ryan Lemos" w:date="2019-10-14T19:23:00Z">
              <w:rPr>
                <w:noProof/>
              </w:rPr>
            </w:rPrChange>
          </w:rPr>
          <w:t>2.2.4.9</w:t>
        </w:r>
        <w:r w:rsidRPr="0002745D">
          <w:rPr>
            <w:rFonts w:asciiTheme="minorHAnsi" w:eastAsiaTheme="minorEastAsia" w:hAnsiTheme="minorHAnsi" w:cstheme="minorBidi"/>
            <w:noProof/>
            <w:sz w:val="22"/>
            <w:szCs w:val="22"/>
            <w:lang w:val="en-US" w:eastAsia="pt-BR"/>
            <w:rPrChange w:id="669" w:author="Ryan Lemos" w:date="2019-10-14T19:23:00Z">
              <w:rPr>
                <w:rFonts w:asciiTheme="minorHAnsi" w:eastAsiaTheme="minorEastAsia" w:hAnsiTheme="minorHAnsi" w:cstheme="minorBidi"/>
                <w:noProof/>
                <w:sz w:val="22"/>
                <w:szCs w:val="22"/>
                <w:lang w:eastAsia="pt-BR"/>
              </w:rPr>
            </w:rPrChange>
          </w:rPr>
          <w:tab/>
        </w:r>
        <w:r w:rsidRPr="0002745D">
          <w:rPr>
            <w:i/>
            <w:noProof/>
            <w:lang w:val="en-US"/>
            <w:rPrChange w:id="670" w:author="Ryan Lemos" w:date="2019-10-14T19:23:00Z">
              <w:rPr>
                <w:i/>
                <w:noProof/>
              </w:rPr>
            </w:rPrChange>
          </w:rPr>
          <w:t>Framework</w:t>
        </w:r>
        <w:r w:rsidRPr="0002745D">
          <w:rPr>
            <w:noProof/>
            <w:lang w:val="en-US"/>
            <w:rPrChange w:id="671" w:author="Ryan Lemos" w:date="2019-10-14T19:23:00Z">
              <w:rPr>
                <w:noProof/>
              </w:rPr>
            </w:rPrChange>
          </w:rPr>
          <w:t xml:space="preserve"> Laravel</w:t>
        </w:r>
        <w:r w:rsidRPr="0002745D">
          <w:rPr>
            <w:noProof/>
            <w:lang w:val="en-US"/>
            <w:rPrChange w:id="672" w:author="Ryan Lemos" w:date="2019-10-14T19:23:00Z">
              <w:rPr>
                <w:noProof/>
              </w:rPr>
            </w:rPrChange>
          </w:rPr>
          <w:tab/>
        </w:r>
        <w:r>
          <w:rPr>
            <w:noProof/>
          </w:rPr>
          <w:fldChar w:fldCharType="begin"/>
        </w:r>
        <w:r w:rsidRPr="0002745D">
          <w:rPr>
            <w:noProof/>
            <w:lang w:val="en-US"/>
            <w:rPrChange w:id="673" w:author="Ryan Lemos" w:date="2019-10-14T19:23:00Z">
              <w:rPr>
                <w:noProof/>
              </w:rPr>
            </w:rPrChange>
          </w:rPr>
          <w:instrText xml:space="preserve"> PAGEREF _Toc21973451 \h </w:instrText>
        </w:r>
      </w:ins>
      <w:r>
        <w:rPr>
          <w:noProof/>
        </w:rPr>
      </w:r>
      <w:r>
        <w:rPr>
          <w:noProof/>
        </w:rPr>
        <w:fldChar w:fldCharType="separate"/>
      </w:r>
      <w:ins w:id="674" w:author="Ryan Lemos" w:date="2019-10-14T19:23:00Z">
        <w:r w:rsidRPr="0002745D">
          <w:rPr>
            <w:noProof/>
            <w:lang w:val="en-US"/>
            <w:rPrChange w:id="675" w:author="Ryan Lemos" w:date="2019-10-14T19:23:00Z">
              <w:rPr>
                <w:noProof/>
              </w:rPr>
            </w:rPrChange>
          </w:rPr>
          <w:t>34</w:t>
        </w:r>
        <w:r>
          <w:rPr>
            <w:noProof/>
          </w:rPr>
          <w:fldChar w:fldCharType="end"/>
        </w:r>
      </w:ins>
    </w:p>
    <w:p w14:paraId="5CF78F94" w14:textId="64134003" w:rsidR="0002745D" w:rsidRPr="0002745D" w:rsidRDefault="0002745D">
      <w:pPr>
        <w:pStyle w:val="Sumrio4"/>
        <w:tabs>
          <w:tab w:val="left" w:pos="1200"/>
          <w:tab w:val="right" w:leader="dot" w:pos="9061"/>
        </w:tabs>
        <w:rPr>
          <w:ins w:id="676" w:author="Ryan Lemos" w:date="2019-10-14T19:23:00Z"/>
          <w:rFonts w:asciiTheme="minorHAnsi" w:eastAsiaTheme="minorEastAsia" w:hAnsiTheme="minorHAnsi" w:cstheme="minorBidi"/>
          <w:noProof/>
          <w:sz w:val="22"/>
          <w:szCs w:val="22"/>
          <w:lang w:val="en-US" w:eastAsia="pt-BR"/>
          <w:rPrChange w:id="677" w:author="Ryan Lemos" w:date="2019-10-14T19:23:00Z">
            <w:rPr>
              <w:ins w:id="678" w:author="Ryan Lemos" w:date="2019-10-14T19:23:00Z"/>
              <w:rFonts w:asciiTheme="minorHAnsi" w:eastAsiaTheme="minorEastAsia" w:hAnsiTheme="minorHAnsi" w:cstheme="minorBidi"/>
              <w:noProof/>
              <w:sz w:val="22"/>
              <w:szCs w:val="22"/>
              <w:lang w:eastAsia="pt-BR"/>
            </w:rPr>
          </w:rPrChange>
        </w:rPr>
      </w:pPr>
      <w:ins w:id="679" w:author="Ryan Lemos" w:date="2019-10-14T19:23:00Z">
        <w:r w:rsidRPr="0002745D">
          <w:rPr>
            <w:noProof/>
            <w:lang w:val="en-US"/>
            <w:rPrChange w:id="680" w:author="Ryan Lemos" w:date="2019-10-14T19:23:00Z">
              <w:rPr>
                <w:noProof/>
              </w:rPr>
            </w:rPrChange>
          </w:rPr>
          <w:t>2.2.4.10</w:t>
        </w:r>
        <w:r w:rsidRPr="0002745D">
          <w:rPr>
            <w:rFonts w:asciiTheme="minorHAnsi" w:eastAsiaTheme="minorEastAsia" w:hAnsiTheme="minorHAnsi" w:cstheme="minorBidi"/>
            <w:noProof/>
            <w:sz w:val="22"/>
            <w:szCs w:val="22"/>
            <w:lang w:val="en-US" w:eastAsia="pt-BR"/>
            <w:rPrChange w:id="681" w:author="Ryan Lemos" w:date="2019-10-14T19:23:00Z">
              <w:rPr>
                <w:rFonts w:asciiTheme="minorHAnsi" w:eastAsiaTheme="minorEastAsia" w:hAnsiTheme="minorHAnsi" w:cstheme="minorBidi"/>
                <w:noProof/>
                <w:sz w:val="22"/>
                <w:szCs w:val="22"/>
                <w:lang w:eastAsia="pt-BR"/>
              </w:rPr>
            </w:rPrChange>
          </w:rPr>
          <w:tab/>
        </w:r>
        <w:r w:rsidRPr="002B3658">
          <w:rPr>
            <w:i/>
            <w:noProof/>
            <w:lang w:val="en-US"/>
          </w:rPr>
          <w:t>Representational State Transfer</w:t>
        </w:r>
        <w:r w:rsidRPr="002B3658">
          <w:rPr>
            <w:noProof/>
            <w:lang w:val="en-US"/>
          </w:rPr>
          <w:t xml:space="preserve"> (</w:t>
        </w:r>
        <w:r w:rsidRPr="0002745D">
          <w:rPr>
            <w:noProof/>
            <w:lang w:val="en-US"/>
            <w:rPrChange w:id="682" w:author="Ryan Lemos" w:date="2019-10-14T19:23:00Z">
              <w:rPr>
                <w:noProof/>
              </w:rPr>
            </w:rPrChange>
          </w:rPr>
          <w:t>REST)</w:t>
        </w:r>
        <w:r w:rsidRPr="0002745D">
          <w:rPr>
            <w:noProof/>
            <w:lang w:val="en-US"/>
            <w:rPrChange w:id="683" w:author="Ryan Lemos" w:date="2019-10-14T19:23:00Z">
              <w:rPr>
                <w:noProof/>
              </w:rPr>
            </w:rPrChange>
          </w:rPr>
          <w:tab/>
        </w:r>
        <w:r>
          <w:rPr>
            <w:noProof/>
          </w:rPr>
          <w:fldChar w:fldCharType="begin"/>
        </w:r>
        <w:r w:rsidRPr="0002745D">
          <w:rPr>
            <w:noProof/>
            <w:lang w:val="en-US"/>
            <w:rPrChange w:id="684" w:author="Ryan Lemos" w:date="2019-10-14T19:23:00Z">
              <w:rPr>
                <w:noProof/>
              </w:rPr>
            </w:rPrChange>
          </w:rPr>
          <w:instrText xml:space="preserve"> PAGEREF _Toc21973452 \h </w:instrText>
        </w:r>
      </w:ins>
      <w:r>
        <w:rPr>
          <w:noProof/>
        </w:rPr>
      </w:r>
      <w:r>
        <w:rPr>
          <w:noProof/>
        </w:rPr>
        <w:fldChar w:fldCharType="separate"/>
      </w:r>
      <w:ins w:id="685" w:author="Ryan Lemos" w:date="2019-10-14T19:23:00Z">
        <w:r w:rsidRPr="0002745D">
          <w:rPr>
            <w:noProof/>
            <w:lang w:val="en-US"/>
            <w:rPrChange w:id="686" w:author="Ryan Lemos" w:date="2019-10-14T19:23:00Z">
              <w:rPr>
                <w:noProof/>
              </w:rPr>
            </w:rPrChange>
          </w:rPr>
          <w:t>37</w:t>
        </w:r>
        <w:r>
          <w:rPr>
            <w:noProof/>
          </w:rPr>
          <w:fldChar w:fldCharType="end"/>
        </w:r>
      </w:ins>
    </w:p>
    <w:p w14:paraId="204C18E1" w14:textId="6CBC3F05" w:rsidR="0002745D" w:rsidRDefault="0002745D">
      <w:pPr>
        <w:pStyle w:val="Sumrio4"/>
        <w:tabs>
          <w:tab w:val="left" w:pos="1200"/>
          <w:tab w:val="right" w:leader="dot" w:pos="9061"/>
        </w:tabs>
        <w:rPr>
          <w:ins w:id="687" w:author="Ryan Lemos" w:date="2019-10-14T19:23:00Z"/>
          <w:rFonts w:asciiTheme="minorHAnsi" w:eastAsiaTheme="minorEastAsia" w:hAnsiTheme="minorHAnsi" w:cstheme="minorBidi"/>
          <w:noProof/>
          <w:sz w:val="22"/>
          <w:szCs w:val="22"/>
          <w:lang w:eastAsia="pt-BR"/>
        </w:rPr>
      </w:pPr>
      <w:ins w:id="688" w:author="Ryan Lemos" w:date="2019-10-14T19:23:00Z">
        <w:r w:rsidRPr="0002745D">
          <w:rPr>
            <w:noProof/>
            <w:rPrChange w:id="689" w:author="Ryan Lemos" w:date="2019-10-14T19:23:00Z">
              <w:rPr>
                <w:noProof/>
                <w:lang w:val="en-US"/>
              </w:rPr>
            </w:rPrChange>
          </w:rPr>
          <w:t>2.2.4.11</w:t>
        </w:r>
        <w:r>
          <w:rPr>
            <w:rFonts w:asciiTheme="minorHAnsi" w:eastAsiaTheme="minorEastAsia" w:hAnsiTheme="minorHAnsi" w:cstheme="minorBidi"/>
            <w:noProof/>
            <w:sz w:val="22"/>
            <w:szCs w:val="22"/>
            <w:lang w:eastAsia="pt-BR"/>
          </w:rPr>
          <w:tab/>
        </w:r>
        <w:r w:rsidRPr="0002745D">
          <w:rPr>
            <w:i/>
            <w:noProof/>
            <w:rPrChange w:id="690" w:author="Ryan Lemos" w:date="2019-10-14T19:23:00Z">
              <w:rPr>
                <w:i/>
                <w:noProof/>
                <w:lang w:val="en-US"/>
              </w:rPr>
            </w:rPrChange>
          </w:rPr>
          <w:t>Application Programming Interfaces</w:t>
        </w:r>
        <w:r w:rsidRPr="0002745D">
          <w:rPr>
            <w:noProof/>
            <w:rPrChange w:id="691" w:author="Ryan Lemos" w:date="2019-10-14T19:23:00Z">
              <w:rPr>
                <w:noProof/>
                <w:lang w:val="en-US"/>
              </w:rPr>
            </w:rPrChange>
          </w:rPr>
          <w:t xml:space="preserve"> (API)</w:t>
        </w:r>
        <w:r>
          <w:rPr>
            <w:noProof/>
          </w:rPr>
          <w:tab/>
        </w:r>
        <w:r>
          <w:rPr>
            <w:noProof/>
          </w:rPr>
          <w:fldChar w:fldCharType="begin"/>
        </w:r>
        <w:r>
          <w:rPr>
            <w:noProof/>
          </w:rPr>
          <w:instrText xml:space="preserve"> PAGEREF _Toc21973453 \h </w:instrText>
        </w:r>
      </w:ins>
      <w:r>
        <w:rPr>
          <w:noProof/>
        </w:rPr>
      </w:r>
      <w:r>
        <w:rPr>
          <w:noProof/>
        </w:rPr>
        <w:fldChar w:fldCharType="separate"/>
      </w:r>
      <w:ins w:id="692" w:author="Ryan Lemos" w:date="2019-10-14T19:23:00Z">
        <w:r>
          <w:rPr>
            <w:noProof/>
          </w:rPr>
          <w:t>37</w:t>
        </w:r>
        <w:r>
          <w:rPr>
            <w:noProof/>
          </w:rPr>
          <w:fldChar w:fldCharType="end"/>
        </w:r>
      </w:ins>
    </w:p>
    <w:p w14:paraId="226329BC" w14:textId="7A06910A" w:rsidR="0002745D" w:rsidRDefault="0002745D">
      <w:pPr>
        <w:pStyle w:val="Sumrio3"/>
        <w:rPr>
          <w:ins w:id="693" w:author="Ryan Lemos" w:date="2019-10-14T19:23:00Z"/>
          <w:rFonts w:asciiTheme="minorHAnsi" w:eastAsiaTheme="minorEastAsia" w:hAnsiTheme="minorHAnsi" w:cstheme="minorBidi"/>
          <w:b w:val="0"/>
          <w:iCs w:val="0"/>
          <w:noProof/>
          <w:sz w:val="22"/>
          <w:szCs w:val="22"/>
          <w:lang w:eastAsia="pt-BR"/>
        </w:rPr>
      </w:pPr>
      <w:ins w:id="694" w:author="Ryan Lemos" w:date="2019-10-14T19:23: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_Toc21973454 \h </w:instrText>
        </w:r>
      </w:ins>
      <w:r>
        <w:rPr>
          <w:noProof/>
        </w:rPr>
      </w:r>
      <w:r>
        <w:rPr>
          <w:noProof/>
        </w:rPr>
        <w:fldChar w:fldCharType="separate"/>
      </w:r>
      <w:ins w:id="695" w:author="Ryan Lemos" w:date="2019-10-14T19:23:00Z">
        <w:r>
          <w:rPr>
            <w:noProof/>
          </w:rPr>
          <w:t>38</w:t>
        </w:r>
        <w:r>
          <w:rPr>
            <w:noProof/>
          </w:rPr>
          <w:fldChar w:fldCharType="end"/>
        </w:r>
      </w:ins>
    </w:p>
    <w:p w14:paraId="5144DB66" w14:textId="4DBBCF9D" w:rsidR="0002745D" w:rsidRDefault="0002745D">
      <w:pPr>
        <w:pStyle w:val="Sumrio3"/>
        <w:rPr>
          <w:ins w:id="696" w:author="Ryan Lemos" w:date="2019-10-14T19:23:00Z"/>
          <w:rFonts w:asciiTheme="minorHAnsi" w:eastAsiaTheme="minorEastAsia" w:hAnsiTheme="minorHAnsi" w:cstheme="minorBidi"/>
          <w:b w:val="0"/>
          <w:iCs w:val="0"/>
          <w:noProof/>
          <w:sz w:val="22"/>
          <w:szCs w:val="22"/>
          <w:lang w:eastAsia="pt-BR"/>
        </w:rPr>
      </w:pPr>
      <w:ins w:id="697" w:author="Ryan Lemos" w:date="2019-10-14T19:23: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_Toc21973455 \h </w:instrText>
        </w:r>
      </w:ins>
      <w:r>
        <w:rPr>
          <w:noProof/>
        </w:rPr>
      </w:r>
      <w:r>
        <w:rPr>
          <w:noProof/>
        </w:rPr>
        <w:fldChar w:fldCharType="separate"/>
      </w:r>
      <w:ins w:id="698" w:author="Ryan Lemos" w:date="2019-10-14T19:23:00Z">
        <w:r>
          <w:rPr>
            <w:noProof/>
          </w:rPr>
          <w:t>40</w:t>
        </w:r>
        <w:r>
          <w:rPr>
            <w:noProof/>
          </w:rPr>
          <w:fldChar w:fldCharType="end"/>
        </w:r>
      </w:ins>
    </w:p>
    <w:p w14:paraId="59A1CA8B" w14:textId="3DF11EF3" w:rsidR="0002745D" w:rsidRDefault="0002745D">
      <w:pPr>
        <w:pStyle w:val="Sumrio1"/>
        <w:tabs>
          <w:tab w:val="left" w:pos="1200"/>
          <w:tab w:val="right" w:leader="dot" w:pos="9061"/>
        </w:tabs>
        <w:rPr>
          <w:ins w:id="699" w:author="Ryan Lemos" w:date="2019-10-14T19:23:00Z"/>
          <w:rFonts w:asciiTheme="minorHAnsi" w:eastAsiaTheme="minorEastAsia" w:hAnsiTheme="minorHAnsi" w:cstheme="minorBidi"/>
          <w:b w:val="0"/>
          <w:bCs w:val="0"/>
          <w:caps w:val="0"/>
          <w:noProof/>
          <w:sz w:val="22"/>
          <w:szCs w:val="22"/>
          <w:lang w:eastAsia="pt-BR"/>
        </w:rPr>
      </w:pPr>
      <w:ins w:id="700" w:author="Ryan Lemos" w:date="2019-10-14T19:2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_Toc21973456 \h </w:instrText>
        </w:r>
      </w:ins>
      <w:r>
        <w:rPr>
          <w:noProof/>
        </w:rPr>
      </w:r>
      <w:r>
        <w:rPr>
          <w:noProof/>
        </w:rPr>
        <w:fldChar w:fldCharType="separate"/>
      </w:r>
      <w:ins w:id="701" w:author="Ryan Lemos" w:date="2019-10-14T19:23:00Z">
        <w:r>
          <w:rPr>
            <w:noProof/>
          </w:rPr>
          <w:t>42</w:t>
        </w:r>
        <w:r>
          <w:rPr>
            <w:noProof/>
          </w:rPr>
          <w:fldChar w:fldCharType="end"/>
        </w:r>
      </w:ins>
    </w:p>
    <w:p w14:paraId="2EE42551" w14:textId="033E3B9D" w:rsidR="0002745D" w:rsidRDefault="0002745D">
      <w:pPr>
        <w:pStyle w:val="Sumrio2"/>
        <w:tabs>
          <w:tab w:val="left" w:pos="1200"/>
          <w:tab w:val="right" w:leader="dot" w:pos="9061"/>
        </w:tabs>
        <w:rPr>
          <w:ins w:id="702" w:author="Ryan Lemos" w:date="2019-10-14T19:23:00Z"/>
          <w:rFonts w:asciiTheme="minorHAnsi" w:eastAsiaTheme="minorEastAsia" w:hAnsiTheme="minorHAnsi" w:cstheme="minorBidi"/>
          <w:caps w:val="0"/>
          <w:noProof/>
          <w:sz w:val="22"/>
          <w:szCs w:val="22"/>
          <w:lang w:eastAsia="pt-BR"/>
        </w:rPr>
      </w:pPr>
      <w:ins w:id="703" w:author="Ryan Lemos" w:date="2019-10-14T19:2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_Toc21973457 \h </w:instrText>
        </w:r>
      </w:ins>
      <w:r>
        <w:rPr>
          <w:noProof/>
        </w:rPr>
      </w:r>
      <w:r>
        <w:rPr>
          <w:noProof/>
        </w:rPr>
        <w:fldChar w:fldCharType="separate"/>
      </w:r>
      <w:ins w:id="704" w:author="Ryan Lemos" w:date="2019-10-14T19:23:00Z">
        <w:r>
          <w:rPr>
            <w:noProof/>
          </w:rPr>
          <w:t>42</w:t>
        </w:r>
        <w:r>
          <w:rPr>
            <w:noProof/>
          </w:rPr>
          <w:fldChar w:fldCharType="end"/>
        </w:r>
      </w:ins>
    </w:p>
    <w:p w14:paraId="017860B5" w14:textId="1BE46CED" w:rsidR="0002745D" w:rsidRDefault="0002745D">
      <w:pPr>
        <w:pStyle w:val="Sumrio2"/>
        <w:tabs>
          <w:tab w:val="left" w:pos="1200"/>
          <w:tab w:val="right" w:leader="dot" w:pos="9061"/>
        </w:tabs>
        <w:rPr>
          <w:ins w:id="705" w:author="Ryan Lemos" w:date="2019-10-14T19:23:00Z"/>
          <w:rFonts w:asciiTheme="minorHAnsi" w:eastAsiaTheme="minorEastAsia" w:hAnsiTheme="minorHAnsi" w:cstheme="minorBidi"/>
          <w:caps w:val="0"/>
          <w:noProof/>
          <w:sz w:val="22"/>
          <w:szCs w:val="22"/>
          <w:lang w:eastAsia="pt-BR"/>
        </w:rPr>
      </w:pPr>
      <w:ins w:id="706" w:author="Ryan Lemos" w:date="2019-10-14T19:23: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_Toc21973458 \h </w:instrText>
        </w:r>
      </w:ins>
      <w:r>
        <w:rPr>
          <w:noProof/>
        </w:rPr>
      </w:r>
      <w:r>
        <w:rPr>
          <w:noProof/>
        </w:rPr>
        <w:fldChar w:fldCharType="separate"/>
      </w:r>
      <w:ins w:id="707" w:author="Ryan Lemos" w:date="2019-10-14T19:23:00Z">
        <w:r>
          <w:rPr>
            <w:noProof/>
          </w:rPr>
          <w:t>43</w:t>
        </w:r>
        <w:r>
          <w:rPr>
            <w:noProof/>
          </w:rPr>
          <w:fldChar w:fldCharType="end"/>
        </w:r>
      </w:ins>
    </w:p>
    <w:p w14:paraId="0222AFC9" w14:textId="6DB6B9D0" w:rsidR="0002745D" w:rsidRDefault="0002745D">
      <w:pPr>
        <w:pStyle w:val="Sumrio2"/>
        <w:tabs>
          <w:tab w:val="left" w:pos="1200"/>
          <w:tab w:val="right" w:leader="dot" w:pos="9061"/>
        </w:tabs>
        <w:rPr>
          <w:ins w:id="708" w:author="Ryan Lemos" w:date="2019-10-14T19:23:00Z"/>
          <w:rFonts w:asciiTheme="minorHAnsi" w:eastAsiaTheme="minorEastAsia" w:hAnsiTheme="minorHAnsi" w:cstheme="minorBidi"/>
          <w:caps w:val="0"/>
          <w:noProof/>
          <w:sz w:val="22"/>
          <w:szCs w:val="22"/>
          <w:lang w:eastAsia="pt-BR"/>
        </w:rPr>
      </w:pPr>
      <w:ins w:id="709" w:author="Ryan Lemos" w:date="2019-10-14T19:23: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_Toc21973459 \h </w:instrText>
        </w:r>
      </w:ins>
      <w:r>
        <w:rPr>
          <w:noProof/>
        </w:rPr>
      </w:r>
      <w:r>
        <w:rPr>
          <w:noProof/>
        </w:rPr>
        <w:fldChar w:fldCharType="separate"/>
      </w:r>
      <w:ins w:id="710" w:author="Ryan Lemos" w:date="2019-10-14T19:23:00Z">
        <w:r>
          <w:rPr>
            <w:noProof/>
          </w:rPr>
          <w:t>43</w:t>
        </w:r>
        <w:r>
          <w:rPr>
            <w:noProof/>
          </w:rPr>
          <w:fldChar w:fldCharType="end"/>
        </w:r>
      </w:ins>
    </w:p>
    <w:p w14:paraId="07BE760F" w14:textId="434CF327" w:rsidR="0002745D" w:rsidRDefault="0002745D">
      <w:pPr>
        <w:pStyle w:val="Sumrio2"/>
        <w:tabs>
          <w:tab w:val="left" w:pos="1200"/>
          <w:tab w:val="right" w:leader="dot" w:pos="9061"/>
        </w:tabs>
        <w:rPr>
          <w:ins w:id="711" w:author="Ryan Lemos" w:date="2019-10-14T19:23:00Z"/>
          <w:rFonts w:asciiTheme="minorHAnsi" w:eastAsiaTheme="minorEastAsia" w:hAnsiTheme="minorHAnsi" w:cstheme="minorBidi"/>
          <w:caps w:val="0"/>
          <w:noProof/>
          <w:sz w:val="22"/>
          <w:szCs w:val="22"/>
          <w:lang w:eastAsia="pt-BR"/>
        </w:rPr>
      </w:pPr>
      <w:ins w:id="712" w:author="Ryan Lemos" w:date="2019-10-14T19:23: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_Toc21973460 \h </w:instrText>
        </w:r>
      </w:ins>
      <w:r>
        <w:rPr>
          <w:noProof/>
        </w:rPr>
      </w:r>
      <w:r>
        <w:rPr>
          <w:noProof/>
        </w:rPr>
        <w:fldChar w:fldCharType="separate"/>
      </w:r>
      <w:ins w:id="713" w:author="Ryan Lemos" w:date="2019-10-14T19:23:00Z">
        <w:r>
          <w:rPr>
            <w:noProof/>
          </w:rPr>
          <w:t>46</w:t>
        </w:r>
        <w:r>
          <w:rPr>
            <w:noProof/>
          </w:rPr>
          <w:fldChar w:fldCharType="end"/>
        </w:r>
      </w:ins>
    </w:p>
    <w:p w14:paraId="30C3D9BA" w14:textId="53FA0739" w:rsidR="0002745D" w:rsidRDefault="0002745D">
      <w:pPr>
        <w:pStyle w:val="Sumrio2"/>
        <w:tabs>
          <w:tab w:val="left" w:pos="1200"/>
          <w:tab w:val="right" w:leader="dot" w:pos="9061"/>
        </w:tabs>
        <w:rPr>
          <w:ins w:id="714" w:author="Ryan Lemos" w:date="2019-10-14T19:23:00Z"/>
          <w:rFonts w:asciiTheme="minorHAnsi" w:eastAsiaTheme="minorEastAsia" w:hAnsiTheme="minorHAnsi" w:cstheme="minorBidi"/>
          <w:caps w:val="0"/>
          <w:noProof/>
          <w:sz w:val="22"/>
          <w:szCs w:val="22"/>
          <w:lang w:eastAsia="pt-BR"/>
        </w:rPr>
      </w:pPr>
      <w:ins w:id="715" w:author="Ryan Lemos" w:date="2019-10-14T19:23: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_Toc21973461 \h </w:instrText>
        </w:r>
      </w:ins>
      <w:r>
        <w:rPr>
          <w:noProof/>
        </w:rPr>
      </w:r>
      <w:r>
        <w:rPr>
          <w:noProof/>
        </w:rPr>
        <w:fldChar w:fldCharType="separate"/>
      </w:r>
      <w:ins w:id="716" w:author="Ryan Lemos" w:date="2019-10-14T19:23:00Z">
        <w:r>
          <w:rPr>
            <w:noProof/>
          </w:rPr>
          <w:t>50</w:t>
        </w:r>
        <w:r>
          <w:rPr>
            <w:noProof/>
          </w:rPr>
          <w:fldChar w:fldCharType="end"/>
        </w:r>
      </w:ins>
    </w:p>
    <w:p w14:paraId="64848F94" w14:textId="08687C8C" w:rsidR="0002745D" w:rsidRDefault="0002745D">
      <w:pPr>
        <w:pStyle w:val="Sumrio3"/>
        <w:rPr>
          <w:ins w:id="717" w:author="Ryan Lemos" w:date="2019-10-14T19:23:00Z"/>
          <w:rFonts w:asciiTheme="minorHAnsi" w:eastAsiaTheme="minorEastAsia" w:hAnsiTheme="minorHAnsi" w:cstheme="minorBidi"/>
          <w:b w:val="0"/>
          <w:iCs w:val="0"/>
          <w:noProof/>
          <w:sz w:val="22"/>
          <w:szCs w:val="22"/>
          <w:lang w:eastAsia="pt-BR"/>
        </w:rPr>
      </w:pPr>
      <w:ins w:id="718" w:author="Ryan Lemos" w:date="2019-10-14T19:23: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_Toc21973462 \h </w:instrText>
        </w:r>
      </w:ins>
      <w:r>
        <w:rPr>
          <w:noProof/>
        </w:rPr>
      </w:r>
      <w:r>
        <w:rPr>
          <w:noProof/>
        </w:rPr>
        <w:fldChar w:fldCharType="separate"/>
      </w:r>
      <w:ins w:id="719" w:author="Ryan Lemos" w:date="2019-10-14T19:23:00Z">
        <w:r>
          <w:rPr>
            <w:noProof/>
          </w:rPr>
          <w:t>51</w:t>
        </w:r>
        <w:r>
          <w:rPr>
            <w:noProof/>
          </w:rPr>
          <w:fldChar w:fldCharType="end"/>
        </w:r>
      </w:ins>
    </w:p>
    <w:p w14:paraId="4C850DC9" w14:textId="0CAB5D08" w:rsidR="0002745D" w:rsidRDefault="0002745D">
      <w:pPr>
        <w:pStyle w:val="Sumrio3"/>
        <w:rPr>
          <w:ins w:id="720" w:author="Ryan Lemos" w:date="2019-10-14T19:23:00Z"/>
          <w:rFonts w:asciiTheme="minorHAnsi" w:eastAsiaTheme="minorEastAsia" w:hAnsiTheme="minorHAnsi" w:cstheme="minorBidi"/>
          <w:b w:val="0"/>
          <w:iCs w:val="0"/>
          <w:noProof/>
          <w:sz w:val="22"/>
          <w:szCs w:val="22"/>
          <w:lang w:eastAsia="pt-BR"/>
        </w:rPr>
      </w:pPr>
      <w:ins w:id="721" w:author="Ryan Lemos" w:date="2019-10-14T19:23: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_Toc21973463 \h </w:instrText>
        </w:r>
      </w:ins>
      <w:r>
        <w:rPr>
          <w:noProof/>
        </w:rPr>
      </w:r>
      <w:r>
        <w:rPr>
          <w:noProof/>
        </w:rPr>
        <w:fldChar w:fldCharType="separate"/>
      </w:r>
      <w:ins w:id="722" w:author="Ryan Lemos" w:date="2019-10-14T19:23:00Z">
        <w:r>
          <w:rPr>
            <w:noProof/>
          </w:rPr>
          <w:t>54</w:t>
        </w:r>
        <w:r>
          <w:rPr>
            <w:noProof/>
          </w:rPr>
          <w:fldChar w:fldCharType="end"/>
        </w:r>
      </w:ins>
    </w:p>
    <w:p w14:paraId="276EBCE0" w14:textId="1884CCE5" w:rsidR="0002745D" w:rsidRDefault="0002745D">
      <w:pPr>
        <w:pStyle w:val="Sumrio3"/>
        <w:rPr>
          <w:ins w:id="723" w:author="Ryan Lemos" w:date="2019-10-14T19:23:00Z"/>
          <w:rFonts w:asciiTheme="minorHAnsi" w:eastAsiaTheme="minorEastAsia" w:hAnsiTheme="minorHAnsi" w:cstheme="minorBidi"/>
          <w:b w:val="0"/>
          <w:iCs w:val="0"/>
          <w:noProof/>
          <w:sz w:val="22"/>
          <w:szCs w:val="22"/>
          <w:lang w:eastAsia="pt-BR"/>
        </w:rPr>
      </w:pPr>
      <w:ins w:id="724" w:author="Ryan Lemos" w:date="2019-10-14T19:23: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_Toc21973464 \h </w:instrText>
        </w:r>
      </w:ins>
      <w:r>
        <w:rPr>
          <w:noProof/>
        </w:rPr>
      </w:r>
      <w:r>
        <w:rPr>
          <w:noProof/>
        </w:rPr>
        <w:fldChar w:fldCharType="separate"/>
      </w:r>
      <w:ins w:id="725" w:author="Ryan Lemos" w:date="2019-10-14T19:23:00Z">
        <w:r>
          <w:rPr>
            <w:noProof/>
          </w:rPr>
          <w:t>54</w:t>
        </w:r>
        <w:r>
          <w:rPr>
            <w:noProof/>
          </w:rPr>
          <w:fldChar w:fldCharType="end"/>
        </w:r>
      </w:ins>
    </w:p>
    <w:p w14:paraId="5E50A395" w14:textId="4D99DF7C" w:rsidR="0002745D" w:rsidRDefault="0002745D">
      <w:pPr>
        <w:pStyle w:val="Sumrio3"/>
        <w:rPr>
          <w:ins w:id="726" w:author="Ryan Lemos" w:date="2019-10-14T19:23:00Z"/>
          <w:rFonts w:asciiTheme="minorHAnsi" w:eastAsiaTheme="minorEastAsia" w:hAnsiTheme="minorHAnsi" w:cstheme="minorBidi"/>
          <w:b w:val="0"/>
          <w:iCs w:val="0"/>
          <w:noProof/>
          <w:sz w:val="22"/>
          <w:szCs w:val="22"/>
          <w:lang w:eastAsia="pt-BR"/>
        </w:rPr>
      </w:pPr>
      <w:ins w:id="727" w:author="Ryan Lemos" w:date="2019-10-14T19:23: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_Toc21973465 \h </w:instrText>
        </w:r>
      </w:ins>
      <w:r>
        <w:rPr>
          <w:noProof/>
        </w:rPr>
      </w:r>
      <w:r>
        <w:rPr>
          <w:noProof/>
        </w:rPr>
        <w:fldChar w:fldCharType="separate"/>
      </w:r>
      <w:ins w:id="728" w:author="Ryan Lemos" w:date="2019-10-14T19:23:00Z">
        <w:r>
          <w:rPr>
            <w:noProof/>
          </w:rPr>
          <w:t>57</w:t>
        </w:r>
        <w:r>
          <w:rPr>
            <w:noProof/>
          </w:rPr>
          <w:fldChar w:fldCharType="end"/>
        </w:r>
      </w:ins>
    </w:p>
    <w:p w14:paraId="56A06C89" w14:textId="411036AB" w:rsidR="0002745D" w:rsidRDefault="0002745D">
      <w:pPr>
        <w:pStyle w:val="Sumrio3"/>
        <w:rPr>
          <w:ins w:id="729" w:author="Ryan Lemos" w:date="2019-10-14T19:23:00Z"/>
          <w:rFonts w:asciiTheme="minorHAnsi" w:eastAsiaTheme="minorEastAsia" w:hAnsiTheme="minorHAnsi" w:cstheme="minorBidi"/>
          <w:b w:val="0"/>
          <w:iCs w:val="0"/>
          <w:noProof/>
          <w:sz w:val="22"/>
          <w:szCs w:val="22"/>
          <w:lang w:eastAsia="pt-BR"/>
        </w:rPr>
      </w:pPr>
      <w:ins w:id="730" w:author="Ryan Lemos" w:date="2019-10-14T19:23: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_Toc21973466 \h </w:instrText>
        </w:r>
      </w:ins>
      <w:r>
        <w:rPr>
          <w:noProof/>
        </w:rPr>
      </w:r>
      <w:r>
        <w:rPr>
          <w:noProof/>
        </w:rPr>
        <w:fldChar w:fldCharType="separate"/>
      </w:r>
      <w:ins w:id="731" w:author="Ryan Lemos" w:date="2019-10-14T19:23:00Z">
        <w:r>
          <w:rPr>
            <w:noProof/>
          </w:rPr>
          <w:t>57</w:t>
        </w:r>
        <w:r>
          <w:rPr>
            <w:noProof/>
          </w:rPr>
          <w:fldChar w:fldCharType="end"/>
        </w:r>
      </w:ins>
    </w:p>
    <w:p w14:paraId="6370A2B4" w14:textId="25FE23C9" w:rsidR="0002745D" w:rsidRDefault="0002745D">
      <w:pPr>
        <w:pStyle w:val="Sumrio2"/>
        <w:tabs>
          <w:tab w:val="left" w:pos="1200"/>
          <w:tab w:val="right" w:leader="dot" w:pos="9061"/>
        </w:tabs>
        <w:rPr>
          <w:ins w:id="732" w:author="Ryan Lemos" w:date="2019-10-14T19:23:00Z"/>
          <w:rFonts w:asciiTheme="minorHAnsi" w:eastAsiaTheme="minorEastAsia" w:hAnsiTheme="minorHAnsi" w:cstheme="minorBidi"/>
          <w:caps w:val="0"/>
          <w:noProof/>
          <w:sz w:val="22"/>
          <w:szCs w:val="22"/>
          <w:lang w:eastAsia="pt-BR"/>
        </w:rPr>
      </w:pPr>
      <w:ins w:id="733" w:author="Ryan Lemos" w:date="2019-10-14T19:23: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_Toc21973467 \h </w:instrText>
        </w:r>
      </w:ins>
      <w:r>
        <w:rPr>
          <w:noProof/>
        </w:rPr>
      </w:r>
      <w:r>
        <w:rPr>
          <w:noProof/>
        </w:rPr>
        <w:fldChar w:fldCharType="separate"/>
      </w:r>
      <w:ins w:id="734" w:author="Ryan Lemos" w:date="2019-10-14T19:23:00Z">
        <w:r>
          <w:rPr>
            <w:noProof/>
          </w:rPr>
          <w:t>59</w:t>
        </w:r>
        <w:r>
          <w:rPr>
            <w:noProof/>
          </w:rPr>
          <w:fldChar w:fldCharType="end"/>
        </w:r>
      </w:ins>
    </w:p>
    <w:p w14:paraId="731EB28C" w14:textId="03478362" w:rsidR="0002745D" w:rsidRDefault="0002745D">
      <w:pPr>
        <w:pStyle w:val="Sumrio3"/>
        <w:rPr>
          <w:ins w:id="735" w:author="Ryan Lemos" w:date="2019-10-14T19:23:00Z"/>
          <w:rFonts w:asciiTheme="minorHAnsi" w:eastAsiaTheme="minorEastAsia" w:hAnsiTheme="minorHAnsi" w:cstheme="minorBidi"/>
          <w:b w:val="0"/>
          <w:iCs w:val="0"/>
          <w:noProof/>
          <w:sz w:val="22"/>
          <w:szCs w:val="22"/>
          <w:lang w:eastAsia="pt-BR"/>
        </w:rPr>
      </w:pPr>
      <w:ins w:id="736" w:author="Ryan Lemos" w:date="2019-10-14T19:23: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_Toc21973468 \h </w:instrText>
        </w:r>
      </w:ins>
      <w:r>
        <w:rPr>
          <w:noProof/>
        </w:rPr>
      </w:r>
      <w:r>
        <w:rPr>
          <w:noProof/>
        </w:rPr>
        <w:fldChar w:fldCharType="separate"/>
      </w:r>
      <w:ins w:id="737" w:author="Ryan Lemos" w:date="2019-10-14T19:23:00Z">
        <w:r>
          <w:rPr>
            <w:noProof/>
          </w:rPr>
          <w:t>59</w:t>
        </w:r>
        <w:r>
          <w:rPr>
            <w:noProof/>
          </w:rPr>
          <w:fldChar w:fldCharType="end"/>
        </w:r>
      </w:ins>
    </w:p>
    <w:p w14:paraId="7BB498EC" w14:textId="06A84E6F" w:rsidR="0002745D" w:rsidRDefault="0002745D">
      <w:pPr>
        <w:pStyle w:val="Sumrio4"/>
        <w:tabs>
          <w:tab w:val="left" w:pos="1200"/>
          <w:tab w:val="right" w:leader="dot" w:pos="9061"/>
        </w:tabs>
        <w:rPr>
          <w:ins w:id="738" w:author="Ryan Lemos" w:date="2019-10-14T19:23:00Z"/>
          <w:rFonts w:asciiTheme="minorHAnsi" w:eastAsiaTheme="minorEastAsia" w:hAnsiTheme="minorHAnsi" w:cstheme="minorBidi"/>
          <w:noProof/>
          <w:sz w:val="22"/>
          <w:szCs w:val="22"/>
          <w:lang w:eastAsia="pt-BR"/>
        </w:rPr>
      </w:pPr>
      <w:ins w:id="739" w:author="Ryan Lemos" w:date="2019-10-14T19:23: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_Toc21973469 \h </w:instrText>
        </w:r>
      </w:ins>
      <w:r>
        <w:rPr>
          <w:noProof/>
        </w:rPr>
      </w:r>
      <w:r>
        <w:rPr>
          <w:noProof/>
        </w:rPr>
        <w:fldChar w:fldCharType="separate"/>
      </w:r>
      <w:ins w:id="740" w:author="Ryan Lemos" w:date="2019-10-14T19:23:00Z">
        <w:r>
          <w:rPr>
            <w:noProof/>
          </w:rPr>
          <w:t>61</w:t>
        </w:r>
        <w:r>
          <w:rPr>
            <w:noProof/>
          </w:rPr>
          <w:fldChar w:fldCharType="end"/>
        </w:r>
      </w:ins>
    </w:p>
    <w:p w14:paraId="5A5B7D82" w14:textId="5284B853" w:rsidR="0002745D" w:rsidRDefault="0002745D">
      <w:pPr>
        <w:pStyle w:val="Sumrio4"/>
        <w:tabs>
          <w:tab w:val="left" w:pos="1200"/>
          <w:tab w:val="right" w:leader="dot" w:pos="9061"/>
        </w:tabs>
        <w:rPr>
          <w:ins w:id="741" w:author="Ryan Lemos" w:date="2019-10-14T19:23:00Z"/>
          <w:rFonts w:asciiTheme="minorHAnsi" w:eastAsiaTheme="minorEastAsia" w:hAnsiTheme="minorHAnsi" w:cstheme="minorBidi"/>
          <w:noProof/>
          <w:sz w:val="22"/>
          <w:szCs w:val="22"/>
          <w:lang w:eastAsia="pt-BR"/>
        </w:rPr>
      </w:pPr>
      <w:ins w:id="742" w:author="Ryan Lemos" w:date="2019-10-14T19:23: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_Toc21973470 \h </w:instrText>
        </w:r>
      </w:ins>
      <w:r>
        <w:rPr>
          <w:noProof/>
        </w:rPr>
      </w:r>
      <w:r>
        <w:rPr>
          <w:noProof/>
        </w:rPr>
        <w:fldChar w:fldCharType="separate"/>
      </w:r>
      <w:ins w:id="743" w:author="Ryan Lemos" w:date="2019-10-14T19:23:00Z">
        <w:r>
          <w:rPr>
            <w:noProof/>
          </w:rPr>
          <w:t>66</w:t>
        </w:r>
        <w:r>
          <w:rPr>
            <w:noProof/>
          </w:rPr>
          <w:fldChar w:fldCharType="end"/>
        </w:r>
      </w:ins>
    </w:p>
    <w:p w14:paraId="02EAD419" w14:textId="47462500" w:rsidR="0002745D" w:rsidRDefault="0002745D">
      <w:pPr>
        <w:pStyle w:val="Sumrio4"/>
        <w:tabs>
          <w:tab w:val="left" w:pos="1200"/>
          <w:tab w:val="right" w:leader="dot" w:pos="9061"/>
        </w:tabs>
        <w:rPr>
          <w:ins w:id="744" w:author="Ryan Lemos" w:date="2019-10-14T19:23:00Z"/>
          <w:rFonts w:asciiTheme="minorHAnsi" w:eastAsiaTheme="minorEastAsia" w:hAnsiTheme="minorHAnsi" w:cstheme="minorBidi"/>
          <w:noProof/>
          <w:sz w:val="22"/>
          <w:szCs w:val="22"/>
          <w:lang w:eastAsia="pt-BR"/>
        </w:rPr>
      </w:pPr>
      <w:ins w:id="745" w:author="Ryan Lemos" w:date="2019-10-14T19:23: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_Toc21973471 \h </w:instrText>
        </w:r>
      </w:ins>
      <w:r>
        <w:rPr>
          <w:noProof/>
        </w:rPr>
      </w:r>
      <w:r>
        <w:rPr>
          <w:noProof/>
        </w:rPr>
        <w:fldChar w:fldCharType="separate"/>
      </w:r>
      <w:ins w:id="746" w:author="Ryan Lemos" w:date="2019-10-14T19:23:00Z">
        <w:r>
          <w:rPr>
            <w:noProof/>
          </w:rPr>
          <w:t>70</w:t>
        </w:r>
        <w:r>
          <w:rPr>
            <w:noProof/>
          </w:rPr>
          <w:fldChar w:fldCharType="end"/>
        </w:r>
      </w:ins>
    </w:p>
    <w:p w14:paraId="05D77DD4" w14:textId="7CB34610" w:rsidR="0002745D" w:rsidRDefault="0002745D">
      <w:pPr>
        <w:pStyle w:val="Sumrio4"/>
        <w:tabs>
          <w:tab w:val="left" w:pos="1200"/>
          <w:tab w:val="right" w:leader="dot" w:pos="9061"/>
        </w:tabs>
        <w:rPr>
          <w:ins w:id="747" w:author="Ryan Lemos" w:date="2019-10-14T19:23:00Z"/>
          <w:rFonts w:asciiTheme="minorHAnsi" w:eastAsiaTheme="minorEastAsia" w:hAnsiTheme="minorHAnsi" w:cstheme="minorBidi"/>
          <w:noProof/>
          <w:sz w:val="22"/>
          <w:szCs w:val="22"/>
          <w:lang w:eastAsia="pt-BR"/>
        </w:rPr>
      </w:pPr>
      <w:ins w:id="748" w:author="Ryan Lemos" w:date="2019-10-14T19:23: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_Toc21973472 \h </w:instrText>
        </w:r>
      </w:ins>
      <w:r>
        <w:rPr>
          <w:noProof/>
        </w:rPr>
      </w:r>
      <w:r>
        <w:rPr>
          <w:noProof/>
        </w:rPr>
        <w:fldChar w:fldCharType="separate"/>
      </w:r>
      <w:ins w:id="749" w:author="Ryan Lemos" w:date="2019-10-14T19:23:00Z">
        <w:r>
          <w:rPr>
            <w:noProof/>
          </w:rPr>
          <w:t>82</w:t>
        </w:r>
        <w:r>
          <w:rPr>
            <w:noProof/>
          </w:rPr>
          <w:fldChar w:fldCharType="end"/>
        </w:r>
      </w:ins>
    </w:p>
    <w:p w14:paraId="3702F114" w14:textId="34C673CC" w:rsidR="0002745D" w:rsidRDefault="0002745D">
      <w:pPr>
        <w:pStyle w:val="Sumrio2"/>
        <w:tabs>
          <w:tab w:val="left" w:pos="1200"/>
          <w:tab w:val="right" w:leader="dot" w:pos="9061"/>
        </w:tabs>
        <w:rPr>
          <w:ins w:id="750" w:author="Ryan Lemos" w:date="2019-10-14T19:23:00Z"/>
          <w:rFonts w:asciiTheme="minorHAnsi" w:eastAsiaTheme="minorEastAsia" w:hAnsiTheme="minorHAnsi" w:cstheme="minorBidi"/>
          <w:caps w:val="0"/>
          <w:noProof/>
          <w:sz w:val="22"/>
          <w:szCs w:val="22"/>
          <w:lang w:eastAsia="pt-BR"/>
        </w:rPr>
      </w:pPr>
      <w:ins w:id="751" w:author="Ryan Lemos" w:date="2019-10-14T19:23: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_Toc21973473 \h </w:instrText>
        </w:r>
      </w:ins>
      <w:r>
        <w:rPr>
          <w:noProof/>
        </w:rPr>
      </w:r>
      <w:r>
        <w:rPr>
          <w:noProof/>
        </w:rPr>
        <w:fldChar w:fldCharType="separate"/>
      </w:r>
      <w:ins w:id="752" w:author="Ryan Lemos" w:date="2019-10-14T19:23:00Z">
        <w:r>
          <w:rPr>
            <w:noProof/>
          </w:rPr>
          <w:t>87</w:t>
        </w:r>
        <w:r>
          <w:rPr>
            <w:noProof/>
          </w:rPr>
          <w:fldChar w:fldCharType="end"/>
        </w:r>
      </w:ins>
    </w:p>
    <w:p w14:paraId="06E76C8B" w14:textId="3CD25B27" w:rsidR="0002745D" w:rsidRDefault="0002745D">
      <w:pPr>
        <w:pStyle w:val="Sumrio3"/>
        <w:rPr>
          <w:ins w:id="753" w:author="Ryan Lemos" w:date="2019-10-14T19:23:00Z"/>
          <w:rFonts w:asciiTheme="minorHAnsi" w:eastAsiaTheme="minorEastAsia" w:hAnsiTheme="minorHAnsi" w:cstheme="minorBidi"/>
          <w:b w:val="0"/>
          <w:iCs w:val="0"/>
          <w:noProof/>
          <w:sz w:val="22"/>
          <w:szCs w:val="22"/>
          <w:lang w:eastAsia="pt-BR"/>
        </w:rPr>
      </w:pPr>
      <w:ins w:id="754" w:author="Ryan Lemos" w:date="2019-10-14T19:23: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_Toc21973474 \h </w:instrText>
        </w:r>
      </w:ins>
      <w:r>
        <w:rPr>
          <w:noProof/>
        </w:rPr>
      </w:r>
      <w:r>
        <w:rPr>
          <w:noProof/>
        </w:rPr>
        <w:fldChar w:fldCharType="separate"/>
      </w:r>
      <w:ins w:id="755" w:author="Ryan Lemos" w:date="2019-10-14T19:23:00Z">
        <w:r>
          <w:rPr>
            <w:noProof/>
          </w:rPr>
          <w:t>87</w:t>
        </w:r>
        <w:r>
          <w:rPr>
            <w:noProof/>
          </w:rPr>
          <w:fldChar w:fldCharType="end"/>
        </w:r>
      </w:ins>
    </w:p>
    <w:p w14:paraId="773BC458" w14:textId="113494FB" w:rsidR="0002745D" w:rsidRDefault="0002745D">
      <w:pPr>
        <w:pStyle w:val="Sumrio4"/>
        <w:tabs>
          <w:tab w:val="right" w:leader="dot" w:pos="9061"/>
        </w:tabs>
        <w:rPr>
          <w:ins w:id="756" w:author="Ryan Lemos" w:date="2019-10-14T19:23:00Z"/>
          <w:rFonts w:asciiTheme="minorHAnsi" w:eastAsiaTheme="minorEastAsia" w:hAnsiTheme="minorHAnsi" w:cstheme="minorBidi"/>
          <w:noProof/>
          <w:sz w:val="22"/>
          <w:szCs w:val="22"/>
          <w:lang w:eastAsia="pt-BR"/>
        </w:rPr>
      </w:pPr>
      <w:ins w:id="757" w:author="Ryan Lemos" w:date="2019-10-14T19:23: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_Toc21973475 \h </w:instrText>
        </w:r>
      </w:ins>
      <w:r>
        <w:rPr>
          <w:noProof/>
        </w:rPr>
      </w:r>
      <w:r>
        <w:rPr>
          <w:noProof/>
        </w:rPr>
        <w:fldChar w:fldCharType="separate"/>
      </w:r>
      <w:ins w:id="758" w:author="Ryan Lemos" w:date="2019-10-14T19:23:00Z">
        <w:r>
          <w:rPr>
            <w:noProof/>
          </w:rPr>
          <w:t>87</w:t>
        </w:r>
        <w:r>
          <w:rPr>
            <w:noProof/>
          </w:rPr>
          <w:fldChar w:fldCharType="end"/>
        </w:r>
      </w:ins>
    </w:p>
    <w:p w14:paraId="4AE8587B" w14:textId="69A82E9D" w:rsidR="0002745D" w:rsidRDefault="0002745D">
      <w:pPr>
        <w:pStyle w:val="Sumrio4"/>
        <w:tabs>
          <w:tab w:val="right" w:leader="dot" w:pos="9061"/>
        </w:tabs>
        <w:rPr>
          <w:ins w:id="759" w:author="Ryan Lemos" w:date="2019-10-14T19:23:00Z"/>
          <w:rFonts w:asciiTheme="minorHAnsi" w:eastAsiaTheme="minorEastAsia" w:hAnsiTheme="minorHAnsi" w:cstheme="minorBidi"/>
          <w:noProof/>
          <w:sz w:val="22"/>
          <w:szCs w:val="22"/>
          <w:lang w:eastAsia="pt-BR"/>
        </w:rPr>
      </w:pPr>
      <w:ins w:id="760" w:author="Ryan Lemos" w:date="2019-10-14T19:23:00Z">
        <w:r>
          <w:rPr>
            <w:noProof/>
          </w:rPr>
          <w:t>3.7.1.1</w:t>
        </w:r>
        <w:r>
          <w:rPr>
            <w:noProof/>
          </w:rPr>
          <w:tab/>
        </w:r>
        <w:r>
          <w:rPr>
            <w:noProof/>
          </w:rPr>
          <w:fldChar w:fldCharType="begin"/>
        </w:r>
        <w:r>
          <w:rPr>
            <w:noProof/>
          </w:rPr>
          <w:instrText xml:space="preserve"> PAGEREF _Toc21973491 \h </w:instrText>
        </w:r>
      </w:ins>
      <w:r>
        <w:rPr>
          <w:noProof/>
        </w:rPr>
      </w:r>
      <w:r>
        <w:rPr>
          <w:noProof/>
        </w:rPr>
        <w:fldChar w:fldCharType="separate"/>
      </w:r>
      <w:ins w:id="761" w:author="Ryan Lemos" w:date="2019-10-14T19:23:00Z">
        <w:r>
          <w:rPr>
            <w:noProof/>
          </w:rPr>
          <w:t>87</w:t>
        </w:r>
        <w:r>
          <w:rPr>
            <w:noProof/>
          </w:rPr>
          <w:fldChar w:fldCharType="end"/>
        </w:r>
      </w:ins>
    </w:p>
    <w:p w14:paraId="4E9751E8" w14:textId="40C6FA19" w:rsidR="0002745D" w:rsidRDefault="0002745D">
      <w:pPr>
        <w:pStyle w:val="Sumrio4"/>
        <w:tabs>
          <w:tab w:val="left" w:pos="1200"/>
          <w:tab w:val="right" w:leader="dot" w:pos="9061"/>
        </w:tabs>
        <w:rPr>
          <w:ins w:id="762" w:author="Ryan Lemos" w:date="2019-10-14T19:23:00Z"/>
          <w:rFonts w:asciiTheme="minorHAnsi" w:eastAsiaTheme="minorEastAsia" w:hAnsiTheme="minorHAnsi" w:cstheme="minorBidi"/>
          <w:noProof/>
          <w:sz w:val="22"/>
          <w:szCs w:val="22"/>
          <w:lang w:eastAsia="pt-BR"/>
        </w:rPr>
      </w:pPr>
      <w:ins w:id="763" w:author="Ryan Lemos" w:date="2019-10-14T19:23: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_Toc21973492 \h </w:instrText>
        </w:r>
      </w:ins>
      <w:r>
        <w:rPr>
          <w:noProof/>
        </w:rPr>
      </w:r>
      <w:r>
        <w:rPr>
          <w:noProof/>
        </w:rPr>
        <w:fldChar w:fldCharType="separate"/>
      </w:r>
      <w:ins w:id="764" w:author="Ryan Lemos" w:date="2019-10-14T19:23:00Z">
        <w:r>
          <w:rPr>
            <w:noProof/>
          </w:rPr>
          <w:t>113</w:t>
        </w:r>
        <w:r>
          <w:rPr>
            <w:noProof/>
          </w:rPr>
          <w:fldChar w:fldCharType="end"/>
        </w:r>
      </w:ins>
    </w:p>
    <w:p w14:paraId="1E2E085A" w14:textId="28A9AAB8" w:rsidR="0002745D" w:rsidRDefault="0002745D">
      <w:pPr>
        <w:pStyle w:val="Sumrio2"/>
        <w:tabs>
          <w:tab w:val="left" w:pos="1200"/>
          <w:tab w:val="right" w:leader="dot" w:pos="9061"/>
        </w:tabs>
        <w:rPr>
          <w:ins w:id="765" w:author="Ryan Lemos" w:date="2019-10-14T19:23:00Z"/>
          <w:rFonts w:asciiTheme="minorHAnsi" w:eastAsiaTheme="minorEastAsia" w:hAnsiTheme="minorHAnsi" w:cstheme="minorBidi"/>
          <w:caps w:val="0"/>
          <w:noProof/>
          <w:sz w:val="22"/>
          <w:szCs w:val="22"/>
          <w:lang w:eastAsia="pt-BR"/>
        </w:rPr>
      </w:pPr>
      <w:ins w:id="766" w:author="Ryan Lemos" w:date="2019-10-14T19:23: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_Toc21973493 \h </w:instrText>
        </w:r>
      </w:ins>
      <w:r>
        <w:rPr>
          <w:noProof/>
        </w:rPr>
      </w:r>
      <w:r>
        <w:rPr>
          <w:noProof/>
        </w:rPr>
        <w:fldChar w:fldCharType="separate"/>
      </w:r>
      <w:ins w:id="767" w:author="Ryan Lemos" w:date="2019-10-14T19:23:00Z">
        <w:r>
          <w:rPr>
            <w:noProof/>
          </w:rPr>
          <w:t>117</w:t>
        </w:r>
        <w:r>
          <w:rPr>
            <w:noProof/>
          </w:rPr>
          <w:fldChar w:fldCharType="end"/>
        </w:r>
      </w:ins>
    </w:p>
    <w:p w14:paraId="67031AB7" w14:textId="6EFDF2F4" w:rsidR="0002745D" w:rsidRDefault="0002745D">
      <w:pPr>
        <w:pStyle w:val="Sumrio3"/>
        <w:rPr>
          <w:ins w:id="768" w:author="Ryan Lemos" w:date="2019-10-14T19:23:00Z"/>
          <w:rFonts w:asciiTheme="minorHAnsi" w:eastAsiaTheme="minorEastAsia" w:hAnsiTheme="minorHAnsi" w:cstheme="minorBidi"/>
          <w:b w:val="0"/>
          <w:iCs w:val="0"/>
          <w:noProof/>
          <w:sz w:val="22"/>
          <w:szCs w:val="22"/>
          <w:lang w:eastAsia="pt-BR"/>
        </w:rPr>
      </w:pPr>
      <w:ins w:id="769" w:author="Ryan Lemos" w:date="2019-10-14T19:23: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_Toc21973494 \h </w:instrText>
        </w:r>
      </w:ins>
      <w:r>
        <w:rPr>
          <w:noProof/>
        </w:rPr>
      </w:r>
      <w:r>
        <w:rPr>
          <w:noProof/>
        </w:rPr>
        <w:fldChar w:fldCharType="separate"/>
      </w:r>
      <w:ins w:id="770" w:author="Ryan Lemos" w:date="2019-10-14T19:23:00Z">
        <w:r>
          <w:rPr>
            <w:noProof/>
          </w:rPr>
          <w:t>118</w:t>
        </w:r>
        <w:r>
          <w:rPr>
            <w:noProof/>
          </w:rPr>
          <w:fldChar w:fldCharType="end"/>
        </w:r>
      </w:ins>
    </w:p>
    <w:p w14:paraId="7D24DD41" w14:textId="2A9EEF9F" w:rsidR="0002745D" w:rsidRDefault="0002745D">
      <w:pPr>
        <w:pStyle w:val="Sumrio4"/>
        <w:tabs>
          <w:tab w:val="left" w:pos="1200"/>
          <w:tab w:val="right" w:leader="dot" w:pos="9061"/>
        </w:tabs>
        <w:rPr>
          <w:ins w:id="771" w:author="Ryan Lemos" w:date="2019-10-14T19:23:00Z"/>
          <w:rFonts w:asciiTheme="minorHAnsi" w:eastAsiaTheme="minorEastAsia" w:hAnsiTheme="minorHAnsi" w:cstheme="minorBidi"/>
          <w:noProof/>
          <w:sz w:val="22"/>
          <w:szCs w:val="22"/>
          <w:lang w:eastAsia="pt-BR"/>
        </w:rPr>
      </w:pPr>
      <w:ins w:id="772" w:author="Ryan Lemos" w:date="2019-10-14T19:23: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_Toc21973495 \h </w:instrText>
        </w:r>
      </w:ins>
      <w:r>
        <w:rPr>
          <w:noProof/>
        </w:rPr>
      </w:r>
      <w:r>
        <w:rPr>
          <w:noProof/>
        </w:rPr>
        <w:fldChar w:fldCharType="separate"/>
      </w:r>
      <w:ins w:id="773" w:author="Ryan Lemos" w:date="2019-10-14T19:23:00Z">
        <w:r>
          <w:rPr>
            <w:noProof/>
          </w:rPr>
          <w:t>118</w:t>
        </w:r>
        <w:r>
          <w:rPr>
            <w:noProof/>
          </w:rPr>
          <w:fldChar w:fldCharType="end"/>
        </w:r>
      </w:ins>
    </w:p>
    <w:p w14:paraId="0A4913B5" w14:textId="2B7F4F27" w:rsidR="0002745D" w:rsidRDefault="0002745D">
      <w:pPr>
        <w:pStyle w:val="Sumrio4"/>
        <w:tabs>
          <w:tab w:val="left" w:pos="1200"/>
          <w:tab w:val="right" w:leader="dot" w:pos="9061"/>
        </w:tabs>
        <w:rPr>
          <w:ins w:id="774" w:author="Ryan Lemos" w:date="2019-10-14T19:23:00Z"/>
          <w:rFonts w:asciiTheme="minorHAnsi" w:eastAsiaTheme="minorEastAsia" w:hAnsiTheme="minorHAnsi" w:cstheme="minorBidi"/>
          <w:noProof/>
          <w:sz w:val="22"/>
          <w:szCs w:val="22"/>
          <w:lang w:eastAsia="pt-BR"/>
        </w:rPr>
      </w:pPr>
      <w:ins w:id="775" w:author="Ryan Lemos" w:date="2019-10-14T19:23: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_Toc21973496 \h </w:instrText>
        </w:r>
      </w:ins>
      <w:r>
        <w:rPr>
          <w:noProof/>
        </w:rPr>
      </w:r>
      <w:r>
        <w:rPr>
          <w:noProof/>
        </w:rPr>
        <w:fldChar w:fldCharType="separate"/>
      </w:r>
      <w:ins w:id="776" w:author="Ryan Lemos" w:date="2019-10-14T19:23:00Z">
        <w:r>
          <w:rPr>
            <w:noProof/>
          </w:rPr>
          <w:t>119</w:t>
        </w:r>
        <w:r>
          <w:rPr>
            <w:noProof/>
          </w:rPr>
          <w:fldChar w:fldCharType="end"/>
        </w:r>
      </w:ins>
    </w:p>
    <w:p w14:paraId="3085BB6E" w14:textId="2D610542" w:rsidR="0002745D" w:rsidRDefault="0002745D">
      <w:pPr>
        <w:pStyle w:val="Sumrio2"/>
        <w:tabs>
          <w:tab w:val="left" w:pos="1200"/>
          <w:tab w:val="right" w:leader="dot" w:pos="9061"/>
        </w:tabs>
        <w:rPr>
          <w:ins w:id="777" w:author="Ryan Lemos" w:date="2019-10-14T19:23:00Z"/>
          <w:rFonts w:asciiTheme="minorHAnsi" w:eastAsiaTheme="minorEastAsia" w:hAnsiTheme="minorHAnsi" w:cstheme="minorBidi"/>
          <w:caps w:val="0"/>
          <w:noProof/>
          <w:sz w:val="22"/>
          <w:szCs w:val="22"/>
          <w:lang w:eastAsia="pt-BR"/>
        </w:rPr>
      </w:pPr>
      <w:ins w:id="778" w:author="Ryan Lemos" w:date="2019-10-14T19:23: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_Toc21973497 \h </w:instrText>
        </w:r>
      </w:ins>
      <w:r>
        <w:rPr>
          <w:noProof/>
        </w:rPr>
      </w:r>
      <w:r>
        <w:rPr>
          <w:noProof/>
        </w:rPr>
        <w:fldChar w:fldCharType="separate"/>
      </w:r>
      <w:ins w:id="779" w:author="Ryan Lemos" w:date="2019-10-14T19:23:00Z">
        <w:r>
          <w:rPr>
            <w:noProof/>
          </w:rPr>
          <w:t>121</w:t>
        </w:r>
        <w:r>
          <w:rPr>
            <w:noProof/>
          </w:rPr>
          <w:fldChar w:fldCharType="end"/>
        </w:r>
      </w:ins>
    </w:p>
    <w:p w14:paraId="1574390A" w14:textId="62FF6E0E" w:rsidR="0002745D" w:rsidRDefault="0002745D">
      <w:pPr>
        <w:pStyle w:val="Sumrio3"/>
        <w:rPr>
          <w:ins w:id="780" w:author="Ryan Lemos" w:date="2019-10-14T19:23:00Z"/>
          <w:rFonts w:asciiTheme="minorHAnsi" w:eastAsiaTheme="minorEastAsia" w:hAnsiTheme="minorHAnsi" w:cstheme="minorBidi"/>
          <w:b w:val="0"/>
          <w:iCs w:val="0"/>
          <w:noProof/>
          <w:sz w:val="22"/>
          <w:szCs w:val="22"/>
          <w:lang w:eastAsia="pt-BR"/>
        </w:rPr>
      </w:pPr>
      <w:ins w:id="781" w:author="Ryan Lemos" w:date="2019-10-14T19:23: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_Toc21973498 \h </w:instrText>
        </w:r>
      </w:ins>
      <w:r>
        <w:rPr>
          <w:noProof/>
        </w:rPr>
      </w:r>
      <w:r>
        <w:rPr>
          <w:noProof/>
        </w:rPr>
        <w:fldChar w:fldCharType="separate"/>
      </w:r>
      <w:ins w:id="782" w:author="Ryan Lemos" w:date="2019-10-14T19:23:00Z">
        <w:r>
          <w:rPr>
            <w:noProof/>
          </w:rPr>
          <w:t>122</w:t>
        </w:r>
        <w:r>
          <w:rPr>
            <w:noProof/>
          </w:rPr>
          <w:fldChar w:fldCharType="end"/>
        </w:r>
      </w:ins>
    </w:p>
    <w:p w14:paraId="26BCF273" w14:textId="74B5DD77" w:rsidR="0002745D" w:rsidRDefault="0002745D">
      <w:pPr>
        <w:pStyle w:val="Sumrio1"/>
        <w:tabs>
          <w:tab w:val="left" w:pos="1200"/>
          <w:tab w:val="right" w:leader="dot" w:pos="9061"/>
        </w:tabs>
        <w:rPr>
          <w:ins w:id="783" w:author="Ryan Lemos" w:date="2019-10-14T19:23:00Z"/>
          <w:rFonts w:asciiTheme="minorHAnsi" w:eastAsiaTheme="minorEastAsia" w:hAnsiTheme="minorHAnsi" w:cstheme="minorBidi"/>
          <w:b w:val="0"/>
          <w:bCs w:val="0"/>
          <w:caps w:val="0"/>
          <w:noProof/>
          <w:sz w:val="22"/>
          <w:szCs w:val="22"/>
          <w:lang w:eastAsia="pt-BR"/>
        </w:rPr>
      </w:pPr>
      <w:ins w:id="784" w:author="Ryan Lemos" w:date="2019-10-14T19:23: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_Toc21973499 \h </w:instrText>
        </w:r>
      </w:ins>
      <w:r>
        <w:rPr>
          <w:noProof/>
        </w:rPr>
      </w:r>
      <w:r>
        <w:rPr>
          <w:noProof/>
        </w:rPr>
        <w:fldChar w:fldCharType="separate"/>
      </w:r>
      <w:ins w:id="785" w:author="Ryan Lemos" w:date="2019-10-14T19:23:00Z">
        <w:r>
          <w:rPr>
            <w:noProof/>
          </w:rPr>
          <w:t>125</w:t>
        </w:r>
        <w:r>
          <w:rPr>
            <w:noProof/>
          </w:rPr>
          <w:fldChar w:fldCharType="end"/>
        </w:r>
      </w:ins>
    </w:p>
    <w:p w14:paraId="39ADF9FF" w14:textId="787FEAFB" w:rsidR="0002745D" w:rsidRDefault="0002745D">
      <w:pPr>
        <w:pStyle w:val="Sumrio1"/>
        <w:tabs>
          <w:tab w:val="left" w:pos="1200"/>
          <w:tab w:val="right" w:leader="dot" w:pos="9061"/>
        </w:tabs>
        <w:rPr>
          <w:ins w:id="786" w:author="Ryan Lemos" w:date="2019-10-14T19:23:00Z"/>
          <w:rFonts w:asciiTheme="minorHAnsi" w:eastAsiaTheme="minorEastAsia" w:hAnsiTheme="minorHAnsi" w:cstheme="minorBidi"/>
          <w:b w:val="0"/>
          <w:bCs w:val="0"/>
          <w:caps w:val="0"/>
          <w:noProof/>
          <w:sz w:val="22"/>
          <w:szCs w:val="22"/>
          <w:lang w:eastAsia="pt-BR"/>
        </w:rPr>
      </w:pPr>
      <w:ins w:id="787" w:author="Ryan Lemos" w:date="2019-10-14T19:23: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_Toc21973500 \h </w:instrText>
        </w:r>
      </w:ins>
      <w:r>
        <w:rPr>
          <w:noProof/>
        </w:rPr>
      </w:r>
      <w:r>
        <w:rPr>
          <w:noProof/>
        </w:rPr>
        <w:fldChar w:fldCharType="separate"/>
      </w:r>
      <w:ins w:id="788" w:author="Ryan Lemos" w:date="2019-10-14T19:23:00Z">
        <w:r>
          <w:rPr>
            <w:noProof/>
          </w:rPr>
          <w:t>126</w:t>
        </w:r>
        <w:r>
          <w:rPr>
            <w:noProof/>
          </w:rPr>
          <w:fldChar w:fldCharType="end"/>
        </w:r>
      </w:ins>
    </w:p>
    <w:p w14:paraId="625C8BC5" w14:textId="3DDF1092" w:rsidR="0002745D" w:rsidRDefault="0002745D">
      <w:pPr>
        <w:pStyle w:val="Sumrio2"/>
        <w:tabs>
          <w:tab w:val="left" w:pos="1200"/>
          <w:tab w:val="right" w:leader="dot" w:pos="9061"/>
        </w:tabs>
        <w:rPr>
          <w:ins w:id="789" w:author="Ryan Lemos" w:date="2019-10-14T19:23:00Z"/>
          <w:rFonts w:asciiTheme="minorHAnsi" w:eastAsiaTheme="minorEastAsia" w:hAnsiTheme="minorHAnsi" w:cstheme="minorBidi"/>
          <w:caps w:val="0"/>
          <w:noProof/>
          <w:sz w:val="22"/>
          <w:szCs w:val="22"/>
          <w:lang w:eastAsia="pt-BR"/>
        </w:rPr>
      </w:pPr>
      <w:ins w:id="790" w:author="Ryan Lemos" w:date="2019-10-14T19:23:00Z">
        <w:r w:rsidRPr="0002745D">
          <w:rPr>
            <w:noProof/>
            <w:rPrChange w:id="791" w:author="Ryan Lemos" w:date="2019-10-14T19:23:00Z">
              <w:rPr>
                <w:noProof/>
                <w:lang w:val="en-US"/>
              </w:rPr>
            </w:rPrChange>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_Toc21973501 \h </w:instrText>
        </w:r>
      </w:ins>
      <w:r>
        <w:rPr>
          <w:noProof/>
        </w:rPr>
      </w:r>
      <w:r>
        <w:rPr>
          <w:noProof/>
        </w:rPr>
        <w:fldChar w:fldCharType="separate"/>
      </w:r>
      <w:ins w:id="792" w:author="Ryan Lemos" w:date="2019-10-14T19:23:00Z">
        <w:r>
          <w:rPr>
            <w:noProof/>
          </w:rPr>
          <w:t>126</w:t>
        </w:r>
        <w:r>
          <w:rPr>
            <w:noProof/>
          </w:rPr>
          <w:fldChar w:fldCharType="end"/>
        </w:r>
      </w:ins>
    </w:p>
    <w:p w14:paraId="136AE022" w14:textId="1FEE18AE" w:rsidR="0002745D" w:rsidRDefault="0002745D">
      <w:pPr>
        <w:pStyle w:val="Sumrio1"/>
        <w:tabs>
          <w:tab w:val="right" w:leader="dot" w:pos="9061"/>
        </w:tabs>
        <w:rPr>
          <w:ins w:id="793" w:author="Ryan Lemos" w:date="2019-10-14T19:23:00Z"/>
          <w:rFonts w:asciiTheme="minorHAnsi" w:eastAsiaTheme="minorEastAsia" w:hAnsiTheme="minorHAnsi" w:cstheme="minorBidi"/>
          <w:b w:val="0"/>
          <w:bCs w:val="0"/>
          <w:caps w:val="0"/>
          <w:noProof/>
          <w:sz w:val="22"/>
          <w:szCs w:val="22"/>
          <w:lang w:eastAsia="pt-BR"/>
        </w:rPr>
      </w:pPr>
      <w:ins w:id="794" w:author="Ryan Lemos" w:date="2019-10-14T19:23:00Z">
        <w:r>
          <w:rPr>
            <w:noProof/>
          </w:rPr>
          <w:t>Referências</w:t>
        </w:r>
        <w:r>
          <w:rPr>
            <w:noProof/>
          </w:rPr>
          <w:tab/>
        </w:r>
        <w:r>
          <w:rPr>
            <w:noProof/>
          </w:rPr>
          <w:fldChar w:fldCharType="begin"/>
        </w:r>
        <w:r>
          <w:rPr>
            <w:noProof/>
          </w:rPr>
          <w:instrText xml:space="preserve"> PAGEREF _Toc21973502 \h </w:instrText>
        </w:r>
      </w:ins>
      <w:r>
        <w:rPr>
          <w:noProof/>
        </w:rPr>
      </w:r>
      <w:r>
        <w:rPr>
          <w:noProof/>
        </w:rPr>
        <w:fldChar w:fldCharType="separate"/>
      </w:r>
      <w:ins w:id="795" w:author="Ryan Lemos" w:date="2019-10-14T19:23:00Z">
        <w:r>
          <w:rPr>
            <w:noProof/>
          </w:rPr>
          <w:t>127</w:t>
        </w:r>
        <w:r>
          <w:rPr>
            <w:noProof/>
          </w:rPr>
          <w:fldChar w:fldCharType="end"/>
        </w:r>
      </w:ins>
    </w:p>
    <w:p w14:paraId="06252A7C" w14:textId="1605ECD1" w:rsidR="0002745D" w:rsidRDefault="0002745D">
      <w:pPr>
        <w:pStyle w:val="Sumrio1"/>
        <w:tabs>
          <w:tab w:val="right" w:leader="dot" w:pos="9061"/>
        </w:tabs>
        <w:rPr>
          <w:ins w:id="796" w:author="Ryan Lemos" w:date="2019-10-14T19:23:00Z"/>
          <w:rFonts w:asciiTheme="minorHAnsi" w:eastAsiaTheme="minorEastAsia" w:hAnsiTheme="minorHAnsi" w:cstheme="minorBidi"/>
          <w:b w:val="0"/>
          <w:bCs w:val="0"/>
          <w:caps w:val="0"/>
          <w:noProof/>
          <w:sz w:val="22"/>
          <w:szCs w:val="22"/>
          <w:lang w:eastAsia="pt-BR"/>
        </w:rPr>
      </w:pPr>
      <w:ins w:id="797" w:author="Ryan Lemos" w:date="2019-10-14T19:2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_Toc21973503 \h </w:instrText>
        </w:r>
      </w:ins>
      <w:r>
        <w:rPr>
          <w:noProof/>
        </w:rPr>
      </w:r>
      <w:r>
        <w:rPr>
          <w:noProof/>
        </w:rPr>
        <w:fldChar w:fldCharType="separate"/>
      </w:r>
      <w:ins w:id="798" w:author="Ryan Lemos" w:date="2019-10-14T19:23:00Z">
        <w:r>
          <w:rPr>
            <w:noProof/>
          </w:rPr>
          <w:t>131</w:t>
        </w:r>
        <w:r>
          <w:rPr>
            <w:noProof/>
          </w:rPr>
          <w:fldChar w:fldCharType="end"/>
        </w:r>
      </w:ins>
    </w:p>
    <w:p w14:paraId="40F9863E" w14:textId="61A4BD22" w:rsidR="001864F9" w:rsidDel="001864F9" w:rsidRDefault="001864F9">
      <w:pPr>
        <w:pStyle w:val="Sumrio1"/>
        <w:tabs>
          <w:tab w:val="left" w:pos="1200"/>
          <w:tab w:val="right" w:leader="dot" w:pos="9061"/>
        </w:tabs>
        <w:rPr>
          <w:del w:id="799" w:author="Ryan Lemos" w:date="2019-10-14T19:20:00Z"/>
          <w:rFonts w:asciiTheme="minorHAnsi" w:eastAsiaTheme="minorEastAsia" w:hAnsiTheme="minorHAnsi" w:cstheme="minorBidi"/>
          <w:b w:val="0"/>
          <w:bCs w:val="0"/>
          <w:caps w:val="0"/>
          <w:noProof/>
          <w:sz w:val="22"/>
          <w:szCs w:val="22"/>
          <w:lang w:eastAsia="pt-BR"/>
        </w:rPr>
      </w:pPr>
      <w:del w:id="800" w:author="Ryan Lemos" w:date="2019-10-14T19:20:00Z">
        <w:r w:rsidDel="001864F9">
          <w:rPr>
            <w:noProof/>
          </w:rPr>
          <w:delText>1</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INTRODUÇÃO</w:delText>
        </w:r>
        <w:r w:rsidDel="001864F9">
          <w:rPr>
            <w:noProof/>
          </w:rPr>
          <w:tab/>
          <w:delText>12</w:delText>
        </w:r>
      </w:del>
    </w:p>
    <w:p w14:paraId="3F9FD630" w14:textId="7B6099C8" w:rsidR="001864F9" w:rsidDel="001864F9" w:rsidRDefault="001864F9">
      <w:pPr>
        <w:pStyle w:val="Sumrio1"/>
        <w:tabs>
          <w:tab w:val="left" w:pos="1200"/>
          <w:tab w:val="right" w:leader="dot" w:pos="9061"/>
        </w:tabs>
        <w:rPr>
          <w:del w:id="801" w:author="Ryan Lemos" w:date="2019-10-14T19:20:00Z"/>
          <w:rFonts w:asciiTheme="minorHAnsi" w:eastAsiaTheme="minorEastAsia" w:hAnsiTheme="minorHAnsi" w:cstheme="minorBidi"/>
          <w:b w:val="0"/>
          <w:bCs w:val="0"/>
          <w:caps w:val="0"/>
          <w:noProof/>
          <w:sz w:val="22"/>
          <w:szCs w:val="22"/>
          <w:lang w:eastAsia="pt-BR"/>
        </w:rPr>
      </w:pPr>
      <w:del w:id="802" w:author="Ryan Lemos" w:date="2019-10-14T19:20:00Z">
        <w:r w:rsidDel="001864F9">
          <w:rPr>
            <w:noProof/>
          </w:rPr>
          <w:delText>2</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Referencial teórico</w:delText>
        </w:r>
        <w:r w:rsidDel="001864F9">
          <w:rPr>
            <w:noProof/>
          </w:rPr>
          <w:tab/>
          <w:delText>14</w:delText>
        </w:r>
      </w:del>
    </w:p>
    <w:p w14:paraId="71E8BBDD" w14:textId="6A0955F8" w:rsidR="001864F9" w:rsidDel="001864F9" w:rsidRDefault="001864F9">
      <w:pPr>
        <w:pStyle w:val="Sumrio2"/>
        <w:tabs>
          <w:tab w:val="left" w:pos="1200"/>
          <w:tab w:val="right" w:leader="dot" w:pos="9061"/>
        </w:tabs>
        <w:rPr>
          <w:del w:id="803" w:author="Ryan Lemos" w:date="2019-10-14T19:20:00Z"/>
          <w:rFonts w:asciiTheme="minorHAnsi" w:eastAsiaTheme="minorEastAsia" w:hAnsiTheme="minorHAnsi" w:cstheme="minorBidi"/>
          <w:caps w:val="0"/>
          <w:noProof/>
          <w:sz w:val="22"/>
          <w:szCs w:val="22"/>
          <w:lang w:eastAsia="pt-BR"/>
        </w:rPr>
      </w:pPr>
      <w:del w:id="804" w:author="Ryan Lemos" w:date="2019-10-14T19:20:00Z">
        <w:r w:rsidDel="001864F9">
          <w:rPr>
            <w:noProof/>
          </w:rPr>
          <w:delText>2.1</w:delText>
        </w:r>
        <w:r w:rsidDel="001864F9">
          <w:rPr>
            <w:rFonts w:asciiTheme="minorHAnsi" w:eastAsiaTheme="minorEastAsia" w:hAnsiTheme="minorHAnsi" w:cstheme="minorBidi"/>
            <w:caps w:val="0"/>
            <w:noProof/>
            <w:sz w:val="22"/>
            <w:szCs w:val="22"/>
            <w:lang w:eastAsia="pt-BR"/>
          </w:rPr>
          <w:tab/>
        </w:r>
        <w:r w:rsidDel="001864F9">
          <w:rPr>
            <w:noProof/>
          </w:rPr>
          <w:delText>Educação a distância – ambiente virtual</w:delText>
        </w:r>
        <w:r w:rsidDel="001864F9">
          <w:rPr>
            <w:noProof/>
          </w:rPr>
          <w:tab/>
          <w:delText>14</w:delText>
        </w:r>
      </w:del>
    </w:p>
    <w:p w14:paraId="087BF19E" w14:textId="35607F77" w:rsidR="001864F9" w:rsidDel="001864F9" w:rsidRDefault="001864F9">
      <w:pPr>
        <w:pStyle w:val="Sumrio3"/>
        <w:rPr>
          <w:del w:id="805" w:author="Ryan Lemos" w:date="2019-10-14T19:20:00Z"/>
          <w:rFonts w:asciiTheme="minorHAnsi" w:eastAsiaTheme="minorEastAsia" w:hAnsiTheme="minorHAnsi" w:cstheme="minorBidi"/>
          <w:b w:val="0"/>
          <w:iCs w:val="0"/>
          <w:noProof/>
          <w:sz w:val="22"/>
          <w:szCs w:val="22"/>
          <w:lang w:eastAsia="pt-BR"/>
        </w:rPr>
      </w:pPr>
      <w:del w:id="806" w:author="Ryan Lemos" w:date="2019-10-14T19:20:00Z">
        <w:r w:rsidDel="001864F9">
          <w:rPr>
            <w:noProof/>
          </w:rPr>
          <w:delText>2.1.1</w:delText>
        </w:r>
        <w:r w:rsidDel="001864F9">
          <w:rPr>
            <w:rFonts w:asciiTheme="minorHAnsi" w:eastAsiaTheme="minorEastAsia" w:hAnsiTheme="minorHAnsi" w:cstheme="minorBidi"/>
            <w:b w:val="0"/>
            <w:iCs w:val="0"/>
            <w:noProof/>
            <w:sz w:val="22"/>
            <w:szCs w:val="22"/>
            <w:lang w:eastAsia="pt-BR"/>
          </w:rPr>
          <w:tab/>
        </w:r>
        <w:r w:rsidDel="001864F9">
          <w:rPr>
            <w:noProof/>
          </w:rPr>
          <w:delText>Metodologias/sistemas de apoio de ensino de idiomas</w:delText>
        </w:r>
        <w:r w:rsidDel="001864F9">
          <w:rPr>
            <w:noProof/>
          </w:rPr>
          <w:tab/>
          <w:delText>14</w:delText>
        </w:r>
      </w:del>
    </w:p>
    <w:p w14:paraId="15F0F645" w14:textId="3E105C3F" w:rsidR="001864F9" w:rsidDel="001864F9" w:rsidRDefault="001864F9">
      <w:pPr>
        <w:pStyle w:val="Sumrio2"/>
        <w:tabs>
          <w:tab w:val="left" w:pos="1200"/>
          <w:tab w:val="right" w:leader="dot" w:pos="9061"/>
        </w:tabs>
        <w:rPr>
          <w:del w:id="807" w:author="Ryan Lemos" w:date="2019-10-14T19:20:00Z"/>
          <w:rFonts w:asciiTheme="minorHAnsi" w:eastAsiaTheme="minorEastAsia" w:hAnsiTheme="minorHAnsi" w:cstheme="minorBidi"/>
          <w:caps w:val="0"/>
          <w:noProof/>
          <w:sz w:val="22"/>
          <w:szCs w:val="22"/>
          <w:lang w:eastAsia="pt-BR"/>
        </w:rPr>
      </w:pPr>
      <w:del w:id="808" w:author="Ryan Lemos" w:date="2019-10-14T19:20:00Z">
        <w:r w:rsidDel="001864F9">
          <w:rPr>
            <w:noProof/>
          </w:rPr>
          <w:delText>2.2</w:delText>
        </w:r>
        <w:r w:rsidDel="001864F9">
          <w:rPr>
            <w:rFonts w:asciiTheme="minorHAnsi" w:eastAsiaTheme="minorEastAsia" w:hAnsiTheme="minorHAnsi" w:cstheme="minorBidi"/>
            <w:caps w:val="0"/>
            <w:noProof/>
            <w:sz w:val="22"/>
            <w:szCs w:val="22"/>
            <w:lang w:eastAsia="pt-BR"/>
          </w:rPr>
          <w:tab/>
        </w:r>
        <w:r w:rsidDel="001864F9">
          <w:rPr>
            <w:noProof/>
          </w:rPr>
          <w:delText>Desenvolvimento e tecnologias de sistemas Web</w:delText>
        </w:r>
        <w:r w:rsidDel="001864F9">
          <w:rPr>
            <w:noProof/>
          </w:rPr>
          <w:tab/>
          <w:delText>16</w:delText>
        </w:r>
      </w:del>
    </w:p>
    <w:p w14:paraId="58246D90" w14:textId="33CEA8D7" w:rsidR="001864F9" w:rsidDel="001864F9" w:rsidRDefault="001864F9">
      <w:pPr>
        <w:pStyle w:val="Sumrio3"/>
        <w:rPr>
          <w:del w:id="809" w:author="Ryan Lemos" w:date="2019-10-14T19:20:00Z"/>
          <w:rFonts w:asciiTheme="minorHAnsi" w:eastAsiaTheme="minorEastAsia" w:hAnsiTheme="minorHAnsi" w:cstheme="minorBidi"/>
          <w:b w:val="0"/>
          <w:iCs w:val="0"/>
          <w:noProof/>
          <w:sz w:val="22"/>
          <w:szCs w:val="22"/>
          <w:lang w:eastAsia="pt-BR"/>
        </w:rPr>
      </w:pPr>
      <w:del w:id="810" w:author="Ryan Lemos" w:date="2019-10-14T19:20:00Z">
        <w:r w:rsidDel="001864F9">
          <w:rPr>
            <w:noProof/>
          </w:rPr>
          <w:delText>2.2.1</w:delText>
        </w:r>
        <w:r w:rsidDel="001864F9">
          <w:rPr>
            <w:rFonts w:asciiTheme="minorHAnsi" w:eastAsiaTheme="minorEastAsia" w:hAnsiTheme="minorHAnsi" w:cstheme="minorBidi"/>
            <w:b w:val="0"/>
            <w:iCs w:val="0"/>
            <w:noProof/>
            <w:sz w:val="22"/>
            <w:szCs w:val="22"/>
            <w:lang w:eastAsia="pt-BR"/>
          </w:rPr>
          <w:tab/>
        </w:r>
        <w:r w:rsidDel="001864F9">
          <w:rPr>
            <w:noProof/>
          </w:rPr>
          <w:delText>Controle de acessos</w:delText>
        </w:r>
        <w:r w:rsidDel="001864F9">
          <w:rPr>
            <w:noProof/>
          </w:rPr>
          <w:tab/>
          <w:delText>17</w:delText>
        </w:r>
      </w:del>
    </w:p>
    <w:p w14:paraId="088C0582" w14:textId="040760FC" w:rsidR="001864F9" w:rsidDel="001864F9" w:rsidRDefault="001864F9">
      <w:pPr>
        <w:pStyle w:val="Sumrio3"/>
        <w:rPr>
          <w:del w:id="811" w:author="Ryan Lemos" w:date="2019-10-14T19:20:00Z"/>
          <w:rFonts w:asciiTheme="minorHAnsi" w:eastAsiaTheme="minorEastAsia" w:hAnsiTheme="minorHAnsi" w:cstheme="minorBidi"/>
          <w:b w:val="0"/>
          <w:iCs w:val="0"/>
          <w:noProof/>
          <w:sz w:val="22"/>
          <w:szCs w:val="22"/>
          <w:lang w:eastAsia="pt-BR"/>
        </w:rPr>
      </w:pPr>
      <w:del w:id="812" w:author="Ryan Lemos" w:date="2019-10-14T19:20:00Z">
        <w:r w:rsidDel="001864F9">
          <w:rPr>
            <w:noProof/>
          </w:rPr>
          <w:delText>2.2.2</w:delText>
        </w:r>
        <w:r w:rsidDel="001864F9">
          <w:rPr>
            <w:rFonts w:asciiTheme="minorHAnsi" w:eastAsiaTheme="minorEastAsia" w:hAnsiTheme="minorHAnsi" w:cstheme="minorBidi"/>
            <w:b w:val="0"/>
            <w:iCs w:val="0"/>
            <w:noProof/>
            <w:sz w:val="22"/>
            <w:szCs w:val="22"/>
            <w:lang w:eastAsia="pt-BR"/>
          </w:rPr>
          <w:tab/>
        </w:r>
        <w:r w:rsidDel="001864F9">
          <w:rPr>
            <w:noProof/>
          </w:rPr>
          <w:delText>Interação humano computador (IHC)</w:delText>
        </w:r>
        <w:r w:rsidDel="001864F9">
          <w:rPr>
            <w:noProof/>
          </w:rPr>
          <w:tab/>
          <w:delText>17</w:delText>
        </w:r>
      </w:del>
    </w:p>
    <w:p w14:paraId="7EBBF7AE" w14:textId="4B77DAD5" w:rsidR="001864F9" w:rsidDel="001864F9" w:rsidRDefault="001864F9">
      <w:pPr>
        <w:pStyle w:val="Sumrio3"/>
        <w:rPr>
          <w:del w:id="813" w:author="Ryan Lemos" w:date="2019-10-14T19:20:00Z"/>
          <w:rFonts w:asciiTheme="minorHAnsi" w:eastAsiaTheme="minorEastAsia" w:hAnsiTheme="minorHAnsi" w:cstheme="minorBidi"/>
          <w:b w:val="0"/>
          <w:iCs w:val="0"/>
          <w:noProof/>
          <w:sz w:val="22"/>
          <w:szCs w:val="22"/>
          <w:lang w:eastAsia="pt-BR"/>
        </w:rPr>
      </w:pPr>
      <w:del w:id="814" w:author="Ryan Lemos" w:date="2019-10-14T19:20:00Z">
        <w:r w:rsidDel="001864F9">
          <w:rPr>
            <w:noProof/>
          </w:rPr>
          <w:delText>2.2.3</w:delText>
        </w:r>
        <w:r w:rsidDel="001864F9">
          <w:rPr>
            <w:rFonts w:asciiTheme="minorHAnsi" w:eastAsiaTheme="minorEastAsia" w:hAnsiTheme="minorHAnsi" w:cstheme="minorBidi"/>
            <w:b w:val="0"/>
            <w:iCs w:val="0"/>
            <w:noProof/>
            <w:sz w:val="22"/>
            <w:szCs w:val="22"/>
            <w:lang w:eastAsia="pt-BR"/>
          </w:rPr>
          <w:tab/>
        </w:r>
        <w:r w:rsidDel="001864F9">
          <w:rPr>
            <w:noProof/>
          </w:rPr>
          <w:delText>Engenharia de Software</w:delText>
        </w:r>
        <w:r w:rsidDel="001864F9">
          <w:rPr>
            <w:noProof/>
          </w:rPr>
          <w:tab/>
          <w:delText>18</w:delText>
        </w:r>
      </w:del>
    </w:p>
    <w:p w14:paraId="0C19DBE7" w14:textId="186EE0A9" w:rsidR="001864F9" w:rsidDel="001864F9" w:rsidRDefault="001864F9">
      <w:pPr>
        <w:pStyle w:val="Sumrio4"/>
        <w:tabs>
          <w:tab w:val="left" w:pos="1200"/>
          <w:tab w:val="right" w:leader="dot" w:pos="9061"/>
        </w:tabs>
        <w:rPr>
          <w:del w:id="815" w:author="Ryan Lemos" w:date="2019-10-14T19:20:00Z"/>
          <w:rFonts w:asciiTheme="minorHAnsi" w:eastAsiaTheme="minorEastAsia" w:hAnsiTheme="minorHAnsi" w:cstheme="minorBidi"/>
          <w:noProof/>
          <w:sz w:val="22"/>
          <w:szCs w:val="22"/>
          <w:lang w:eastAsia="pt-BR"/>
        </w:rPr>
      </w:pPr>
      <w:del w:id="816" w:author="Ryan Lemos" w:date="2019-10-14T19:20:00Z">
        <w:r w:rsidDel="001864F9">
          <w:rPr>
            <w:noProof/>
          </w:rPr>
          <w:delText>2.2.3.1</w:delText>
        </w:r>
        <w:r w:rsidDel="001864F9">
          <w:rPr>
            <w:rFonts w:asciiTheme="minorHAnsi" w:eastAsiaTheme="minorEastAsia" w:hAnsiTheme="minorHAnsi" w:cstheme="minorBidi"/>
            <w:noProof/>
            <w:sz w:val="22"/>
            <w:szCs w:val="22"/>
            <w:lang w:eastAsia="pt-BR"/>
          </w:rPr>
          <w:tab/>
        </w:r>
        <w:r w:rsidDel="001864F9">
          <w:rPr>
            <w:noProof/>
          </w:rPr>
          <w:delText xml:space="preserve">Modelagem de processos com o </w:delText>
        </w:r>
        <w:r w:rsidRPr="0010115A" w:rsidDel="001864F9">
          <w:rPr>
            <w:i/>
            <w:noProof/>
          </w:rPr>
          <w:delText>Business Process Model and Notation</w:delText>
        </w:r>
        <w:r w:rsidDel="001864F9">
          <w:rPr>
            <w:noProof/>
          </w:rPr>
          <w:delText xml:space="preserve"> (BPMN)</w:delText>
        </w:r>
        <w:r w:rsidDel="001864F9">
          <w:rPr>
            <w:noProof/>
          </w:rPr>
          <w:tab/>
          <w:delText>20</w:delText>
        </w:r>
      </w:del>
    </w:p>
    <w:p w14:paraId="5715F2FA" w14:textId="3EA71502" w:rsidR="001864F9" w:rsidDel="001864F9" w:rsidRDefault="001864F9">
      <w:pPr>
        <w:pStyle w:val="Sumrio4"/>
        <w:tabs>
          <w:tab w:val="left" w:pos="1200"/>
          <w:tab w:val="right" w:leader="dot" w:pos="9061"/>
        </w:tabs>
        <w:rPr>
          <w:del w:id="817" w:author="Ryan Lemos" w:date="2019-10-14T19:20:00Z"/>
          <w:rFonts w:asciiTheme="minorHAnsi" w:eastAsiaTheme="minorEastAsia" w:hAnsiTheme="minorHAnsi" w:cstheme="minorBidi"/>
          <w:noProof/>
          <w:sz w:val="22"/>
          <w:szCs w:val="22"/>
          <w:lang w:eastAsia="pt-BR"/>
        </w:rPr>
      </w:pPr>
      <w:del w:id="818" w:author="Ryan Lemos" w:date="2019-10-14T19:20:00Z">
        <w:r w:rsidDel="001864F9">
          <w:rPr>
            <w:noProof/>
          </w:rPr>
          <w:delText>2.2.3.2</w:delText>
        </w:r>
        <w:r w:rsidDel="001864F9">
          <w:rPr>
            <w:rFonts w:asciiTheme="minorHAnsi" w:eastAsiaTheme="minorEastAsia" w:hAnsiTheme="minorHAnsi" w:cstheme="minorBidi"/>
            <w:noProof/>
            <w:sz w:val="22"/>
            <w:szCs w:val="22"/>
            <w:lang w:eastAsia="pt-BR"/>
          </w:rPr>
          <w:tab/>
        </w:r>
        <w:r w:rsidDel="001864F9">
          <w:rPr>
            <w:noProof/>
          </w:rPr>
          <w:delText>Metodologia Ágil</w:delText>
        </w:r>
        <w:r w:rsidDel="001864F9">
          <w:rPr>
            <w:noProof/>
          </w:rPr>
          <w:tab/>
          <w:delText>24</w:delText>
        </w:r>
      </w:del>
    </w:p>
    <w:p w14:paraId="0017344B" w14:textId="19F5727C" w:rsidR="001864F9" w:rsidDel="001864F9" w:rsidRDefault="001864F9">
      <w:pPr>
        <w:pStyle w:val="Sumrio4"/>
        <w:tabs>
          <w:tab w:val="left" w:pos="1200"/>
          <w:tab w:val="right" w:leader="dot" w:pos="9061"/>
        </w:tabs>
        <w:rPr>
          <w:del w:id="819" w:author="Ryan Lemos" w:date="2019-10-14T19:20:00Z"/>
          <w:rFonts w:asciiTheme="minorHAnsi" w:eastAsiaTheme="minorEastAsia" w:hAnsiTheme="minorHAnsi" w:cstheme="minorBidi"/>
          <w:noProof/>
          <w:sz w:val="22"/>
          <w:szCs w:val="22"/>
          <w:lang w:eastAsia="pt-BR"/>
        </w:rPr>
      </w:pPr>
      <w:del w:id="820" w:author="Ryan Lemos" w:date="2019-10-14T19:20:00Z">
        <w:r w:rsidDel="001864F9">
          <w:rPr>
            <w:noProof/>
          </w:rPr>
          <w:delText>2.2.3.3</w:delText>
        </w:r>
        <w:r w:rsidDel="001864F9">
          <w:rPr>
            <w:rFonts w:asciiTheme="minorHAnsi" w:eastAsiaTheme="minorEastAsia" w:hAnsiTheme="minorHAnsi" w:cstheme="minorBidi"/>
            <w:noProof/>
            <w:sz w:val="22"/>
            <w:szCs w:val="22"/>
            <w:lang w:eastAsia="pt-BR"/>
          </w:rPr>
          <w:tab/>
        </w:r>
        <w:r w:rsidRPr="0010115A" w:rsidDel="001864F9">
          <w:rPr>
            <w:i/>
            <w:noProof/>
          </w:rPr>
          <w:delText>Extreme Programming</w:delText>
        </w:r>
        <w:r w:rsidDel="001864F9">
          <w:rPr>
            <w:noProof/>
          </w:rPr>
          <w:delText xml:space="preserve"> (XP)</w:delText>
        </w:r>
        <w:r w:rsidDel="001864F9">
          <w:rPr>
            <w:noProof/>
          </w:rPr>
          <w:tab/>
          <w:delText>25</w:delText>
        </w:r>
      </w:del>
    </w:p>
    <w:p w14:paraId="153DE210" w14:textId="2C3C2C39" w:rsidR="001864F9" w:rsidDel="001864F9" w:rsidRDefault="001864F9">
      <w:pPr>
        <w:pStyle w:val="Sumrio3"/>
        <w:rPr>
          <w:del w:id="821" w:author="Ryan Lemos" w:date="2019-10-14T19:20:00Z"/>
          <w:rFonts w:asciiTheme="minorHAnsi" w:eastAsiaTheme="minorEastAsia" w:hAnsiTheme="minorHAnsi" w:cstheme="minorBidi"/>
          <w:b w:val="0"/>
          <w:iCs w:val="0"/>
          <w:noProof/>
          <w:sz w:val="22"/>
          <w:szCs w:val="22"/>
          <w:lang w:eastAsia="pt-BR"/>
        </w:rPr>
      </w:pPr>
      <w:del w:id="822" w:author="Ryan Lemos" w:date="2019-10-14T19:20:00Z">
        <w:r w:rsidDel="001864F9">
          <w:rPr>
            <w:noProof/>
          </w:rPr>
          <w:delText>2.2.4</w:delText>
        </w:r>
        <w:r w:rsidDel="001864F9">
          <w:rPr>
            <w:rFonts w:asciiTheme="minorHAnsi" w:eastAsiaTheme="minorEastAsia" w:hAnsiTheme="minorHAnsi" w:cstheme="minorBidi"/>
            <w:b w:val="0"/>
            <w:iCs w:val="0"/>
            <w:noProof/>
            <w:sz w:val="22"/>
            <w:szCs w:val="22"/>
            <w:lang w:eastAsia="pt-BR"/>
          </w:rPr>
          <w:tab/>
        </w:r>
        <w:r w:rsidDel="001864F9">
          <w:rPr>
            <w:noProof/>
          </w:rPr>
          <w:delText>Tecnologias para desenvolvimento WEB</w:delText>
        </w:r>
        <w:r w:rsidDel="001864F9">
          <w:rPr>
            <w:noProof/>
          </w:rPr>
          <w:tab/>
          <w:delText>27</w:delText>
        </w:r>
      </w:del>
    </w:p>
    <w:p w14:paraId="021637DD" w14:textId="1E4D9869" w:rsidR="001864F9" w:rsidDel="001864F9" w:rsidRDefault="001864F9">
      <w:pPr>
        <w:pStyle w:val="Sumrio4"/>
        <w:tabs>
          <w:tab w:val="left" w:pos="1200"/>
          <w:tab w:val="right" w:leader="dot" w:pos="9061"/>
        </w:tabs>
        <w:rPr>
          <w:del w:id="823" w:author="Ryan Lemos" w:date="2019-10-14T19:20:00Z"/>
          <w:rFonts w:asciiTheme="minorHAnsi" w:eastAsiaTheme="minorEastAsia" w:hAnsiTheme="minorHAnsi" w:cstheme="minorBidi"/>
          <w:noProof/>
          <w:sz w:val="22"/>
          <w:szCs w:val="22"/>
          <w:lang w:eastAsia="pt-BR"/>
        </w:rPr>
      </w:pPr>
      <w:del w:id="824" w:author="Ryan Lemos" w:date="2019-10-14T19:20:00Z">
        <w:r w:rsidDel="001864F9">
          <w:rPr>
            <w:noProof/>
          </w:rPr>
          <w:delText>2.2.4.1</w:delText>
        </w:r>
        <w:r w:rsidDel="001864F9">
          <w:rPr>
            <w:rFonts w:asciiTheme="minorHAnsi" w:eastAsiaTheme="minorEastAsia" w:hAnsiTheme="minorHAnsi" w:cstheme="minorBidi"/>
            <w:noProof/>
            <w:sz w:val="22"/>
            <w:szCs w:val="22"/>
            <w:lang w:eastAsia="pt-BR"/>
          </w:rPr>
          <w:tab/>
        </w:r>
        <w:r w:rsidRPr="0010115A" w:rsidDel="001864F9">
          <w:rPr>
            <w:i/>
            <w:noProof/>
          </w:rPr>
          <w:delText>Visual Studio Code</w:delText>
        </w:r>
        <w:r w:rsidDel="001864F9">
          <w:rPr>
            <w:noProof/>
          </w:rPr>
          <w:delText xml:space="preserve"> (VSCODE)</w:delText>
        </w:r>
        <w:r w:rsidDel="001864F9">
          <w:rPr>
            <w:noProof/>
          </w:rPr>
          <w:tab/>
          <w:delText>28</w:delText>
        </w:r>
      </w:del>
    </w:p>
    <w:p w14:paraId="2969D553" w14:textId="5F1B9B08" w:rsidR="001864F9" w:rsidRPr="001864F9" w:rsidDel="001864F9" w:rsidRDefault="001864F9">
      <w:pPr>
        <w:pStyle w:val="Sumrio4"/>
        <w:tabs>
          <w:tab w:val="left" w:pos="1200"/>
          <w:tab w:val="right" w:leader="dot" w:pos="9061"/>
        </w:tabs>
        <w:rPr>
          <w:del w:id="825" w:author="Ryan Lemos" w:date="2019-10-14T19:20:00Z"/>
          <w:rFonts w:asciiTheme="minorHAnsi" w:eastAsiaTheme="minorEastAsia" w:hAnsiTheme="minorHAnsi" w:cstheme="minorBidi"/>
          <w:noProof/>
          <w:sz w:val="22"/>
          <w:szCs w:val="22"/>
          <w:lang w:eastAsia="pt-BR"/>
        </w:rPr>
      </w:pPr>
      <w:del w:id="826" w:author="Ryan Lemos" w:date="2019-10-14T19:20:00Z">
        <w:r w:rsidRPr="001864F9" w:rsidDel="001864F9">
          <w:rPr>
            <w:noProof/>
            <w:rPrChange w:id="827" w:author="Ryan Lemos" w:date="2019-10-14T19:20:00Z">
              <w:rPr>
                <w:noProof/>
                <w:lang w:val="en-US"/>
              </w:rPr>
            </w:rPrChange>
          </w:rPr>
          <w:delText>2.2.4.2</w:delText>
        </w:r>
        <w:r w:rsidRPr="001864F9" w:rsidDel="001864F9">
          <w:rPr>
            <w:rFonts w:asciiTheme="minorHAnsi" w:eastAsiaTheme="minorEastAsia" w:hAnsiTheme="minorHAnsi" w:cstheme="minorBidi"/>
            <w:noProof/>
            <w:sz w:val="22"/>
            <w:lang w:eastAsia="pt-BR"/>
          </w:rPr>
          <w:tab/>
        </w:r>
        <w:r w:rsidRPr="001864F9" w:rsidDel="001864F9">
          <w:rPr>
            <w:i/>
            <w:noProof/>
            <w:rPrChange w:id="828" w:author="Ryan Lemos" w:date="2019-10-14T19:20:00Z">
              <w:rPr>
                <w:i/>
                <w:noProof/>
                <w:lang w:val="en-US"/>
              </w:rPr>
            </w:rPrChange>
          </w:rPr>
          <w:delText>Hyper Text Markup Language</w:delText>
        </w:r>
        <w:r w:rsidRPr="001864F9" w:rsidDel="001864F9">
          <w:rPr>
            <w:noProof/>
            <w:rPrChange w:id="829" w:author="Ryan Lemos" w:date="2019-10-14T19:20:00Z">
              <w:rPr>
                <w:noProof/>
                <w:lang w:val="en-US"/>
              </w:rPr>
            </w:rPrChange>
          </w:rPr>
          <w:delText xml:space="preserve"> (HTML)</w:delText>
        </w:r>
        <w:r w:rsidRPr="001864F9" w:rsidDel="001864F9">
          <w:rPr>
            <w:noProof/>
          </w:rPr>
          <w:tab/>
        </w:r>
      </w:del>
      <w:del w:id="830" w:author="Ryan Lemos" w:date="2019-10-14T19:19:00Z">
        <w:r w:rsidRPr="001864F9" w:rsidDel="001864F9">
          <w:rPr>
            <w:noProof/>
          </w:rPr>
          <w:delText>28</w:delText>
        </w:r>
      </w:del>
    </w:p>
    <w:p w14:paraId="5C298FBD" w14:textId="41176BEE" w:rsidR="001864F9" w:rsidRPr="001864F9" w:rsidDel="001864F9" w:rsidRDefault="001864F9">
      <w:pPr>
        <w:pStyle w:val="Sumrio4"/>
        <w:tabs>
          <w:tab w:val="left" w:pos="1200"/>
          <w:tab w:val="right" w:leader="dot" w:pos="9061"/>
        </w:tabs>
        <w:rPr>
          <w:del w:id="831" w:author="Ryan Lemos" w:date="2019-10-14T19:20:00Z"/>
          <w:rFonts w:asciiTheme="minorHAnsi" w:eastAsiaTheme="minorEastAsia" w:hAnsiTheme="minorHAnsi" w:cstheme="minorBidi"/>
          <w:noProof/>
          <w:sz w:val="22"/>
          <w:szCs w:val="22"/>
          <w:lang w:eastAsia="pt-BR"/>
        </w:rPr>
      </w:pPr>
      <w:del w:id="832" w:author="Ryan Lemos" w:date="2019-10-14T19:20:00Z">
        <w:r w:rsidRPr="001864F9" w:rsidDel="001864F9">
          <w:rPr>
            <w:noProof/>
          </w:rPr>
          <w:delText>2.2.4.3</w:delText>
        </w:r>
        <w:r w:rsidRPr="001864F9" w:rsidDel="001864F9">
          <w:rPr>
            <w:rFonts w:asciiTheme="minorHAnsi" w:eastAsiaTheme="minorEastAsia" w:hAnsiTheme="minorHAnsi" w:cstheme="minorBidi"/>
            <w:noProof/>
            <w:sz w:val="22"/>
            <w:lang w:eastAsia="pt-BR"/>
          </w:rPr>
          <w:tab/>
        </w:r>
        <w:r w:rsidRPr="001864F9" w:rsidDel="001864F9">
          <w:rPr>
            <w:i/>
            <w:noProof/>
          </w:rPr>
          <w:delText>Cascading Style Sheets</w:delText>
        </w:r>
        <w:r w:rsidRPr="001864F9" w:rsidDel="001864F9">
          <w:rPr>
            <w:noProof/>
          </w:rPr>
          <w:delText xml:space="preserve"> (CSS)</w:delText>
        </w:r>
        <w:r w:rsidRPr="001864F9" w:rsidDel="001864F9">
          <w:rPr>
            <w:noProof/>
          </w:rPr>
          <w:tab/>
        </w:r>
      </w:del>
      <w:del w:id="833" w:author="Ryan Lemos" w:date="2019-10-14T19:19:00Z">
        <w:r w:rsidRPr="001864F9" w:rsidDel="001864F9">
          <w:rPr>
            <w:noProof/>
          </w:rPr>
          <w:delText>29</w:delText>
        </w:r>
      </w:del>
    </w:p>
    <w:p w14:paraId="417C21F9" w14:textId="3A946420" w:rsidR="001864F9" w:rsidRPr="001864F9" w:rsidDel="001864F9" w:rsidRDefault="001864F9">
      <w:pPr>
        <w:pStyle w:val="Sumrio4"/>
        <w:tabs>
          <w:tab w:val="left" w:pos="1200"/>
          <w:tab w:val="right" w:leader="dot" w:pos="9061"/>
        </w:tabs>
        <w:rPr>
          <w:del w:id="834" w:author="Ryan Lemos" w:date="2019-10-14T19:20:00Z"/>
          <w:rFonts w:asciiTheme="minorHAnsi" w:eastAsiaTheme="minorEastAsia" w:hAnsiTheme="minorHAnsi" w:cstheme="minorBidi"/>
          <w:noProof/>
          <w:sz w:val="22"/>
          <w:szCs w:val="22"/>
          <w:lang w:eastAsia="pt-BR"/>
        </w:rPr>
      </w:pPr>
      <w:del w:id="835" w:author="Ryan Lemos" w:date="2019-10-14T19:20:00Z">
        <w:r w:rsidRPr="001864F9" w:rsidDel="001864F9">
          <w:rPr>
            <w:noProof/>
          </w:rPr>
          <w:delText>2.2.4.4</w:delText>
        </w:r>
        <w:r w:rsidRPr="001864F9" w:rsidDel="001864F9">
          <w:rPr>
            <w:rFonts w:asciiTheme="minorHAnsi" w:eastAsiaTheme="minorEastAsia" w:hAnsiTheme="minorHAnsi" w:cstheme="minorBidi"/>
            <w:noProof/>
            <w:sz w:val="22"/>
            <w:lang w:eastAsia="pt-BR"/>
          </w:rPr>
          <w:tab/>
        </w:r>
        <w:r w:rsidRPr="001864F9" w:rsidDel="001864F9">
          <w:rPr>
            <w:noProof/>
          </w:rPr>
          <w:delText>JavaScript (JS)</w:delText>
        </w:r>
        <w:r w:rsidRPr="001864F9" w:rsidDel="001864F9">
          <w:rPr>
            <w:noProof/>
          </w:rPr>
          <w:tab/>
        </w:r>
      </w:del>
      <w:del w:id="836" w:author="Ryan Lemos" w:date="2019-10-14T19:19:00Z">
        <w:r w:rsidRPr="001864F9" w:rsidDel="001864F9">
          <w:rPr>
            <w:noProof/>
          </w:rPr>
          <w:delText>30</w:delText>
        </w:r>
      </w:del>
    </w:p>
    <w:p w14:paraId="52301EE7" w14:textId="69D1F138" w:rsidR="001864F9" w:rsidRPr="001864F9" w:rsidDel="001864F9" w:rsidRDefault="001864F9">
      <w:pPr>
        <w:pStyle w:val="Sumrio4"/>
        <w:tabs>
          <w:tab w:val="left" w:pos="1200"/>
          <w:tab w:val="right" w:leader="dot" w:pos="9061"/>
        </w:tabs>
        <w:rPr>
          <w:del w:id="837" w:author="Ryan Lemos" w:date="2019-10-14T19:20:00Z"/>
          <w:rFonts w:asciiTheme="minorHAnsi" w:eastAsiaTheme="minorEastAsia" w:hAnsiTheme="minorHAnsi" w:cstheme="minorBidi"/>
          <w:noProof/>
          <w:sz w:val="22"/>
          <w:szCs w:val="22"/>
          <w:lang w:eastAsia="pt-BR"/>
        </w:rPr>
      </w:pPr>
      <w:del w:id="838" w:author="Ryan Lemos" w:date="2019-10-14T19:20:00Z">
        <w:r w:rsidRPr="001864F9" w:rsidDel="001864F9">
          <w:rPr>
            <w:noProof/>
          </w:rPr>
          <w:delText>2.2.4.5</w:delText>
        </w:r>
        <w:r w:rsidRPr="001864F9" w:rsidDel="001864F9">
          <w:rPr>
            <w:rFonts w:asciiTheme="minorHAnsi" w:eastAsiaTheme="minorEastAsia" w:hAnsiTheme="minorHAnsi" w:cstheme="minorBidi"/>
            <w:noProof/>
            <w:sz w:val="22"/>
            <w:lang w:eastAsia="pt-BR"/>
          </w:rPr>
          <w:tab/>
        </w:r>
        <w:r w:rsidRPr="001864F9" w:rsidDel="001864F9">
          <w:rPr>
            <w:noProof/>
          </w:rPr>
          <w:delText xml:space="preserve">JavaScript </w:delText>
        </w:r>
        <w:r w:rsidRPr="001864F9" w:rsidDel="001864F9">
          <w:rPr>
            <w:i/>
            <w:noProof/>
          </w:rPr>
          <w:delText>Object Notation</w:delText>
        </w:r>
        <w:r w:rsidRPr="001864F9" w:rsidDel="001864F9">
          <w:rPr>
            <w:noProof/>
          </w:rPr>
          <w:delText xml:space="preserve"> (JSON)</w:delText>
        </w:r>
        <w:r w:rsidRPr="001864F9" w:rsidDel="001864F9">
          <w:rPr>
            <w:noProof/>
          </w:rPr>
          <w:tab/>
        </w:r>
      </w:del>
      <w:del w:id="839" w:author="Ryan Lemos" w:date="2019-10-14T19:19:00Z">
        <w:r w:rsidRPr="001864F9" w:rsidDel="001864F9">
          <w:rPr>
            <w:noProof/>
          </w:rPr>
          <w:delText>31</w:delText>
        </w:r>
      </w:del>
    </w:p>
    <w:p w14:paraId="1B1E6EC5" w14:textId="361FEA21" w:rsidR="001864F9" w:rsidRPr="001864F9" w:rsidDel="001864F9" w:rsidRDefault="001864F9">
      <w:pPr>
        <w:pStyle w:val="Sumrio4"/>
        <w:tabs>
          <w:tab w:val="left" w:pos="1200"/>
          <w:tab w:val="right" w:leader="dot" w:pos="9061"/>
        </w:tabs>
        <w:rPr>
          <w:del w:id="840" w:author="Ryan Lemos" w:date="2019-10-14T19:20:00Z"/>
          <w:rFonts w:asciiTheme="minorHAnsi" w:eastAsiaTheme="minorEastAsia" w:hAnsiTheme="minorHAnsi" w:cstheme="minorBidi"/>
          <w:noProof/>
          <w:sz w:val="22"/>
          <w:szCs w:val="22"/>
          <w:lang w:eastAsia="pt-BR"/>
        </w:rPr>
      </w:pPr>
      <w:del w:id="841" w:author="Ryan Lemos" w:date="2019-10-14T19:20:00Z">
        <w:r w:rsidRPr="001864F9" w:rsidDel="001864F9">
          <w:rPr>
            <w:noProof/>
          </w:rPr>
          <w:delText>2.2.4.6</w:delText>
        </w:r>
        <w:r w:rsidRPr="001864F9" w:rsidDel="001864F9">
          <w:rPr>
            <w:rFonts w:asciiTheme="minorHAnsi" w:eastAsiaTheme="minorEastAsia" w:hAnsiTheme="minorHAnsi" w:cstheme="minorBidi"/>
            <w:noProof/>
            <w:sz w:val="22"/>
            <w:lang w:eastAsia="pt-BR"/>
          </w:rPr>
          <w:tab/>
        </w:r>
        <w:r w:rsidRPr="001864F9" w:rsidDel="001864F9">
          <w:rPr>
            <w:noProof/>
          </w:rPr>
          <w:delText>TypeScript</w:delText>
        </w:r>
        <w:r w:rsidRPr="001864F9" w:rsidDel="001864F9">
          <w:rPr>
            <w:noProof/>
          </w:rPr>
          <w:tab/>
        </w:r>
      </w:del>
      <w:del w:id="842" w:author="Ryan Lemos" w:date="2019-10-14T19:19:00Z">
        <w:r w:rsidRPr="001864F9" w:rsidDel="001864F9">
          <w:rPr>
            <w:noProof/>
          </w:rPr>
          <w:delText>31</w:delText>
        </w:r>
      </w:del>
    </w:p>
    <w:p w14:paraId="798C2FCA" w14:textId="0165C657" w:rsidR="001864F9" w:rsidRPr="001864F9" w:rsidDel="001864F9" w:rsidRDefault="001864F9">
      <w:pPr>
        <w:pStyle w:val="Sumrio4"/>
        <w:tabs>
          <w:tab w:val="left" w:pos="1200"/>
          <w:tab w:val="right" w:leader="dot" w:pos="9061"/>
        </w:tabs>
        <w:rPr>
          <w:del w:id="843" w:author="Ryan Lemos" w:date="2019-10-14T19:20:00Z"/>
          <w:rFonts w:asciiTheme="minorHAnsi" w:eastAsiaTheme="minorEastAsia" w:hAnsiTheme="minorHAnsi" w:cstheme="minorBidi"/>
          <w:noProof/>
          <w:sz w:val="22"/>
          <w:szCs w:val="22"/>
          <w:lang w:eastAsia="pt-BR"/>
        </w:rPr>
      </w:pPr>
      <w:del w:id="844" w:author="Ryan Lemos" w:date="2019-10-14T19:20:00Z">
        <w:r w:rsidRPr="001864F9" w:rsidDel="001864F9">
          <w:rPr>
            <w:noProof/>
          </w:rPr>
          <w:delText>2.2.4.7</w:delText>
        </w:r>
        <w:r w:rsidRPr="001864F9" w:rsidDel="001864F9">
          <w:rPr>
            <w:rFonts w:asciiTheme="minorHAnsi" w:eastAsiaTheme="minorEastAsia" w:hAnsiTheme="minorHAnsi" w:cstheme="minorBidi"/>
            <w:noProof/>
            <w:sz w:val="22"/>
            <w:lang w:eastAsia="pt-BR"/>
          </w:rPr>
          <w:tab/>
        </w:r>
        <w:r w:rsidRPr="001864F9" w:rsidDel="001864F9">
          <w:rPr>
            <w:noProof/>
          </w:rPr>
          <w:delText>Angular</w:delText>
        </w:r>
        <w:r w:rsidRPr="001864F9" w:rsidDel="001864F9">
          <w:rPr>
            <w:noProof/>
          </w:rPr>
          <w:tab/>
        </w:r>
      </w:del>
      <w:del w:id="845" w:author="Ryan Lemos" w:date="2019-10-14T19:19:00Z">
        <w:r w:rsidRPr="001864F9" w:rsidDel="001864F9">
          <w:rPr>
            <w:noProof/>
          </w:rPr>
          <w:delText>32</w:delText>
        </w:r>
      </w:del>
    </w:p>
    <w:p w14:paraId="12124961" w14:textId="38769C9F" w:rsidR="001864F9" w:rsidRPr="001864F9" w:rsidDel="001864F9" w:rsidRDefault="001864F9">
      <w:pPr>
        <w:pStyle w:val="Sumrio4"/>
        <w:tabs>
          <w:tab w:val="left" w:pos="1200"/>
          <w:tab w:val="right" w:leader="dot" w:pos="9061"/>
        </w:tabs>
        <w:rPr>
          <w:del w:id="846" w:author="Ryan Lemos" w:date="2019-10-14T19:20:00Z"/>
          <w:rFonts w:asciiTheme="minorHAnsi" w:eastAsiaTheme="minorEastAsia" w:hAnsiTheme="minorHAnsi" w:cstheme="minorBidi"/>
          <w:noProof/>
          <w:sz w:val="22"/>
          <w:szCs w:val="22"/>
          <w:lang w:eastAsia="pt-BR"/>
        </w:rPr>
      </w:pPr>
      <w:del w:id="847" w:author="Ryan Lemos" w:date="2019-10-14T19:20:00Z">
        <w:r w:rsidRPr="001864F9" w:rsidDel="001864F9">
          <w:rPr>
            <w:noProof/>
          </w:rPr>
          <w:delText>2.2.4.8</w:delText>
        </w:r>
        <w:r w:rsidRPr="001864F9" w:rsidDel="001864F9">
          <w:rPr>
            <w:rFonts w:asciiTheme="minorHAnsi" w:eastAsiaTheme="minorEastAsia" w:hAnsiTheme="minorHAnsi" w:cstheme="minorBidi"/>
            <w:noProof/>
            <w:sz w:val="22"/>
            <w:lang w:eastAsia="pt-BR"/>
          </w:rPr>
          <w:tab/>
        </w:r>
        <w:r w:rsidRPr="001864F9" w:rsidDel="001864F9">
          <w:rPr>
            <w:i/>
            <w:noProof/>
          </w:rPr>
          <w:delText>Hypertext PreProcessor</w:delText>
        </w:r>
        <w:r w:rsidRPr="001864F9" w:rsidDel="001864F9">
          <w:rPr>
            <w:noProof/>
          </w:rPr>
          <w:delText xml:space="preserve"> (PHP)</w:delText>
        </w:r>
        <w:r w:rsidRPr="001864F9" w:rsidDel="001864F9">
          <w:rPr>
            <w:noProof/>
          </w:rPr>
          <w:tab/>
        </w:r>
      </w:del>
      <w:del w:id="848" w:author="Ryan Lemos" w:date="2019-10-14T19:19:00Z">
        <w:r w:rsidRPr="001864F9" w:rsidDel="001864F9">
          <w:rPr>
            <w:noProof/>
          </w:rPr>
          <w:delText>33</w:delText>
        </w:r>
      </w:del>
    </w:p>
    <w:p w14:paraId="6295BE6A" w14:textId="39634F43" w:rsidR="001864F9" w:rsidRPr="001864F9" w:rsidDel="001864F9" w:rsidRDefault="001864F9">
      <w:pPr>
        <w:pStyle w:val="Sumrio4"/>
        <w:tabs>
          <w:tab w:val="left" w:pos="1200"/>
          <w:tab w:val="right" w:leader="dot" w:pos="9061"/>
        </w:tabs>
        <w:rPr>
          <w:del w:id="849" w:author="Ryan Lemos" w:date="2019-10-14T19:20:00Z"/>
          <w:rFonts w:asciiTheme="minorHAnsi" w:eastAsiaTheme="minorEastAsia" w:hAnsiTheme="minorHAnsi" w:cstheme="minorBidi"/>
          <w:noProof/>
          <w:sz w:val="22"/>
          <w:szCs w:val="22"/>
          <w:lang w:eastAsia="pt-BR"/>
        </w:rPr>
      </w:pPr>
      <w:del w:id="850" w:author="Ryan Lemos" w:date="2019-10-14T19:20:00Z">
        <w:r w:rsidRPr="001864F9" w:rsidDel="001864F9">
          <w:rPr>
            <w:noProof/>
          </w:rPr>
          <w:delText>2.2.4.9</w:delText>
        </w:r>
        <w:r w:rsidRPr="001864F9" w:rsidDel="001864F9">
          <w:rPr>
            <w:rFonts w:asciiTheme="minorHAnsi" w:eastAsiaTheme="minorEastAsia" w:hAnsiTheme="minorHAnsi" w:cstheme="minorBidi"/>
            <w:noProof/>
            <w:sz w:val="22"/>
            <w:lang w:eastAsia="pt-BR"/>
          </w:rPr>
          <w:tab/>
        </w:r>
        <w:r w:rsidRPr="001864F9" w:rsidDel="001864F9">
          <w:rPr>
            <w:i/>
            <w:noProof/>
          </w:rPr>
          <w:delText>Framework</w:delText>
        </w:r>
        <w:r w:rsidRPr="001864F9" w:rsidDel="001864F9">
          <w:rPr>
            <w:noProof/>
          </w:rPr>
          <w:delText xml:space="preserve"> Laravel</w:delText>
        </w:r>
        <w:r w:rsidRPr="001864F9" w:rsidDel="001864F9">
          <w:rPr>
            <w:noProof/>
          </w:rPr>
          <w:tab/>
        </w:r>
      </w:del>
      <w:del w:id="851" w:author="Ryan Lemos" w:date="2019-10-14T19:19:00Z">
        <w:r w:rsidRPr="001864F9" w:rsidDel="001864F9">
          <w:rPr>
            <w:noProof/>
          </w:rPr>
          <w:delText>34</w:delText>
        </w:r>
      </w:del>
    </w:p>
    <w:p w14:paraId="25B6E0D8" w14:textId="31E497EE" w:rsidR="001864F9" w:rsidRPr="001864F9" w:rsidDel="001864F9" w:rsidRDefault="001864F9">
      <w:pPr>
        <w:pStyle w:val="Sumrio4"/>
        <w:tabs>
          <w:tab w:val="left" w:pos="1200"/>
          <w:tab w:val="right" w:leader="dot" w:pos="9061"/>
        </w:tabs>
        <w:rPr>
          <w:del w:id="852" w:author="Ryan Lemos" w:date="2019-10-14T19:20:00Z"/>
          <w:rFonts w:asciiTheme="minorHAnsi" w:eastAsiaTheme="minorEastAsia" w:hAnsiTheme="minorHAnsi" w:cstheme="minorBidi"/>
          <w:noProof/>
          <w:sz w:val="22"/>
          <w:szCs w:val="22"/>
          <w:lang w:eastAsia="pt-BR"/>
        </w:rPr>
      </w:pPr>
      <w:del w:id="853" w:author="Ryan Lemos" w:date="2019-10-14T19:20:00Z">
        <w:r w:rsidRPr="001864F9" w:rsidDel="001864F9">
          <w:rPr>
            <w:noProof/>
          </w:rPr>
          <w:delText>2.2.4.10</w:delText>
        </w:r>
        <w:r w:rsidRPr="001864F9" w:rsidDel="001864F9">
          <w:rPr>
            <w:rFonts w:asciiTheme="minorHAnsi" w:eastAsiaTheme="minorEastAsia" w:hAnsiTheme="minorHAnsi" w:cstheme="minorBidi"/>
            <w:noProof/>
            <w:sz w:val="22"/>
            <w:lang w:eastAsia="pt-BR"/>
          </w:rPr>
          <w:tab/>
        </w:r>
        <w:r w:rsidRPr="001864F9" w:rsidDel="001864F9">
          <w:rPr>
            <w:i/>
            <w:noProof/>
            <w:rPrChange w:id="854" w:author="Ryan Lemos" w:date="2019-10-14T19:20:00Z">
              <w:rPr>
                <w:i/>
                <w:noProof/>
                <w:lang w:val="en-US"/>
              </w:rPr>
            </w:rPrChange>
          </w:rPr>
          <w:delText>Representational State Transfer</w:delText>
        </w:r>
        <w:r w:rsidRPr="001864F9" w:rsidDel="001864F9">
          <w:rPr>
            <w:noProof/>
            <w:rPrChange w:id="855" w:author="Ryan Lemos" w:date="2019-10-14T19:20:00Z">
              <w:rPr>
                <w:noProof/>
                <w:lang w:val="en-US"/>
              </w:rPr>
            </w:rPrChange>
          </w:rPr>
          <w:delText xml:space="preserve"> (</w:delText>
        </w:r>
        <w:r w:rsidRPr="001864F9" w:rsidDel="001864F9">
          <w:rPr>
            <w:noProof/>
          </w:rPr>
          <w:delText>REST)</w:delText>
        </w:r>
        <w:r w:rsidRPr="001864F9" w:rsidDel="001864F9">
          <w:rPr>
            <w:noProof/>
          </w:rPr>
          <w:tab/>
        </w:r>
      </w:del>
      <w:del w:id="856" w:author="Ryan Lemos" w:date="2019-10-14T19:19:00Z">
        <w:r w:rsidRPr="001864F9" w:rsidDel="001864F9">
          <w:rPr>
            <w:noProof/>
          </w:rPr>
          <w:delText>37</w:delText>
        </w:r>
      </w:del>
    </w:p>
    <w:p w14:paraId="73DC8D5E" w14:textId="350321AA" w:rsidR="001864F9" w:rsidDel="001864F9" w:rsidRDefault="001864F9">
      <w:pPr>
        <w:pStyle w:val="Sumrio4"/>
        <w:tabs>
          <w:tab w:val="left" w:pos="1200"/>
          <w:tab w:val="right" w:leader="dot" w:pos="9061"/>
        </w:tabs>
        <w:rPr>
          <w:del w:id="857" w:author="Ryan Lemos" w:date="2019-10-14T19:20:00Z"/>
          <w:rFonts w:asciiTheme="minorHAnsi" w:eastAsiaTheme="minorEastAsia" w:hAnsiTheme="minorHAnsi" w:cstheme="minorBidi"/>
          <w:noProof/>
          <w:sz w:val="22"/>
          <w:szCs w:val="22"/>
          <w:lang w:eastAsia="pt-BR"/>
        </w:rPr>
      </w:pPr>
      <w:del w:id="858" w:author="Ryan Lemos" w:date="2019-10-14T19:20:00Z">
        <w:r w:rsidRPr="001864F9" w:rsidDel="001864F9">
          <w:rPr>
            <w:noProof/>
            <w:rPrChange w:id="859" w:author="Ryan Lemos" w:date="2019-10-14T19:19:00Z">
              <w:rPr>
                <w:noProof/>
                <w:lang w:val="en-US"/>
              </w:rPr>
            </w:rPrChange>
          </w:rPr>
          <w:delText>2.2.4.11</w:delText>
        </w:r>
        <w:r w:rsidDel="001864F9">
          <w:rPr>
            <w:rFonts w:asciiTheme="minorHAnsi" w:eastAsiaTheme="minorEastAsia" w:hAnsiTheme="minorHAnsi" w:cstheme="minorBidi"/>
            <w:noProof/>
            <w:sz w:val="22"/>
            <w:szCs w:val="22"/>
            <w:lang w:eastAsia="pt-BR"/>
          </w:rPr>
          <w:tab/>
        </w:r>
        <w:r w:rsidRPr="001864F9" w:rsidDel="001864F9">
          <w:rPr>
            <w:i/>
            <w:noProof/>
            <w:rPrChange w:id="860" w:author="Ryan Lemos" w:date="2019-10-14T19:19:00Z">
              <w:rPr>
                <w:i/>
                <w:noProof/>
                <w:lang w:val="en-US"/>
              </w:rPr>
            </w:rPrChange>
          </w:rPr>
          <w:delText>Application Programming Interfaces</w:delText>
        </w:r>
        <w:r w:rsidRPr="001864F9" w:rsidDel="001864F9">
          <w:rPr>
            <w:noProof/>
            <w:rPrChange w:id="861" w:author="Ryan Lemos" w:date="2019-10-14T19:19:00Z">
              <w:rPr>
                <w:noProof/>
                <w:lang w:val="en-US"/>
              </w:rPr>
            </w:rPrChange>
          </w:rPr>
          <w:delText xml:space="preserve"> (API)</w:delText>
        </w:r>
        <w:r w:rsidDel="001864F9">
          <w:rPr>
            <w:noProof/>
          </w:rPr>
          <w:tab/>
          <w:delText>37</w:delText>
        </w:r>
      </w:del>
    </w:p>
    <w:p w14:paraId="6F283340" w14:textId="12076112" w:rsidR="001864F9" w:rsidDel="001864F9" w:rsidRDefault="001864F9">
      <w:pPr>
        <w:pStyle w:val="Sumrio3"/>
        <w:rPr>
          <w:del w:id="862" w:author="Ryan Lemos" w:date="2019-10-14T19:20:00Z"/>
          <w:rFonts w:asciiTheme="minorHAnsi" w:eastAsiaTheme="minorEastAsia" w:hAnsiTheme="minorHAnsi" w:cstheme="minorBidi"/>
          <w:b w:val="0"/>
          <w:iCs w:val="0"/>
          <w:noProof/>
          <w:sz w:val="22"/>
          <w:szCs w:val="22"/>
          <w:lang w:eastAsia="pt-BR"/>
        </w:rPr>
      </w:pPr>
      <w:del w:id="863" w:author="Ryan Lemos" w:date="2019-10-14T19:20:00Z">
        <w:r w:rsidDel="001864F9">
          <w:rPr>
            <w:noProof/>
          </w:rPr>
          <w:delText>2.2.5</w:delText>
        </w:r>
        <w:r w:rsidDel="001864F9">
          <w:rPr>
            <w:rFonts w:asciiTheme="minorHAnsi" w:eastAsiaTheme="minorEastAsia" w:hAnsiTheme="minorHAnsi" w:cstheme="minorBidi"/>
            <w:b w:val="0"/>
            <w:iCs w:val="0"/>
            <w:noProof/>
            <w:sz w:val="22"/>
            <w:szCs w:val="22"/>
            <w:lang w:eastAsia="pt-BR"/>
          </w:rPr>
          <w:tab/>
        </w:r>
        <w:r w:rsidDel="001864F9">
          <w:rPr>
            <w:noProof/>
          </w:rPr>
          <w:delText>Banco de Dados (BD)</w:delText>
        </w:r>
        <w:r w:rsidDel="001864F9">
          <w:rPr>
            <w:noProof/>
          </w:rPr>
          <w:tab/>
          <w:delText>38</w:delText>
        </w:r>
      </w:del>
    </w:p>
    <w:p w14:paraId="744311DD" w14:textId="7E55DFBD" w:rsidR="001864F9" w:rsidDel="001864F9" w:rsidRDefault="001864F9">
      <w:pPr>
        <w:pStyle w:val="Sumrio3"/>
        <w:rPr>
          <w:del w:id="864" w:author="Ryan Lemos" w:date="2019-10-14T19:20:00Z"/>
          <w:rFonts w:asciiTheme="minorHAnsi" w:eastAsiaTheme="minorEastAsia" w:hAnsiTheme="minorHAnsi" w:cstheme="minorBidi"/>
          <w:b w:val="0"/>
          <w:iCs w:val="0"/>
          <w:noProof/>
          <w:sz w:val="22"/>
          <w:szCs w:val="22"/>
          <w:lang w:eastAsia="pt-BR"/>
        </w:rPr>
      </w:pPr>
      <w:del w:id="865" w:author="Ryan Lemos" w:date="2019-10-14T19:20:00Z">
        <w:r w:rsidDel="001864F9">
          <w:rPr>
            <w:noProof/>
          </w:rPr>
          <w:delText>2.2.6</w:delText>
        </w:r>
        <w:r w:rsidDel="001864F9">
          <w:rPr>
            <w:rFonts w:asciiTheme="minorHAnsi" w:eastAsiaTheme="minorEastAsia" w:hAnsiTheme="minorHAnsi" w:cstheme="minorBidi"/>
            <w:b w:val="0"/>
            <w:iCs w:val="0"/>
            <w:noProof/>
            <w:sz w:val="22"/>
            <w:szCs w:val="22"/>
            <w:lang w:eastAsia="pt-BR"/>
          </w:rPr>
          <w:tab/>
        </w:r>
        <w:r w:rsidDel="001864F9">
          <w:rPr>
            <w:noProof/>
          </w:rPr>
          <w:delText>Sistema de Gerenciamento de Banco de Dados (MySQL)</w:delText>
        </w:r>
        <w:r w:rsidDel="001864F9">
          <w:rPr>
            <w:noProof/>
          </w:rPr>
          <w:tab/>
          <w:delText>40</w:delText>
        </w:r>
      </w:del>
    </w:p>
    <w:p w14:paraId="4C112F9D" w14:textId="35BB66C9" w:rsidR="001864F9" w:rsidDel="001864F9" w:rsidRDefault="001864F9">
      <w:pPr>
        <w:pStyle w:val="Sumrio1"/>
        <w:tabs>
          <w:tab w:val="left" w:pos="1200"/>
          <w:tab w:val="right" w:leader="dot" w:pos="9061"/>
        </w:tabs>
        <w:rPr>
          <w:del w:id="866" w:author="Ryan Lemos" w:date="2019-10-14T19:20:00Z"/>
          <w:rFonts w:asciiTheme="minorHAnsi" w:eastAsiaTheme="minorEastAsia" w:hAnsiTheme="minorHAnsi" w:cstheme="minorBidi"/>
          <w:b w:val="0"/>
          <w:bCs w:val="0"/>
          <w:caps w:val="0"/>
          <w:noProof/>
          <w:sz w:val="22"/>
          <w:szCs w:val="22"/>
          <w:lang w:eastAsia="pt-BR"/>
        </w:rPr>
      </w:pPr>
      <w:del w:id="867" w:author="Ryan Lemos" w:date="2019-10-14T19:20:00Z">
        <w:r w:rsidDel="001864F9">
          <w:rPr>
            <w:noProof/>
          </w:rPr>
          <w:delText>3</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desenvolvimento do ambiente proposto</w:delText>
        </w:r>
        <w:r w:rsidDel="001864F9">
          <w:rPr>
            <w:noProof/>
          </w:rPr>
          <w:tab/>
          <w:delText>42</w:delText>
        </w:r>
      </w:del>
    </w:p>
    <w:p w14:paraId="4A5C7C44" w14:textId="2970A19F" w:rsidR="001864F9" w:rsidDel="001864F9" w:rsidRDefault="001864F9">
      <w:pPr>
        <w:pStyle w:val="Sumrio2"/>
        <w:tabs>
          <w:tab w:val="left" w:pos="1200"/>
          <w:tab w:val="right" w:leader="dot" w:pos="9061"/>
        </w:tabs>
        <w:rPr>
          <w:del w:id="868" w:author="Ryan Lemos" w:date="2019-10-14T19:20:00Z"/>
          <w:rFonts w:asciiTheme="minorHAnsi" w:eastAsiaTheme="minorEastAsia" w:hAnsiTheme="minorHAnsi" w:cstheme="minorBidi"/>
          <w:caps w:val="0"/>
          <w:noProof/>
          <w:sz w:val="22"/>
          <w:szCs w:val="22"/>
          <w:lang w:eastAsia="pt-BR"/>
        </w:rPr>
      </w:pPr>
      <w:del w:id="869" w:author="Ryan Lemos" w:date="2019-10-14T19:20:00Z">
        <w:r w:rsidDel="001864F9">
          <w:rPr>
            <w:noProof/>
          </w:rPr>
          <w:delText>3.1</w:delText>
        </w:r>
        <w:r w:rsidDel="001864F9">
          <w:rPr>
            <w:rFonts w:asciiTheme="minorHAnsi" w:eastAsiaTheme="minorEastAsia" w:hAnsiTheme="minorHAnsi" w:cstheme="minorBidi"/>
            <w:caps w:val="0"/>
            <w:noProof/>
            <w:sz w:val="22"/>
            <w:szCs w:val="22"/>
            <w:lang w:eastAsia="pt-BR"/>
          </w:rPr>
          <w:tab/>
        </w:r>
        <w:r w:rsidDel="001864F9">
          <w:rPr>
            <w:noProof/>
          </w:rPr>
          <w:delText>Ferramentas de desenvolvimento utilizadas</w:delText>
        </w:r>
        <w:r w:rsidDel="001864F9">
          <w:rPr>
            <w:noProof/>
          </w:rPr>
          <w:tab/>
          <w:delText>42</w:delText>
        </w:r>
      </w:del>
    </w:p>
    <w:p w14:paraId="59181B90" w14:textId="4ADA5C8E" w:rsidR="001864F9" w:rsidDel="001864F9" w:rsidRDefault="001864F9">
      <w:pPr>
        <w:pStyle w:val="Sumrio2"/>
        <w:tabs>
          <w:tab w:val="left" w:pos="1200"/>
          <w:tab w:val="right" w:leader="dot" w:pos="9061"/>
        </w:tabs>
        <w:rPr>
          <w:del w:id="870" w:author="Ryan Lemos" w:date="2019-10-14T19:20:00Z"/>
          <w:rFonts w:asciiTheme="minorHAnsi" w:eastAsiaTheme="minorEastAsia" w:hAnsiTheme="minorHAnsi" w:cstheme="minorBidi"/>
          <w:caps w:val="0"/>
          <w:noProof/>
          <w:sz w:val="22"/>
          <w:szCs w:val="22"/>
          <w:lang w:eastAsia="pt-BR"/>
        </w:rPr>
      </w:pPr>
      <w:del w:id="871" w:author="Ryan Lemos" w:date="2019-10-14T19:20:00Z">
        <w:r w:rsidDel="001864F9">
          <w:rPr>
            <w:noProof/>
          </w:rPr>
          <w:delText>3.2</w:delText>
        </w:r>
        <w:r w:rsidDel="001864F9">
          <w:rPr>
            <w:rFonts w:asciiTheme="minorHAnsi" w:eastAsiaTheme="minorEastAsia" w:hAnsiTheme="minorHAnsi" w:cstheme="minorBidi"/>
            <w:caps w:val="0"/>
            <w:noProof/>
            <w:sz w:val="22"/>
            <w:szCs w:val="22"/>
            <w:lang w:eastAsia="pt-BR"/>
          </w:rPr>
          <w:tab/>
        </w:r>
        <w:r w:rsidDel="001864F9">
          <w:rPr>
            <w:noProof/>
          </w:rPr>
          <w:delText>Estruturação do sistema</w:delText>
        </w:r>
        <w:r w:rsidDel="001864F9">
          <w:rPr>
            <w:noProof/>
          </w:rPr>
          <w:tab/>
          <w:delText>43</w:delText>
        </w:r>
      </w:del>
    </w:p>
    <w:p w14:paraId="0CE63B82" w14:textId="5D502E4A" w:rsidR="001864F9" w:rsidDel="001864F9" w:rsidRDefault="001864F9">
      <w:pPr>
        <w:pStyle w:val="Sumrio2"/>
        <w:tabs>
          <w:tab w:val="left" w:pos="1200"/>
          <w:tab w:val="right" w:leader="dot" w:pos="9061"/>
        </w:tabs>
        <w:rPr>
          <w:del w:id="872" w:author="Ryan Lemos" w:date="2019-10-14T19:20:00Z"/>
          <w:rFonts w:asciiTheme="minorHAnsi" w:eastAsiaTheme="minorEastAsia" w:hAnsiTheme="minorHAnsi" w:cstheme="minorBidi"/>
          <w:caps w:val="0"/>
          <w:noProof/>
          <w:sz w:val="22"/>
          <w:szCs w:val="22"/>
          <w:lang w:eastAsia="pt-BR"/>
        </w:rPr>
      </w:pPr>
      <w:del w:id="873" w:author="Ryan Lemos" w:date="2019-10-14T19:20:00Z">
        <w:r w:rsidDel="001864F9">
          <w:rPr>
            <w:noProof/>
          </w:rPr>
          <w:delText>3.3</w:delText>
        </w:r>
        <w:r w:rsidDel="001864F9">
          <w:rPr>
            <w:rFonts w:asciiTheme="minorHAnsi" w:eastAsiaTheme="minorEastAsia" w:hAnsiTheme="minorHAnsi" w:cstheme="minorBidi"/>
            <w:caps w:val="0"/>
            <w:noProof/>
            <w:sz w:val="22"/>
            <w:szCs w:val="22"/>
            <w:lang w:eastAsia="pt-BR"/>
          </w:rPr>
          <w:tab/>
        </w:r>
        <w:r w:rsidDel="001864F9">
          <w:rPr>
            <w:noProof/>
          </w:rPr>
          <w:delText>Diagrama de banco de dados</w:delText>
        </w:r>
        <w:r w:rsidDel="001864F9">
          <w:rPr>
            <w:noProof/>
          </w:rPr>
          <w:tab/>
          <w:delText>43</w:delText>
        </w:r>
      </w:del>
    </w:p>
    <w:p w14:paraId="778595AF" w14:textId="6E71ADD6" w:rsidR="001864F9" w:rsidDel="001864F9" w:rsidRDefault="001864F9">
      <w:pPr>
        <w:pStyle w:val="Sumrio2"/>
        <w:tabs>
          <w:tab w:val="left" w:pos="1200"/>
          <w:tab w:val="right" w:leader="dot" w:pos="9061"/>
        </w:tabs>
        <w:rPr>
          <w:del w:id="874" w:author="Ryan Lemos" w:date="2019-10-14T19:20:00Z"/>
          <w:rFonts w:asciiTheme="minorHAnsi" w:eastAsiaTheme="minorEastAsia" w:hAnsiTheme="minorHAnsi" w:cstheme="minorBidi"/>
          <w:caps w:val="0"/>
          <w:noProof/>
          <w:sz w:val="22"/>
          <w:szCs w:val="22"/>
          <w:lang w:eastAsia="pt-BR"/>
        </w:rPr>
      </w:pPr>
      <w:del w:id="875" w:author="Ryan Lemos" w:date="2019-10-14T19:20:00Z">
        <w:r w:rsidDel="001864F9">
          <w:rPr>
            <w:noProof/>
          </w:rPr>
          <w:delText>3.4</w:delText>
        </w:r>
        <w:r w:rsidDel="001864F9">
          <w:rPr>
            <w:rFonts w:asciiTheme="minorHAnsi" w:eastAsiaTheme="minorEastAsia" w:hAnsiTheme="minorHAnsi" w:cstheme="minorBidi"/>
            <w:caps w:val="0"/>
            <w:noProof/>
            <w:sz w:val="22"/>
            <w:szCs w:val="22"/>
            <w:lang w:eastAsia="pt-BR"/>
          </w:rPr>
          <w:tab/>
        </w:r>
        <w:r w:rsidDel="001864F9">
          <w:rPr>
            <w:noProof/>
          </w:rPr>
          <w:delText>Diagrama de processos</w:delText>
        </w:r>
        <w:r w:rsidDel="001864F9">
          <w:rPr>
            <w:noProof/>
          </w:rPr>
          <w:tab/>
          <w:delText>46</w:delText>
        </w:r>
      </w:del>
    </w:p>
    <w:p w14:paraId="5ACC41E6" w14:textId="4E8630F7" w:rsidR="001864F9" w:rsidDel="001864F9" w:rsidRDefault="001864F9">
      <w:pPr>
        <w:pStyle w:val="Sumrio2"/>
        <w:tabs>
          <w:tab w:val="left" w:pos="1200"/>
          <w:tab w:val="right" w:leader="dot" w:pos="9061"/>
        </w:tabs>
        <w:rPr>
          <w:del w:id="876" w:author="Ryan Lemos" w:date="2019-10-14T19:20:00Z"/>
          <w:rFonts w:asciiTheme="minorHAnsi" w:eastAsiaTheme="minorEastAsia" w:hAnsiTheme="minorHAnsi" w:cstheme="minorBidi"/>
          <w:caps w:val="0"/>
          <w:noProof/>
          <w:sz w:val="22"/>
          <w:szCs w:val="22"/>
          <w:lang w:eastAsia="pt-BR"/>
        </w:rPr>
      </w:pPr>
      <w:del w:id="877" w:author="Ryan Lemos" w:date="2019-10-14T19:20:00Z">
        <w:r w:rsidDel="001864F9">
          <w:rPr>
            <w:noProof/>
          </w:rPr>
          <w:delText>3.5</w:delText>
        </w:r>
        <w:r w:rsidDel="001864F9">
          <w:rPr>
            <w:rFonts w:asciiTheme="minorHAnsi" w:eastAsiaTheme="minorEastAsia" w:hAnsiTheme="minorHAnsi" w:cstheme="minorBidi"/>
            <w:caps w:val="0"/>
            <w:noProof/>
            <w:sz w:val="22"/>
            <w:szCs w:val="22"/>
            <w:lang w:eastAsia="pt-BR"/>
          </w:rPr>
          <w:tab/>
        </w:r>
        <w:r w:rsidDel="001864F9">
          <w:rPr>
            <w:noProof/>
          </w:rPr>
          <w:delText>Padrões visuais da aplicação</w:delText>
        </w:r>
        <w:r w:rsidDel="001864F9">
          <w:rPr>
            <w:noProof/>
          </w:rPr>
          <w:tab/>
          <w:delText>50</w:delText>
        </w:r>
      </w:del>
    </w:p>
    <w:p w14:paraId="690900F9" w14:textId="7D831E36" w:rsidR="001864F9" w:rsidDel="001864F9" w:rsidRDefault="001864F9">
      <w:pPr>
        <w:pStyle w:val="Sumrio3"/>
        <w:rPr>
          <w:del w:id="878" w:author="Ryan Lemos" w:date="2019-10-14T19:20:00Z"/>
          <w:rFonts w:asciiTheme="minorHAnsi" w:eastAsiaTheme="minorEastAsia" w:hAnsiTheme="minorHAnsi" w:cstheme="minorBidi"/>
          <w:b w:val="0"/>
          <w:iCs w:val="0"/>
          <w:noProof/>
          <w:sz w:val="22"/>
          <w:szCs w:val="22"/>
          <w:lang w:eastAsia="pt-BR"/>
        </w:rPr>
      </w:pPr>
      <w:del w:id="879" w:author="Ryan Lemos" w:date="2019-10-14T19:20:00Z">
        <w:r w:rsidDel="001864F9">
          <w:rPr>
            <w:noProof/>
          </w:rPr>
          <w:delText>3.5.1</w:delText>
        </w:r>
        <w:r w:rsidDel="001864F9">
          <w:rPr>
            <w:rFonts w:asciiTheme="minorHAnsi" w:eastAsiaTheme="minorEastAsia" w:hAnsiTheme="minorHAnsi" w:cstheme="minorBidi"/>
            <w:b w:val="0"/>
            <w:iCs w:val="0"/>
            <w:noProof/>
            <w:sz w:val="22"/>
            <w:szCs w:val="22"/>
            <w:lang w:eastAsia="pt-BR"/>
          </w:rPr>
          <w:tab/>
        </w:r>
        <w:r w:rsidDel="001864F9">
          <w:rPr>
            <w:noProof/>
          </w:rPr>
          <w:delText>Botões de ação</w:delText>
        </w:r>
        <w:r w:rsidDel="001864F9">
          <w:rPr>
            <w:noProof/>
          </w:rPr>
          <w:tab/>
          <w:delText>51</w:delText>
        </w:r>
      </w:del>
    </w:p>
    <w:p w14:paraId="19774A4B" w14:textId="5DD46419" w:rsidR="001864F9" w:rsidDel="001864F9" w:rsidRDefault="001864F9">
      <w:pPr>
        <w:pStyle w:val="Sumrio3"/>
        <w:rPr>
          <w:del w:id="880" w:author="Ryan Lemos" w:date="2019-10-14T19:20:00Z"/>
          <w:rFonts w:asciiTheme="minorHAnsi" w:eastAsiaTheme="minorEastAsia" w:hAnsiTheme="minorHAnsi" w:cstheme="minorBidi"/>
          <w:b w:val="0"/>
          <w:iCs w:val="0"/>
          <w:noProof/>
          <w:sz w:val="22"/>
          <w:szCs w:val="22"/>
          <w:lang w:eastAsia="pt-BR"/>
        </w:rPr>
      </w:pPr>
      <w:del w:id="881" w:author="Ryan Lemos" w:date="2019-10-14T19:20:00Z">
        <w:r w:rsidDel="001864F9">
          <w:rPr>
            <w:noProof/>
          </w:rPr>
          <w:delText>3.5.2</w:delText>
        </w:r>
        <w:r w:rsidDel="001864F9">
          <w:rPr>
            <w:rFonts w:asciiTheme="minorHAnsi" w:eastAsiaTheme="minorEastAsia" w:hAnsiTheme="minorHAnsi" w:cstheme="minorBidi"/>
            <w:b w:val="0"/>
            <w:iCs w:val="0"/>
            <w:noProof/>
            <w:sz w:val="22"/>
            <w:szCs w:val="22"/>
            <w:lang w:eastAsia="pt-BR"/>
          </w:rPr>
          <w:tab/>
        </w:r>
        <w:r w:rsidDel="001864F9">
          <w:rPr>
            <w:noProof/>
          </w:rPr>
          <w:delText>Trocar senha (somente para gestores)</w:delText>
        </w:r>
        <w:r w:rsidDel="001864F9">
          <w:rPr>
            <w:noProof/>
          </w:rPr>
          <w:tab/>
          <w:delText>54</w:delText>
        </w:r>
      </w:del>
    </w:p>
    <w:p w14:paraId="1069E010" w14:textId="30ACBC2E" w:rsidR="001864F9" w:rsidDel="001864F9" w:rsidRDefault="001864F9">
      <w:pPr>
        <w:pStyle w:val="Sumrio3"/>
        <w:rPr>
          <w:del w:id="882" w:author="Ryan Lemos" w:date="2019-10-14T19:20:00Z"/>
          <w:rFonts w:asciiTheme="minorHAnsi" w:eastAsiaTheme="minorEastAsia" w:hAnsiTheme="minorHAnsi" w:cstheme="minorBidi"/>
          <w:b w:val="0"/>
          <w:iCs w:val="0"/>
          <w:noProof/>
          <w:sz w:val="22"/>
          <w:szCs w:val="22"/>
          <w:lang w:eastAsia="pt-BR"/>
        </w:rPr>
      </w:pPr>
      <w:del w:id="883" w:author="Ryan Lemos" w:date="2019-10-14T19:20:00Z">
        <w:r w:rsidDel="001864F9">
          <w:rPr>
            <w:noProof/>
          </w:rPr>
          <w:delText>3.5.3</w:delText>
        </w:r>
        <w:r w:rsidDel="001864F9">
          <w:rPr>
            <w:rFonts w:asciiTheme="minorHAnsi" w:eastAsiaTheme="minorEastAsia" w:hAnsiTheme="minorHAnsi" w:cstheme="minorBidi"/>
            <w:b w:val="0"/>
            <w:iCs w:val="0"/>
            <w:noProof/>
            <w:sz w:val="22"/>
            <w:szCs w:val="22"/>
            <w:lang w:eastAsia="pt-BR"/>
          </w:rPr>
          <w:tab/>
        </w:r>
        <w:r w:rsidDel="001864F9">
          <w:rPr>
            <w:noProof/>
          </w:rPr>
          <w:delText>Botões para a gestão de atividades de uma turma</w:delText>
        </w:r>
        <w:r w:rsidDel="001864F9">
          <w:rPr>
            <w:noProof/>
          </w:rPr>
          <w:tab/>
          <w:delText>54</w:delText>
        </w:r>
      </w:del>
    </w:p>
    <w:p w14:paraId="48C57DDC" w14:textId="2A0C38E1" w:rsidR="001864F9" w:rsidDel="001864F9" w:rsidRDefault="001864F9">
      <w:pPr>
        <w:pStyle w:val="Sumrio3"/>
        <w:rPr>
          <w:del w:id="884" w:author="Ryan Lemos" w:date="2019-10-14T19:20:00Z"/>
          <w:rFonts w:asciiTheme="minorHAnsi" w:eastAsiaTheme="minorEastAsia" w:hAnsiTheme="minorHAnsi" w:cstheme="minorBidi"/>
          <w:b w:val="0"/>
          <w:iCs w:val="0"/>
          <w:noProof/>
          <w:sz w:val="22"/>
          <w:szCs w:val="22"/>
          <w:lang w:eastAsia="pt-BR"/>
        </w:rPr>
      </w:pPr>
      <w:del w:id="885" w:author="Ryan Lemos" w:date="2019-10-14T19:20:00Z">
        <w:r w:rsidDel="001864F9">
          <w:rPr>
            <w:noProof/>
          </w:rPr>
          <w:delText>3.5.4</w:delText>
        </w:r>
        <w:r w:rsidDel="001864F9">
          <w:rPr>
            <w:rFonts w:asciiTheme="minorHAnsi" w:eastAsiaTheme="minorEastAsia" w:hAnsiTheme="minorHAnsi" w:cstheme="minorBidi"/>
            <w:b w:val="0"/>
            <w:iCs w:val="0"/>
            <w:noProof/>
            <w:sz w:val="22"/>
            <w:szCs w:val="22"/>
            <w:lang w:eastAsia="pt-BR"/>
          </w:rPr>
          <w:tab/>
        </w:r>
        <w:r w:rsidDel="001864F9">
          <w:rPr>
            <w:noProof/>
          </w:rPr>
          <w:delText>Botões do calendário</w:delText>
        </w:r>
        <w:r w:rsidDel="001864F9">
          <w:rPr>
            <w:noProof/>
          </w:rPr>
          <w:tab/>
          <w:delText>57</w:delText>
        </w:r>
      </w:del>
    </w:p>
    <w:p w14:paraId="5B7A35AA" w14:textId="01272956" w:rsidR="001864F9" w:rsidDel="001864F9" w:rsidRDefault="001864F9">
      <w:pPr>
        <w:pStyle w:val="Sumrio3"/>
        <w:rPr>
          <w:del w:id="886" w:author="Ryan Lemos" w:date="2019-10-14T19:20:00Z"/>
          <w:rFonts w:asciiTheme="minorHAnsi" w:eastAsiaTheme="minorEastAsia" w:hAnsiTheme="minorHAnsi" w:cstheme="minorBidi"/>
          <w:b w:val="0"/>
          <w:iCs w:val="0"/>
          <w:noProof/>
          <w:sz w:val="22"/>
          <w:szCs w:val="22"/>
          <w:lang w:eastAsia="pt-BR"/>
        </w:rPr>
      </w:pPr>
      <w:del w:id="887" w:author="Ryan Lemos" w:date="2019-10-14T19:20:00Z">
        <w:r w:rsidDel="001864F9">
          <w:rPr>
            <w:noProof/>
          </w:rPr>
          <w:delText>3.5.5</w:delText>
        </w:r>
        <w:r w:rsidDel="001864F9">
          <w:rPr>
            <w:rFonts w:asciiTheme="minorHAnsi" w:eastAsiaTheme="minorEastAsia" w:hAnsiTheme="minorHAnsi" w:cstheme="minorBidi"/>
            <w:b w:val="0"/>
            <w:iCs w:val="0"/>
            <w:noProof/>
            <w:sz w:val="22"/>
            <w:szCs w:val="22"/>
            <w:lang w:eastAsia="pt-BR"/>
          </w:rPr>
          <w:tab/>
        </w:r>
        <w:r w:rsidDel="001864F9">
          <w:rPr>
            <w:noProof/>
          </w:rPr>
          <w:delText>Botões da barra superior</w:delText>
        </w:r>
        <w:r w:rsidDel="001864F9">
          <w:rPr>
            <w:noProof/>
          </w:rPr>
          <w:tab/>
          <w:delText>57</w:delText>
        </w:r>
      </w:del>
    </w:p>
    <w:p w14:paraId="7A69A54D" w14:textId="5D8C4B08" w:rsidR="001864F9" w:rsidDel="001864F9" w:rsidRDefault="001864F9">
      <w:pPr>
        <w:pStyle w:val="Sumrio2"/>
        <w:tabs>
          <w:tab w:val="left" w:pos="1200"/>
          <w:tab w:val="right" w:leader="dot" w:pos="9061"/>
        </w:tabs>
        <w:rPr>
          <w:del w:id="888" w:author="Ryan Lemos" w:date="2019-10-14T19:20:00Z"/>
          <w:rFonts w:asciiTheme="minorHAnsi" w:eastAsiaTheme="minorEastAsia" w:hAnsiTheme="minorHAnsi" w:cstheme="minorBidi"/>
          <w:caps w:val="0"/>
          <w:noProof/>
          <w:sz w:val="22"/>
          <w:szCs w:val="22"/>
          <w:lang w:eastAsia="pt-BR"/>
        </w:rPr>
      </w:pPr>
      <w:del w:id="889" w:author="Ryan Lemos" w:date="2019-10-14T19:20:00Z">
        <w:r w:rsidDel="001864F9">
          <w:rPr>
            <w:noProof/>
          </w:rPr>
          <w:delText>3.6</w:delText>
        </w:r>
        <w:r w:rsidDel="001864F9">
          <w:rPr>
            <w:rFonts w:asciiTheme="minorHAnsi" w:eastAsiaTheme="minorEastAsia" w:hAnsiTheme="minorHAnsi" w:cstheme="minorBidi"/>
            <w:caps w:val="0"/>
            <w:noProof/>
            <w:sz w:val="22"/>
            <w:szCs w:val="22"/>
            <w:lang w:eastAsia="pt-BR"/>
          </w:rPr>
          <w:tab/>
        </w:r>
        <w:r w:rsidDel="001864F9">
          <w:rPr>
            <w:noProof/>
          </w:rPr>
          <w:delText>Release 1 – Cadastros Básicos</w:delText>
        </w:r>
        <w:r w:rsidDel="001864F9">
          <w:rPr>
            <w:noProof/>
          </w:rPr>
          <w:tab/>
          <w:delText>59</w:delText>
        </w:r>
      </w:del>
    </w:p>
    <w:p w14:paraId="41F7866A" w14:textId="29B52383" w:rsidR="001864F9" w:rsidDel="001864F9" w:rsidRDefault="001864F9">
      <w:pPr>
        <w:pStyle w:val="Sumrio3"/>
        <w:rPr>
          <w:del w:id="890" w:author="Ryan Lemos" w:date="2019-10-14T19:20:00Z"/>
          <w:rFonts w:asciiTheme="minorHAnsi" w:eastAsiaTheme="minorEastAsia" w:hAnsiTheme="minorHAnsi" w:cstheme="minorBidi"/>
          <w:b w:val="0"/>
          <w:iCs w:val="0"/>
          <w:noProof/>
          <w:sz w:val="22"/>
          <w:szCs w:val="22"/>
          <w:lang w:eastAsia="pt-BR"/>
        </w:rPr>
      </w:pPr>
      <w:del w:id="891" w:author="Ryan Lemos" w:date="2019-10-14T19:20:00Z">
        <w:r w:rsidDel="001864F9">
          <w:rPr>
            <w:noProof/>
          </w:rPr>
          <w:delText>3.6.1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59</w:delText>
        </w:r>
      </w:del>
    </w:p>
    <w:p w14:paraId="4FEC6BB2" w14:textId="2B853A5A" w:rsidR="001864F9" w:rsidDel="001864F9" w:rsidRDefault="001864F9">
      <w:pPr>
        <w:pStyle w:val="Sumrio4"/>
        <w:tabs>
          <w:tab w:val="left" w:pos="1200"/>
          <w:tab w:val="right" w:leader="dot" w:pos="9061"/>
        </w:tabs>
        <w:rPr>
          <w:del w:id="892" w:author="Ryan Lemos" w:date="2019-10-14T19:20:00Z"/>
          <w:rFonts w:asciiTheme="minorHAnsi" w:eastAsiaTheme="minorEastAsia" w:hAnsiTheme="minorHAnsi" w:cstheme="minorBidi"/>
          <w:noProof/>
          <w:sz w:val="22"/>
          <w:szCs w:val="22"/>
          <w:lang w:eastAsia="pt-BR"/>
        </w:rPr>
      </w:pPr>
      <w:del w:id="893" w:author="Ryan Lemos" w:date="2019-10-14T19:20:00Z">
        <w:r w:rsidDel="001864F9">
          <w:rPr>
            <w:noProof/>
          </w:rPr>
          <w:delText>3.6.1.1</w:delText>
        </w:r>
        <w:r w:rsidDel="001864F9">
          <w:rPr>
            <w:rFonts w:asciiTheme="minorHAnsi" w:eastAsiaTheme="minorEastAsia" w:hAnsiTheme="minorHAnsi" w:cstheme="minorBidi"/>
            <w:noProof/>
            <w:sz w:val="22"/>
            <w:szCs w:val="22"/>
            <w:lang w:eastAsia="pt-BR"/>
          </w:rPr>
          <w:tab/>
        </w:r>
        <w:r w:rsidDel="001864F9">
          <w:rPr>
            <w:noProof/>
          </w:rPr>
          <w:delText>Gestor</w:delText>
        </w:r>
        <w:r w:rsidDel="001864F9">
          <w:rPr>
            <w:noProof/>
          </w:rPr>
          <w:tab/>
          <w:delText>61</w:delText>
        </w:r>
      </w:del>
    </w:p>
    <w:p w14:paraId="3BEC67AD" w14:textId="62192AF0" w:rsidR="001864F9" w:rsidDel="001864F9" w:rsidRDefault="001864F9">
      <w:pPr>
        <w:pStyle w:val="Sumrio4"/>
        <w:tabs>
          <w:tab w:val="left" w:pos="1200"/>
          <w:tab w:val="right" w:leader="dot" w:pos="9061"/>
        </w:tabs>
        <w:rPr>
          <w:del w:id="894" w:author="Ryan Lemos" w:date="2019-10-14T19:20:00Z"/>
          <w:rFonts w:asciiTheme="minorHAnsi" w:eastAsiaTheme="minorEastAsia" w:hAnsiTheme="minorHAnsi" w:cstheme="minorBidi"/>
          <w:noProof/>
          <w:sz w:val="22"/>
          <w:szCs w:val="22"/>
          <w:lang w:eastAsia="pt-BR"/>
        </w:rPr>
      </w:pPr>
      <w:del w:id="895" w:author="Ryan Lemos" w:date="2019-10-14T19:20:00Z">
        <w:r w:rsidDel="001864F9">
          <w:rPr>
            <w:noProof/>
          </w:rPr>
          <w:delText>3.6.1.2</w:delText>
        </w:r>
        <w:r w:rsidDel="001864F9">
          <w:rPr>
            <w:rFonts w:asciiTheme="minorHAnsi" w:eastAsiaTheme="minorEastAsia" w:hAnsiTheme="minorHAnsi" w:cstheme="minorBidi"/>
            <w:noProof/>
            <w:sz w:val="22"/>
            <w:szCs w:val="22"/>
            <w:lang w:eastAsia="pt-BR"/>
          </w:rPr>
          <w:tab/>
        </w:r>
        <w:r w:rsidDel="001864F9">
          <w:rPr>
            <w:noProof/>
          </w:rPr>
          <w:delText>Administrador</w:delText>
        </w:r>
        <w:r w:rsidDel="001864F9">
          <w:rPr>
            <w:noProof/>
          </w:rPr>
          <w:tab/>
          <w:delText>66</w:delText>
        </w:r>
      </w:del>
    </w:p>
    <w:p w14:paraId="775233C8" w14:textId="50B686F2" w:rsidR="001864F9" w:rsidDel="001864F9" w:rsidRDefault="001864F9">
      <w:pPr>
        <w:pStyle w:val="Sumrio4"/>
        <w:tabs>
          <w:tab w:val="left" w:pos="1200"/>
          <w:tab w:val="right" w:leader="dot" w:pos="9061"/>
        </w:tabs>
        <w:rPr>
          <w:del w:id="896" w:author="Ryan Lemos" w:date="2019-10-14T19:20:00Z"/>
          <w:rFonts w:asciiTheme="minorHAnsi" w:eastAsiaTheme="minorEastAsia" w:hAnsiTheme="minorHAnsi" w:cstheme="minorBidi"/>
          <w:noProof/>
          <w:sz w:val="22"/>
          <w:szCs w:val="22"/>
          <w:lang w:eastAsia="pt-BR"/>
        </w:rPr>
      </w:pPr>
      <w:del w:id="897" w:author="Ryan Lemos" w:date="2019-10-14T19:20:00Z">
        <w:r w:rsidDel="001864F9">
          <w:rPr>
            <w:noProof/>
          </w:rPr>
          <w:delText>3.6.1.3</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70</w:delText>
        </w:r>
      </w:del>
    </w:p>
    <w:p w14:paraId="27997AFD" w14:textId="351CB2D5" w:rsidR="001864F9" w:rsidDel="001864F9" w:rsidRDefault="001864F9">
      <w:pPr>
        <w:pStyle w:val="Sumrio4"/>
        <w:tabs>
          <w:tab w:val="left" w:pos="1200"/>
          <w:tab w:val="right" w:leader="dot" w:pos="9061"/>
        </w:tabs>
        <w:rPr>
          <w:del w:id="898" w:author="Ryan Lemos" w:date="2019-10-14T19:20:00Z"/>
          <w:rFonts w:asciiTheme="minorHAnsi" w:eastAsiaTheme="minorEastAsia" w:hAnsiTheme="minorHAnsi" w:cstheme="minorBidi"/>
          <w:noProof/>
          <w:sz w:val="22"/>
          <w:szCs w:val="22"/>
          <w:lang w:eastAsia="pt-BR"/>
        </w:rPr>
      </w:pPr>
      <w:del w:id="899" w:author="Ryan Lemos" w:date="2019-10-14T19:20:00Z">
        <w:r w:rsidDel="001864F9">
          <w:rPr>
            <w:noProof/>
          </w:rPr>
          <w:delText>3.6.1.4</w:delText>
        </w:r>
        <w:r w:rsidDel="001864F9">
          <w:rPr>
            <w:rFonts w:asciiTheme="minorHAnsi" w:eastAsiaTheme="minorEastAsia" w:hAnsiTheme="minorHAnsi" w:cstheme="minorBidi"/>
            <w:noProof/>
            <w:sz w:val="22"/>
            <w:szCs w:val="22"/>
            <w:lang w:eastAsia="pt-BR"/>
          </w:rPr>
          <w:tab/>
        </w:r>
        <w:r w:rsidDel="001864F9">
          <w:rPr>
            <w:noProof/>
          </w:rPr>
          <w:delText>Estórias dos alunos</w:delText>
        </w:r>
        <w:r w:rsidDel="001864F9">
          <w:rPr>
            <w:noProof/>
          </w:rPr>
          <w:tab/>
          <w:delText>82</w:delText>
        </w:r>
      </w:del>
    </w:p>
    <w:p w14:paraId="46101526" w14:textId="24794AC8" w:rsidR="001864F9" w:rsidDel="001864F9" w:rsidRDefault="001864F9">
      <w:pPr>
        <w:pStyle w:val="Sumrio2"/>
        <w:tabs>
          <w:tab w:val="left" w:pos="1200"/>
          <w:tab w:val="right" w:leader="dot" w:pos="9061"/>
        </w:tabs>
        <w:rPr>
          <w:del w:id="900" w:author="Ryan Lemos" w:date="2019-10-14T19:20:00Z"/>
          <w:rFonts w:asciiTheme="minorHAnsi" w:eastAsiaTheme="minorEastAsia" w:hAnsiTheme="minorHAnsi" w:cstheme="minorBidi"/>
          <w:caps w:val="0"/>
          <w:noProof/>
          <w:sz w:val="22"/>
          <w:szCs w:val="22"/>
          <w:lang w:eastAsia="pt-BR"/>
        </w:rPr>
      </w:pPr>
      <w:del w:id="901" w:author="Ryan Lemos" w:date="2019-10-14T19:20:00Z">
        <w:r w:rsidDel="001864F9">
          <w:rPr>
            <w:noProof/>
          </w:rPr>
          <w:delText>3.7</w:delText>
        </w:r>
        <w:r w:rsidDel="001864F9">
          <w:rPr>
            <w:rFonts w:asciiTheme="minorHAnsi" w:eastAsiaTheme="minorEastAsia" w:hAnsiTheme="minorHAnsi" w:cstheme="minorBidi"/>
            <w:caps w:val="0"/>
            <w:noProof/>
            <w:sz w:val="22"/>
            <w:szCs w:val="22"/>
            <w:lang w:eastAsia="pt-BR"/>
          </w:rPr>
          <w:tab/>
        </w:r>
        <w:r w:rsidDel="001864F9">
          <w:rPr>
            <w:noProof/>
          </w:rPr>
          <w:delText>Release 2 – Banco de questões</w:delText>
        </w:r>
        <w:r w:rsidDel="001864F9">
          <w:rPr>
            <w:noProof/>
          </w:rPr>
          <w:tab/>
          <w:delText>87</w:delText>
        </w:r>
      </w:del>
    </w:p>
    <w:p w14:paraId="72083974" w14:textId="6155B9E1" w:rsidR="001864F9" w:rsidDel="001864F9" w:rsidRDefault="001864F9">
      <w:pPr>
        <w:pStyle w:val="Sumrio3"/>
        <w:rPr>
          <w:del w:id="902" w:author="Ryan Lemos" w:date="2019-10-14T19:20:00Z"/>
          <w:rFonts w:asciiTheme="minorHAnsi" w:eastAsiaTheme="minorEastAsia" w:hAnsiTheme="minorHAnsi" w:cstheme="minorBidi"/>
          <w:b w:val="0"/>
          <w:iCs w:val="0"/>
          <w:noProof/>
          <w:sz w:val="22"/>
          <w:szCs w:val="22"/>
          <w:lang w:eastAsia="pt-BR"/>
        </w:rPr>
      </w:pPr>
      <w:del w:id="903" w:author="Ryan Lemos" w:date="2019-10-14T19:20:00Z">
        <w:r w:rsidDel="001864F9">
          <w:rPr>
            <w:noProof/>
          </w:rPr>
          <w:delText>3.7.1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87</w:delText>
        </w:r>
      </w:del>
    </w:p>
    <w:p w14:paraId="40911180" w14:textId="2B23EFD7" w:rsidR="001864F9" w:rsidDel="001864F9" w:rsidRDefault="001864F9">
      <w:pPr>
        <w:pStyle w:val="Sumrio4"/>
        <w:tabs>
          <w:tab w:val="right" w:leader="dot" w:pos="9061"/>
        </w:tabs>
        <w:rPr>
          <w:del w:id="904" w:author="Ryan Lemos" w:date="2019-10-14T19:20:00Z"/>
          <w:rFonts w:asciiTheme="minorHAnsi" w:eastAsiaTheme="minorEastAsia" w:hAnsiTheme="minorHAnsi" w:cstheme="minorBidi"/>
          <w:noProof/>
          <w:sz w:val="22"/>
          <w:szCs w:val="22"/>
          <w:lang w:eastAsia="pt-BR"/>
        </w:rPr>
      </w:pPr>
      <w:del w:id="905" w:author="Ryan Lemos" w:date="2019-10-14T19:20:00Z">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88</w:delText>
        </w:r>
      </w:del>
    </w:p>
    <w:p w14:paraId="185926CE" w14:textId="531E8123" w:rsidR="001864F9" w:rsidDel="001864F9" w:rsidRDefault="001864F9">
      <w:pPr>
        <w:pStyle w:val="Sumrio4"/>
        <w:tabs>
          <w:tab w:val="right" w:leader="dot" w:pos="9061"/>
        </w:tabs>
        <w:rPr>
          <w:del w:id="906" w:author="Ryan Lemos" w:date="2019-10-14T19:20:00Z"/>
          <w:rFonts w:asciiTheme="minorHAnsi" w:eastAsiaTheme="minorEastAsia" w:hAnsiTheme="minorHAnsi" w:cstheme="minorBidi"/>
          <w:noProof/>
          <w:sz w:val="22"/>
          <w:szCs w:val="22"/>
          <w:lang w:eastAsia="pt-BR"/>
        </w:rPr>
      </w:pPr>
      <w:del w:id="907" w:author="Ryan Lemos" w:date="2019-10-14T19:20:00Z">
        <w:r w:rsidDel="001864F9">
          <w:rPr>
            <w:noProof/>
          </w:rPr>
          <w:delText>3.7.1.1</w:delText>
        </w:r>
        <w:r w:rsidDel="001864F9">
          <w:rPr>
            <w:noProof/>
          </w:rPr>
          <w:tab/>
          <w:delText>88</w:delText>
        </w:r>
      </w:del>
    </w:p>
    <w:p w14:paraId="2F32755E" w14:textId="6E0CAE6A" w:rsidR="001864F9" w:rsidDel="001864F9" w:rsidRDefault="001864F9">
      <w:pPr>
        <w:pStyle w:val="Sumrio4"/>
        <w:tabs>
          <w:tab w:val="left" w:pos="1200"/>
          <w:tab w:val="right" w:leader="dot" w:pos="9061"/>
        </w:tabs>
        <w:rPr>
          <w:del w:id="908" w:author="Ryan Lemos" w:date="2019-10-14T19:20:00Z"/>
          <w:rFonts w:asciiTheme="minorHAnsi" w:eastAsiaTheme="minorEastAsia" w:hAnsiTheme="minorHAnsi" w:cstheme="minorBidi"/>
          <w:noProof/>
          <w:sz w:val="22"/>
          <w:szCs w:val="22"/>
          <w:lang w:eastAsia="pt-BR"/>
        </w:rPr>
      </w:pPr>
      <w:del w:id="909" w:author="Ryan Lemos" w:date="2019-10-14T19:20:00Z">
        <w:r w:rsidDel="001864F9">
          <w:rPr>
            <w:noProof/>
          </w:rPr>
          <w:delText>3.7.1.2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113</w:delText>
        </w:r>
      </w:del>
    </w:p>
    <w:p w14:paraId="3DCD6A65" w14:textId="78CC44FD" w:rsidR="001864F9" w:rsidDel="001864F9" w:rsidRDefault="001864F9">
      <w:pPr>
        <w:pStyle w:val="Sumrio2"/>
        <w:tabs>
          <w:tab w:val="left" w:pos="1200"/>
          <w:tab w:val="right" w:leader="dot" w:pos="9061"/>
        </w:tabs>
        <w:rPr>
          <w:del w:id="910" w:author="Ryan Lemos" w:date="2019-10-14T19:20:00Z"/>
          <w:rFonts w:asciiTheme="minorHAnsi" w:eastAsiaTheme="minorEastAsia" w:hAnsiTheme="minorHAnsi" w:cstheme="minorBidi"/>
          <w:caps w:val="0"/>
          <w:noProof/>
          <w:sz w:val="22"/>
          <w:szCs w:val="22"/>
          <w:lang w:eastAsia="pt-BR"/>
        </w:rPr>
      </w:pPr>
      <w:del w:id="911" w:author="Ryan Lemos" w:date="2019-10-14T19:20:00Z">
        <w:r w:rsidDel="001864F9">
          <w:rPr>
            <w:noProof/>
          </w:rPr>
          <w:delText>3.8</w:delText>
        </w:r>
        <w:r w:rsidDel="001864F9">
          <w:rPr>
            <w:rFonts w:asciiTheme="minorHAnsi" w:eastAsiaTheme="minorEastAsia" w:hAnsiTheme="minorHAnsi" w:cstheme="minorBidi"/>
            <w:caps w:val="0"/>
            <w:noProof/>
            <w:sz w:val="22"/>
            <w:szCs w:val="22"/>
            <w:lang w:eastAsia="pt-BR"/>
          </w:rPr>
          <w:tab/>
        </w:r>
        <w:r w:rsidDel="001864F9">
          <w:rPr>
            <w:noProof/>
          </w:rPr>
          <w:delText>Release 3 – Complementos</w:delText>
        </w:r>
        <w:r w:rsidDel="001864F9">
          <w:rPr>
            <w:noProof/>
          </w:rPr>
          <w:tab/>
          <w:delText>117</w:delText>
        </w:r>
      </w:del>
    </w:p>
    <w:p w14:paraId="0C7776F7" w14:textId="78CFADC2" w:rsidR="001864F9" w:rsidDel="001864F9" w:rsidRDefault="001864F9">
      <w:pPr>
        <w:pStyle w:val="Sumrio3"/>
        <w:rPr>
          <w:del w:id="912" w:author="Ryan Lemos" w:date="2019-10-14T19:20:00Z"/>
          <w:rFonts w:asciiTheme="minorHAnsi" w:eastAsiaTheme="minorEastAsia" w:hAnsiTheme="minorHAnsi" w:cstheme="minorBidi"/>
          <w:b w:val="0"/>
          <w:iCs w:val="0"/>
          <w:noProof/>
          <w:sz w:val="22"/>
          <w:szCs w:val="22"/>
          <w:lang w:eastAsia="pt-BR"/>
        </w:rPr>
      </w:pPr>
      <w:del w:id="913" w:author="Ryan Lemos" w:date="2019-10-14T19:20:00Z">
        <w:r w:rsidDel="001864F9">
          <w:rPr>
            <w:noProof/>
          </w:rPr>
          <w:delText>3.8.1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118</w:delText>
        </w:r>
      </w:del>
    </w:p>
    <w:p w14:paraId="5E1BA623" w14:textId="3FD87CB9" w:rsidR="001864F9" w:rsidDel="001864F9" w:rsidRDefault="001864F9">
      <w:pPr>
        <w:pStyle w:val="Sumrio4"/>
        <w:tabs>
          <w:tab w:val="left" w:pos="1200"/>
          <w:tab w:val="right" w:leader="dot" w:pos="9061"/>
        </w:tabs>
        <w:rPr>
          <w:del w:id="914" w:author="Ryan Lemos" w:date="2019-10-14T19:20:00Z"/>
          <w:rFonts w:asciiTheme="minorHAnsi" w:eastAsiaTheme="minorEastAsia" w:hAnsiTheme="minorHAnsi" w:cstheme="minorBidi"/>
          <w:noProof/>
          <w:sz w:val="22"/>
          <w:szCs w:val="22"/>
          <w:lang w:eastAsia="pt-BR"/>
        </w:rPr>
      </w:pPr>
      <w:del w:id="915" w:author="Ryan Lemos" w:date="2019-10-14T19:20:00Z">
        <w:r w:rsidDel="001864F9">
          <w:rPr>
            <w:noProof/>
          </w:rPr>
          <w:delText>3.8.1.1</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118</w:delText>
        </w:r>
      </w:del>
    </w:p>
    <w:p w14:paraId="65C186B2" w14:textId="3E3A65F9" w:rsidR="001864F9" w:rsidDel="001864F9" w:rsidRDefault="001864F9">
      <w:pPr>
        <w:pStyle w:val="Sumrio4"/>
        <w:tabs>
          <w:tab w:val="left" w:pos="1200"/>
          <w:tab w:val="right" w:leader="dot" w:pos="9061"/>
        </w:tabs>
        <w:rPr>
          <w:del w:id="916" w:author="Ryan Lemos" w:date="2019-10-14T19:20:00Z"/>
          <w:rFonts w:asciiTheme="minorHAnsi" w:eastAsiaTheme="minorEastAsia" w:hAnsiTheme="minorHAnsi" w:cstheme="minorBidi"/>
          <w:noProof/>
          <w:sz w:val="22"/>
          <w:szCs w:val="22"/>
          <w:lang w:eastAsia="pt-BR"/>
        </w:rPr>
      </w:pPr>
      <w:del w:id="917" w:author="Ryan Lemos" w:date="2019-10-14T19:20:00Z">
        <w:r w:rsidDel="001864F9">
          <w:rPr>
            <w:noProof/>
          </w:rPr>
          <w:delText>3.8.1.2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119</w:delText>
        </w:r>
      </w:del>
    </w:p>
    <w:p w14:paraId="4C594FC7" w14:textId="7A97DF1C" w:rsidR="001864F9" w:rsidDel="001864F9" w:rsidRDefault="001864F9">
      <w:pPr>
        <w:pStyle w:val="Sumrio2"/>
        <w:tabs>
          <w:tab w:val="left" w:pos="1200"/>
          <w:tab w:val="right" w:leader="dot" w:pos="9061"/>
        </w:tabs>
        <w:rPr>
          <w:del w:id="918" w:author="Ryan Lemos" w:date="2019-10-14T19:20:00Z"/>
          <w:rFonts w:asciiTheme="minorHAnsi" w:eastAsiaTheme="minorEastAsia" w:hAnsiTheme="minorHAnsi" w:cstheme="minorBidi"/>
          <w:caps w:val="0"/>
          <w:noProof/>
          <w:sz w:val="22"/>
          <w:szCs w:val="22"/>
          <w:lang w:eastAsia="pt-BR"/>
        </w:rPr>
      </w:pPr>
      <w:del w:id="919" w:author="Ryan Lemos" w:date="2019-10-14T19:20:00Z">
        <w:r w:rsidDel="001864F9">
          <w:rPr>
            <w:noProof/>
          </w:rPr>
          <w:delText>3.9</w:delText>
        </w:r>
        <w:r w:rsidDel="001864F9">
          <w:rPr>
            <w:rFonts w:asciiTheme="minorHAnsi" w:eastAsiaTheme="minorEastAsia" w:hAnsiTheme="minorHAnsi" w:cstheme="minorBidi"/>
            <w:caps w:val="0"/>
            <w:noProof/>
            <w:sz w:val="22"/>
            <w:szCs w:val="22"/>
            <w:lang w:eastAsia="pt-BR"/>
          </w:rPr>
          <w:tab/>
        </w:r>
        <w:r w:rsidDel="001864F9">
          <w:rPr>
            <w:noProof/>
          </w:rPr>
          <w:delText>Aplicação da metodologia XP no desenvolvimento</w:delText>
        </w:r>
        <w:r w:rsidDel="001864F9">
          <w:rPr>
            <w:noProof/>
          </w:rPr>
          <w:tab/>
          <w:delText>121</w:delText>
        </w:r>
      </w:del>
    </w:p>
    <w:p w14:paraId="19565B77" w14:textId="603793C3" w:rsidR="001864F9" w:rsidDel="001864F9" w:rsidRDefault="001864F9">
      <w:pPr>
        <w:pStyle w:val="Sumrio3"/>
        <w:rPr>
          <w:del w:id="920" w:author="Ryan Lemos" w:date="2019-10-14T19:20:00Z"/>
          <w:rFonts w:asciiTheme="minorHAnsi" w:eastAsiaTheme="minorEastAsia" w:hAnsiTheme="minorHAnsi" w:cstheme="minorBidi"/>
          <w:b w:val="0"/>
          <w:iCs w:val="0"/>
          <w:noProof/>
          <w:sz w:val="22"/>
          <w:szCs w:val="22"/>
          <w:lang w:eastAsia="pt-BR"/>
        </w:rPr>
      </w:pPr>
      <w:del w:id="921" w:author="Ryan Lemos" w:date="2019-10-14T19:20:00Z">
        <w:r w:rsidDel="001864F9">
          <w:rPr>
            <w:noProof/>
          </w:rPr>
          <w:delText>3.9.1</w:delText>
        </w:r>
        <w:r w:rsidDel="001864F9">
          <w:rPr>
            <w:rFonts w:asciiTheme="minorHAnsi" w:eastAsiaTheme="minorEastAsia" w:hAnsiTheme="minorHAnsi" w:cstheme="minorBidi"/>
            <w:b w:val="0"/>
            <w:iCs w:val="0"/>
            <w:noProof/>
            <w:sz w:val="22"/>
            <w:szCs w:val="22"/>
            <w:lang w:eastAsia="pt-BR"/>
          </w:rPr>
          <w:tab/>
        </w:r>
        <w:r w:rsidDel="001864F9">
          <w:rPr>
            <w:noProof/>
          </w:rPr>
          <w:delText>Testes</w:delText>
        </w:r>
        <w:r w:rsidDel="001864F9">
          <w:rPr>
            <w:noProof/>
          </w:rPr>
          <w:tab/>
          <w:delText>122</w:delText>
        </w:r>
      </w:del>
    </w:p>
    <w:p w14:paraId="20FF935D" w14:textId="57FB8E7C" w:rsidR="001864F9" w:rsidDel="001864F9" w:rsidRDefault="001864F9">
      <w:pPr>
        <w:pStyle w:val="Sumrio1"/>
        <w:tabs>
          <w:tab w:val="left" w:pos="1200"/>
          <w:tab w:val="right" w:leader="dot" w:pos="9061"/>
        </w:tabs>
        <w:rPr>
          <w:del w:id="922" w:author="Ryan Lemos" w:date="2019-10-14T19:20:00Z"/>
          <w:rFonts w:asciiTheme="minorHAnsi" w:eastAsiaTheme="minorEastAsia" w:hAnsiTheme="minorHAnsi" w:cstheme="minorBidi"/>
          <w:b w:val="0"/>
          <w:bCs w:val="0"/>
          <w:caps w:val="0"/>
          <w:noProof/>
          <w:sz w:val="22"/>
          <w:szCs w:val="22"/>
          <w:lang w:eastAsia="pt-BR"/>
        </w:rPr>
      </w:pPr>
      <w:del w:id="923" w:author="Ryan Lemos" w:date="2019-10-14T19:20:00Z">
        <w:r w:rsidDel="001864F9">
          <w:rPr>
            <w:noProof/>
          </w:rPr>
          <w:delText>4</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Utilização do ambiente</w:delText>
        </w:r>
        <w:r w:rsidDel="001864F9">
          <w:rPr>
            <w:noProof/>
          </w:rPr>
          <w:tab/>
          <w:delText>125</w:delText>
        </w:r>
      </w:del>
    </w:p>
    <w:p w14:paraId="07C513EE" w14:textId="2750D23A" w:rsidR="001864F9" w:rsidDel="001864F9" w:rsidRDefault="001864F9">
      <w:pPr>
        <w:pStyle w:val="Sumrio1"/>
        <w:tabs>
          <w:tab w:val="left" w:pos="1200"/>
          <w:tab w:val="right" w:leader="dot" w:pos="9061"/>
        </w:tabs>
        <w:rPr>
          <w:del w:id="924" w:author="Ryan Lemos" w:date="2019-10-14T19:20:00Z"/>
          <w:rFonts w:asciiTheme="minorHAnsi" w:eastAsiaTheme="minorEastAsia" w:hAnsiTheme="minorHAnsi" w:cstheme="minorBidi"/>
          <w:b w:val="0"/>
          <w:bCs w:val="0"/>
          <w:caps w:val="0"/>
          <w:noProof/>
          <w:sz w:val="22"/>
          <w:szCs w:val="22"/>
          <w:lang w:eastAsia="pt-BR"/>
        </w:rPr>
      </w:pPr>
      <w:del w:id="925" w:author="Ryan Lemos" w:date="2019-10-14T19:20:00Z">
        <w:r w:rsidDel="001864F9">
          <w:rPr>
            <w:noProof/>
          </w:rPr>
          <w:delText>5</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Considerações finais</w:delText>
        </w:r>
        <w:r w:rsidDel="001864F9">
          <w:rPr>
            <w:noProof/>
          </w:rPr>
          <w:tab/>
          <w:delText>126</w:delText>
        </w:r>
      </w:del>
    </w:p>
    <w:p w14:paraId="2E9A4D54" w14:textId="5642203E" w:rsidR="001864F9" w:rsidDel="001864F9" w:rsidRDefault="001864F9">
      <w:pPr>
        <w:pStyle w:val="Sumrio2"/>
        <w:tabs>
          <w:tab w:val="left" w:pos="1200"/>
          <w:tab w:val="right" w:leader="dot" w:pos="9061"/>
        </w:tabs>
        <w:rPr>
          <w:del w:id="926" w:author="Ryan Lemos" w:date="2019-10-14T19:20:00Z"/>
          <w:rFonts w:asciiTheme="minorHAnsi" w:eastAsiaTheme="minorEastAsia" w:hAnsiTheme="minorHAnsi" w:cstheme="minorBidi"/>
          <w:caps w:val="0"/>
          <w:noProof/>
          <w:sz w:val="22"/>
          <w:szCs w:val="22"/>
          <w:lang w:eastAsia="pt-BR"/>
        </w:rPr>
      </w:pPr>
      <w:del w:id="927" w:author="Ryan Lemos" w:date="2019-10-14T19:20:00Z">
        <w:r w:rsidRPr="001864F9" w:rsidDel="001864F9">
          <w:rPr>
            <w:caps w:val="0"/>
            <w:noProof/>
            <w:rPrChange w:id="928" w:author="Ryan Lemos" w:date="2019-10-14T19:19:00Z">
              <w:rPr>
                <w:caps w:val="0"/>
                <w:noProof/>
                <w:lang w:val="en-US"/>
              </w:rPr>
            </w:rPrChange>
          </w:rPr>
          <w:delText>5.1</w:delText>
        </w:r>
        <w:r w:rsidDel="001864F9">
          <w:rPr>
            <w:rFonts w:asciiTheme="minorHAnsi" w:eastAsiaTheme="minorEastAsia" w:hAnsiTheme="minorHAnsi" w:cstheme="minorBidi"/>
            <w:caps w:val="0"/>
            <w:noProof/>
            <w:sz w:val="22"/>
            <w:szCs w:val="22"/>
            <w:lang w:eastAsia="pt-BR"/>
          </w:rPr>
          <w:tab/>
        </w:r>
        <w:r w:rsidDel="001864F9">
          <w:rPr>
            <w:noProof/>
          </w:rPr>
          <w:delText>Trabalhos futuros</w:delText>
        </w:r>
        <w:r w:rsidDel="001864F9">
          <w:rPr>
            <w:noProof/>
          </w:rPr>
          <w:tab/>
          <w:delText>126</w:delText>
        </w:r>
      </w:del>
    </w:p>
    <w:p w14:paraId="70956E5F" w14:textId="6730C690" w:rsidR="001864F9" w:rsidDel="001864F9" w:rsidRDefault="001864F9">
      <w:pPr>
        <w:pStyle w:val="Sumrio1"/>
        <w:tabs>
          <w:tab w:val="right" w:leader="dot" w:pos="9061"/>
        </w:tabs>
        <w:rPr>
          <w:del w:id="929" w:author="Ryan Lemos" w:date="2019-10-14T19:20:00Z"/>
          <w:rFonts w:asciiTheme="minorHAnsi" w:eastAsiaTheme="minorEastAsia" w:hAnsiTheme="minorHAnsi" w:cstheme="minorBidi"/>
          <w:b w:val="0"/>
          <w:bCs w:val="0"/>
          <w:caps w:val="0"/>
          <w:noProof/>
          <w:sz w:val="22"/>
          <w:szCs w:val="22"/>
          <w:lang w:eastAsia="pt-BR"/>
        </w:rPr>
      </w:pPr>
      <w:del w:id="930" w:author="Ryan Lemos" w:date="2019-10-14T19:20:00Z">
        <w:r w:rsidDel="001864F9">
          <w:rPr>
            <w:noProof/>
          </w:rPr>
          <w:delText>Referências</w:delText>
        </w:r>
        <w:r w:rsidDel="001864F9">
          <w:rPr>
            <w:noProof/>
          </w:rPr>
          <w:tab/>
          <w:delText>127</w:delText>
        </w:r>
      </w:del>
    </w:p>
    <w:p w14:paraId="2FB83111" w14:textId="6FB381F8" w:rsidR="001864F9" w:rsidDel="001864F9" w:rsidRDefault="001864F9">
      <w:pPr>
        <w:pStyle w:val="Sumrio1"/>
        <w:tabs>
          <w:tab w:val="right" w:leader="dot" w:pos="9061"/>
        </w:tabs>
        <w:rPr>
          <w:del w:id="931" w:author="Ryan Lemos" w:date="2019-10-14T19:20:00Z"/>
          <w:rFonts w:asciiTheme="minorHAnsi" w:eastAsiaTheme="minorEastAsia" w:hAnsiTheme="minorHAnsi" w:cstheme="minorBidi"/>
          <w:b w:val="0"/>
          <w:bCs w:val="0"/>
          <w:caps w:val="0"/>
          <w:noProof/>
          <w:sz w:val="22"/>
          <w:szCs w:val="22"/>
          <w:lang w:eastAsia="pt-BR"/>
        </w:rPr>
      </w:pPr>
      <w:del w:id="932" w:author="Ryan Lemos" w:date="2019-10-14T19:20:00Z">
        <w:r w:rsidDel="001864F9">
          <w:rPr>
            <w:noProof/>
          </w:rPr>
          <w:delText>Apendice A - carta de pedido de permissão para uso de informações da escola International language center</w:delText>
        </w:r>
        <w:r w:rsidDel="001864F9">
          <w:rPr>
            <w:noProof/>
          </w:rPr>
          <w:tab/>
          <w:delText>131</w:delText>
        </w:r>
      </w:del>
    </w:p>
    <w:p w14:paraId="709276DE" w14:textId="02137EF1" w:rsidR="00054B21" w:rsidDel="00EA672B" w:rsidRDefault="00054B21">
      <w:pPr>
        <w:pStyle w:val="Sumrio1"/>
        <w:tabs>
          <w:tab w:val="left" w:pos="1200"/>
          <w:tab w:val="right" w:leader="dot" w:pos="9061"/>
        </w:tabs>
        <w:rPr>
          <w:del w:id="933" w:author="Ryan Lemos" w:date="2019-10-07T11:05:00Z"/>
          <w:rFonts w:asciiTheme="minorHAnsi" w:eastAsiaTheme="minorEastAsia" w:hAnsiTheme="minorHAnsi" w:cstheme="minorBidi"/>
          <w:b w:val="0"/>
          <w:bCs w:val="0"/>
          <w:caps w:val="0"/>
          <w:noProof/>
          <w:sz w:val="22"/>
          <w:szCs w:val="22"/>
          <w:lang w:eastAsia="pt-BR"/>
        </w:rPr>
      </w:pPr>
      <w:del w:id="934"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935" w:author="Ryan Lemos" w:date="2019-10-07T11:05:00Z"/>
          <w:rFonts w:asciiTheme="minorHAnsi" w:eastAsiaTheme="minorEastAsia" w:hAnsiTheme="minorHAnsi" w:cstheme="minorBidi"/>
          <w:b w:val="0"/>
          <w:bCs w:val="0"/>
          <w:caps w:val="0"/>
          <w:noProof/>
          <w:sz w:val="22"/>
          <w:szCs w:val="22"/>
          <w:lang w:eastAsia="pt-BR"/>
        </w:rPr>
      </w:pPr>
      <w:del w:id="936"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937" w:author="Ryan Lemos" w:date="2019-10-07T11:05:00Z"/>
          <w:rFonts w:asciiTheme="minorHAnsi" w:eastAsiaTheme="minorEastAsia" w:hAnsiTheme="minorHAnsi" w:cstheme="minorBidi"/>
          <w:caps w:val="0"/>
          <w:noProof/>
          <w:sz w:val="22"/>
          <w:szCs w:val="22"/>
          <w:lang w:eastAsia="pt-BR"/>
        </w:rPr>
      </w:pPr>
      <w:del w:id="938"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939" w:author="Ryan Lemos" w:date="2019-10-07T11:05:00Z"/>
          <w:rFonts w:asciiTheme="minorHAnsi" w:eastAsiaTheme="minorEastAsia" w:hAnsiTheme="minorHAnsi" w:cstheme="minorBidi"/>
          <w:b w:val="0"/>
          <w:iCs w:val="0"/>
          <w:noProof/>
          <w:sz w:val="22"/>
          <w:szCs w:val="22"/>
          <w:lang w:eastAsia="pt-BR"/>
        </w:rPr>
      </w:pPr>
      <w:del w:id="940"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941" w:author="Ryan Lemos" w:date="2019-10-07T11:05:00Z"/>
          <w:rFonts w:asciiTheme="minorHAnsi" w:eastAsiaTheme="minorEastAsia" w:hAnsiTheme="minorHAnsi" w:cstheme="minorBidi"/>
          <w:caps w:val="0"/>
          <w:noProof/>
          <w:sz w:val="22"/>
          <w:szCs w:val="22"/>
          <w:lang w:eastAsia="pt-BR"/>
        </w:rPr>
      </w:pPr>
      <w:del w:id="942"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943" w:author="Ryan Lemos" w:date="2019-10-07T11:05:00Z"/>
          <w:rFonts w:asciiTheme="minorHAnsi" w:eastAsiaTheme="minorEastAsia" w:hAnsiTheme="minorHAnsi" w:cstheme="minorBidi"/>
          <w:b w:val="0"/>
          <w:iCs w:val="0"/>
          <w:noProof/>
          <w:sz w:val="22"/>
          <w:szCs w:val="22"/>
          <w:lang w:eastAsia="pt-BR"/>
        </w:rPr>
      </w:pPr>
      <w:del w:id="944"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945" w:author="Ryan Lemos" w:date="2019-10-07T11:05:00Z"/>
          <w:rFonts w:asciiTheme="minorHAnsi" w:eastAsiaTheme="minorEastAsia" w:hAnsiTheme="minorHAnsi" w:cstheme="minorBidi"/>
          <w:b w:val="0"/>
          <w:iCs w:val="0"/>
          <w:noProof/>
          <w:sz w:val="22"/>
          <w:szCs w:val="22"/>
          <w:lang w:eastAsia="pt-BR"/>
        </w:rPr>
      </w:pPr>
      <w:del w:id="946"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947" w:author="Ryan Lemos" w:date="2019-10-07T11:05:00Z"/>
          <w:rFonts w:asciiTheme="minorHAnsi" w:eastAsiaTheme="minorEastAsia" w:hAnsiTheme="minorHAnsi" w:cstheme="minorBidi"/>
          <w:b w:val="0"/>
          <w:iCs w:val="0"/>
          <w:noProof/>
          <w:sz w:val="22"/>
          <w:szCs w:val="22"/>
          <w:lang w:eastAsia="pt-BR"/>
        </w:rPr>
      </w:pPr>
      <w:del w:id="948"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949" w:author="Ryan Lemos" w:date="2019-10-07T11:05:00Z"/>
          <w:rFonts w:asciiTheme="minorHAnsi" w:eastAsiaTheme="minorEastAsia" w:hAnsiTheme="minorHAnsi" w:cstheme="minorBidi"/>
          <w:noProof/>
          <w:sz w:val="22"/>
          <w:szCs w:val="22"/>
          <w:lang w:eastAsia="pt-BR"/>
        </w:rPr>
      </w:pPr>
      <w:del w:id="950"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951" w:author="Ryan Lemos" w:date="2019-10-07T11:05:00Z"/>
          <w:rFonts w:asciiTheme="minorHAnsi" w:eastAsiaTheme="minorEastAsia" w:hAnsiTheme="minorHAnsi" w:cstheme="minorBidi"/>
          <w:noProof/>
          <w:sz w:val="22"/>
          <w:szCs w:val="22"/>
          <w:lang w:eastAsia="pt-BR"/>
        </w:rPr>
      </w:pPr>
      <w:del w:id="952"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953" w:author="Ryan Lemos" w:date="2019-10-07T11:05:00Z"/>
          <w:rFonts w:asciiTheme="minorHAnsi" w:eastAsiaTheme="minorEastAsia" w:hAnsiTheme="minorHAnsi" w:cstheme="minorBidi"/>
          <w:noProof/>
          <w:sz w:val="22"/>
          <w:szCs w:val="22"/>
          <w:lang w:eastAsia="pt-BR"/>
        </w:rPr>
      </w:pPr>
      <w:del w:id="954"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955" w:author="Ryan Lemos" w:date="2019-10-07T11:05:00Z"/>
          <w:rFonts w:asciiTheme="minorHAnsi" w:eastAsiaTheme="minorEastAsia" w:hAnsiTheme="minorHAnsi" w:cstheme="minorBidi"/>
          <w:b w:val="0"/>
          <w:iCs w:val="0"/>
          <w:noProof/>
          <w:sz w:val="22"/>
          <w:szCs w:val="22"/>
          <w:lang w:eastAsia="pt-BR"/>
        </w:rPr>
      </w:pPr>
      <w:del w:id="956"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957" w:author="Ryan Lemos" w:date="2019-10-07T11:05:00Z"/>
          <w:rFonts w:asciiTheme="minorHAnsi" w:eastAsiaTheme="minorEastAsia" w:hAnsiTheme="minorHAnsi" w:cstheme="minorBidi"/>
          <w:noProof/>
          <w:sz w:val="22"/>
          <w:szCs w:val="22"/>
          <w:lang w:eastAsia="pt-BR"/>
        </w:rPr>
      </w:pPr>
      <w:del w:id="958"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959" w:author="Ryan Lemos" w:date="2019-10-07T11:05:00Z"/>
          <w:rFonts w:asciiTheme="minorHAnsi" w:eastAsiaTheme="minorEastAsia" w:hAnsiTheme="minorHAnsi" w:cstheme="minorBidi"/>
          <w:noProof/>
          <w:sz w:val="22"/>
          <w:szCs w:val="22"/>
          <w:lang w:eastAsia="pt-BR"/>
          <w:rPrChange w:id="960" w:author="Ryan Lemos" w:date="2019-10-07T11:06:00Z">
            <w:rPr>
              <w:del w:id="961" w:author="Ryan Lemos" w:date="2019-10-07T11:05:00Z"/>
              <w:rFonts w:asciiTheme="minorHAnsi" w:eastAsiaTheme="minorEastAsia" w:hAnsiTheme="minorHAnsi" w:cstheme="minorBidi"/>
              <w:noProof/>
              <w:sz w:val="22"/>
              <w:szCs w:val="22"/>
              <w:lang w:val="en-US" w:eastAsia="pt-BR"/>
            </w:rPr>
          </w:rPrChange>
        </w:rPr>
      </w:pPr>
      <w:del w:id="962" w:author="Ryan Lemos" w:date="2019-10-07T11:05:00Z">
        <w:r w:rsidRPr="00EA672B" w:rsidDel="00EA672B">
          <w:rPr>
            <w:noProof/>
            <w:rPrChange w:id="963"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964"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965" w:author="Ryan Lemos" w:date="2019-10-07T11:06:00Z">
              <w:rPr>
                <w:noProof/>
                <w:lang w:val="en-US"/>
              </w:rPr>
            </w:rPrChange>
          </w:rPr>
          <w:delText>Visual Studio Code (VSCODE)</w:delText>
        </w:r>
        <w:r w:rsidRPr="00EA672B" w:rsidDel="00EA672B">
          <w:rPr>
            <w:noProof/>
            <w:rPrChange w:id="966"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967" w:author="Ryan Lemos" w:date="2019-10-07T11:05:00Z"/>
          <w:rFonts w:asciiTheme="minorHAnsi" w:eastAsiaTheme="minorEastAsia" w:hAnsiTheme="minorHAnsi" w:cstheme="minorBidi"/>
          <w:noProof/>
          <w:sz w:val="22"/>
          <w:szCs w:val="22"/>
          <w:lang w:eastAsia="pt-BR"/>
          <w:rPrChange w:id="968" w:author="Ryan Lemos" w:date="2019-10-07T11:06:00Z">
            <w:rPr>
              <w:del w:id="969" w:author="Ryan Lemos" w:date="2019-10-07T11:05:00Z"/>
              <w:rFonts w:asciiTheme="minorHAnsi" w:eastAsiaTheme="minorEastAsia" w:hAnsiTheme="minorHAnsi" w:cstheme="minorBidi"/>
              <w:noProof/>
              <w:sz w:val="22"/>
              <w:szCs w:val="22"/>
              <w:lang w:val="en-US" w:eastAsia="pt-BR"/>
            </w:rPr>
          </w:rPrChange>
        </w:rPr>
      </w:pPr>
      <w:del w:id="970" w:author="Ryan Lemos" w:date="2019-10-07T11:05:00Z">
        <w:r w:rsidRPr="00EA672B" w:rsidDel="00EA672B">
          <w:rPr>
            <w:noProof/>
            <w:rPrChange w:id="971"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972"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973" w:author="Ryan Lemos" w:date="2019-10-07T11:06:00Z">
              <w:rPr>
                <w:i/>
                <w:noProof/>
                <w:lang w:val="en-US"/>
              </w:rPr>
            </w:rPrChange>
          </w:rPr>
          <w:delText>Hyper Text Markup Language</w:delText>
        </w:r>
        <w:r w:rsidRPr="00EA672B" w:rsidDel="00EA672B">
          <w:rPr>
            <w:noProof/>
            <w:rPrChange w:id="974" w:author="Ryan Lemos" w:date="2019-10-07T11:06:00Z">
              <w:rPr>
                <w:noProof/>
                <w:lang w:val="en-US"/>
              </w:rPr>
            </w:rPrChange>
          </w:rPr>
          <w:delText xml:space="preserve"> (HTML)</w:delText>
        </w:r>
        <w:r w:rsidRPr="00EA672B" w:rsidDel="00EA672B">
          <w:rPr>
            <w:noProof/>
            <w:rPrChange w:id="975"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976" w:author="Ryan Lemos" w:date="2019-10-07T11:05:00Z"/>
          <w:rFonts w:asciiTheme="minorHAnsi" w:eastAsiaTheme="minorEastAsia" w:hAnsiTheme="minorHAnsi" w:cstheme="minorBidi"/>
          <w:noProof/>
          <w:sz w:val="22"/>
          <w:szCs w:val="22"/>
          <w:lang w:eastAsia="pt-BR"/>
          <w:rPrChange w:id="977" w:author="Ryan Lemos" w:date="2019-10-07T11:06:00Z">
            <w:rPr>
              <w:del w:id="978" w:author="Ryan Lemos" w:date="2019-10-07T11:05:00Z"/>
              <w:rFonts w:asciiTheme="minorHAnsi" w:eastAsiaTheme="minorEastAsia" w:hAnsiTheme="minorHAnsi" w:cstheme="minorBidi"/>
              <w:noProof/>
              <w:sz w:val="22"/>
              <w:szCs w:val="22"/>
              <w:lang w:val="en-US" w:eastAsia="pt-BR"/>
            </w:rPr>
          </w:rPrChange>
        </w:rPr>
      </w:pPr>
      <w:del w:id="979" w:author="Ryan Lemos" w:date="2019-10-07T11:05:00Z">
        <w:r w:rsidRPr="00EA672B" w:rsidDel="00EA672B">
          <w:rPr>
            <w:noProof/>
            <w:rPrChange w:id="980"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981"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982" w:author="Ryan Lemos" w:date="2019-10-07T11:06:00Z">
              <w:rPr>
                <w:i/>
                <w:noProof/>
                <w:lang w:val="en-US"/>
              </w:rPr>
            </w:rPrChange>
          </w:rPr>
          <w:delText>Cascading Style Sheets</w:delText>
        </w:r>
        <w:r w:rsidRPr="00EA672B" w:rsidDel="00EA672B">
          <w:rPr>
            <w:noProof/>
            <w:rPrChange w:id="983" w:author="Ryan Lemos" w:date="2019-10-07T11:06:00Z">
              <w:rPr>
                <w:noProof/>
                <w:lang w:val="en-US"/>
              </w:rPr>
            </w:rPrChange>
          </w:rPr>
          <w:delText xml:space="preserve"> (CSS)</w:delText>
        </w:r>
        <w:r w:rsidRPr="00EA672B" w:rsidDel="00EA672B">
          <w:rPr>
            <w:noProof/>
            <w:rPrChange w:id="984"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985" w:author="Ryan Lemos" w:date="2019-10-07T11:05:00Z"/>
          <w:rFonts w:asciiTheme="minorHAnsi" w:eastAsiaTheme="minorEastAsia" w:hAnsiTheme="minorHAnsi" w:cstheme="minorBidi"/>
          <w:noProof/>
          <w:sz w:val="22"/>
          <w:szCs w:val="22"/>
          <w:lang w:eastAsia="pt-BR"/>
          <w:rPrChange w:id="986" w:author="Ryan Lemos" w:date="2019-10-07T11:06:00Z">
            <w:rPr>
              <w:del w:id="987" w:author="Ryan Lemos" w:date="2019-10-07T11:05:00Z"/>
              <w:rFonts w:asciiTheme="minorHAnsi" w:eastAsiaTheme="minorEastAsia" w:hAnsiTheme="minorHAnsi" w:cstheme="minorBidi"/>
              <w:noProof/>
              <w:sz w:val="22"/>
              <w:szCs w:val="22"/>
              <w:lang w:val="en-US" w:eastAsia="pt-BR"/>
            </w:rPr>
          </w:rPrChange>
        </w:rPr>
      </w:pPr>
      <w:del w:id="988" w:author="Ryan Lemos" w:date="2019-10-07T11:05:00Z">
        <w:r w:rsidRPr="00EA672B" w:rsidDel="00EA672B">
          <w:rPr>
            <w:noProof/>
            <w:rPrChange w:id="989"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990"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991" w:author="Ryan Lemos" w:date="2019-10-07T11:06:00Z">
              <w:rPr>
                <w:noProof/>
                <w:lang w:val="en-US"/>
              </w:rPr>
            </w:rPrChange>
          </w:rPr>
          <w:delText>MaterializeCSS</w:delText>
        </w:r>
        <w:r w:rsidRPr="00EA672B" w:rsidDel="00EA672B">
          <w:rPr>
            <w:noProof/>
            <w:rPrChange w:id="992"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993" w:author="Ryan Lemos" w:date="2019-10-07T11:05:00Z"/>
          <w:rFonts w:asciiTheme="minorHAnsi" w:eastAsiaTheme="minorEastAsia" w:hAnsiTheme="minorHAnsi" w:cstheme="minorBidi"/>
          <w:noProof/>
          <w:sz w:val="22"/>
          <w:szCs w:val="22"/>
          <w:lang w:eastAsia="pt-BR"/>
          <w:rPrChange w:id="994" w:author="Ryan Lemos" w:date="2019-10-07T11:06:00Z">
            <w:rPr>
              <w:del w:id="995" w:author="Ryan Lemos" w:date="2019-10-07T11:05:00Z"/>
              <w:rFonts w:asciiTheme="minorHAnsi" w:eastAsiaTheme="minorEastAsia" w:hAnsiTheme="minorHAnsi" w:cstheme="minorBidi"/>
              <w:noProof/>
              <w:sz w:val="22"/>
              <w:szCs w:val="22"/>
              <w:lang w:val="en-US" w:eastAsia="pt-BR"/>
            </w:rPr>
          </w:rPrChange>
        </w:rPr>
      </w:pPr>
      <w:del w:id="996" w:author="Ryan Lemos" w:date="2019-10-07T11:05:00Z">
        <w:r w:rsidRPr="00EA672B" w:rsidDel="00EA672B">
          <w:rPr>
            <w:noProof/>
            <w:rPrChange w:id="997"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998"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999" w:author="Ryan Lemos" w:date="2019-10-07T11:06:00Z">
              <w:rPr>
                <w:noProof/>
                <w:lang w:val="en-US"/>
              </w:rPr>
            </w:rPrChange>
          </w:rPr>
          <w:delText>JavaScript (JS)</w:delText>
        </w:r>
        <w:r w:rsidRPr="00EA672B" w:rsidDel="00EA672B">
          <w:rPr>
            <w:noProof/>
            <w:rPrChange w:id="1000"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1001" w:author="Ryan Lemos" w:date="2019-10-07T11:05:00Z"/>
          <w:rFonts w:asciiTheme="minorHAnsi" w:eastAsiaTheme="minorEastAsia" w:hAnsiTheme="minorHAnsi" w:cstheme="minorBidi"/>
          <w:noProof/>
          <w:sz w:val="22"/>
          <w:szCs w:val="22"/>
          <w:lang w:eastAsia="pt-BR"/>
          <w:rPrChange w:id="1002" w:author="Ryan Lemos" w:date="2019-10-07T11:06:00Z">
            <w:rPr>
              <w:del w:id="1003" w:author="Ryan Lemos" w:date="2019-10-07T11:05:00Z"/>
              <w:rFonts w:asciiTheme="minorHAnsi" w:eastAsiaTheme="minorEastAsia" w:hAnsiTheme="minorHAnsi" w:cstheme="minorBidi"/>
              <w:noProof/>
              <w:sz w:val="22"/>
              <w:szCs w:val="22"/>
              <w:lang w:val="en-US" w:eastAsia="pt-BR"/>
            </w:rPr>
          </w:rPrChange>
        </w:rPr>
      </w:pPr>
      <w:del w:id="1004" w:author="Ryan Lemos" w:date="2019-10-07T11:05:00Z">
        <w:r w:rsidRPr="00EA672B" w:rsidDel="00EA672B">
          <w:rPr>
            <w:noProof/>
            <w:rPrChange w:id="1005"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100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07" w:author="Ryan Lemos" w:date="2019-10-07T11:06:00Z">
              <w:rPr>
                <w:noProof/>
                <w:lang w:val="en-US"/>
              </w:rPr>
            </w:rPrChange>
          </w:rPr>
          <w:delText xml:space="preserve">JavaScript </w:delText>
        </w:r>
        <w:r w:rsidRPr="00EA672B" w:rsidDel="00EA672B">
          <w:rPr>
            <w:i/>
            <w:noProof/>
            <w:rPrChange w:id="1008" w:author="Ryan Lemos" w:date="2019-10-07T11:06:00Z">
              <w:rPr>
                <w:i/>
                <w:noProof/>
                <w:lang w:val="en-US"/>
              </w:rPr>
            </w:rPrChange>
          </w:rPr>
          <w:delText>Object Notation</w:delText>
        </w:r>
        <w:r w:rsidRPr="00EA672B" w:rsidDel="00EA672B">
          <w:rPr>
            <w:noProof/>
            <w:rPrChange w:id="1009" w:author="Ryan Lemos" w:date="2019-10-07T11:06:00Z">
              <w:rPr>
                <w:noProof/>
                <w:lang w:val="en-US"/>
              </w:rPr>
            </w:rPrChange>
          </w:rPr>
          <w:delText xml:space="preserve"> (JSON)</w:delText>
        </w:r>
        <w:r w:rsidRPr="00EA672B" w:rsidDel="00EA672B">
          <w:rPr>
            <w:noProof/>
            <w:rPrChange w:id="1010"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1011" w:author="Ryan Lemos" w:date="2019-10-07T11:05:00Z"/>
          <w:rFonts w:asciiTheme="minorHAnsi" w:eastAsiaTheme="minorEastAsia" w:hAnsiTheme="minorHAnsi" w:cstheme="minorBidi"/>
          <w:noProof/>
          <w:sz w:val="22"/>
          <w:szCs w:val="22"/>
          <w:lang w:eastAsia="pt-BR"/>
          <w:rPrChange w:id="1012" w:author="Ryan Lemos" w:date="2019-10-07T11:06:00Z">
            <w:rPr>
              <w:del w:id="1013" w:author="Ryan Lemos" w:date="2019-10-07T11:05:00Z"/>
              <w:rFonts w:asciiTheme="minorHAnsi" w:eastAsiaTheme="minorEastAsia" w:hAnsiTheme="minorHAnsi" w:cstheme="minorBidi"/>
              <w:noProof/>
              <w:sz w:val="22"/>
              <w:szCs w:val="22"/>
              <w:lang w:val="en-US" w:eastAsia="pt-BR"/>
            </w:rPr>
          </w:rPrChange>
        </w:rPr>
      </w:pPr>
      <w:del w:id="1014" w:author="Ryan Lemos" w:date="2019-10-07T11:05:00Z">
        <w:r w:rsidRPr="00EA672B" w:rsidDel="00EA672B">
          <w:rPr>
            <w:noProof/>
            <w:rPrChange w:id="1015"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101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17" w:author="Ryan Lemos" w:date="2019-10-07T11:06:00Z">
              <w:rPr>
                <w:noProof/>
                <w:lang w:val="en-US"/>
              </w:rPr>
            </w:rPrChange>
          </w:rPr>
          <w:delText>TypeScript</w:delText>
        </w:r>
        <w:r w:rsidRPr="00EA672B" w:rsidDel="00EA672B">
          <w:rPr>
            <w:noProof/>
            <w:rPrChange w:id="1018"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1019" w:author="Ryan Lemos" w:date="2019-10-07T11:05:00Z"/>
          <w:rFonts w:asciiTheme="minorHAnsi" w:eastAsiaTheme="minorEastAsia" w:hAnsiTheme="minorHAnsi" w:cstheme="minorBidi"/>
          <w:noProof/>
          <w:sz w:val="22"/>
          <w:szCs w:val="22"/>
          <w:lang w:eastAsia="pt-BR"/>
          <w:rPrChange w:id="1020" w:author="Ryan Lemos" w:date="2019-10-07T11:06:00Z">
            <w:rPr>
              <w:del w:id="1021" w:author="Ryan Lemos" w:date="2019-10-07T11:05:00Z"/>
              <w:rFonts w:asciiTheme="minorHAnsi" w:eastAsiaTheme="minorEastAsia" w:hAnsiTheme="minorHAnsi" w:cstheme="minorBidi"/>
              <w:noProof/>
              <w:sz w:val="22"/>
              <w:szCs w:val="22"/>
              <w:lang w:val="en-US" w:eastAsia="pt-BR"/>
            </w:rPr>
          </w:rPrChange>
        </w:rPr>
      </w:pPr>
      <w:del w:id="1022" w:author="Ryan Lemos" w:date="2019-10-07T11:05:00Z">
        <w:r w:rsidRPr="00EA672B" w:rsidDel="00EA672B">
          <w:rPr>
            <w:noProof/>
            <w:rPrChange w:id="1023"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1024"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25" w:author="Ryan Lemos" w:date="2019-10-07T11:06:00Z">
              <w:rPr>
                <w:noProof/>
                <w:lang w:val="en-US"/>
              </w:rPr>
            </w:rPrChange>
          </w:rPr>
          <w:delText>Angular</w:delText>
        </w:r>
        <w:r w:rsidRPr="00EA672B" w:rsidDel="00EA672B">
          <w:rPr>
            <w:noProof/>
            <w:rPrChange w:id="1026"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1027" w:author="Ryan Lemos" w:date="2019-10-07T11:05:00Z"/>
          <w:rFonts w:asciiTheme="minorHAnsi" w:eastAsiaTheme="minorEastAsia" w:hAnsiTheme="minorHAnsi" w:cstheme="minorBidi"/>
          <w:noProof/>
          <w:sz w:val="22"/>
          <w:szCs w:val="22"/>
          <w:lang w:eastAsia="pt-BR"/>
          <w:rPrChange w:id="1028" w:author="Ryan Lemos" w:date="2019-10-07T11:06:00Z">
            <w:rPr>
              <w:del w:id="1029" w:author="Ryan Lemos" w:date="2019-10-07T11:05:00Z"/>
              <w:rFonts w:asciiTheme="minorHAnsi" w:eastAsiaTheme="minorEastAsia" w:hAnsiTheme="minorHAnsi" w:cstheme="minorBidi"/>
              <w:noProof/>
              <w:sz w:val="22"/>
              <w:szCs w:val="22"/>
              <w:lang w:val="en-US" w:eastAsia="pt-BR"/>
            </w:rPr>
          </w:rPrChange>
        </w:rPr>
      </w:pPr>
      <w:del w:id="1030" w:author="Ryan Lemos" w:date="2019-10-07T11:05:00Z">
        <w:r w:rsidRPr="00EA672B" w:rsidDel="00EA672B">
          <w:rPr>
            <w:noProof/>
            <w:rPrChange w:id="1031"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1032"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033" w:author="Ryan Lemos" w:date="2019-10-07T11:06:00Z">
              <w:rPr>
                <w:i/>
                <w:noProof/>
                <w:lang w:val="en-US"/>
              </w:rPr>
            </w:rPrChange>
          </w:rPr>
          <w:delText>Hypertext PreProcessor</w:delText>
        </w:r>
        <w:r w:rsidRPr="00EA672B" w:rsidDel="00EA672B">
          <w:rPr>
            <w:noProof/>
            <w:rPrChange w:id="1034" w:author="Ryan Lemos" w:date="2019-10-07T11:06:00Z">
              <w:rPr>
                <w:noProof/>
                <w:lang w:val="en-US"/>
              </w:rPr>
            </w:rPrChange>
          </w:rPr>
          <w:delText xml:space="preserve"> (PHP)</w:delText>
        </w:r>
        <w:r w:rsidRPr="00EA672B" w:rsidDel="00EA672B">
          <w:rPr>
            <w:noProof/>
            <w:rPrChange w:id="1035"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1036" w:author="Ryan Lemos" w:date="2019-10-07T11:05:00Z"/>
          <w:rFonts w:asciiTheme="minorHAnsi" w:eastAsiaTheme="minorEastAsia" w:hAnsiTheme="minorHAnsi" w:cstheme="minorBidi"/>
          <w:noProof/>
          <w:sz w:val="22"/>
          <w:szCs w:val="22"/>
          <w:lang w:eastAsia="pt-BR"/>
          <w:rPrChange w:id="1037" w:author="Ryan Lemos" w:date="2019-10-07T11:06:00Z">
            <w:rPr>
              <w:del w:id="1038" w:author="Ryan Lemos" w:date="2019-10-07T11:05:00Z"/>
              <w:rFonts w:asciiTheme="minorHAnsi" w:eastAsiaTheme="minorEastAsia" w:hAnsiTheme="minorHAnsi" w:cstheme="minorBidi"/>
              <w:noProof/>
              <w:sz w:val="22"/>
              <w:szCs w:val="22"/>
              <w:lang w:val="en-US" w:eastAsia="pt-BR"/>
            </w:rPr>
          </w:rPrChange>
        </w:rPr>
      </w:pPr>
      <w:del w:id="1039" w:author="Ryan Lemos" w:date="2019-10-07T11:05:00Z">
        <w:r w:rsidRPr="00EA672B" w:rsidDel="00EA672B">
          <w:rPr>
            <w:noProof/>
            <w:rPrChange w:id="1040"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104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42" w:author="Ryan Lemos" w:date="2019-10-07T11:06:00Z">
              <w:rPr>
                <w:noProof/>
                <w:lang w:val="en-US"/>
              </w:rPr>
            </w:rPrChange>
          </w:rPr>
          <w:delText>PHPUNIT</w:delText>
        </w:r>
        <w:r w:rsidRPr="00EA672B" w:rsidDel="00EA672B">
          <w:rPr>
            <w:noProof/>
            <w:rPrChange w:id="1043"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1044" w:author="Ryan Lemos" w:date="2019-10-07T11:05:00Z"/>
          <w:rFonts w:asciiTheme="minorHAnsi" w:eastAsiaTheme="minorEastAsia" w:hAnsiTheme="minorHAnsi" w:cstheme="minorBidi"/>
          <w:noProof/>
          <w:sz w:val="22"/>
          <w:szCs w:val="22"/>
          <w:lang w:eastAsia="pt-BR"/>
          <w:rPrChange w:id="1045" w:author="Ryan Lemos" w:date="2019-10-07T11:06:00Z">
            <w:rPr>
              <w:del w:id="1046" w:author="Ryan Lemos" w:date="2019-10-07T11:05:00Z"/>
              <w:rFonts w:asciiTheme="minorHAnsi" w:eastAsiaTheme="minorEastAsia" w:hAnsiTheme="minorHAnsi" w:cstheme="minorBidi"/>
              <w:noProof/>
              <w:sz w:val="22"/>
              <w:szCs w:val="22"/>
              <w:lang w:val="en-US" w:eastAsia="pt-BR"/>
            </w:rPr>
          </w:rPrChange>
        </w:rPr>
      </w:pPr>
      <w:del w:id="1047" w:author="Ryan Lemos" w:date="2019-10-07T11:05:00Z">
        <w:r w:rsidRPr="00EA672B" w:rsidDel="00EA672B">
          <w:rPr>
            <w:noProof/>
            <w:rPrChange w:id="1048"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1049"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050" w:author="Ryan Lemos" w:date="2019-10-07T11:06:00Z">
              <w:rPr>
                <w:i/>
                <w:noProof/>
                <w:lang w:val="en-US"/>
              </w:rPr>
            </w:rPrChange>
          </w:rPr>
          <w:delText>Framework</w:delText>
        </w:r>
        <w:r w:rsidRPr="00EA672B" w:rsidDel="00EA672B">
          <w:rPr>
            <w:noProof/>
            <w:rPrChange w:id="1051" w:author="Ryan Lemos" w:date="2019-10-07T11:06:00Z">
              <w:rPr>
                <w:noProof/>
                <w:lang w:val="en-US"/>
              </w:rPr>
            </w:rPrChange>
          </w:rPr>
          <w:delText xml:space="preserve"> Laravel</w:delText>
        </w:r>
        <w:r w:rsidRPr="00EA672B" w:rsidDel="00EA672B">
          <w:rPr>
            <w:noProof/>
            <w:rPrChange w:id="1052"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1053" w:author="Ryan Lemos" w:date="2019-10-07T11:05:00Z"/>
          <w:rFonts w:asciiTheme="minorHAnsi" w:eastAsiaTheme="minorEastAsia" w:hAnsiTheme="minorHAnsi" w:cstheme="minorBidi"/>
          <w:noProof/>
          <w:sz w:val="22"/>
          <w:szCs w:val="22"/>
          <w:lang w:eastAsia="pt-BR"/>
          <w:rPrChange w:id="1054" w:author="Ryan Lemos" w:date="2019-10-07T11:06:00Z">
            <w:rPr>
              <w:del w:id="1055" w:author="Ryan Lemos" w:date="2019-10-07T11:05:00Z"/>
              <w:rFonts w:asciiTheme="minorHAnsi" w:eastAsiaTheme="minorEastAsia" w:hAnsiTheme="minorHAnsi" w:cstheme="minorBidi"/>
              <w:noProof/>
              <w:sz w:val="22"/>
              <w:szCs w:val="22"/>
              <w:lang w:val="en-US" w:eastAsia="pt-BR"/>
            </w:rPr>
          </w:rPrChange>
        </w:rPr>
      </w:pPr>
      <w:del w:id="1056" w:author="Ryan Lemos" w:date="2019-10-07T11:05:00Z">
        <w:r w:rsidRPr="00EA672B" w:rsidDel="00EA672B">
          <w:rPr>
            <w:noProof/>
            <w:rPrChange w:id="1057"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1058"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059" w:author="Ryan Lemos" w:date="2019-10-07T11:06:00Z">
              <w:rPr>
                <w:i/>
                <w:noProof/>
                <w:lang w:val="en-US"/>
              </w:rPr>
            </w:rPrChange>
          </w:rPr>
          <w:delText>Representational State Transfer</w:delText>
        </w:r>
        <w:r w:rsidRPr="00EA672B" w:rsidDel="00EA672B">
          <w:rPr>
            <w:noProof/>
            <w:rPrChange w:id="1060" w:author="Ryan Lemos" w:date="2019-10-07T11:06:00Z">
              <w:rPr>
                <w:noProof/>
                <w:lang w:val="en-US"/>
              </w:rPr>
            </w:rPrChange>
          </w:rPr>
          <w:delText xml:space="preserve"> (REST)</w:delText>
        </w:r>
        <w:r w:rsidRPr="00EA672B" w:rsidDel="00EA672B">
          <w:rPr>
            <w:noProof/>
            <w:rPrChange w:id="1061"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1062" w:author="Ryan Lemos" w:date="2019-10-07T11:05:00Z"/>
          <w:rFonts w:asciiTheme="minorHAnsi" w:eastAsiaTheme="minorEastAsia" w:hAnsiTheme="minorHAnsi" w:cstheme="minorBidi"/>
          <w:noProof/>
          <w:sz w:val="22"/>
          <w:szCs w:val="22"/>
          <w:lang w:eastAsia="pt-BR"/>
        </w:rPr>
      </w:pPr>
      <w:del w:id="1063"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1064" w:author="Ryan Lemos" w:date="2019-10-07T11:05:00Z"/>
          <w:rFonts w:asciiTheme="minorHAnsi" w:eastAsiaTheme="minorEastAsia" w:hAnsiTheme="minorHAnsi" w:cstheme="minorBidi"/>
          <w:b w:val="0"/>
          <w:iCs w:val="0"/>
          <w:noProof/>
          <w:sz w:val="22"/>
          <w:szCs w:val="22"/>
          <w:lang w:eastAsia="pt-BR"/>
        </w:rPr>
      </w:pPr>
      <w:del w:id="1065"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1066" w:author="Ryan Lemos" w:date="2019-10-07T11:05:00Z"/>
          <w:rFonts w:asciiTheme="minorHAnsi" w:eastAsiaTheme="minorEastAsia" w:hAnsiTheme="minorHAnsi" w:cstheme="minorBidi"/>
          <w:b w:val="0"/>
          <w:bCs w:val="0"/>
          <w:caps w:val="0"/>
          <w:noProof/>
          <w:sz w:val="22"/>
          <w:szCs w:val="22"/>
          <w:lang w:eastAsia="pt-BR"/>
        </w:rPr>
      </w:pPr>
      <w:del w:id="1067"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1068" w:author="Ryan Lemos" w:date="2019-10-07T11:05:00Z"/>
          <w:rFonts w:asciiTheme="minorHAnsi" w:eastAsiaTheme="minorEastAsia" w:hAnsiTheme="minorHAnsi" w:cstheme="minorBidi"/>
          <w:caps w:val="0"/>
          <w:noProof/>
          <w:sz w:val="22"/>
          <w:szCs w:val="22"/>
          <w:lang w:eastAsia="pt-BR"/>
        </w:rPr>
      </w:pPr>
      <w:del w:id="1069"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1070" w:author="Ryan Lemos" w:date="2019-10-07T11:05:00Z"/>
          <w:rFonts w:asciiTheme="minorHAnsi" w:eastAsiaTheme="minorEastAsia" w:hAnsiTheme="minorHAnsi" w:cstheme="minorBidi"/>
          <w:caps w:val="0"/>
          <w:noProof/>
          <w:sz w:val="22"/>
          <w:szCs w:val="22"/>
          <w:lang w:eastAsia="pt-BR"/>
        </w:rPr>
      </w:pPr>
      <w:del w:id="1071"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1072" w:author="Ryan Lemos" w:date="2019-10-07T11:05:00Z"/>
          <w:rFonts w:asciiTheme="minorHAnsi" w:eastAsiaTheme="minorEastAsia" w:hAnsiTheme="minorHAnsi" w:cstheme="minorBidi"/>
          <w:caps w:val="0"/>
          <w:noProof/>
          <w:sz w:val="22"/>
          <w:szCs w:val="22"/>
          <w:lang w:eastAsia="pt-BR"/>
        </w:rPr>
      </w:pPr>
      <w:del w:id="1073"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1074" w:author="Ryan Lemos" w:date="2019-10-07T11:05:00Z"/>
          <w:rFonts w:asciiTheme="minorHAnsi" w:eastAsiaTheme="minorEastAsia" w:hAnsiTheme="minorHAnsi" w:cstheme="minorBidi"/>
          <w:caps w:val="0"/>
          <w:noProof/>
          <w:sz w:val="22"/>
          <w:szCs w:val="22"/>
          <w:lang w:eastAsia="pt-BR"/>
        </w:rPr>
      </w:pPr>
      <w:del w:id="1075"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1076" w:author="Ryan Lemos" w:date="2019-10-07T11:05:00Z"/>
          <w:rFonts w:asciiTheme="minorHAnsi" w:eastAsiaTheme="minorEastAsia" w:hAnsiTheme="minorHAnsi" w:cstheme="minorBidi"/>
          <w:caps w:val="0"/>
          <w:noProof/>
          <w:sz w:val="22"/>
          <w:szCs w:val="22"/>
          <w:lang w:eastAsia="pt-BR"/>
        </w:rPr>
      </w:pPr>
      <w:del w:id="1077"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1078" w:author="Ryan Lemos" w:date="2019-10-07T11:05:00Z"/>
          <w:rFonts w:asciiTheme="minorHAnsi" w:eastAsiaTheme="minorEastAsia" w:hAnsiTheme="minorHAnsi" w:cstheme="minorBidi"/>
          <w:b w:val="0"/>
          <w:iCs w:val="0"/>
          <w:noProof/>
          <w:sz w:val="22"/>
          <w:szCs w:val="22"/>
          <w:lang w:eastAsia="pt-BR"/>
        </w:rPr>
      </w:pPr>
      <w:del w:id="1079"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1080" w:author="Ryan Lemos" w:date="2019-10-07T11:05:00Z"/>
          <w:rFonts w:asciiTheme="minorHAnsi" w:eastAsiaTheme="minorEastAsia" w:hAnsiTheme="minorHAnsi" w:cstheme="minorBidi"/>
          <w:b w:val="0"/>
          <w:iCs w:val="0"/>
          <w:noProof/>
          <w:sz w:val="22"/>
          <w:szCs w:val="22"/>
          <w:lang w:eastAsia="pt-BR"/>
        </w:rPr>
      </w:pPr>
      <w:del w:id="1081"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1082" w:author="Ryan Lemos" w:date="2019-10-07T11:05:00Z"/>
          <w:rFonts w:asciiTheme="minorHAnsi" w:eastAsiaTheme="minorEastAsia" w:hAnsiTheme="minorHAnsi" w:cstheme="minorBidi"/>
          <w:b w:val="0"/>
          <w:iCs w:val="0"/>
          <w:noProof/>
          <w:sz w:val="22"/>
          <w:szCs w:val="22"/>
          <w:lang w:eastAsia="pt-BR"/>
        </w:rPr>
      </w:pPr>
      <w:del w:id="1083"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1084" w:author="Ryan Lemos" w:date="2019-10-07T11:05:00Z"/>
          <w:rFonts w:asciiTheme="minorHAnsi" w:eastAsiaTheme="minorEastAsia" w:hAnsiTheme="minorHAnsi" w:cstheme="minorBidi"/>
          <w:b w:val="0"/>
          <w:iCs w:val="0"/>
          <w:noProof/>
          <w:sz w:val="22"/>
          <w:szCs w:val="22"/>
          <w:lang w:eastAsia="pt-BR"/>
        </w:rPr>
      </w:pPr>
      <w:del w:id="1085"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1086" w:author="Ryan Lemos" w:date="2019-10-07T11:05:00Z"/>
          <w:rFonts w:asciiTheme="minorHAnsi" w:eastAsiaTheme="minorEastAsia" w:hAnsiTheme="minorHAnsi" w:cstheme="minorBidi"/>
          <w:b w:val="0"/>
          <w:iCs w:val="0"/>
          <w:noProof/>
          <w:sz w:val="22"/>
          <w:szCs w:val="22"/>
          <w:lang w:eastAsia="pt-BR"/>
        </w:rPr>
      </w:pPr>
      <w:del w:id="1087"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1088" w:author="Ryan Lemos" w:date="2019-10-07T11:05:00Z"/>
          <w:rFonts w:asciiTheme="minorHAnsi" w:eastAsiaTheme="minorEastAsia" w:hAnsiTheme="minorHAnsi" w:cstheme="minorBidi"/>
          <w:b w:val="0"/>
          <w:iCs w:val="0"/>
          <w:noProof/>
          <w:sz w:val="22"/>
          <w:szCs w:val="22"/>
          <w:lang w:eastAsia="pt-BR"/>
        </w:rPr>
      </w:pPr>
      <w:del w:id="1089"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1090" w:author="Ryan Lemos" w:date="2019-10-07T11:05:00Z"/>
          <w:rFonts w:asciiTheme="minorHAnsi" w:eastAsiaTheme="minorEastAsia" w:hAnsiTheme="minorHAnsi" w:cstheme="minorBidi"/>
          <w:b w:val="0"/>
          <w:iCs w:val="0"/>
          <w:noProof/>
          <w:sz w:val="22"/>
          <w:szCs w:val="22"/>
          <w:lang w:eastAsia="pt-BR"/>
        </w:rPr>
      </w:pPr>
      <w:del w:id="1091"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1092" w:author="Ryan Lemos" w:date="2019-10-07T11:05:00Z"/>
          <w:rFonts w:asciiTheme="minorHAnsi" w:eastAsiaTheme="minorEastAsia" w:hAnsiTheme="minorHAnsi" w:cstheme="minorBidi"/>
          <w:b w:val="0"/>
          <w:iCs w:val="0"/>
          <w:noProof/>
          <w:sz w:val="22"/>
          <w:szCs w:val="22"/>
          <w:lang w:eastAsia="pt-BR"/>
        </w:rPr>
      </w:pPr>
      <w:del w:id="1093"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1094" w:author="Ryan Lemos" w:date="2019-10-07T11:05:00Z"/>
          <w:rFonts w:asciiTheme="minorHAnsi" w:eastAsiaTheme="minorEastAsia" w:hAnsiTheme="minorHAnsi" w:cstheme="minorBidi"/>
          <w:caps w:val="0"/>
          <w:noProof/>
          <w:sz w:val="22"/>
          <w:szCs w:val="22"/>
          <w:lang w:eastAsia="pt-BR"/>
        </w:rPr>
      </w:pPr>
      <w:del w:id="1095"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1096" w:author="Ryan Lemos" w:date="2019-10-07T11:05:00Z"/>
          <w:rFonts w:asciiTheme="minorHAnsi" w:eastAsiaTheme="minorEastAsia" w:hAnsiTheme="minorHAnsi" w:cstheme="minorBidi"/>
          <w:b w:val="0"/>
          <w:iCs w:val="0"/>
          <w:noProof/>
          <w:sz w:val="22"/>
          <w:szCs w:val="22"/>
          <w:lang w:eastAsia="pt-BR"/>
        </w:rPr>
      </w:pPr>
      <w:del w:id="1097"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1098" w:author="Ryan Lemos" w:date="2019-10-07T11:05:00Z"/>
          <w:rFonts w:asciiTheme="minorHAnsi" w:eastAsiaTheme="minorEastAsia" w:hAnsiTheme="minorHAnsi" w:cstheme="minorBidi"/>
          <w:noProof/>
          <w:sz w:val="22"/>
          <w:szCs w:val="22"/>
          <w:lang w:eastAsia="pt-BR"/>
        </w:rPr>
      </w:pPr>
      <w:del w:id="1099"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1100" w:author="Ryan Lemos" w:date="2019-10-07T11:05:00Z"/>
          <w:rFonts w:asciiTheme="minorHAnsi" w:eastAsiaTheme="minorEastAsia" w:hAnsiTheme="minorHAnsi" w:cstheme="minorBidi"/>
          <w:noProof/>
          <w:sz w:val="22"/>
          <w:szCs w:val="22"/>
          <w:lang w:eastAsia="pt-BR"/>
        </w:rPr>
      </w:pPr>
      <w:del w:id="1101"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1102" w:author="Ryan Lemos" w:date="2019-10-07T11:05:00Z"/>
          <w:rFonts w:asciiTheme="minorHAnsi" w:eastAsiaTheme="minorEastAsia" w:hAnsiTheme="minorHAnsi" w:cstheme="minorBidi"/>
          <w:noProof/>
          <w:sz w:val="22"/>
          <w:szCs w:val="22"/>
          <w:lang w:eastAsia="pt-BR"/>
        </w:rPr>
      </w:pPr>
      <w:del w:id="1103"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1104" w:author="Ryan Lemos" w:date="2019-10-07T11:05:00Z"/>
          <w:rFonts w:asciiTheme="minorHAnsi" w:eastAsiaTheme="minorEastAsia" w:hAnsiTheme="minorHAnsi" w:cstheme="minorBidi"/>
          <w:noProof/>
          <w:sz w:val="22"/>
          <w:szCs w:val="22"/>
          <w:lang w:eastAsia="pt-BR"/>
        </w:rPr>
      </w:pPr>
      <w:del w:id="1105"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1106" w:author="Ryan Lemos" w:date="2019-10-07T11:05:00Z"/>
          <w:rFonts w:asciiTheme="minorHAnsi" w:eastAsiaTheme="minorEastAsia" w:hAnsiTheme="minorHAnsi" w:cstheme="minorBidi"/>
          <w:caps w:val="0"/>
          <w:noProof/>
          <w:sz w:val="22"/>
          <w:szCs w:val="22"/>
          <w:lang w:eastAsia="pt-BR"/>
        </w:rPr>
      </w:pPr>
      <w:del w:id="1107"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1108" w:author="Ryan Lemos" w:date="2019-10-07T11:05:00Z"/>
          <w:rFonts w:asciiTheme="minorHAnsi" w:eastAsiaTheme="minorEastAsia" w:hAnsiTheme="minorHAnsi" w:cstheme="minorBidi"/>
          <w:b w:val="0"/>
          <w:iCs w:val="0"/>
          <w:noProof/>
          <w:sz w:val="22"/>
          <w:szCs w:val="22"/>
          <w:lang w:eastAsia="pt-BR"/>
        </w:rPr>
      </w:pPr>
      <w:del w:id="1109"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1110" w:author="Ryan Lemos" w:date="2019-10-07T11:05:00Z"/>
          <w:rFonts w:asciiTheme="minorHAnsi" w:eastAsiaTheme="minorEastAsia" w:hAnsiTheme="minorHAnsi" w:cstheme="minorBidi"/>
          <w:noProof/>
          <w:sz w:val="22"/>
          <w:szCs w:val="22"/>
          <w:lang w:eastAsia="pt-BR"/>
        </w:rPr>
      </w:pPr>
      <w:del w:id="1111"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1112" w:author="Ryan Lemos" w:date="2019-10-07T11:05:00Z"/>
          <w:rFonts w:asciiTheme="minorHAnsi" w:eastAsiaTheme="minorEastAsia" w:hAnsiTheme="minorHAnsi" w:cstheme="minorBidi"/>
          <w:noProof/>
          <w:sz w:val="22"/>
          <w:szCs w:val="22"/>
          <w:lang w:eastAsia="pt-BR"/>
        </w:rPr>
      </w:pPr>
      <w:del w:id="1113"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1114" w:author="Ryan Lemos" w:date="2019-10-07T11:05:00Z"/>
          <w:rFonts w:asciiTheme="minorHAnsi" w:eastAsiaTheme="minorEastAsia" w:hAnsiTheme="minorHAnsi" w:cstheme="minorBidi"/>
          <w:caps w:val="0"/>
          <w:noProof/>
          <w:sz w:val="22"/>
          <w:szCs w:val="22"/>
          <w:lang w:eastAsia="pt-BR"/>
        </w:rPr>
      </w:pPr>
      <w:del w:id="1115"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1116" w:author="Ryan Lemos" w:date="2019-10-07T11:05:00Z"/>
          <w:rFonts w:asciiTheme="minorHAnsi" w:eastAsiaTheme="minorEastAsia" w:hAnsiTheme="minorHAnsi" w:cstheme="minorBidi"/>
          <w:b w:val="0"/>
          <w:iCs w:val="0"/>
          <w:noProof/>
          <w:sz w:val="22"/>
          <w:szCs w:val="22"/>
          <w:lang w:eastAsia="pt-BR"/>
        </w:rPr>
      </w:pPr>
      <w:del w:id="1117"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1118" w:author="Ryan Lemos" w:date="2019-10-07T11:05:00Z"/>
          <w:rFonts w:asciiTheme="minorHAnsi" w:eastAsiaTheme="minorEastAsia" w:hAnsiTheme="minorHAnsi" w:cstheme="minorBidi"/>
          <w:noProof/>
          <w:sz w:val="22"/>
          <w:szCs w:val="22"/>
          <w:lang w:eastAsia="pt-BR"/>
        </w:rPr>
      </w:pPr>
      <w:del w:id="1119"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1120" w:author="Ryan Lemos" w:date="2019-10-07T11:05:00Z"/>
          <w:rFonts w:asciiTheme="minorHAnsi" w:eastAsiaTheme="minorEastAsia" w:hAnsiTheme="minorHAnsi" w:cstheme="minorBidi"/>
          <w:noProof/>
          <w:sz w:val="22"/>
          <w:szCs w:val="22"/>
          <w:lang w:eastAsia="pt-BR"/>
        </w:rPr>
      </w:pPr>
      <w:del w:id="1121"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1122" w:author="Ryan Lemos" w:date="2019-10-07T11:05:00Z"/>
          <w:rFonts w:asciiTheme="minorHAnsi" w:eastAsiaTheme="minorEastAsia" w:hAnsiTheme="minorHAnsi" w:cstheme="minorBidi"/>
          <w:caps w:val="0"/>
          <w:noProof/>
          <w:sz w:val="22"/>
          <w:szCs w:val="22"/>
          <w:lang w:eastAsia="pt-BR"/>
        </w:rPr>
      </w:pPr>
      <w:del w:id="1123"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1124" w:author="Ryan Lemos" w:date="2019-10-07T11:05:00Z"/>
          <w:rFonts w:asciiTheme="minorHAnsi" w:eastAsiaTheme="minorEastAsia" w:hAnsiTheme="minorHAnsi" w:cstheme="minorBidi"/>
          <w:b w:val="0"/>
          <w:iCs w:val="0"/>
          <w:noProof/>
          <w:sz w:val="22"/>
          <w:szCs w:val="22"/>
          <w:lang w:eastAsia="pt-BR"/>
        </w:rPr>
      </w:pPr>
      <w:del w:id="1125"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1126" w:author="Ryan Lemos" w:date="2019-10-07T11:05:00Z"/>
          <w:rFonts w:asciiTheme="minorHAnsi" w:eastAsiaTheme="minorEastAsia" w:hAnsiTheme="minorHAnsi" w:cstheme="minorBidi"/>
          <w:b w:val="0"/>
          <w:bCs w:val="0"/>
          <w:caps w:val="0"/>
          <w:noProof/>
          <w:sz w:val="22"/>
          <w:szCs w:val="22"/>
          <w:lang w:eastAsia="pt-BR"/>
        </w:rPr>
      </w:pPr>
      <w:del w:id="1127"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1128" w:author="Ryan Lemos" w:date="2019-10-07T11:05:00Z"/>
          <w:rFonts w:asciiTheme="minorHAnsi" w:eastAsiaTheme="minorEastAsia" w:hAnsiTheme="minorHAnsi" w:cstheme="minorBidi"/>
          <w:b w:val="0"/>
          <w:bCs w:val="0"/>
          <w:caps w:val="0"/>
          <w:noProof/>
          <w:sz w:val="22"/>
          <w:szCs w:val="22"/>
          <w:lang w:eastAsia="pt-BR"/>
        </w:rPr>
      </w:pPr>
      <w:del w:id="1129"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1130" w:author="Ryan Lemos" w:date="2019-10-07T11:05:00Z"/>
          <w:rFonts w:asciiTheme="minorHAnsi" w:eastAsiaTheme="minorEastAsia" w:hAnsiTheme="minorHAnsi" w:cstheme="minorBidi"/>
          <w:caps w:val="0"/>
          <w:noProof/>
          <w:sz w:val="22"/>
          <w:szCs w:val="22"/>
          <w:lang w:eastAsia="pt-BR"/>
        </w:rPr>
      </w:pPr>
      <w:del w:id="1131"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1132" w:author="Ryan Lemos" w:date="2019-10-07T11:05:00Z"/>
          <w:rFonts w:asciiTheme="minorHAnsi" w:eastAsiaTheme="minorEastAsia" w:hAnsiTheme="minorHAnsi" w:cstheme="minorBidi"/>
          <w:b w:val="0"/>
          <w:bCs w:val="0"/>
          <w:caps w:val="0"/>
          <w:noProof/>
          <w:sz w:val="22"/>
          <w:szCs w:val="22"/>
          <w:lang w:eastAsia="pt-BR"/>
        </w:rPr>
      </w:pPr>
      <w:del w:id="1133"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1134" w:author="Ryan Lemos" w:date="2019-10-07T11:05:00Z"/>
          <w:rFonts w:asciiTheme="minorHAnsi" w:eastAsiaTheme="minorEastAsia" w:hAnsiTheme="minorHAnsi" w:cstheme="minorBidi"/>
          <w:b w:val="0"/>
          <w:bCs w:val="0"/>
          <w:caps w:val="0"/>
          <w:noProof/>
          <w:sz w:val="22"/>
          <w:szCs w:val="22"/>
          <w:lang w:eastAsia="pt-BR"/>
        </w:rPr>
      </w:pPr>
      <w:del w:id="1135"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1136" w:name="_Ref528267984"/>
      <w:bookmarkStart w:id="1137" w:name="_Toc21973431"/>
      <w:r w:rsidRPr="006A6D09">
        <w:rPr>
          <w:szCs w:val="24"/>
        </w:rPr>
        <w:lastRenderedPageBreak/>
        <w:t>INTRODUÇÃO</w:t>
      </w:r>
      <w:bookmarkEnd w:id="1136"/>
      <w:bookmarkEnd w:id="1137"/>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1138"/>
      <w:r w:rsidR="00661406">
        <w:t>desempenho</w:t>
      </w:r>
      <w:commentRangeEnd w:id="1138"/>
      <w:r w:rsidR="0097329B">
        <w:rPr>
          <w:rStyle w:val="Refdecomentrio"/>
        </w:rPr>
        <w:commentReference w:id="1138"/>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1139" w:name="_Ref528269096"/>
      <w:bookmarkStart w:id="1140" w:name="_Toc21973432"/>
      <w:r>
        <w:lastRenderedPageBreak/>
        <w:t>Referencial teórico</w:t>
      </w:r>
      <w:bookmarkEnd w:id="1139"/>
      <w:bookmarkEnd w:id="114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1141" w:name="_Toc21973433"/>
      <w:r>
        <w:t xml:space="preserve">Educação </w:t>
      </w:r>
      <w:r w:rsidR="00D61CB9">
        <w:t>a distância – ambiente virtual</w:t>
      </w:r>
      <w:bookmarkEnd w:id="1141"/>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142" w:name="_Ref527667254"/>
      <w:bookmarkStart w:id="1143" w:name="_Toc21973434"/>
      <w:r w:rsidRPr="00C119E4">
        <w:t>Metodologias/sistemas de apoio de ensino de idiomas</w:t>
      </w:r>
      <w:bookmarkEnd w:id="1142"/>
      <w:bookmarkEnd w:id="1143"/>
    </w:p>
    <w:p w14:paraId="7BE35BA2" w14:textId="32734808" w:rsidR="00A8212E" w:rsidRDefault="00A8212E" w:rsidP="005A2D83">
      <w:pPr>
        <w:rPr>
          <w:ins w:id="1144" w:author="Ryan Lemos" w:date="2019-10-15T19:28:00Z"/>
        </w:rPr>
      </w:pPr>
    </w:p>
    <w:p w14:paraId="0B9F2C48" w14:textId="467A15E2" w:rsidR="00B57B6A" w:rsidRPr="00A8212E" w:rsidRDefault="00B57B6A" w:rsidP="005A2D83">
      <w:ins w:id="1145" w:author="Ryan Lemos" w:date="2019-10-15T19:28:00Z">
        <w:r>
          <w:t>O ensino de idiomas</w:t>
        </w:r>
      </w:ins>
      <w:ins w:id="1146" w:author="Ryan Lemos" w:date="2019-10-15T19:36:00Z">
        <w:r w:rsidR="00C27161">
          <w:t xml:space="preserve"> geralmente</w:t>
        </w:r>
      </w:ins>
      <w:ins w:id="1147" w:author="Ryan Lemos" w:date="2019-10-15T19:28:00Z">
        <w:r>
          <w:t xml:space="preserve"> é composto por </w:t>
        </w:r>
      </w:ins>
      <w:ins w:id="1148" w:author="Ryan Lemos" w:date="2019-10-15T19:29:00Z">
        <w:r>
          <w:t>níveis,</w:t>
        </w:r>
      </w:ins>
      <w:ins w:id="1149" w:author="Ryan Lemos" w:date="2019-10-15T19:37:00Z">
        <w:r w:rsidR="00C27161">
          <w:t xml:space="preserve"> e</w:t>
        </w:r>
      </w:ins>
      <w:ins w:id="1150" w:author="Ryan Lemos" w:date="2019-10-15T19:29:00Z">
        <w:r>
          <w:t xml:space="preserve"> </w:t>
        </w:r>
      </w:ins>
      <w:ins w:id="1151" w:author="Ryan Lemos" w:date="2019-10-15T19:35:00Z">
        <w:r w:rsidR="00C27161">
          <w:t>ao avançar</w:t>
        </w:r>
      </w:ins>
      <w:ins w:id="1152" w:author="Ryan Lemos" w:date="2019-10-15T19:36:00Z">
        <w:r w:rsidR="00C27161">
          <w:t xml:space="preserve"> entre esses níveis</w:t>
        </w:r>
      </w:ins>
      <w:ins w:id="1153" w:author="Ryan Lemos" w:date="2019-10-15T19:29:00Z">
        <w:r>
          <w:t xml:space="preserve"> novos conceitos</w:t>
        </w:r>
      </w:ins>
      <w:ins w:id="1154" w:author="Ryan Lemos" w:date="2019-10-15T19:35:00Z">
        <w:r w:rsidR="00C27161">
          <w:t xml:space="preserve"> são agregados</w:t>
        </w:r>
      </w:ins>
      <w:ins w:id="1155" w:author="Ryan Lemos" w:date="2019-10-15T19:29:00Z">
        <w:r>
          <w:t xml:space="preserve"> </w:t>
        </w:r>
      </w:ins>
      <w:ins w:id="1156" w:author="Ryan Lemos" w:date="2019-10-15T19:36:00Z">
        <w:r w:rsidR="00C27161">
          <w:t>acerca</w:t>
        </w:r>
      </w:ins>
      <w:ins w:id="1157" w:author="Ryan Lemos" w:date="2019-10-15T19:29:00Z">
        <w:r>
          <w:t xml:space="preserve"> d</w:t>
        </w:r>
      </w:ins>
      <w:ins w:id="1158" w:author="Ryan Lemos" w:date="2019-10-15T19:35:00Z">
        <w:r w:rsidR="00C27161">
          <w:t>o</w:t>
        </w:r>
      </w:ins>
      <w:ins w:id="1159" w:author="Ryan Lemos" w:date="2019-10-15T19:29:00Z">
        <w:r>
          <w:t xml:space="preserve"> idioma. </w:t>
        </w:r>
      </w:ins>
      <w:ins w:id="1160" w:author="Ryan Lemos" w:date="2019-10-15T19:36:00Z">
        <w:r w:rsidR="00C27161">
          <w:t>S</w:t>
        </w:r>
      </w:ins>
      <w:ins w:id="1161" w:author="Ryan Lemos" w:date="2019-10-15T19:29:00Z">
        <w:r>
          <w:t xml:space="preserve">ão chamados de níveis de proficiência </w:t>
        </w:r>
      </w:ins>
      <w:ins w:id="1162" w:author="Ryan Lemos" w:date="2019-10-15T19:35:00Z">
        <w:r w:rsidR="00C27161">
          <w:t>e</w:t>
        </w:r>
      </w:ins>
      <w:ins w:id="1163" w:author="Ryan Lemos" w:date="2019-10-15T19:29:00Z">
        <w:r>
          <w:t xml:space="preserve"> indica</w:t>
        </w:r>
      </w:ins>
      <w:ins w:id="1164" w:author="Ryan Lemos" w:date="2019-10-15T19:35:00Z">
        <w:r w:rsidR="00C27161">
          <w:t>m o</w:t>
        </w:r>
      </w:ins>
      <w:ins w:id="1165" w:author="Ryan Lemos" w:date="2019-10-15T19:29:00Z">
        <w:r>
          <w:t xml:space="preserve"> quanto uma pessoa conhece a res</w:t>
        </w:r>
      </w:ins>
      <w:ins w:id="1166" w:author="Ryan Lemos" w:date="2019-10-15T19:30:00Z">
        <w:r>
          <w:t xml:space="preserve">peito de uma dada língua. Um padrão de avaliação desses níveis é o </w:t>
        </w:r>
        <w:r w:rsidRPr="00B57B6A">
          <w:rPr>
            <w:i/>
            <w:iCs/>
            <w:rPrChange w:id="1167" w:author="Ryan Lemos" w:date="2019-10-15T19:30:00Z">
              <w:rPr/>
            </w:rPrChange>
          </w:rPr>
          <w:t xml:space="preserve">Common </w:t>
        </w:r>
        <w:proofErr w:type="spellStart"/>
        <w:r w:rsidRPr="00B57B6A">
          <w:rPr>
            <w:i/>
            <w:iCs/>
            <w:rPrChange w:id="1168" w:author="Ryan Lemos" w:date="2019-10-15T19:30:00Z">
              <w:rPr/>
            </w:rPrChange>
          </w:rPr>
          <w:t>European</w:t>
        </w:r>
        <w:proofErr w:type="spellEnd"/>
        <w:r w:rsidRPr="00B57B6A">
          <w:rPr>
            <w:i/>
            <w:iCs/>
            <w:rPrChange w:id="1169" w:author="Ryan Lemos" w:date="2019-10-15T19:30:00Z">
              <w:rPr/>
            </w:rPrChange>
          </w:rPr>
          <w:t xml:space="preserve"> Framework </w:t>
        </w:r>
        <w:proofErr w:type="spellStart"/>
        <w:r w:rsidRPr="00B57B6A">
          <w:rPr>
            <w:i/>
            <w:iCs/>
            <w:rPrChange w:id="1170" w:author="Ryan Lemos" w:date="2019-10-15T19:30:00Z">
              <w:rPr/>
            </w:rPrChange>
          </w:rPr>
          <w:t>of</w:t>
        </w:r>
        <w:proofErr w:type="spellEnd"/>
        <w:r w:rsidRPr="00B57B6A">
          <w:rPr>
            <w:i/>
            <w:iCs/>
            <w:rPrChange w:id="1171" w:author="Ryan Lemos" w:date="2019-10-15T19:30:00Z">
              <w:rPr/>
            </w:rPrChange>
          </w:rPr>
          <w:t xml:space="preserve"> </w:t>
        </w:r>
        <w:proofErr w:type="spellStart"/>
        <w:r w:rsidRPr="00B57B6A">
          <w:rPr>
            <w:i/>
            <w:iCs/>
            <w:rPrChange w:id="1172" w:author="Ryan Lemos" w:date="2019-10-15T19:30:00Z">
              <w:rPr/>
            </w:rPrChange>
          </w:rPr>
          <w:t>Reference</w:t>
        </w:r>
        <w:proofErr w:type="spellEnd"/>
        <w:r w:rsidRPr="00B57B6A">
          <w:rPr>
            <w:i/>
            <w:iCs/>
            <w:rPrChange w:id="1173" w:author="Ryan Lemos" w:date="2019-10-15T19:30:00Z">
              <w:rPr/>
            </w:rPrChange>
          </w:rPr>
          <w:t xml:space="preserve"> for </w:t>
        </w:r>
        <w:proofErr w:type="spellStart"/>
        <w:r w:rsidRPr="00B57B6A">
          <w:rPr>
            <w:i/>
            <w:iCs/>
            <w:rPrChange w:id="1174" w:author="Ryan Lemos" w:date="2019-10-15T19:30:00Z">
              <w:rPr/>
            </w:rPrChange>
          </w:rPr>
          <w:t>Languages</w:t>
        </w:r>
        <w:proofErr w:type="spellEnd"/>
        <w:r>
          <w:rPr>
            <w:i/>
            <w:iCs/>
          </w:rPr>
          <w:t xml:space="preserve"> </w:t>
        </w:r>
        <w:r w:rsidRPr="00B57B6A">
          <w:rPr>
            <w:rPrChange w:id="1175" w:author="Ryan Lemos" w:date="2019-10-15T19:30:00Z">
              <w:rPr>
                <w:i/>
                <w:iCs/>
              </w:rPr>
            </w:rPrChange>
          </w:rPr>
          <w:t>(</w:t>
        </w:r>
        <w:commentRangeStart w:id="1176"/>
        <w:r>
          <w:t>CEFR</w:t>
        </w:r>
      </w:ins>
      <w:commentRangeEnd w:id="1176"/>
      <w:ins w:id="1177" w:author="Ryan Lemos" w:date="2019-10-15T19:39:00Z">
        <w:r w:rsidR="00C27161">
          <w:rPr>
            <w:rStyle w:val="Refdecomentrio"/>
          </w:rPr>
          <w:commentReference w:id="1176"/>
        </w:r>
      </w:ins>
      <w:ins w:id="1178" w:author="Ryan Lemos" w:date="2019-10-15T19:31:00Z">
        <w:r>
          <w:t>) que é utilizado principalmente na Europa. Esse padrão define seis níveis sendo eles o A1, A2, B1, B2, C1, C2.</w:t>
        </w:r>
      </w:ins>
      <w:ins w:id="1179" w:author="Ryan Lemos" w:date="2019-10-15T19:32:00Z">
        <w:r>
          <w:t xml:space="preserve"> </w:t>
        </w:r>
      </w:ins>
      <w:ins w:id="1180" w:author="Ryan Lemos" w:date="2019-10-15T19:37:00Z">
        <w:r w:rsidR="00C27161">
          <w:t>E p</w:t>
        </w:r>
      </w:ins>
      <w:ins w:id="1181" w:author="Ryan Lemos" w:date="2019-10-15T19:32:00Z">
        <w:r>
          <w:t xml:space="preserve">ara saber </w:t>
        </w:r>
      </w:ins>
      <w:ins w:id="1182" w:author="Ryan Lemos" w:date="2019-10-15T19:33:00Z">
        <w:r>
          <w:t>em qual nível uma pessoa se encaixa é necessário realizar um teste de proficiência</w:t>
        </w:r>
        <w:r w:rsidR="00C27161">
          <w:t>, geralmente realizado nas escolas antes do ingresso do aluno</w:t>
        </w:r>
      </w:ins>
      <w:ins w:id="1183" w:author="Ryan Lemos" w:date="2019-10-15T19:34:00Z">
        <w:r w:rsidR="00C27161">
          <w:t xml:space="preserve"> (EDUCATION FIRST, 2018)</w:t>
        </w:r>
      </w:ins>
      <w:ins w:id="1184" w:author="Ryan Lemos" w:date="2019-10-15T19:33:00Z">
        <w:r w:rsidR="00C27161">
          <w:t>.</w:t>
        </w:r>
      </w:ins>
    </w:p>
    <w:p w14:paraId="5C3F4365" w14:textId="77777777"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185"/>
      <w:commentRangeEnd w:id="1185"/>
      <w:r w:rsidR="009E0DFF">
        <w:rPr>
          <w:rStyle w:val="Refdecomentrio"/>
        </w:rPr>
        <w:commentReference w:id="1185"/>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1186" w:name="_Ref526524016"/>
      <w:bookmarkStart w:id="1187" w:name="_Toc21973934"/>
      <w:bookmarkStart w:id="1188" w:name="_Toc21974166"/>
      <w:r>
        <w:t xml:space="preserve">Figura </w:t>
      </w:r>
      <w:fldSimple w:instr=" SEQ Figura \* ARABIC ">
        <w:r w:rsidR="004800CC">
          <w:rPr>
            <w:noProof/>
          </w:rPr>
          <w:t>1</w:t>
        </w:r>
      </w:fldSimple>
      <w:bookmarkEnd w:id="1186"/>
      <w:r>
        <w:t xml:space="preserve"> - Modelo de aprendizagem da </w:t>
      </w:r>
      <w:proofErr w:type="spellStart"/>
      <w:r>
        <w:t>Wizard</w:t>
      </w:r>
      <w:bookmarkEnd w:id="1187"/>
      <w:bookmarkEnd w:id="1188"/>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189"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E31B498" w:rsidR="00C87DBE" w:rsidRDefault="00C87DBE" w:rsidP="00FC0021">
      <w:pPr>
        <w:pStyle w:val="Legenda"/>
        <w:keepNext/>
      </w:pPr>
      <w:bookmarkStart w:id="1190" w:name="_Toc21973935"/>
      <w:bookmarkStart w:id="1191" w:name="_Toc21974167"/>
      <w:r>
        <w:lastRenderedPageBreak/>
        <w:t xml:space="preserve">Figura </w:t>
      </w:r>
      <w:fldSimple w:instr=" SEQ Figura \* ARABIC ">
        <w:r w:rsidR="004800CC">
          <w:rPr>
            <w:noProof/>
          </w:rPr>
          <w:t>2</w:t>
        </w:r>
      </w:fldSimple>
      <w:bookmarkEnd w:id="1189"/>
      <w:r>
        <w:t xml:space="preserve"> - Funcionalidades do Wiz.me</w:t>
      </w:r>
      <w:bookmarkEnd w:id="1190"/>
      <w:bookmarkEnd w:id="1191"/>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0386A10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1192" w:author="Ryan Lemos" w:date="2019-10-14T19:23:00Z">
        <w:r w:rsidR="0002745D">
          <w:t xml:space="preserve">Figura </w:t>
        </w:r>
        <w:r w:rsidR="0002745D">
          <w:rPr>
            <w:noProof/>
          </w:rPr>
          <w:t>3</w:t>
        </w:r>
      </w:ins>
      <w:del w:id="1193"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427DD9D1" w:rsidR="00C87DBE" w:rsidRDefault="00C87DBE" w:rsidP="00FC0021">
      <w:pPr>
        <w:pStyle w:val="Legenda"/>
        <w:keepNext/>
      </w:pPr>
      <w:bookmarkStart w:id="1194" w:name="_Ref526523959"/>
      <w:bookmarkStart w:id="1195" w:name="_Toc21973936"/>
      <w:bookmarkStart w:id="1196" w:name="_Toc21974168"/>
      <w:r>
        <w:t xml:space="preserve">Figura </w:t>
      </w:r>
      <w:fldSimple w:instr=" SEQ Figura \* ARABIC ">
        <w:ins w:id="1197" w:author="Ryan Lemos" w:date="2019-10-15T19:47:00Z">
          <w:r w:rsidR="004800CC">
            <w:rPr>
              <w:noProof/>
            </w:rPr>
            <w:t>3</w:t>
          </w:r>
        </w:ins>
        <w:del w:id="1198" w:author="Ryan Lemos" w:date="2019-10-05T19:42:00Z">
          <w:r w:rsidR="00054B21" w:rsidDel="00D343FF">
            <w:rPr>
              <w:noProof/>
            </w:rPr>
            <w:delText>4</w:delText>
          </w:r>
        </w:del>
      </w:fldSimple>
      <w:bookmarkEnd w:id="1194"/>
      <w:r>
        <w:t xml:space="preserve"> - </w:t>
      </w:r>
      <w:r w:rsidRPr="00F93035">
        <w:t xml:space="preserve">Características do </w:t>
      </w:r>
      <w:proofErr w:type="spellStart"/>
      <w:r w:rsidRPr="00F93035">
        <w:t>Duolingo</w:t>
      </w:r>
      <w:bookmarkEnd w:id="1195"/>
      <w:bookmarkEnd w:id="1196"/>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1199" w:name="_Toc21973435"/>
      <w:r>
        <w:t>Desenvolvimento</w:t>
      </w:r>
      <w:r w:rsidR="00830B0E">
        <w:t xml:space="preserve"> e tecnologias</w:t>
      </w:r>
      <w:r>
        <w:t xml:space="preserve"> de </w:t>
      </w:r>
      <w:r w:rsidRPr="005329D1">
        <w:t>sistemas</w:t>
      </w:r>
      <w:r>
        <w:t xml:space="preserve"> Web</w:t>
      </w:r>
      <w:bookmarkEnd w:id="1199"/>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1200" w:name="_Ref21873142"/>
      <w:bookmarkStart w:id="1201" w:name="_Toc21973436"/>
      <w:r>
        <w:t>C</w:t>
      </w:r>
      <w:r w:rsidR="00C04015">
        <w:t>ontrole de acesso</w:t>
      </w:r>
      <w:r w:rsidR="00F71835">
        <w:t>s</w:t>
      </w:r>
      <w:bookmarkEnd w:id="1200"/>
      <w:bookmarkEnd w:id="1201"/>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1202" w:name="_Ref21873278"/>
      <w:bookmarkStart w:id="1203" w:name="_Toc21973437"/>
      <w:r>
        <w:t>Interação humano computador (IHC)</w:t>
      </w:r>
      <w:bookmarkEnd w:id="1202"/>
      <w:bookmarkEnd w:id="1203"/>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8433971"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1204" w:author="Ryan Lemos" w:date="2019-10-14T19:23:00Z">
        <w:r w:rsidR="0002745D">
          <w:t xml:space="preserve">Figura </w:t>
        </w:r>
        <w:r w:rsidR="0002745D">
          <w:rPr>
            <w:noProof/>
          </w:rPr>
          <w:t>4</w:t>
        </w:r>
      </w:ins>
      <w:del w:id="1205"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89D3CCF" w:rsidR="00C87DBE" w:rsidRDefault="00C87DBE" w:rsidP="00FC0021">
      <w:pPr>
        <w:pStyle w:val="Legenda"/>
        <w:keepNext/>
      </w:pPr>
      <w:bookmarkStart w:id="1206" w:name="_Ref526523912"/>
      <w:bookmarkStart w:id="1207" w:name="_Toc21973937"/>
      <w:bookmarkStart w:id="1208" w:name="_Toc21974169"/>
      <w:r>
        <w:t xml:space="preserve">Figura </w:t>
      </w:r>
      <w:fldSimple w:instr=" SEQ Figura \* ARABIC ">
        <w:ins w:id="1209" w:author="Ryan Lemos" w:date="2019-10-15T19:47:00Z">
          <w:r w:rsidR="004800CC">
            <w:rPr>
              <w:noProof/>
            </w:rPr>
            <w:t>4</w:t>
          </w:r>
        </w:ins>
        <w:del w:id="1210" w:author="Ryan Lemos" w:date="2019-10-05T19:42:00Z">
          <w:r w:rsidR="00054B21" w:rsidDel="00D343FF">
            <w:rPr>
              <w:noProof/>
            </w:rPr>
            <w:delText>5</w:delText>
          </w:r>
        </w:del>
      </w:fldSimple>
      <w:bookmarkEnd w:id="1206"/>
      <w:r>
        <w:t xml:space="preserve"> - </w:t>
      </w:r>
      <w:r w:rsidRPr="00312279">
        <w:t>Interação humano-computador adaptada da descrição do comitê SIGCHI 1992</w:t>
      </w:r>
      <w:bookmarkEnd w:id="1207"/>
      <w:bookmarkEnd w:id="1208"/>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1211" w:author="Ryan Lemos" w:date="2019-10-05T18:30:00Z">
        <w:r>
          <w:t xml:space="preserve">Morais e </w:t>
        </w:r>
        <w:proofErr w:type="spellStart"/>
        <w:r>
          <w:t>Loper</w:t>
        </w:r>
        <w:proofErr w:type="spellEnd"/>
        <w:r>
          <w:t xml:space="preserve"> (2014) indagam que é importante para </w:t>
        </w:r>
      </w:ins>
      <w:ins w:id="1212" w:author="Ryan Lemos" w:date="2019-10-05T18:31:00Z">
        <w:r>
          <w:t>qualquer sistema seguir um padrão visual. Utilizando-se cores condizentes as interações esperadas</w:t>
        </w:r>
      </w:ins>
      <w:ins w:id="1213" w:author="Ryan Lemos" w:date="2019-10-05T18:32:00Z">
        <w:r>
          <w:t xml:space="preserve">. Pois espera-se que um usuário passe bastante tempo utilizando uma aplicação </w:t>
        </w:r>
        <w:r w:rsidR="006C22F5">
          <w:t xml:space="preserve">então a experiencia gerada tem de ser a </w:t>
        </w:r>
        <w:r w:rsidR="006C22F5">
          <w:lastRenderedPageBreak/>
          <w:t xml:space="preserve">melhor possível. </w:t>
        </w:r>
      </w:ins>
      <w:ins w:id="1214" w:author="Ryan Lemos" w:date="2019-10-05T18:33:00Z">
        <w:r w:rsidR="006C22F5">
          <w:t>Interfaces padronizadas garantem um</w:t>
        </w:r>
      </w:ins>
      <w:ins w:id="1215" w:author="Ryan Lemos" w:date="2019-10-05T18:31:00Z">
        <w:r>
          <w:t xml:space="preserve"> </w:t>
        </w:r>
      </w:ins>
      <w:ins w:id="1216" w:author="Ryan Lemos" w:date="2019-10-05T18:33:00Z">
        <w:r w:rsidR="006C22F5">
          <w:t xml:space="preserve">aprendizado mais rápido na utilização das telas, já que as utilizadas anteriormente </w:t>
        </w:r>
      </w:ins>
      <w:ins w:id="1217"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1218" w:name="_Toc21973438"/>
      <w:r>
        <w:t>Engenharia de Software</w:t>
      </w:r>
      <w:bookmarkEnd w:id="121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4547CF7" w:rsidR="00D51047" w:rsidRDefault="00FA1DBE" w:rsidP="0079448E">
      <w:r>
        <w:lastRenderedPageBreak/>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1219" w:author="Ryan Lemos" w:date="2019-10-14T19:23:00Z">
        <w:r w:rsidR="0002745D">
          <w:t xml:space="preserve">Figura </w:t>
        </w:r>
        <w:r w:rsidR="0002745D">
          <w:rPr>
            <w:noProof/>
          </w:rPr>
          <w:t>5</w:t>
        </w:r>
      </w:ins>
      <w:del w:id="1220"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21BC346E" w:rsidR="00D51047" w:rsidRDefault="00D51047" w:rsidP="00D51047">
      <w:pPr>
        <w:pStyle w:val="Legenda"/>
        <w:keepNext/>
      </w:pPr>
      <w:bookmarkStart w:id="1221" w:name="_Ref527140900"/>
      <w:bookmarkStart w:id="1222" w:name="_Toc21973938"/>
      <w:bookmarkStart w:id="1223" w:name="_Toc21974170"/>
      <w:r>
        <w:t xml:space="preserve">Figura </w:t>
      </w:r>
      <w:fldSimple w:instr=" SEQ Figura \* ARABIC ">
        <w:ins w:id="1224" w:author="Ryan Lemos" w:date="2019-10-15T19:47:00Z">
          <w:r w:rsidR="004800CC">
            <w:rPr>
              <w:noProof/>
            </w:rPr>
            <w:t>5</w:t>
          </w:r>
        </w:ins>
        <w:del w:id="1225" w:author="Ryan Lemos" w:date="2019-10-05T19:42:00Z">
          <w:r w:rsidR="00054B21" w:rsidDel="00D343FF">
            <w:rPr>
              <w:noProof/>
            </w:rPr>
            <w:delText>6</w:delText>
          </w:r>
        </w:del>
      </w:fldSimple>
      <w:bookmarkEnd w:id="1221"/>
      <w:r>
        <w:t xml:space="preserve"> - </w:t>
      </w:r>
      <w:r w:rsidRPr="006D464E">
        <w:t>Camadas da Engenharia de Software</w:t>
      </w:r>
      <w:bookmarkEnd w:id="1222"/>
      <w:bookmarkEnd w:id="1223"/>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1226" w:name="_Ref21873209"/>
      <w:bookmarkStart w:id="1227" w:name="_Toc2197343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226"/>
      <w:bookmarkEnd w:id="1227"/>
    </w:p>
    <w:p w14:paraId="4DD245A6" w14:textId="77777777" w:rsidR="00CB3C88" w:rsidRDefault="00CB3C88" w:rsidP="00952162"/>
    <w:p w14:paraId="16C6DBA1" w14:textId="264988C1" w:rsidR="009B1B55" w:rsidRDefault="000A7001" w:rsidP="008D625B">
      <w:r>
        <w:lastRenderedPageBreak/>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1228" w:author="Ryan Lemos" w:date="2019-10-14T19:23:00Z">
        <w:r w:rsidR="0002745D">
          <w:t xml:space="preserve">Figura </w:t>
        </w:r>
        <w:r w:rsidR="0002745D">
          <w:rPr>
            <w:noProof/>
          </w:rPr>
          <w:t>6</w:t>
        </w:r>
      </w:ins>
      <w:del w:id="1229"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11F57050" w:rsidR="009B1B55" w:rsidRDefault="009B1B55" w:rsidP="00952162">
      <w:pPr>
        <w:pStyle w:val="Legenda"/>
        <w:keepNext/>
      </w:pPr>
      <w:bookmarkStart w:id="1230" w:name="_Ref527049055"/>
      <w:bookmarkStart w:id="1231" w:name="_Toc21973939"/>
      <w:bookmarkStart w:id="1232" w:name="_Toc21974171"/>
      <w:r>
        <w:t xml:space="preserve">Figura </w:t>
      </w:r>
      <w:fldSimple w:instr=" SEQ Figura \* ARABIC ">
        <w:ins w:id="1233" w:author="Ryan Lemos" w:date="2019-10-15T19:47:00Z">
          <w:r w:rsidR="004800CC">
            <w:rPr>
              <w:noProof/>
            </w:rPr>
            <w:t>6</w:t>
          </w:r>
        </w:ins>
        <w:del w:id="1234" w:author="Ryan Lemos" w:date="2019-10-05T19:42:00Z">
          <w:r w:rsidR="00054B21" w:rsidDel="00D343FF">
            <w:rPr>
              <w:noProof/>
            </w:rPr>
            <w:delText>7</w:delText>
          </w:r>
        </w:del>
      </w:fldSimple>
      <w:bookmarkEnd w:id="1230"/>
      <w:r>
        <w:t xml:space="preserve"> - Exemplo de processo</w:t>
      </w:r>
      <w:bookmarkEnd w:id="1231"/>
      <w:bookmarkEnd w:id="1232"/>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283CD219"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1235" w:author="Ryan Lemos" w:date="2019-10-14T19:23:00Z">
        <w:r w:rsidR="0002745D">
          <w:t xml:space="preserve">Figura </w:t>
        </w:r>
        <w:r w:rsidR="0002745D">
          <w:rPr>
            <w:noProof/>
          </w:rPr>
          <w:t>6</w:t>
        </w:r>
      </w:ins>
      <w:del w:id="1236"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2F66EED"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1237" w:author="Ryan Lemos" w:date="2019-10-14T19:23:00Z">
        <w:r w:rsidR="0002745D">
          <w:t xml:space="preserve">Figura </w:t>
        </w:r>
        <w:r w:rsidR="0002745D">
          <w:rPr>
            <w:noProof/>
          </w:rPr>
          <w:t>7</w:t>
        </w:r>
      </w:ins>
      <w:del w:id="1238"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77994522" w:rsidR="00C91611" w:rsidRDefault="00C91611" w:rsidP="00952162">
      <w:pPr>
        <w:pStyle w:val="Legenda"/>
        <w:keepNext/>
      </w:pPr>
      <w:bookmarkStart w:id="1239" w:name="_Ref527053242"/>
      <w:bookmarkStart w:id="1240" w:name="_Toc21973940"/>
      <w:bookmarkStart w:id="1241" w:name="_Toc21974172"/>
      <w:r>
        <w:lastRenderedPageBreak/>
        <w:t xml:space="preserve">Figura </w:t>
      </w:r>
      <w:fldSimple w:instr=" SEQ Figura \* ARABIC ">
        <w:ins w:id="1242" w:author="Ryan Lemos" w:date="2019-10-15T19:47:00Z">
          <w:r w:rsidR="004800CC">
            <w:rPr>
              <w:noProof/>
            </w:rPr>
            <w:t>7</w:t>
          </w:r>
        </w:ins>
        <w:del w:id="1243" w:author="Ryan Lemos" w:date="2019-10-05T19:42:00Z">
          <w:r w:rsidR="00054B21" w:rsidDel="00D343FF">
            <w:rPr>
              <w:noProof/>
            </w:rPr>
            <w:delText>8</w:delText>
          </w:r>
        </w:del>
      </w:fldSimple>
      <w:bookmarkEnd w:id="1239"/>
      <w:r>
        <w:t xml:space="preserve"> – Exemplo de conectores em um processo de compra</w:t>
      </w:r>
      <w:bookmarkEnd w:id="1240"/>
      <w:bookmarkEnd w:id="1241"/>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8759980"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1244" w:author="Ryan Lemos" w:date="2019-10-14T19:23:00Z">
        <w:r w:rsidR="0002745D">
          <w:t xml:space="preserve">Figura </w:t>
        </w:r>
        <w:r w:rsidR="0002745D">
          <w:rPr>
            <w:noProof/>
          </w:rPr>
          <w:t>8</w:t>
        </w:r>
      </w:ins>
      <w:del w:id="1245"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1246" w:author="Ryan Lemos" w:date="2019-10-14T19:23:00Z">
        <w:r w:rsidR="0002745D">
          <w:t xml:space="preserve">Figura </w:t>
        </w:r>
        <w:r w:rsidR="0002745D">
          <w:rPr>
            <w:noProof/>
          </w:rPr>
          <w:t>8</w:t>
        </w:r>
      </w:ins>
      <w:del w:id="1247"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79207BB4" w:rsidR="000C5598" w:rsidRDefault="000C5598" w:rsidP="00952162">
      <w:pPr>
        <w:pStyle w:val="Legenda"/>
        <w:keepNext/>
      </w:pPr>
      <w:bookmarkStart w:id="1248" w:name="_Ref527053785"/>
      <w:bookmarkStart w:id="1249" w:name="_Toc21973941"/>
      <w:bookmarkStart w:id="1250" w:name="_Toc21974173"/>
      <w:r>
        <w:t xml:space="preserve">Figura </w:t>
      </w:r>
      <w:fldSimple w:instr=" SEQ Figura \* ARABIC ">
        <w:ins w:id="1251" w:author="Ryan Lemos" w:date="2019-10-15T19:47:00Z">
          <w:r w:rsidR="004800CC">
            <w:rPr>
              <w:noProof/>
            </w:rPr>
            <w:t>8</w:t>
          </w:r>
        </w:ins>
        <w:del w:id="1252" w:author="Ryan Lemos" w:date="2019-10-05T19:42:00Z">
          <w:r w:rsidR="00054B21" w:rsidDel="00D343FF">
            <w:rPr>
              <w:noProof/>
            </w:rPr>
            <w:delText>9</w:delText>
          </w:r>
        </w:del>
      </w:fldSimple>
      <w:bookmarkEnd w:id="1248"/>
      <w:r>
        <w:t xml:space="preserve"> - Exemplo de </w:t>
      </w:r>
      <w:r w:rsidRPr="00952162">
        <w:rPr>
          <w:i/>
        </w:rPr>
        <w:t>gateway</w:t>
      </w:r>
      <w:r>
        <w:t xml:space="preserve"> em um processo de compra</w:t>
      </w:r>
      <w:bookmarkEnd w:id="1249"/>
      <w:bookmarkEnd w:id="1250"/>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E225078"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1253" w:author="Ryan Lemos" w:date="2019-10-14T19:23:00Z">
        <w:r w:rsidR="0002745D">
          <w:t xml:space="preserve">Figura </w:t>
        </w:r>
        <w:r w:rsidR="0002745D">
          <w:rPr>
            <w:noProof/>
          </w:rPr>
          <w:t>9</w:t>
        </w:r>
      </w:ins>
      <w:del w:id="1254"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2DBE4C8B" w:rsidR="00442213" w:rsidRDefault="00442213" w:rsidP="00952162">
      <w:pPr>
        <w:pStyle w:val="Legenda"/>
        <w:keepNext/>
      </w:pPr>
      <w:bookmarkStart w:id="1255" w:name="_Ref527057497"/>
      <w:bookmarkStart w:id="1256" w:name="_Toc21973942"/>
      <w:bookmarkStart w:id="1257" w:name="_Toc21974174"/>
      <w:r>
        <w:t xml:space="preserve">Figura </w:t>
      </w:r>
      <w:fldSimple w:instr=" SEQ Figura \* ARABIC ">
        <w:ins w:id="1258" w:author="Ryan Lemos" w:date="2019-10-15T19:47:00Z">
          <w:r w:rsidR="004800CC">
            <w:rPr>
              <w:noProof/>
            </w:rPr>
            <w:t>9</w:t>
          </w:r>
        </w:ins>
        <w:del w:id="1259" w:author="Ryan Lemos" w:date="2019-10-05T19:42:00Z">
          <w:r w:rsidR="00054B21" w:rsidDel="00D343FF">
            <w:rPr>
              <w:noProof/>
            </w:rPr>
            <w:delText>10</w:delText>
          </w:r>
        </w:del>
      </w:fldSimple>
      <w:bookmarkEnd w:id="1255"/>
      <w:r>
        <w:t xml:space="preserve"> - Exemplo de utilização de eventos em um processo de compra</w:t>
      </w:r>
      <w:bookmarkEnd w:id="1256"/>
      <w:bookmarkEnd w:id="1257"/>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984FBC2"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1260" w:author="Ryan Lemos" w:date="2019-10-14T19:23:00Z">
        <w:r w:rsidR="0002745D">
          <w:t xml:space="preserve">Figura </w:t>
        </w:r>
        <w:r w:rsidR="0002745D">
          <w:rPr>
            <w:noProof/>
          </w:rPr>
          <w:t>10</w:t>
        </w:r>
      </w:ins>
      <w:del w:id="1261"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2B242D8C" w:rsidR="000337A3" w:rsidRDefault="000337A3" w:rsidP="00952162">
      <w:pPr>
        <w:pStyle w:val="Legenda"/>
        <w:keepNext/>
      </w:pPr>
      <w:bookmarkStart w:id="1262" w:name="_Ref527059135"/>
      <w:bookmarkStart w:id="1263" w:name="_Toc21973943"/>
      <w:bookmarkStart w:id="1264" w:name="_Toc21974175"/>
      <w:r>
        <w:lastRenderedPageBreak/>
        <w:t xml:space="preserve">Figura </w:t>
      </w:r>
      <w:fldSimple w:instr=" SEQ Figura \* ARABIC ">
        <w:ins w:id="1265" w:author="Ryan Lemos" w:date="2019-10-15T19:47:00Z">
          <w:r w:rsidR="004800CC">
            <w:rPr>
              <w:noProof/>
            </w:rPr>
            <w:t>10</w:t>
          </w:r>
        </w:ins>
        <w:del w:id="1266" w:author="Ryan Lemos" w:date="2019-10-05T19:42:00Z">
          <w:r w:rsidR="00054B21" w:rsidDel="00D343FF">
            <w:rPr>
              <w:noProof/>
            </w:rPr>
            <w:delText>11</w:delText>
          </w:r>
        </w:del>
      </w:fldSimple>
      <w:bookmarkEnd w:id="1262"/>
      <w:r>
        <w:t xml:space="preserve"> - Exemplo de utilização de piscinas e raias em um processo de compra</w:t>
      </w:r>
      <w:bookmarkEnd w:id="1263"/>
      <w:bookmarkEnd w:id="1264"/>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267" w:name="_Ref528268444"/>
      <w:bookmarkStart w:id="1268" w:name="_Toc21973440"/>
      <w:r>
        <w:t xml:space="preserve">Metodologia </w:t>
      </w:r>
      <w:r w:rsidR="00DD30FE">
        <w:t>Ágil</w:t>
      </w:r>
      <w:bookmarkEnd w:id="1267"/>
      <w:bookmarkEnd w:id="1268"/>
    </w:p>
    <w:p w14:paraId="45BFF314" w14:textId="77777777" w:rsidR="00A82B12" w:rsidRDefault="00A82B12" w:rsidP="00A82B12"/>
    <w:p w14:paraId="6FDD32D6" w14:textId="284AF1C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1269" w:author="Ryan Lemos" w:date="2019-10-14T19:23:00Z">
        <w:r w:rsidR="0002745D">
          <w:t xml:space="preserve">Figura </w:t>
        </w:r>
        <w:r w:rsidR="0002745D">
          <w:rPr>
            <w:noProof/>
          </w:rPr>
          <w:t>11</w:t>
        </w:r>
      </w:ins>
      <w:del w:id="1270"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3029850A" w:rsidR="00D069A7" w:rsidRDefault="00D069A7" w:rsidP="00952162">
      <w:pPr>
        <w:pStyle w:val="Legenda"/>
        <w:keepNext/>
      </w:pPr>
      <w:bookmarkStart w:id="1271" w:name="_Ref526797528"/>
      <w:bookmarkStart w:id="1272" w:name="_Toc21973944"/>
      <w:bookmarkStart w:id="1273" w:name="_Toc21974176"/>
      <w:r>
        <w:lastRenderedPageBreak/>
        <w:t xml:space="preserve">Figura </w:t>
      </w:r>
      <w:fldSimple w:instr=" SEQ Figura \* ARABIC ">
        <w:ins w:id="1274" w:author="Ryan Lemos" w:date="2019-10-15T19:47:00Z">
          <w:r w:rsidR="004800CC">
            <w:rPr>
              <w:noProof/>
            </w:rPr>
            <w:t>11</w:t>
          </w:r>
        </w:ins>
        <w:del w:id="1275" w:author="Ryan Lemos" w:date="2019-10-05T19:42:00Z">
          <w:r w:rsidR="00054B21" w:rsidDel="00D343FF">
            <w:rPr>
              <w:noProof/>
            </w:rPr>
            <w:delText>12</w:delText>
          </w:r>
        </w:del>
      </w:fldSimple>
      <w:bookmarkEnd w:id="1271"/>
      <w:r>
        <w:t xml:space="preserve"> - Modelo em espiral</w:t>
      </w:r>
      <w:bookmarkEnd w:id="1272"/>
      <w:bookmarkEnd w:id="1273"/>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13DBEAAA"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del w:id="1276" w:author="Ryan Lemos" w:date="2019-10-05T18:37:00Z">
        <w:r w:rsidDel="006C22F5">
          <w:delText xml:space="preserve"> </w:delText>
        </w:r>
      </w:del>
      <w:ins w:id="1277" w:author="Ryan Lemos" w:date="2019-10-05T18:37:00Z">
        <w:r w:rsidR="006C22F5">
          <w:t xml:space="preserve"> </w:t>
        </w:r>
      </w:ins>
      <w:r>
        <w:t>utilizado n</w:t>
      </w:r>
      <w:del w:id="1278" w:author="Ryan Lemos" w:date="2019-10-05T18:37:00Z">
        <w:r w:rsidDel="006C22F5">
          <w:delText>o de</w:delText>
        </w:r>
        <w:r w:rsidR="001A0EE2" w:rsidDel="006C22F5">
          <w:delText>correr deste</w:delText>
        </w:r>
      </w:del>
      <w:ins w:id="1279"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280" w:name="_Ref527668666"/>
      <w:bookmarkStart w:id="1281" w:name="_Toc21973441"/>
      <w:r w:rsidRPr="00952162">
        <w:rPr>
          <w:i/>
        </w:rPr>
        <w:t xml:space="preserve">Extreme </w:t>
      </w:r>
      <w:proofErr w:type="spellStart"/>
      <w:r w:rsidRPr="00952162">
        <w:rPr>
          <w:i/>
        </w:rPr>
        <w:t>Programming</w:t>
      </w:r>
      <w:proofErr w:type="spellEnd"/>
      <w:r w:rsidR="00B26489">
        <w:t xml:space="preserve"> </w:t>
      </w:r>
      <w:r>
        <w:t>(XP)</w:t>
      </w:r>
      <w:bookmarkEnd w:id="1280"/>
      <w:bookmarkEnd w:id="1281"/>
    </w:p>
    <w:p w14:paraId="1535B8CA" w14:textId="77777777" w:rsidR="00393E6F" w:rsidRPr="008D625B" w:rsidRDefault="00393E6F" w:rsidP="00393E6F"/>
    <w:p w14:paraId="48FEE251" w14:textId="20175A05"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ins w:id="1282" w:author="Ryan Lemos" w:date="2019-10-13T12:34:00Z">
        <w:r w:rsidR="00F4093A">
          <w:rPr>
            <w:noProof/>
          </w:rPr>
          <w:t>(HIRAMA, 2011)</w:t>
        </w:r>
      </w:ins>
      <w:del w:id="1283" w:author="Ryan Lemos" w:date="2019-10-13T12:34:00Z">
        <w:r w:rsidR="00752E3D" w:rsidDel="00F4093A">
          <w:rPr>
            <w:noProof/>
          </w:rPr>
          <w:delText>(TELES, 2014)</w:delText>
        </w:r>
      </w:del>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E710F11"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del w:id="1284" w:author="Ryan Lemos" w:date="2019-10-13T12:34:00Z">
        <w:r w:rsidR="00752E3D" w:rsidDel="00F4093A">
          <w:rPr>
            <w:noProof/>
          </w:rPr>
          <w:delText xml:space="preserve"> (TELES, 2014)</w:delText>
        </w:r>
      </w:del>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del w:id="1285" w:author="Ryan Lemos" w:date="2019-10-13T12:35:00Z">
        <w:r w:rsidR="001A0EE2" w:rsidDel="00F4093A">
          <w:delText>como afirma Teles</w:delText>
        </w:r>
        <w:r w:rsidR="00176D82" w:rsidDel="00F4093A">
          <w:delText xml:space="preserve"> </w:delText>
        </w:r>
      </w:del>
      <w:r w:rsidR="00752E3D">
        <w:rPr>
          <w:noProof/>
        </w:rPr>
        <w:t>(</w:t>
      </w:r>
      <w:ins w:id="1286" w:author="Ryan Lemos" w:date="2019-10-13T12:35:00Z">
        <w:r w:rsidR="00F4093A">
          <w:rPr>
            <w:noProof/>
          </w:rPr>
          <w:t xml:space="preserve">TELES, </w:t>
        </w:r>
      </w:ins>
      <w:r w:rsidR="00752E3D">
        <w:rPr>
          <w:noProof/>
        </w:rPr>
        <w:t>2014)</w:t>
      </w:r>
      <w:r w:rsidR="00176D82">
        <w:t>.</w:t>
      </w:r>
      <w:r w:rsidR="00412250">
        <w:t xml:space="preserve"> </w:t>
      </w:r>
    </w:p>
    <w:p w14:paraId="704F1B06" w14:textId="4E733F6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ins w:id="1287" w:author="Ryan Lemos" w:date="2019-10-13T12:35:00Z">
        <w:r w:rsidR="00F4093A">
          <w:t xml:space="preserve"> (HIRAMA</w:t>
        </w:r>
      </w:ins>
      <w:ins w:id="1288" w:author="Ryan Lemos" w:date="2019-10-13T12:36:00Z">
        <w:r w:rsidR="00F4093A">
          <w:t>, 2011)</w:t>
        </w:r>
      </w:ins>
      <w:del w:id="1289" w:author="Ryan Lemos" w:date="2019-10-13T12:35:00Z">
        <w:r w:rsidR="00C16820" w:rsidDel="00F4093A">
          <w:delText xml:space="preserve"> </w:delText>
        </w:r>
        <w:r w:rsidR="00C16820" w:rsidDel="00F4093A">
          <w:rPr>
            <w:noProof/>
          </w:rPr>
          <w:delText>(TELES, 2014)</w:delText>
        </w:r>
      </w:del>
      <w:r w:rsidR="00C16820">
        <w:t xml:space="preserve">. </w:t>
      </w:r>
      <w:r>
        <w:t>A coragem diz respeito a equipe ter coragem de enfrentar algo novo. Para desenvolver usando o XP alguns padrões devem ser deixados de lado</w:t>
      </w:r>
      <w:del w:id="1290" w:author="Ryan Lemos" w:date="2019-10-13T12:35:00Z">
        <w:r w:rsidR="007423D5" w:rsidDel="00F4093A">
          <w:delText xml:space="preserve"> </w:delText>
        </w:r>
        <w:r w:rsidR="00752E3D" w:rsidDel="00F4093A">
          <w:rPr>
            <w:noProof/>
          </w:rPr>
          <w:delText>(TELES, 2014)</w:delText>
        </w:r>
      </w:del>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371582D" w:rsidR="00325BEA" w:rsidRDefault="00325BEA" w:rsidP="00393E6F">
      <w:r>
        <w:t>Quanto a programação em par</w:t>
      </w:r>
      <w:r w:rsidR="00086F67">
        <w:t xml:space="preserve"> citada</w:t>
      </w:r>
      <w:del w:id="1291" w:author="Ryan Lemos" w:date="2019-10-13T12:35:00Z">
        <w:r w:rsidR="00086F67" w:rsidDel="00F4093A">
          <w:delText xml:space="preserve"> anteriormente</w:delText>
        </w:r>
      </w:del>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ins w:id="1292" w:author="Ryan Lemos" w:date="2019-10-13T12:31:00Z">
        <w:r w:rsidR="00F4093A">
          <w:t xml:space="preserve">, </w:t>
        </w:r>
        <w:r w:rsidR="00F4093A" w:rsidRPr="00F4093A">
          <w:rPr>
            <w:i/>
            <w:iCs/>
            <w:rPrChange w:id="1293" w:author="Ryan Lemos" w:date="2019-10-13T12:31:00Z">
              <w:rPr/>
            </w:rPrChange>
          </w:rPr>
          <w:t xml:space="preserve">Test </w:t>
        </w:r>
        <w:proofErr w:type="spellStart"/>
        <w:r w:rsidR="00F4093A" w:rsidRPr="00F4093A">
          <w:rPr>
            <w:i/>
            <w:iCs/>
            <w:rPrChange w:id="1294" w:author="Ryan Lemos" w:date="2019-10-13T12:31:00Z">
              <w:rPr/>
            </w:rPrChange>
          </w:rPr>
          <w:t>Driven</w:t>
        </w:r>
        <w:proofErr w:type="spellEnd"/>
        <w:r w:rsidR="00F4093A" w:rsidRPr="00F4093A">
          <w:rPr>
            <w:i/>
            <w:iCs/>
            <w:rPrChange w:id="1295" w:author="Ryan Lemos" w:date="2019-10-13T12:31:00Z">
              <w:rPr/>
            </w:rPrChange>
          </w:rPr>
          <w:t xml:space="preserve"> </w:t>
        </w:r>
        <w:proofErr w:type="spellStart"/>
        <w:r w:rsidR="00F4093A" w:rsidRPr="00F4093A">
          <w:rPr>
            <w:i/>
            <w:iCs/>
            <w:rPrChange w:id="1296" w:author="Ryan Lemos" w:date="2019-10-13T12:31:00Z">
              <w:rPr/>
            </w:rPrChange>
          </w:rPr>
          <w:t>Develop</w:t>
        </w:r>
      </w:ins>
      <w:ins w:id="1297" w:author="Ryan Lemos" w:date="2019-10-13T12:32:00Z">
        <w:r w:rsidR="00F4093A">
          <w:rPr>
            <w:i/>
            <w:iCs/>
          </w:rPr>
          <w:t>ment</w:t>
        </w:r>
      </w:ins>
      <w:proofErr w:type="spellEnd"/>
      <w:ins w:id="1298" w:author="Ryan Lemos" w:date="2019-10-13T12:31:00Z">
        <w:r w:rsidR="00F4093A">
          <w:t xml:space="preserve"> (TDD)</w:t>
        </w:r>
      </w:ins>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441A7C1" w:rsidR="00F03DA2" w:rsidRDefault="00F03DA2" w:rsidP="00F03DA2">
      <w:pPr>
        <w:pStyle w:val="Legenda"/>
        <w:keepNext/>
      </w:pPr>
      <w:bookmarkStart w:id="1299" w:name="_Toc21973945"/>
      <w:bookmarkStart w:id="1300" w:name="_Toc21974177"/>
      <w:r>
        <w:t xml:space="preserve">Figura </w:t>
      </w:r>
      <w:fldSimple w:instr=" SEQ Figura \* ARABIC ">
        <w:ins w:id="1301" w:author="Ryan Lemos" w:date="2019-10-15T19:47:00Z">
          <w:r w:rsidR="004800CC">
            <w:rPr>
              <w:noProof/>
            </w:rPr>
            <w:t>12</w:t>
          </w:r>
        </w:ins>
        <w:del w:id="1302" w:author="Ryan Lemos" w:date="2019-10-05T19:42:00Z">
          <w:r w:rsidR="00054B21" w:rsidDel="00D343FF">
            <w:rPr>
              <w:noProof/>
            </w:rPr>
            <w:delText>13</w:delText>
          </w:r>
        </w:del>
      </w:fldSimple>
      <w:r>
        <w:t xml:space="preserve"> - Exemplo de uma estória de usuário</w:t>
      </w:r>
      <w:bookmarkEnd w:id="1299"/>
      <w:bookmarkEnd w:id="1300"/>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4C656C"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ins w:id="1303" w:author="Ryan Lemos" w:date="2019-10-13T12:36:00Z">
        <w:r w:rsidR="00C27EBE">
          <w:t xml:space="preserve">. </w:t>
        </w:r>
      </w:ins>
      <w:del w:id="1304" w:author="Ryan Lemos" w:date="2019-10-13T12:36:00Z">
        <w:r w:rsidDel="00C27EBE">
          <w:delText xml:space="preserve"> </w:delText>
        </w:r>
        <w:r w:rsidR="00752E3D" w:rsidDel="00C27EBE">
          <w:rPr>
            <w:noProof/>
          </w:rPr>
          <w:delText>(TELES, 2014)</w:delText>
        </w:r>
        <w:r w:rsidDel="00C27EBE">
          <w:delText xml:space="preserve">. </w:delText>
        </w:r>
      </w:del>
      <w:del w:id="1305" w:author="Ryan Lemos" w:date="2019-10-13T12:37:00Z">
        <w:r w:rsidR="0097794D" w:rsidDel="00C27EBE">
          <w:delText>S</w:delText>
        </w:r>
        <w:r w:rsidDel="00C27EBE">
          <w:delText xml:space="preserve">egundo Teles </w:delText>
        </w:r>
        <w:r w:rsidR="00752E3D" w:rsidDel="00C27EBE">
          <w:rPr>
            <w:noProof/>
          </w:rPr>
          <w:delText>(2014)</w:delText>
        </w:r>
        <w:r w:rsidDel="00C27EBE">
          <w:delText xml:space="preserve"> </w:delText>
        </w:r>
      </w:del>
      <w:ins w:id="1306" w:author="Ryan Lemos" w:date="2019-10-13T12:37:00Z">
        <w:r w:rsidR="00C27EBE">
          <w:t>O</w:t>
        </w:r>
      </w:ins>
      <w:del w:id="1307" w:author="Ryan Lemos" w:date="2019-10-13T12:37:00Z">
        <w:r w:rsidDel="00C27EBE">
          <w:delText>o</w:delText>
        </w:r>
      </w:del>
      <w:r>
        <w:t xml:space="preserve">s </w:t>
      </w:r>
      <w:r w:rsidRPr="00063EEB">
        <w:rPr>
          <w:i/>
        </w:rPr>
        <w:t>releases</w:t>
      </w:r>
      <w:r>
        <w:t xml:space="preserve"> no</w:t>
      </w:r>
      <w:ins w:id="1308" w:author="Ryan Lemos" w:date="2019-10-13T12:37:00Z">
        <w:r w:rsidR="00C27EBE">
          <w:t xml:space="preserve"> </w:t>
        </w:r>
      </w:ins>
      <w:del w:id="1309" w:author="Ryan Lemos" w:date="2019-10-13T12:37:00Z">
        <w:r w:rsidDel="00C27EBE">
          <w:delText xml:space="preserve"> </w:delText>
        </w:r>
      </w:del>
      <w:r>
        <w:t>XP</w:t>
      </w:r>
      <w:ins w:id="1310" w:author="Ryan Lemos" w:date="2019-10-13T12:37:00Z">
        <w:r w:rsidR="00C27EBE">
          <w:t xml:space="preserve"> tendem a</w:t>
        </w:r>
      </w:ins>
      <w:r>
        <w:t xml:space="preserve"> dura</w:t>
      </w:r>
      <w:ins w:id="1311" w:author="Ryan Lemos" w:date="2019-10-13T12:37:00Z">
        <w:r w:rsidR="00C27EBE">
          <w:t>r</w:t>
        </w:r>
      </w:ins>
      <w:del w:id="1312" w:author="Ryan Lemos" w:date="2019-10-13T12:37:00Z">
        <w:r w:rsidDel="00C27EBE">
          <w:delText>m</w:delText>
        </w:r>
      </w:del>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del w:id="1313" w:author="Ryan Lemos" w:date="2019-10-13T12:37:00Z">
        <w:r w:rsidR="00B116AB" w:rsidDel="00C27EBE">
          <w:delText xml:space="preserve">Segundo Teles (2014) o tempo de uma iteração pode variar cerca de uma a três semanas, mas que geralmente o tempo de </w:delText>
        </w:r>
        <w:r w:rsidR="00E63AFD" w:rsidDel="00C27EBE">
          <w:delText>duas</w:delText>
        </w:r>
        <w:r w:rsidR="00B116AB" w:rsidDel="00C27EBE">
          <w:delText xml:space="preserve"> semanas é o mais utilizado</w:delText>
        </w:r>
        <w:r w:rsidR="0042432B" w:rsidDel="00C27EBE">
          <w:delText xml:space="preserve"> em empresas com o XP</w:delText>
        </w:r>
        <w:r w:rsidR="00B116AB" w:rsidDel="00C27EBE">
          <w:delText>.</w:delText>
        </w:r>
      </w:del>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1314" w:name="_Ref21873025"/>
      <w:bookmarkStart w:id="1315" w:name="_Toc21973442"/>
      <w:r>
        <w:t xml:space="preserve">Tecnologias para desenvolvimento </w:t>
      </w:r>
      <w:r w:rsidR="00D61CB9">
        <w:t>WEB</w:t>
      </w:r>
      <w:bookmarkEnd w:id="1314"/>
      <w:bookmarkEnd w:id="1315"/>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1316"/>
      <w:commentRangeEnd w:id="1316"/>
      <w:r w:rsidR="00C16820">
        <w:rPr>
          <w:rStyle w:val="Refdecomentrio"/>
        </w:rPr>
        <w:commentReference w:id="1316"/>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1317" w:author="Ryan Lemos" w:date="2019-10-07T20:10:00Z"/>
        </w:rPr>
      </w:pPr>
    </w:p>
    <w:p w14:paraId="0CB77F7E" w14:textId="0941E8F2" w:rsidR="009B7397" w:rsidDel="006F2975" w:rsidRDefault="00775631" w:rsidP="00775631">
      <w:pPr>
        <w:pStyle w:val="Ttulo4"/>
        <w:rPr>
          <w:del w:id="1318" w:author="Ryan Lemos" w:date="2019-10-07T20:10:00Z"/>
        </w:rPr>
      </w:pPr>
      <w:del w:id="1319" w:author="Ryan Lemos" w:date="2019-10-07T20:10:00Z">
        <w:r w:rsidDel="006F2975">
          <w:delText xml:space="preserve">Navegadores </w:delText>
        </w:r>
        <w:commentRangeStart w:id="1320"/>
        <w:r w:rsidDel="006F2975">
          <w:delText>Web</w:delText>
        </w:r>
        <w:commentRangeEnd w:id="1320"/>
        <w:r w:rsidR="00DF1ECF" w:rsidDel="006F2975">
          <w:rPr>
            <w:rStyle w:val="Refdecomentrio"/>
            <w:iCs w:val="0"/>
          </w:rPr>
          <w:commentReference w:id="1320"/>
        </w:r>
      </w:del>
    </w:p>
    <w:p w14:paraId="3A6B2F8E" w14:textId="77777777" w:rsidR="006C22F5" w:rsidRPr="00B70A30" w:rsidRDefault="006C22F5" w:rsidP="00B70A30"/>
    <w:p w14:paraId="09DCB5E0" w14:textId="08BB47CD" w:rsidR="00BB5564" w:rsidRPr="00BB5564" w:rsidRDefault="002D0367">
      <w:pPr>
        <w:pStyle w:val="Ttulo4"/>
      </w:pPr>
      <w:bookmarkStart w:id="1321" w:name="_Ref21873062"/>
      <w:bookmarkStart w:id="1322" w:name="_Toc21973443"/>
      <w:r w:rsidRPr="00020347">
        <w:rPr>
          <w:i/>
          <w:iCs w:val="0"/>
          <w:rPrChange w:id="1323" w:author="Ryan Lemos" w:date="2019-10-05T18:46:00Z">
            <w:rPr/>
          </w:rPrChange>
        </w:rPr>
        <w:t xml:space="preserve">Visual Studio </w:t>
      </w:r>
      <w:proofErr w:type="spellStart"/>
      <w:r w:rsidRPr="00020347">
        <w:rPr>
          <w:i/>
          <w:iCs w:val="0"/>
          <w:rPrChange w:id="1324" w:author="Ryan Lemos" w:date="2019-10-05T18:46:00Z">
            <w:rPr/>
          </w:rPrChange>
        </w:rPr>
        <w:t>Code</w:t>
      </w:r>
      <w:proofErr w:type="spellEnd"/>
      <w:r>
        <w:t xml:space="preserve"> (</w:t>
      </w:r>
      <w:commentRangeStart w:id="1325"/>
      <w:r>
        <w:t>VSCODE</w:t>
      </w:r>
      <w:commentRangeEnd w:id="1325"/>
      <w:r w:rsidR="00BB5564">
        <w:rPr>
          <w:rStyle w:val="Refdecomentrio"/>
          <w:iCs w:val="0"/>
        </w:rPr>
        <w:commentReference w:id="1325"/>
      </w:r>
      <w:r>
        <w:t>)</w:t>
      </w:r>
      <w:bookmarkEnd w:id="1321"/>
      <w:bookmarkEnd w:id="1322"/>
    </w:p>
    <w:p w14:paraId="6D5C70EB" w14:textId="01A33E7E" w:rsidR="00775631" w:rsidRDefault="00775631">
      <w:pPr>
        <w:rPr>
          <w:ins w:id="1326" w:author="Ryan Lemos" w:date="2019-10-05T18:41:00Z"/>
        </w:rPr>
      </w:pPr>
    </w:p>
    <w:p w14:paraId="6EA127FC" w14:textId="411E3085" w:rsidR="006C22F5" w:rsidRPr="006B586C" w:rsidRDefault="00020347">
      <w:pPr>
        <w:rPr>
          <w:ins w:id="1327" w:author="Ryan Lemos" w:date="2019-10-05T18:41:00Z"/>
        </w:rPr>
      </w:pPr>
      <w:ins w:id="1328" w:author="Ryan Lemos" w:date="2019-10-05T18:46:00Z">
        <w:r w:rsidRPr="00020347">
          <w:rPr>
            <w:i/>
            <w:iCs/>
            <w:rPrChange w:id="1329" w:author="Ryan Lemos" w:date="2019-10-05T18:46:00Z">
              <w:rPr/>
            </w:rPrChange>
          </w:rPr>
          <w:t xml:space="preserve">Visual Studio </w:t>
        </w:r>
        <w:proofErr w:type="spellStart"/>
        <w:r w:rsidRPr="00020347">
          <w:rPr>
            <w:i/>
            <w:iCs/>
            <w:rPrChange w:id="1330" w:author="Ryan Lemos" w:date="2019-10-05T18:46:00Z">
              <w:rPr/>
            </w:rPrChange>
          </w:rPr>
          <w:t>Code</w:t>
        </w:r>
        <w:proofErr w:type="spellEnd"/>
        <w:r>
          <w:t xml:space="preserve">, ou VSCODE, se trata de um editor de código </w:t>
        </w:r>
      </w:ins>
      <w:ins w:id="1331" w:author="Ryan Lemos" w:date="2019-10-05T18:47:00Z">
        <w:r>
          <w:t>criado pela Microsoft e que pode ser utilizado gratuitamente em sistemas Windows, Mac e Linux. O VSCODE traz uma série de funcionalidades que auxiliam o desenvolvedor com</w:t>
        </w:r>
      </w:ins>
      <w:ins w:id="1332" w:author="Ryan Lemos" w:date="2019-10-05T18:48:00Z">
        <w:r>
          <w:t>o:</w:t>
        </w:r>
      </w:ins>
      <w:ins w:id="1333" w:author="Ryan Lemos" w:date="2019-10-05T18:47:00Z">
        <w:r>
          <w:t xml:space="preserve"> </w:t>
        </w:r>
      </w:ins>
      <w:ins w:id="1334" w:author="Ryan Lemos" w:date="2019-10-05T18:50:00Z">
        <w:r>
          <w:t>auxílio</w:t>
        </w:r>
      </w:ins>
      <w:ins w:id="1335" w:author="Ryan Lemos" w:date="2019-10-05T18:48:00Z">
        <w:r>
          <w:t xml:space="preserve"> no versionamento de código, terminal integrado, </w:t>
        </w:r>
      </w:ins>
      <w:ins w:id="1336" w:author="Ryan Lemos" w:date="2019-10-05T18:49:00Z">
        <w:r>
          <w:t>customização da ferramenta (desde temas a extensões), dentre outras.</w:t>
        </w:r>
      </w:ins>
      <w:ins w:id="1337" w:author="Ryan Lemos" w:date="2019-10-05T18:59:00Z">
        <w:r w:rsidR="001B0DB7">
          <w:t xml:space="preserve"> Além disso é uma ferramenta simples e </w:t>
        </w:r>
      </w:ins>
      <w:ins w:id="1338" w:author="Ryan Lemos" w:date="2019-10-05T19:00:00Z">
        <w:r w:rsidR="001B0DB7">
          <w:t>usuários podem criar e compartilhar extensões, o que gera uma ferramenta viva e que apoia o desenvolvimento em várias linguagens</w:t>
        </w:r>
      </w:ins>
      <w:ins w:id="1339" w:author="Ryan Lemos" w:date="2019-10-05T19:01:00Z">
        <w:r w:rsidR="001B0DB7">
          <w:t xml:space="preserve"> (KAHLERT; GIZA; 2019)</w:t>
        </w:r>
      </w:ins>
      <w:ins w:id="1340" w:author="Ryan Lemos" w:date="2019-10-05T19:00:00Z">
        <w:r w:rsidR="001B0DB7">
          <w:t xml:space="preserve">. </w:t>
        </w:r>
      </w:ins>
      <w:ins w:id="1341" w:author="Ryan Lemos" w:date="2019-10-05T19:19:00Z">
        <w:r w:rsidR="00293154">
          <w:t xml:space="preserve">O VSCODE conta com uma funcionalidade chamada de </w:t>
        </w:r>
        <w:proofErr w:type="spellStart"/>
        <w:r w:rsidR="00293154" w:rsidRPr="00293154">
          <w:rPr>
            <w:i/>
            <w:iCs/>
            <w:rPrChange w:id="1342" w:author="Ryan Lemos" w:date="2019-10-05T19:19:00Z">
              <w:rPr/>
            </w:rPrChange>
          </w:rPr>
          <w:t>WorkSpaces</w:t>
        </w:r>
      </w:ins>
      <w:proofErr w:type="spellEnd"/>
      <w:ins w:id="1343" w:author="Ryan Lemos" w:date="2019-10-05T19:20:00Z">
        <w:r w:rsidR="00293154">
          <w:t xml:space="preserve">, ou espaços de trabalho em português. Em um espaço de trabalho é possível agrupar uma ou mais aplicações semelhantes </w:t>
        </w:r>
      </w:ins>
      <w:ins w:id="1344" w:author="Ryan Lemos" w:date="2019-10-05T19:21:00Z">
        <w:r w:rsidR="00293154">
          <w:t>e quando houver a necessidade de trabalhar em projetos diferentes, essas aplicações são salvas em um espaço de trabalho</w:t>
        </w:r>
        <w:r w:rsidR="006B586C">
          <w:t xml:space="preserve">. </w:t>
        </w:r>
      </w:ins>
      <w:ins w:id="1345" w:author="Ryan Lemos" w:date="2019-10-05T19:22:00Z">
        <w:r w:rsidR="006B586C">
          <w:t>Ao abrir um espaço de trabalho as pastas salvas serão carregadas instantaneamente. Isso otim</w:t>
        </w:r>
      </w:ins>
      <w:ins w:id="1346" w:author="Ryan Lemos" w:date="2019-10-05T19:23:00Z">
        <w:r w:rsidR="006B586C">
          <w:t>iza o tempo do desenvolvedor além de</w:t>
        </w:r>
      </w:ins>
      <w:ins w:id="1347" w:author="Ryan Lemos" w:date="2019-10-05T19:24:00Z">
        <w:r w:rsidR="006B586C">
          <w:t xml:space="preserve"> manter</w:t>
        </w:r>
      </w:ins>
      <w:ins w:id="1348" w:author="Ryan Lemos" w:date="2019-10-05T19:23:00Z">
        <w:r w:rsidR="006B586C">
          <w:t xml:space="preserve"> a organização nos projetos. Por exemplo organizar os projetos </w:t>
        </w:r>
      </w:ins>
      <w:ins w:id="1349" w:author="Ryan Lemos" w:date="2019-10-05T19:24:00Z">
        <w:r w:rsidR="006B586C">
          <w:t xml:space="preserve">em uma dada linguagem em um </w:t>
        </w:r>
        <w:proofErr w:type="spellStart"/>
        <w:r w:rsidR="006B586C" w:rsidRPr="006B586C">
          <w:rPr>
            <w:i/>
            <w:iCs/>
            <w:rPrChange w:id="1350" w:author="Ryan Lemos" w:date="2019-10-05T19:24:00Z">
              <w:rPr/>
            </w:rPrChange>
          </w:rPr>
          <w:t>workspace</w:t>
        </w:r>
        <w:proofErr w:type="spellEnd"/>
        <w:r w:rsidR="006B586C">
          <w:t>, ou até mesmo de um determinado cliente</w:t>
        </w:r>
      </w:ins>
      <w:ins w:id="1351" w:author="Ryan Lemos" w:date="2019-10-05T19:25:00Z">
        <w:r w:rsidR="006B586C">
          <w:t xml:space="preserve"> (SOLE, 2016)</w:t>
        </w:r>
      </w:ins>
      <w:ins w:id="1352" w:author="Ryan Lemos" w:date="2019-10-05T19:24:00Z">
        <w:r w:rsidR="006B586C">
          <w:t xml:space="preserve">. </w:t>
        </w:r>
      </w:ins>
      <w:ins w:id="1353" w:author="Ryan Lemos" w:date="2019-10-05T19:28:00Z">
        <w:r w:rsidR="00BA58CA">
          <w:t xml:space="preserve">Por tanto o VSCODE quanto o </w:t>
        </w:r>
        <w:proofErr w:type="spellStart"/>
        <w:r w:rsidR="00BA58CA">
          <w:t>TypeScript</w:t>
        </w:r>
        <w:proofErr w:type="spellEnd"/>
        <w:r w:rsidR="00BA58CA">
          <w:t xml:space="preserve"> (seção </w:t>
        </w:r>
      </w:ins>
      <w:ins w:id="1354" w:author="Ryan Lemos" w:date="2019-10-13T15:28:00Z">
        <w:r w:rsidR="00A768C5">
          <w:fldChar w:fldCharType="begin"/>
        </w:r>
        <w:r w:rsidR="00A768C5">
          <w:instrText xml:space="preserve"> REF _Ref21872907 \r \h </w:instrText>
        </w:r>
      </w:ins>
      <w:r w:rsidR="00A768C5">
        <w:fldChar w:fldCharType="separate"/>
      </w:r>
      <w:ins w:id="1355" w:author="Ryan Lemos" w:date="2019-10-14T19:23:00Z">
        <w:r w:rsidR="0002745D">
          <w:t>2.2.4.6</w:t>
        </w:r>
      </w:ins>
      <w:ins w:id="1356" w:author="Ryan Lemos" w:date="2019-10-13T15:28:00Z">
        <w:r w:rsidR="00A768C5">
          <w:fldChar w:fldCharType="end"/>
        </w:r>
      </w:ins>
      <w:ins w:id="1357" w:author="Ryan Lemos" w:date="2019-10-05T19:28:00Z">
        <w:r w:rsidR="00BA58CA">
          <w:t>) serem da Microsoft</w:t>
        </w:r>
      </w:ins>
      <w:ins w:id="1358" w:author="Ryan Lemos" w:date="2019-10-05T19:29:00Z">
        <w:r w:rsidR="00BA58CA">
          <w:t xml:space="preserve">, há uma integração nativa entre ambas. O VSCODE pode indexar </w:t>
        </w:r>
      </w:ins>
      <w:ins w:id="1359" w:author="Ryan Lemos" w:date="2019-10-05T19:30:00Z">
        <w:r w:rsidR="00BA58CA">
          <w:t xml:space="preserve">as pastas de um projeto </w:t>
        </w:r>
        <w:proofErr w:type="spellStart"/>
        <w:r w:rsidR="00BA58CA">
          <w:t>TypeScript</w:t>
        </w:r>
        <w:proofErr w:type="spellEnd"/>
        <w:r w:rsidR="00BA58CA">
          <w:t xml:space="preserve"> e reconhecer o caminho de dependências ou classes o que melhora o desempenho em programação </w:t>
        </w:r>
      </w:ins>
      <w:ins w:id="1360" w:author="Ryan Lemos" w:date="2019-10-05T19:31:00Z">
        <w:r w:rsidR="00BA58CA">
          <w:t xml:space="preserve">feita em </w:t>
        </w:r>
        <w:proofErr w:type="spellStart"/>
        <w:r w:rsidR="00BA58CA">
          <w:t>TypeScript</w:t>
        </w:r>
        <w:proofErr w:type="spellEnd"/>
        <w:r w:rsidR="00BA58CA">
          <w:t xml:space="preserve">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1361" w:name="_Ref21872934"/>
      <w:bookmarkStart w:id="1362" w:name="_Toc2197344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361"/>
      <w:bookmarkEnd w:id="1362"/>
    </w:p>
    <w:p w14:paraId="6FA39729" w14:textId="77777777" w:rsidR="00CA0AB3" w:rsidRPr="00D8016C" w:rsidRDefault="00CA0AB3" w:rsidP="00952162">
      <w:pPr>
        <w:rPr>
          <w:lang w:val="en-US"/>
        </w:rPr>
      </w:pPr>
    </w:p>
    <w:p w14:paraId="71EAE352" w14:textId="16197B21"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1363" w:author="Ryan Lemos" w:date="2019-10-14T19:23:00Z">
        <w:r w:rsidR="0002745D">
          <w:t xml:space="preserve">Figura </w:t>
        </w:r>
        <w:r w:rsidR="0002745D">
          <w:rPr>
            <w:noProof/>
          </w:rPr>
          <w:t>13</w:t>
        </w:r>
      </w:ins>
      <w:del w:id="1364"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497EB04" w:rsidR="001C7EEF" w:rsidRDefault="001C7EEF" w:rsidP="00952162">
      <w:pPr>
        <w:pStyle w:val="Legenda"/>
        <w:keepNext/>
      </w:pPr>
      <w:bookmarkStart w:id="1365" w:name="_Ref526671958"/>
      <w:bookmarkStart w:id="1366" w:name="_Toc21973946"/>
      <w:bookmarkStart w:id="1367" w:name="_Toc21974178"/>
      <w:r>
        <w:t xml:space="preserve">Figura </w:t>
      </w:r>
      <w:fldSimple w:instr=" SEQ Figura \* ARABIC ">
        <w:ins w:id="1368" w:author="Ryan Lemos" w:date="2019-10-15T19:47:00Z">
          <w:r w:rsidR="004800CC">
            <w:rPr>
              <w:noProof/>
            </w:rPr>
            <w:t>13</w:t>
          </w:r>
        </w:ins>
        <w:del w:id="1369" w:author="Ryan Lemos" w:date="2019-10-05T19:42:00Z">
          <w:r w:rsidR="00054B21" w:rsidDel="00D343FF">
            <w:rPr>
              <w:noProof/>
            </w:rPr>
            <w:delText>14</w:delText>
          </w:r>
        </w:del>
      </w:fldSimple>
      <w:bookmarkEnd w:id="1365"/>
      <w:r>
        <w:t xml:space="preserve"> - Estrutura básica do HTML</w:t>
      </w:r>
      <w:bookmarkEnd w:id="1366"/>
      <w:bookmarkEnd w:id="1367"/>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1370" w:name="_Ref21872944"/>
      <w:bookmarkStart w:id="1371" w:name="_Ref21872977"/>
      <w:bookmarkStart w:id="1372" w:name="_Toc2197344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370"/>
      <w:bookmarkEnd w:id="1371"/>
      <w:bookmarkEnd w:id="1372"/>
    </w:p>
    <w:p w14:paraId="41EF115A" w14:textId="77777777" w:rsidR="00510265" w:rsidRDefault="00510265" w:rsidP="00510265"/>
    <w:p w14:paraId="0B79814A" w14:textId="13A643BE"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1373" w:author="Ryan Lemos" w:date="2019-10-14T19:23:00Z">
        <w:r w:rsidR="0002745D">
          <w:t xml:space="preserve">Figura </w:t>
        </w:r>
        <w:r w:rsidR="0002745D">
          <w:rPr>
            <w:noProof/>
          </w:rPr>
          <w:t>14</w:t>
        </w:r>
      </w:ins>
      <w:del w:id="1374"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4EFB3AB0" w:rsidR="00211EBC" w:rsidRDefault="00211EBC" w:rsidP="00952162">
      <w:pPr>
        <w:pStyle w:val="Legenda"/>
        <w:keepNext/>
      </w:pPr>
      <w:bookmarkStart w:id="1375" w:name="_Ref527141144"/>
      <w:bookmarkStart w:id="1376" w:name="_Toc21973947"/>
      <w:bookmarkStart w:id="1377" w:name="_Toc21974179"/>
      <w:r>
        <w:t xml:space="preserve">Figura </w:t>
      </w:r>
      <w:fldSimple w:instr=" SEQ Figura \* ARABIC ">
        <w:ins w:id="1378" w:author="Ryan Lemos" w:date="2019-10-15T19:47:00Z">
          <w:r w:rsidR="004800CC">
            <w:rPr>
              <w:noProof/>
            </w:rPr>
            <w:t>14</w:t>
          </w:r>
        </w:ins>
        <w:del w:id="1379" w:author="Ryan Lemos" w:date="2019-10-05T19:42:00Z">
          <w:r w:rsidR="00054B21" w:rsidDel="00D343FF">
            <w:rPr>
              <w:noProof/>
            </w:rPr>
            <w:delText>15</w:delText>
          </w:r>
        </w:del>
      </w:fldSimple>
      <w:bookmarkEnd w:id="1375"/>
      <w:r>
        <w:t xml:space="preserve"> </w:t>
      </w:r>
      <w:r w:rsidRPr="003D5836">
        <w:t>- Sintaxe CSS</w:t>
      </w:r>
      <w:bookmarkEnd w:id="1376"/>
      <w:bookmarkEnd w:id="1377"/>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1380" w:author="Ryan Lemos" w:date="2019-10-07T08:48:00Z"/>
        </w:rPr>
      </w:pPr>
    </w:p>
    <w:p w14:paraId="77DE5FA4" w14:textId="241FF25B" w:rsidR="00113E53" w:rsidDel="00681596" w:rsidRDefault="001B67AB">
      <w:pPr>
        <w:rPr>
          <w:del w:id="1381" w:author="Ryan Lemos" w:date="2019-10-07T08:48:00Z"/>
        </w:rPr>
      </w:pPr>
      <w:del w:id="1382"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1383" w:author="Ryan Lemos" w:date="2019-10-07T08:48:00Z"/>
        </w:rPr>
        <w:pPrChange w:id="1384" w:author="Ryan Lemos" w:date="2019-10-07T08:48:00Z">
          <w:pPr>
            <w:pStyle w:val="Fontes"/>
          </w:pPr>
        </w:pPrChange>
      </w:pPr>
    </w:p>
    <w:p w14:paraId="33C3E668" w14:textId="1CC80C1F" w:rsidR="00402C84" w:rsidDel="00681596" w:rsidRDefault="00402C84">
      <w:pPr>
        <w:pStyle w:val="Legenda"/>
        <w:keepNext/>
        <w:jc w:val="both"/>
        <w:rPr>
          <w:del w:id="1385" w:author="Ryan Lemos" w:date="2019-10-07T08:48:00Z"/>
        </w:rPr>
        <w:pPrChange w:id="1386" w:author="Ryan Lemos" w:date="2019-10-07T08:48:00Z">
          <w:pPr>
            <w:pStyle w:val="Legenda"/>
            <w:keepNext/>
          </w:pPr>
        </w:pPrChange>
      </w:pPr>
      <w:bookmarkStart w:id="1387" w:name="_Ref527141178"/>
      <w:del w:id="1388" w:author="Ryan Lemos" w:date="2019-10-07T08:48: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1389" w:author="Ryan Lemos" w:date="2019-10-05T19:42:00Z">
        <w:r w:rsidR="00054B21" w:rsidDel="00D343FF">
          <w:rPr>
            <w:noProof/>
          </w:rPr>
          <w:delText>16</w:delText>
        </w:r>
      </w:del>
      <w:del w:id="1390" w:author="Ryan Lemos" w:date="2019-10-07T08:48:00Z">
        <w:r w:rsidR="00681596" w:rsidDel="00681596">
          <w:rPr>
            <w:b w:val="0"/>
            <w:iCs w:val="0"/>
            <w:noProof/>
          </w:rPr>
          <w:fldChar w:fldCharType="end"/>
        </w:r>
        <w:bookmarkEnd w:id="1387"/>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1391" w:author="Ryan Lemos" w:date="2019-10-07T08:48:00Z"/>
        </w:rPr>
        <w:pPrChange w:id="1392" w:author="Ryan Lemos" w:date="2019-10-07T08:48:00Z">
          <w:pPr>
            <w:pStyle w:val="Fontes"/>
          </w:pPr>
        </w:pPrChange>
      </w:pPr>
      <w:del w:id="1393" w:author="Ryan Lemos" w:date="2019-10-07T08:48:00Z">
        <w:r w:rsidRPr="00832539" w:rsidDel="00681596">
          <w:rPr>
            <w:b w:val="0"/>
            <w:iCs w:val="0"/>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1394" w:author="Ryan Lemos" w:date="2019-10-07T08:48:00Z"/>
        </w:rPr>
        <w:pPrChange w:id="1395" w:author="Ryan Lemos" w:date="2019-10-07T08:48:00Z">
          <w:pPr>
            <w:pStyle w:val="Fontes"/>
          </w:pPr>
        </w:pPrChange>
      </w:pPr>
      <w:del w:id="1396"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1397" w:author="Ryan Lemos" w:date="2019-10-07T08:48:00Z">
          <w:pPr>
            <w:pStyle w:val="Fontes"/>
          </w:pPr>
        </w:pPrChange>
      </w:pPr>
    </w:p>
    <w:p w14:paraId="787B011A" w14:textId="5F1670E2" w:rsidR="00322554" w:rsidRDefault="00681596">
      <w:ins w:id="1398" w:author="Ryan Lemos" w:date="2019-10-07T08:48:00Z">
        <w:r>
          <w:t>O CSS</w:t>
        </w:r>
      </w:ins>
      <w:ins w:id="1399" w:author="Ryan Lemos" w:date="2019-10-07T08:49:00Z">
        <w:r>
          <w:t xml:space="preserve"> trabalha com o conceito de seletores. </w:t>
        </w:r>
      </w:ins>
      <w:del w:id="1400"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1401" w:author="Ryan Lemos" w:date="2019-10-07T08:49:00Z">
        <w:r w:rsidR="0061287F" w:rsidDel="00681596">
          <w:delText>O</w:delText>
        </w:r>
      </w:del>
      <w:ins w:id="1402"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1403" w:author="Ryan Lemos" w:date="2019-10-07T11:05:00Z">
        <w:r w:rsidR="005F248C">
          <w:fldChar w:fldCharType="separate"/>
        </w:r>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1404" w:author="Ryan Lemos" w:date="2019-10-07T08:49:00Z"/>
        </w:rPr>
      </w:pPr>
      <w:bookmarkStart w:id="1405" w:name="_Ref526690766"/>
    </w:p>
    <w:p w14:paraId="1ACE1E16" w14:textId="53F75F19" w:rsidR="00130966" w:rsidDel="00681596" w:rsidRDefault="00130966" w:rsidP="00952162">
      <w:pPr>
        <w:pStyle w:val="Legenda"/>
        <w:keepNext/>
        <w:rPr>
          <w:del w:id="1406" w:author="Ryan Lemos" w:date="2019-10-07T08:47:00Z"/>
        </w:rPr>
      </w:pPr>
      <w:bookmarkStart w:id="1407" w:name="_Ref527141224"/>
      <w:del w:id="1408" w:author="Ryan Lemos" w:date="2019-10-07T08:47: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1409" w:author="Ryan Lemos" w:date="2019-10-05T19:42:00Z">
        <w:r w:rsidR="00054B21" w:rsidDel="00D343FF">
          <w:rPr>
            <w:noProof/>
          </w:rPr>
          <w:delText>17</w:delText>
        </w:r>
      </w:del>
      <w:del w:id="1410" w:author="Ryan Lemos" w:date="2019-10-07T08:47:00Z">
        <w:r w:rsidR="00681596" w:rsidDel="00681596">
          <w:rPr>
            <w:b w:val="0"/>
            <w:iCs w:val="0"/>
            <w:noProof/>
          </w:rPr>
          <w:fldChar w:fldCharType="end"/>
        </w:r>
        <w:bookmarkEnd w:id="1405"/>
        <w:bookmarkEnd w:id="1407"/>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1411" w:author="Ryan Lemos" w:date="2019-10-07T08:47:00Z"/>
        </w:rPr>
      </w:pPr>
      <w:del w:id="1412" w:author="Ryan Lemos" w:date="2019-10-07T08:47:00Z">
        <w:r w:rsidRPr="00832539" w:rsidDel="00681596">
          <w:rPr>
            <w:b w:val="0"/>
            <w:iCs w:val="0"/>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1413" w:author="Ryan Lemos" w:date="2019-10-07T08:47:00Z"/>
        </w:rPr>
      </w:pPr>
      <w:del w:id="1414"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1415" w:author="Ryan Lemos" w:date="2019-10-07T08:47:00Z"/>
        </w:rPr>
      </w:pPr>
    </w:p>
    <w:p w14:paraId="5D1581E5" w14:textId="1C104025" w:rsidR="00322554" w:rsidDel="00681596" w:rsidRDefault="000451C9">
      <w:pPr>
        <w:rPr>
          <w:del w:id="1416" w:author="Ryan Lemos" w:date="2019-10-07T08:47:00Z"/>
        </w:rPr>
      </w:pPr>
      <w:del w:id="1417"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1418" w:author="Ryan Lemos" w:date="2019-10-07T08:47:00Z">
          <w:pPr>
            <w:pStyle w:val="Fontes"/>
          </w:pPr>
        </w:pPrChange>
      </w:pPr>
    </w:p>
    <w:p w14:paraId="30AC2CD7" w14:textId="69511C79" w:rsidR="00322554" w:rsidRDefault="00322554" w:rsidP="00952162">
      <w:pPr>
        <w:pStyle w:val="Legenda"/>
        <w:keepNext/>
      </w:pPr>
      <w:bookmarkStart w:id="1419" w:name="_Ref527043688"/>
      <w:bookmarkStart w:id="1420" w:name="_Toc21973948"/>
      <w:bookmarkStart w:id="1421" w:name="_Toc21974180"/>
      <w:r>
        <w:t xml:space="preserve">Figura </w:t>
      </w:r>
      <w:fldSimple w:instr=" SEQ Figura \* ARABIC ">
        <w:ins w:id="1422" w:author="Ryan Lemos" w:date="2019-10-14T19:23:00Z">
          <w:r w:rsidR="0002745D">
            <w:rPr>
              <w:noProof/>
            </w:rPr>
            <w:t>15</w:t>
          </w:r>
        </w:ins>
        <w:del w:id="1423" w:author="Ryan Lemos" w:date="2019-10-05T19:42:00Z">
          <w:r w:rsidR="00054B21" w:rsidDel="00D343FF">
            <w:rPr>
              <w:noProof/>
            </w:rPr>
            <w:delText>18</w:delText>
          </w:r>
        </w:del>
      </w:fldSimple>
      <w:bookmarkEnd w:id="1419"/>
      <w:r>
        <w:t xml:space="preserve"> </w:t>
      </w:r>
      <w:del w:id="1424" w:author="Ryan Lemos" w:date="2019-10-07T08:48:00Z">
        <w:r w:rsidDel="00681596">
          <w:delText>-</w:delText>
        </w:r>
      </w:del>
      <w:ins w:id="1425" w:author="Ryan Lemos" w:date="2019-10-07T08:48:00Z">
        <w:r w:rsidR="00681596">
          <w:t>–</w:t>
        </w:r>
      </w:ins>
      <w:r>
        <w:t xml:space="preserve"> </w:t>
      </w:r>
      <w:del w:id="1426" w:author="Ryan Lemos" w:date="2019-10-07T08:48:00Z">
        <w:r w:rsidRPr="00CB6BC3" w:rsidDel="00681596">
          <w:delText>CSS contido no arquivo estilos.css</w:delText>
        </w:r>
      </w:del>
      <w:ins w:id="1427" w:author="Ryan Lemos" w:date="2019-10-07T08:48:00Z">
        <w:r w:rsidR="00681596">
          <w:t xml:space="preserve">Exemplo de um seletor </w:t>
        </w:r>
      </w:ins>
      <w:ins w:id="1428" w:author="Ryan Lemos" w:date="2019-10-07T08:50:00Z">
        <w:r w:rsidR="00681596">
          <w:t>CSS</w:t>
        </w:r>
      </w:ins>
      <w:bookmarkEnd w:id="1420"/>
      <w:bookmarkEnd w:id="1421"/>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1429" w:author="Ryan Lemos" w:date="2019-10-07T08:46:00Z"/>
        </w:rPr>
      </w:pPr>
    </w:p>
    <w:p w14:paraId="772DBE98" w14:textId="38783905" w:rsidR="00CB211B" w:rsidDel="00681596" w:rsidRDefault="00A80249">
      <w:pPr>
        <w:ind w:firstLine="0"/>
        <w:rPr>
          <w:del w:id="1430" w:author="Ryan Lemos" w:date="2019-10-07T08:46:00Z"/>
        </w:rPr>
        <w:pPrChange w:id="1431" w:author="Ryan Lemos" w:date="2019-10-07T08:46:00Z">
          <w:pPr/>
        </w:pPrChange>
      </w:pPr>
      <w:del w:id="1432"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1433" w:author="Ryan Lemos" w:date="2019-10-07T08:46:00Z"/>
        </w:rPr>
        <w:pPrChange w:id="1434" w:author="Ryan Lemos" w:date="2019-10-07T08:46:00Z">
          <w:pPr/>
        </w:pPrChange>
      </w:pPr>
    </w:p>
    <w:p w14:paraId="6154F44A" w14:textId="025B6D0B" w:rsidR="00130966" w:rsidDel="00681596" w:rsidRDefault="00130966">
      <w:pPr>
        <w:pStyle w:val="Legenda"/>
        <w:keepNext/>
        <w:jc w:val="both"/>
        <w:rPr>
          <w:del w:id="1435" w:author="Ryan Lemos" w:date="2019-10-07T08:46:00Z"/>
        </w:rPr>
        <w:pPrChange w:id="1436" w:author="Ryan Lemos" w:date="2019-10-07T08:46:00Z">
          <w:pPr>
            <w:pStyle w:val="Legenda"/>
            <w:keepNext/>
          </w:pPr>
        </w:pPrChange>
      </w:pPr>
      <w:bookmarkStart w:id="1437" w:name="_Ref526690737"/>
      <w:del w:id="1438" w:author="Ryan Lemos" w:date="2019-10-07T08:46: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1439" w:author="Ryan Lemos" w:date="2019-10-05T19:42:00Z">
        <w:r w:rsidR="00054B21" w:rsidDel="00D343FF">
          <w:rPr>
            <w:noProof/>
          </w:rPr>
          <w:delText>19</w:delText>
        </w:r>
      </w:del>
      <w:del w:id="1440" w:author="Ryan Lemos" w:date="2019-10-07T08:46:00Z">
        <w:r w:rsidR="00681596" w:rsidDel="00681596">
          <w:rPr>
            <w:b w:val="0"/>
            <w:iCs w:val="0"/>
            <w:noProof/>
          </w:rPr>
          <w:fldChar w:fldCharType="end"/>
        </w:r>
        <w:bookmarkEnd w:id="1437"/>
        <w:r w:rsidDel="00681596">
          <w:delText xml:space="preserve"> - CSS inserido através de um arquivo externo</w:delText>
        </w:r>
      </w:del>
    </w:p>
    <w:p w14:paraId="132CA5BC" w14:textId="73DB2D47" w:rsidR="00DC4A43" w:rsidDel="00681596" w:rsidRDefault="00CB768F">
      <w:pPr>
        <w:pStyle w:val="Fontes"/>
        <w:jc w:val="both"/>
        <w:rPr>
          <w:del w:id="1441" w:author="Ryan Lemos" w:date="2019-10-07T08:46:00Z"/>
        </w:rPr>
        <w:pPrChange w:id="1442" w:author="Ryan Lemos" w:date="2019-10-07T08:46:00Z">
          <w:pPr>
            <w:pStyle w:val="Fontes"/>
          </w:pPr>
        </w:pPrChange>
      </w:pPr>
      <w:del w:id="1443" w:author="Ryan Lemos" w:date="2019-10-07T08:46:00Z">
        <w:r w:rsidRPr="00832539" w:rsidDel="00681596">
          <w:rPr>
            <w:b w:val="0"/>
            <w:iCs w:val="0"/>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1444" w:author="Ryan Lemos" w:date="2019-10-07T08:43:00Z"/>
        </w:rPr>
        <w:pPrChange w:id="1445" w:author="Ryan Lemos" w:date="2019-10-07T08:46:00Z">
          <w:pPr>
            <w:pStyle w:val="Fontes"/>
          </w:pPr>
        </w:pPrChange>
      </w:pPr>
      <w:del w:id="1446"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1447" w:author="Ryan Lemos" w:date="2019-10-07T08:43:00Z"/>
        </w:rPr>
      </w:pPr>
    </w:p>
    <w:p w14:paraId="17874160" w14:textId="4AECE6C4" w:rsidR="00705B26" w:rsidDel="00681596" w:rsidRDefault="00705B26">
      <w:pPr>
        <w:pStyle w:val="Fontes"/>
        <w:jc w:val="both"/>
        <w:rPr>
          <w:del w:id="1448" w:author="Ryan Lemos" w:date="2019-10-07T08:47:00Z"/>
        </w:rPr>
        <w:pPrChange w:id="1449" w:author="Ryan Lemos" w:date="2019-10-07T08:46:00Z">
          <w:pPr>
            <w:pStyle w:val="Ttulo4"/>
          </w:pPr>
        </w:pPrChange>
      </w:pPr>
      <w:del w:id="1450" w:author="Ryan Lemos" w:date="2019-10-07T08:43:00Z">
        <w:r w:rsidDel="00681596">
          <w:delText>MaterializeCSS</w:delText>
        </w:r>
      </w:del>
    </w:p>
    <w:p w14:paraId="3AE3CD20" w14:textId="77777777" w:rsidR="00705B26" w:rsidRDefault="00705B26">
      <w:pPr>
        <w:pStyle w:val="Fontes"/>
        <w:jc w:val="both"/>
        <w:pPrChange w:id="1451" w:author="Ryan Lemos" w:date="2019-10-07T08:47:00Z">
          <w:pPr/>
        </w:pPrChange>
      </w:pPr>
    </w:p>
    <w:p w14:paraId="504128E1" w14:textId="604955D0"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del w:id="1452" w:author="Ryan Lemos" w:date="2019-10-13T15:26:00Z">
        <w:r w:rsidR="001B55B1" w:rsidDel="001E0BCC">
          <w:delText xml:space="preserve"> (MATERIALIZE, 2019)</w:delText>
        </w:r>
      </w:del>
      <w:r w:rsidR="0022253C">
        <w:t xml:space="preserve">. </w:t>
      </w:r>
      <w:r w:rsidR="008051B4">
        <w:t>O Materialize detém uma grande quantidade de elementos, o que a</w:t>
      </w:r>
      <w:r w:rsidR="001B55B1">
        <w:t>uxilia ao desenvolvedor na hora de desenvolver as interfaces de interação com o usuário.</w:t>
      </w:r>
      <w:ins w:id="1453" w:author="Ryan Lemos" w:date="2019-10-13T15:25:00Z">
        <w:r w:rsidR="001E0BCC">
          <w:t xml:space="preserve"> Além disso conta com um conjunto de ícones desenvolvidos pela </w:t>
        </w:r>
      </w:ins>
      <w:ins w:id="1454" w:author="Ryan Lemos" w:date="2019-10-13T15:26:00Z">
        <w:r w:rsidR="001E0BCC">
          <w:t>G</w:t>
        </w:r>
      </w:ins>
      <w:ins w:id="1455" w:author="Ryan Lemos" w:date="2019-10-13T15:25:00Z">
        <w:r w:rsidR="001E0BCC">
          <w:t xml:space="preserve">oogle </w:t>
        </w:r>
      </w:ins>
      <w:ins w:id="1456" w:author="Ryan Lemos" w:date="2019-10-13T15:26:00Z">
        <w:r w:rsidR="001E0BCC">
          <w:t xml:space="preserve">chamados de Material </w:t>
        </w:r>
        <w:proofErr w:type="spellStart"/>
        <w:r w:rsidR="001E0BCC" w:rsidRPr="001E0BCC">
          <w:rPr>
            <w:i/>
            <w:iCs/>
            <w:rPrChange w:id="1457" w:author="Ryan Lemos" w:date="2019-10-13T15:26:00Z">
              <w:rPr/>
            </w:rPrChange>
          </w:rPr>
          <w:t>Icons</w:t>
        </w:r>
        <w:proofErr w:type="spellEnd"/>
        <w:r w:rsidR="001E0BCC">
          <w:t xml:space="preserve"> que também são utilizados em smartphones com sistema Android (MATERIALIZE, 2019).</w:t>
        </w:r>
      </w:ins>
    </w:p>
    <w:p w14:paraId="6ECA1AEC" w14:textId="77777777" w:rsidR="00705B26" w:rsidRPr="008051B4" w:rsidRDefault="00705B26" w:rsidP="00596E44"/>
    <w:p w14:paraId="5A77D21C" w14:textId="77777777" w:rsidR="008D625B" w:rsidRDefault="00D61CB9" w:rsidP="00952162">
      <w:pPr>
        <w:pStyle w:val="Ttulo4"/>
      </w:pPr>
      <w:bookmarkStart w:id="1458" w:name="_Toc21973446"/>
      <w:proofErr w:type="spellStart"/>
      <w:r w:rsidRPr="003635FC">
        <w:t>J</w:t>
      </w:r>
      <w:r w:rsidR="0034001E" w:rsidRPr="003635FC">
        <w:t>ava</w:t>
      </w:r>
      <w:r w:rsidRPr="003635FC">
        <w:t>S</w:t>
      </w:r>
      <w:r w:rsidR="0034001E" w:rsidRPr="003635FC">
        <w:t>cript</w:t>
      </w:r>
      <w:proofErr w:type="spellEnd"/>
      <w:r w:rsidR="004B14A6">
        <w:t xml:space="preserve"> (</w:t>
      </w:r>
      <w:commentRangeStart w:id="1459"/>
      <w:r w:rsidR="004B14A6">
        <w:t>JS</w:t>
      </w:r>
      <w:commentRangeEnd w:id="1459"/>
      <w:r w:rsidR="00172A13">
        <w:rPr>
          <w:rStyle w:val="Refdecomentrio"/>
          <w:iCs w:val="0"/>
        </w:rPr>
        <w:commentReference w:id="1459"/>
      </w:r>
      <w:r w:rsidR="004B14A6">
        <w:t>)</w:t>
      </w:r>
      <w:bookmarkEnd w:id="1458"/>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3942097B" w:rsidR="00BF4602" w:rsidDel="00172A13" w:rsidRDefault="00C77717">
      <w:pPr>
        <w:rPr>
          <w:del w:id="1460" w:author="Ryan Lemos" w:date="2019-10-07T19:59:00Z"/>
        </w:rPr>
      </w:pPr>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1461" w:author="Ryan Lemos" w:date="2019-10-07T20:15:00Z">
            <w:rPr/>
          </w:rPrChange>
        </w:rPr>
        <w:t>browsers</w:t>
      </w:r>
      <w:ins w:id="1462" w:author="Ryan Lemos" w:date="2019-10-07T20:15:00Z">
        <w:r w:rsidR="006F2975">
          <w:t xml:space="preserve"> (ou navegadores</w:t>
        </w:r>
        <w:r w:rsidR="006F2975" w:rsidRPr="006F2975">
          <w:rPr>
            <w:rPrChange w:id="1463" w:author="Ryan Lemos" w:date="2019-10-07T20:15:00Z">
              <w:rPr>
                <w:i/>
                <w:iCs/>
              </w:rPr>
            </w:rPrChange>
          </w:rPr>
          <w:t>)</w:t>
        </w:r>
      </w:ins>
      <w:r w:rsidR="003C5F5F">
        <w:t>,</w:t>
      </w:r>
      <w:r w:rsidR="00406AB2">
        <w:t xml:space="preserve"> </w:t>
      </w:r>
      <w:del w:id="1464"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del w:id="1465"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1466" w:author="Ryan Lemos" w:date="2019-10-07T20:15:00Z">
        <w:r w:rsidR="006F2975">
          <w:t xml:space="preserve"> Então o </w:t>
        </w:r>
      </w:ins>
      <w:ins w:id="1467" w:author="Ryan Lemos" w:date="2019-10-07T20:16:00Z">
        <w:r w:rsidR="006F2975">
          <w:t xml:space="preserve">navegador tem um papel de interpretador não somente de códigos </w:t>
        </w:r>
        <w:proofErr w:type="spellStart"/>
        <w:r w:rsidR="006F2975">
          <w:t>JavaScript</w:t>
        </w:r>
        <w:proofErr w:type="spellEnd"/>
        <w:r w:rsidR="006F2975">
          <w:t xml:space="preserve">, mas também de HTML (seção </w:t>
        </w:r>
      </w:ins>
      <w:ins w:id="1468" w:author="Ryan Lemos" w:date="2019-10-13T15:28:00Z">
        <w:r w:rsidR="00A768C5">
          <w:fldChar w:fldCharType="begin"/>
        </w:r>
        <w:r w:rsidR="00A768C5">
          <w:instrText xml:space="preserve"> REF _Ref21872934 \r \h </w:instrText>
        </w:r>
      </w:ins>
      <w:r w:rsidR="00A768C5">
        <w:fldChar w:fldCharType="separate"/>
      </w:r>
      <w:ins w:id="1469" w:author="Ryan Lemos" w:date="2019-10-14T19:23:00Z">
        <w:r w:rsidR="0002745D">
          <w:t>2.2.4.2</w:t>
        </w:r>
      </w:ins>
      <w:ins w:id="1470" w:author="Ryan Lemos" w:date="2019-10-13T15:28:00Z">
        <w:r w:rsidR="00A768C5">
          <w:fldChar w:fldCharType="end"/>
        </w:r>
      </w:ins>
      <w:ins w:id="1471" w:author="Ryan Lemos" w:date="2019-10-07T20:16:00Z">
        <w:r w:rsidR="006F2975">
          <w:t xml:space="preserve">) e CSS (seção </w:t>
        </w:r>
      </w:ins>
      <w:del w:id="1472" w:author="Ryan Lemos" w:date="2019-10-07T20:16:00Z">
        <w:r w:rsidR="000C31AC" w:rsidDel="006F2975">
          <w:delText xml:space="preserve"> </w:delText>
        </w:r>
      </w:del>
      <w:ins w:id="1473" w:author="Ryan Lemos" w:date="2019-10-13T15:28:00Z">
        <w:r w:rsidR="00A768C5">
          <w:fldChar w:fldCharType="begin"/>
        </w:r>
        <w:r w:rsidR="00A768C5">
          <w:instrText xml:space="preserve"> REF _Ref21872944 \r \h </w:instrText>
        </w:r>
      </w:ins>
      <w:r w:rsidR="00A768C5">
        <w:fldChar w:fldCharType="separate"/>
      </w:r>
      <w:ins w:id="1474" w:author="Ryan Lemos" w:date="2019-10-14T19:23:00Z">
        <w:r w:rsidR="0002745D">
          <w:t>2.2.4.3</w:t>
        </w:r>
      </w:ins>
      <w:ins w:id="1475" w:author="Ryan Lemos" w:date="2019-10-13T15:28:00Z">
        <w:r w:rsidR="00A768C5">
          <w:fldChar w:fldCharType="end"/>
        </w:r>
      </w:ins>
      <w:ins w:id="1476" w:author="Ryan Lemos" w:date="2019-10-07T20:16:00Z">
        <w:r w:rsidR="006F2975">
          <w:t>). Os navegadores modernos</w:t>
        </w:r>
      </w:ins>
      <w:ins w:id="1477" w:author="Ryan Lemos" w:date="2019-10-07T20:32:00Z">
        <w:r w:rsidR="00E53873">
          <w:t>, como o Google Chrome por exemplo</w:t>
        </w:r>
      </w:ins>
      <w:ins w:id="1478" w:author="Ryan Lemos" w:date="2019-10-07T20:38:00Z">
        <w:r w:rsidR="00E53873">
          <w:t xml:space="preserve"> provém</w:t>
        </w:r>
      </w:ins>
      <w:ins w:id="1479" w:author="Ryan Lemos" w:date="2019-10-07T20:17:00Z">
        <w:r w:rsidR="006F2975">
          <w:t xml:space="preserve"> uma série</w:t>
        </w:r>
      </w:ins>
      <w:ins w:id="1480" w:author="Ryan Lemos" w:date="2019-10-07T20:19:00Z">
        <w:r w:rsidR="006F2975">
          <w:t xml:space="preserve"> de recursos</w:t>
        </w:r>
      </w:ins>
      <w:ins w:id="1481" w:author="Ryan Lemos" w:date="2019-10-07T20:38:00Z">
        <w:r w:rsidR="00E53873">
          <w:t xml:space="preserve"> de apoio ao desenvolvedor denominado de </w:t>
        </w:r>
        <w:proofErr w:type="spellStart"/>
        <w:r w:rsidR="00E53873" w:rsidRPr="009F7FCF">
          <w:rPr>
            <w:i/>
            <w:iCs/>
          </w:rPr>
          <w:t>DevTools</w:t>
        </w:r>
        <w:proofErr w:type="spellEnd"/>
        <w:r w:rsidR="00E53873">
          <w:rPr>
            <w:i/>
            <w:iCs/>
          </w:rPr>
          <w:t>.</w:t>
        </w:r>
      </w:ins>
      <w:ins w:id="1482" w:author="Ryan Lemos" w:date="2019-10-07T20:19:00Z">
        <w:r w:rsidR="006F2975">
          <w:t xml:space="preserve"> </w:t>
        </w:r>
      </w:ins>
      <w:ins w:id="1483" w:author="Ryan Lemos" w:date="2019-10-07T20:39:00Z">
        <w:r w:rsidR="00E53873">
          <w:t>Com o Chrome é possível fazer</w:t>
        </w:r>
      </w:ins>
      <w:ins w:id="1484" w:author="Ryan Lemos" w:date="2019-10-07T20:19:00Z">
        <w:r w:rsidR="006F2975">
          <w:t xml:space="preserve"> gravação de áudio, leitura de textos</w:t>
        </w:r>
      </w:ins>
      <w:ins w:id="1485" w:author="Ryan Lemos" w:date="2019-10-07T20:39:00Z">
        <w:r w:rsidR="00E53873">
          <w:t xml:space="preserve"> pelo navegador</w:t>
        </w:r>
      </w:ins>
      <w:ins w:id="1486" w:author="Ryan Lemos" w:date="2019-10-07T20:19:00Z">
        <w:r w:rsidR="006F2975">
          <w:t xml:space="preserve">, </w:t>
        </w:r>
        <w:r w:rsidR="00F40B49">
          <w:t>reconhecimento de voz</w:t>
        </w:r>
      </w:ins>
      <w:ins w:id="1487" w:author="Ryan Lemos" w:date="2019-10-07T20:20:00Z">
        <w:r w:rsidR="00F40B49">
          <w:t xml:space="preserve">, armazenamento de dados (em armazenamento local ou </w:t>
        </w:r>
        <w:r w:rsidR="00F40B49" w:rsidRPr="00F40B49">
          <w:rPr>
            <w:i/>
            <w:iCs/>
            <w:rPrChange w:id="1488" w:author="Ryan Lemos" w:date="2019-10-07T20:20:00Z">
              <w:rPr/>
            </w:rPrChange>
          </w:rPr>
          <w:t xml:space="preserve">Local </w:t>
        </w:r>
        <w:proofErr w:type="spellStart"/>
        <w:r w:rsidR="00F40B49" w:rsidRPr="00F40B49">
          <w:rPr>
            <w:i/>
            <w:iCs/>
            <w:rPrChange w:id="1489" w:author="Ryan Lemos" w:date="2019-10-07T20:20:00Z">
              <w:rPr/>
            </w:rPrChange>
          </w:rPr>
          <w:t>Storage</w:t>
        </w:r>
        <w:proofErr w:type="spellEnd"/>
        <w:r w:rsidR="00F40B49">
          <w:t>),</w:t>
        </w:r>
      </w:ins>
      <w:ins w:id="1490" w:author="Ryan Lemos" w:date="2019-10-07T20:40:00Z">
        <w:r w:rsidR="00E53873">
          <w:t xml:space="preserve"> testar os scripts </w:t>
        </w:r>
        <w:proofErr w:type="spellStart"/>
        <w:r w:rsidR="00E53873">
          <w:t>JavaScript</w:t>
        </w:r>
        <w:proofErr w:type="spellEnd"/>
        <w:r w:rsidR="00E53873">
          <w:t xml:space="preserve"> por meio de um console diretamente no navegador,</w:t>
        </w:r>
      </w:ins>
      <w:ins w:id="1491" w:author="Ryan Lemos" w:date="2019-10-07T20:20:00Z">
        <w:r w:rsidR="00F40B49">
          <w:t xml:space="preserve"> entre outros</w:t>
        </w:r>
      </w:ins>
      <w:ins w:id="1492" w:author="Ryan Lemos" w:date="2019-10-07T20:41:00Z">
        <w:r w:rsidR="00E53873">
          <w:t xml:space="preserve"> (GOOGLE, 2019</w:t>
        </w:r>
      </w:ins>
      <w:ins w:id="1493" w:author="Ryan Lemos" w:date="2019-10-07T20:43:00Z">
        <w:r w:rsidR="00BB6D2A">
          <w:t>b</w:t>
        </w:r>
      </w:ins>
      <w:ins w:id="1494" w:author="Ryan Lemos" w:date="2019-10-07T20:41:00Z">
        <w:r w:rsidR="00E53873">
          <w:t>)</w:t>
        </w:r>
      </w:ins>
      <w:ins w:id="1495" w:author="Ryan Lemos" w:date="2019-10-07T20:20:00Z">
        <w:r w:rsidR="00F40B49">
          <w:t>.</w:t>
        </w:r>
      </w:ins>
      <w:ins w:id="1496" w:author="Ryan Lemos" w:date="2019-10-07T20:27:00Z">
        <w:r w:rsidR="00F40B49">
          <w:t xml:space="preserve"> </w:t>
        </w:r>
      </w:ins>
      <w:del w:id="1497"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1498" w:author="Ryan Lemos" w:date="2019-10-07T11:05:00Z">
        <w:r w:rsidR="00054B21" w:rsidDel="00EA672B">
          <w:delText xml:space="preserve">Figura </w:delText>
        </w:r>
        <w:r w:rsidR="00054B21" w:rsidDel="00EA672B">
          <w:rPr>
            <w:noProof/>
          </w:rPr>
          <w:delText>20</w:delText>
        </w:r>
      </w:del>
      <w:del w:id="1499"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1500" w:author="Ryan Lemos" w:date="2019-10-07T11:05:00Z">
        <w:r w:rsidR="00054B21" w:rsidDel="00EA672B">
          <w:delText xml:space="preserve">Figura </w:delText>
        </w:r>
        <w:r w:rsidR="00054B21" w:rsidDel="00EA672B">
          <w:rPr>
            <w:noProof/>
          </w:rPr>
          <w:delText>21</w:delText>
        </w:r>
      </w:del>
      <w:del w:id="1501"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1502" w:author="Ryan Lemos" w:date="2019-10-07T11:05:00Z">
        <w:r w:rsidR="00054B21" w:rsidDel="00EA672B">
          <w:delText xml:space="preserve">Figura </w:delText>
        </w:r>
        <w:r w:rsidR="00054B21" w:rsidDel="00EA672B">
          <w:rPr>
            <w:noProof/>
          </w:rPr>
          <w:delText>20</w:delText>
        </w:r>
      </w:del>
      <w:del w:id="1503"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1504" w:author="Ryan Lemos" w:date="2019-10-07T19:59:00Z"/>
        </w:rPr>
      </w:pPr>
    </w:p>
    <w:p w14:paraId="13B14A7B" w14:textId="40FC04C9" w:rsidR="00BC5765" w:rsidDel="00172A13" w:rsidRDefault="00BC5765">
      <w:pPr>
        <w:rPr>
          <w:del w:id="1505" w:author="Ryan Lemos" w:date="2019-10-07T19:59:00Z"/>
        </w:rPr>
        <w:pPrChange w:id="1506" w:author="Ryan Lemos" w:date="2019-10-07T19:59:00Z">
          <w:pPr>
            <w:pStyle w:val="Legenda"/>
            <w:keepNext/>
          </w:pPr>
        </w:pPrChange>
      </w:pPr>
      <w:bookmarkStart w:id="1507" w:name="_Ref527139744"/>
      <w:bookmarkStart w:id="1508" w:name="_Ref526686669"/>
      <w:del w:id="1509"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1510" w:author="Ryan Lemos" w:date="2019-10-05T19:42:00Z">
        <w:r w:rsidR="00054B21" w:rsidDel="00D343FF">
          <w:rPr>
            <w:noProof/>
          </w:rPr>
          <w:delText>20</w:delText>
        </w:r>
      </w:del>
      <w:del w:id="1511" w:author="Ryan Lemos" w:date="2019-10-07T19:59:00Z">
        <w:r w:rsidR="00681596" w:rsidDel="00172A13">
          <w:rPr>
            <w:noProof/>
          </w:rPr>
          <w:fldChar w:fldCharType="end"/>
        </w:r>
        <w:bookmarkEnd w:id="1507"/>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1508"/>
      </w:del>
    </w:p>
    <w:p w14:paraId="13831B2A" w14:textId="1A77C1BB" w:rsidR="008D625B" w:rsidDel="00172A13" w:rsidRDefault="00CB768F">
      <w:pPr>
        <w:rPr>
          <w:del w:id="1512" w:author="Ryan Lemos" w:date="2019-10-07T19:59:00Z"/>
        </w:rPr>
        <w:pPrChange w:id="1513" w:author="Ryan Lemos" w:date="2019-10-07T19:59:00Z">
          <w:pPr>
            <w:pStyle w:val="Fontes"/>
          </w:pPr>
        </w:pPrChange>
      </w:pPr>
      <w:del w:id="1514"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1515" w:author="Ryan Lemos" w:date="2019-10-07T19:59:00Z"/>
        </w:rPr>
        <w:pPrChange w:id="1516" w:author="Ryan Lemos" w:date="2019-10-07T19:59:00Z">
          <w:pPr>
            <w:pStyle w:val="Fontes"/>
          </w:pPr>
        </w:pPrChange>
      </w:pPr>
      <w:del w:id="1517"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1518" w:author="Ryan Lemos" w:date="2019-10-07T19:59:00Z"/>
        </w:rPr>
        <w:pPrChange w:id="1519" w:author="Ryan Lemos" w:date="2019-10-07T19:59:00Z">
          <w:pPr>
            <w:pStyle w:val="Fontes"/>
          </w:pPr>
        </w:pPrChange>
      </w:pPr>
    </w:p>
    <w:p w14:paraId="614B86A6" w14:textId="6A36C57D" w:rsidR="00CB211B" w:rsidDel="00172A13" w:rsidRDefault="00C77717">
      <w:pPr>
        <w:rPr>
          <w:del w:id="1520" w:author="Ryan Lemos" w:date="2019-10-07T19:59:00Z"/>
        </w:rPr>
      </w:pPr>
      <w:del w:id="1521"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1522" w:author="Ryan Lemos" w:date="2019-10-07T11:05:00Z">
        <w:r w:rsidR="00054B21" w:rsidDel="00EA672B">
          <w:delText xml:space="preserve">Figura </w:delText>
        </w:r>
        <w:r w:rsidR="00054B21" w:rsidDel="00EA672B">
          <w:rPr>
            <w:noProof/>
          </w:rPr>
          <w:delText>21</w:delText>
        </w:r>
      </w:del>
      <w:del w:id="1523"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1524" w:author="Ryan Lemos" w:date="2019-10-07T19:59:00Z"/>
        </w:rPr>
        <w:pPrChange w:id="1525" w:author="Ryan Lemos" w:date="2019-10-07T19:59:00Z">
          <w:pPr>
            <w:pStyle w:val="Fontes"/>
          </w:pPr>
        </w:pPrChange>
      </w:pPr>
    </w:p>
    <w:p w14:paraId="3435273D" w14:textId="412C7BA0" w:rsidR="00C8070A" w:rsidDel="00172A13" w:rsidRDefault="00C8070A">
      <w:pPr>
        <w:rPr>
          <w:del w:id="1526" w:author="Ryan Lemos" w:date="2019-10-07T19:59:00Z"/>
        </w:rPr>
        <w:pPrChange w:id="1527" w:author="Ryan Lemos" w:date="2019-10-07T19:59:00Z">
          <w:pPr>
            <w:pStyle w:val="Legenda"/>
            <w:keepNext/>
          </w:pPr>
        </w:pPrChange>
      </w:pPr>
      <w:bookmarkStart w:id="1528" w:name="_Ref526686696"/>
      <w:del w:id="1529"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1530" w:author="Ryan Lemos" w:date="2019-10-05T19:42:00Z">
        <w:r w:rsidR="00054B21" w:rsidDel="00D343FF">
          <w:rPr>
            <w:noProof/>
          </w:rPr>
          <w:delText>21</w:delText>
        </w:r>
      </w:del>
      <w:del w:id="1531" w:author="Ryan Lemos" w:date="2019-10-07T19:59:00Z">
        <w:r w:rsidR="00681596" w:rsidDel="00172A13">
          <w:rPr>
            <w:noProof/>
          </w:rPr>
          <w:fldChar w:fldCharType="end"/>
        </w:r>
        <w:bookmarkEnd w:id="1528"/>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1532" w:author="Ryan Lemos" w:date="2019-10-07T19:59:00Z"/>
        </w:rPr>
        <w:pPrChange w:id="1533" w:author="Ryan Lemos" w:date="2019-10-07T19:59:00Z">
          <w:pPr>
            <w:pStyle w:val="Fontes"/>
          </w:pPr>
        </w:pPrChange>
      </w:pPr>
      <w:del w:id="1534"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1535" w:author="Ryan Lemos" w:date="2019-10-07T19:59:00Z">
          <w:pPr>
            <w:pStyle w:val="Fontes"/>
          </w:pPr>
        </w:pPrChange>
      </w:pPr>
      <w:del w:id="1536"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1537" w:name="_Toc21973447"/>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1538"/>
      <w:r>
        <w:t>JSON</w:t>
      </w:r>
      <w:commentRangeEnd w:id="1538"/>
      <w:r w:rsidR="00436BE6">
        <w:rPr>
          <w:rStyle w:val="Refdecomentrio"/>
          <w:iCs w:val="0"/>
        </w:rPr>
        <w:commentReference w:id="1538"/>
      </w:r>
      <w:r>
        <w:t>)</w:t>
      </w:r>
      <w:bookmarkEnd w:id="1537"/>
    </w:p>
    <w:p w14:paraId="079423C5" w14:textId="105A055A" w:rsidR="00046874" w:rsidRDefault="00046874">
      <w:pPr>
        <w:rPr>
          <w:ins w:id="1539" w:author="Ryan Lemos" w:date="2019-10-05T19:25:00Z"/>
        </w:rPr>
        <w:pPrChange w:id="1540" w:author="Ryan Lemos" w:date="2019-10-05T19:25:00Z">
          <w:pPr>
            <w:spacing w:line="240" w:lineRule="auto"/>
            <w:ind w:firstLine="0"/>
            <w:jc w:val="left"/>
            <w:outlineLvl w:val="9"/>
          </w:pPr>
        </w:pPrChange>
      </w:pPr>
    </w:p>
    <w:p w14:paraId="688C06F0" w14:textId="6A11667C" w:rsidR="006B586C" w:rsidRPr="001D00D8" w:rsidRDefault="001D00D8">
      <w:pPr>
        <w:rPr>
          <w:ins w:id="1541" w:author="Ryan Lemos" w:date="2019-10-05T19:25:00Z"/>
        </w:rPr>
        <w:pPrChange w:id="1542" w:author="Ryan Lemos" w:date="2019-10-05T19:25:00Z">
          <w:pPr>
            <w:spacing w:line="240" w:lineRule="auto"/>
            <w:ind w:firstLine="0"/>
            <w:jc w:val="left"/>
            <w:outlineLvl w:val="9"/>
          </w:pPr>
        </w:pPrChange>
      </w:pPr>
      <w:ins w:id="1543" w:author="Ryan Lemos" w:date="2019-10-05T19:34:00Z">
        <w:r>
          <w:t xml:space="preserve">O </w:t>
        </w:r>
        <w:proofErr w:type="spellStart"/>
        <w:r>
          <w:t>JavaScript</w:t>
        </w:r>
        <w:proofErr w:type="spellEnd"/>
        <w:r>
          <w:t xml:space="preserve"> </w:t>
        </w:r>
        <w:proofErr w:type="spellStart"/>
        <w:r w:rsidRPr="001D00D8">
          <w:rPr>
            <w:i/>
            <w:iCs/>
            <w:rPrChange w:id="1544" w:author="Ryan Lemos" w:date="2019-10-05T19:34:00Z">
              <w:rPr/>
            </w:rPrChange>
          </w:rPr>
          <w:t>Objetct</w:t>
        </w:r>
        <w:proofErr w:type="spellEnd"/>
        <w:r w:rsidRPr="001D00D8">
          <w:rPr>
            <w:i/>
            <w:iCs/>
            <w:rPrChange w:id="1545" w:author="Ryan Lemos" w:date="2019-10-05T19:34:00Z">
              <w:rPr/>
            </w:rPrChange>
          </w:rPr>
          <w:t xml:space="preserve"> </w:t>
        </w:r>
        <w:proofErr w:type="spellStart"/>
        <w:r w:rsidRPr="001D00D8">
          <w:rPr>
            <w:i/>
            <w:iCs/>
            <w:rPrChange w:id="1546" w:author="Ryan Lemos" w:date="2019-10-05T19:34:00Z">
              <w:rPr/>
            </w:rPrChange>
          </w:rPr>
          <w:t>Notation</w:t>
        </w:r>
        <w:proofErr w:type="spellEnd"/>
        <w:r>
          <w:t>, ou JSON</w:t>
        </w:r>
        <w:r w:rsidR="00D343FF">
          <w:t>, se trata de um padrão de notação</w:t>
        </w:r>
      </w:ins>
      <w:ins w:id="1547" w:author="Ryan Lemos" w:date="2019-10-05T19:35:00Z">
        <w:r w:rsidR="00D343FF">
          <w:t xml:space="preserve"> utilizado principalmente na comunicação de API’S (seção </w:t>
        </w:r>
      </w:ins>
      <w:ins w:id="1548" w:author="Ryan Lemos" w:date="2019-10-13T15:29:00Z">
        <w:r w:rsidR="00A768C5">
          <w:fldChar w:fldCharType="begin"/>
        </w:r>
        <w:r w:rsidR="00A768C5">
          <w:instrText xml:space="preserve"> REF _Ref21872962 \r \h </w:instrText>
        </w:r>
      </w:ins>
      <w:r w:rsidR="00A768C5">
        <w:fldChar w:fldCharType="separate"/>
      </w:r>
      <w:ins w:id="1549" w:author="Ryan Lemos" w:date="2019-10-14T19:23:00Z">
        <w:r w:rsidR="0002745D">
          <w:t>2.2.4.11</w:t>
        </w:r>
      </w:ins>
      <w:ins w:id="1550" w:author="Ryan Lemos" w:date="2019-10-13T15:29:00Z">
        <w:r w:rsidR="00A768C5">
          <w:fldChar w:fldCharType="end"/>
        </w:r>
      </w:ins>
      <w:ins w:id="1551" w:author="Ryan Lemos" w:date="2019-10-05T19:35:00Z">
        <w:r w:rsidR="00D343FF">
          <w:t>).</w:t>
        </w:r>
      </w:ins>
      <w:ins w:id="1552" w:author="Ryan Lemos" w:date="2019-10-05T19:56:00Z">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587C3B">
          <w:rPr>
            <w:i/>
            <w:iCs/>
            <w:rPrChange w:id="1553" w:author="Ryan Lemos" w:date="2019-10-05T19:57:00Z">
              <w:rPr/>
            </w:rPrChange>
          </w:rPr>
          <w:t>back-end</w:t>
        </w:r>
      </w:ins>
      <w:proofErr w:type="spellEnd"/>
      <w:ins w:id="1554" w:author="Ryan Lemos" w:date="2019-10-05T20:03:00Z">
        <w:r w:rsidR="00B85A5D">
          <w:t xml:space="preserve"> (BALDUINO, 2014).</w:t>
        </w:r>
      </w:ins>
      <w:ins w:id="1555" w:author="Ryan Lemos" w:date="2019-10-05T19:35:00Z">
        <w:r w:rsidR="00D343FF">
          <w:t xml:space="preserve"> </w:t>
        </w:r>
      </w:ins>
      <w:ins w:id="1556" w:author="Ryan Lemos" w:date="2019-10-05T19:36:00Z">
        <w:r w:rsidR="00D343FF">
          <w:t>Os objetos JS</w:t>
        </w:r>
      </w:ins>
      <w:ins w:id="1557" w:author="Ryan Lemos" w:date="2019-10-05T19:37:00Z">
        <w:r w:rsidR="00D343FF">
          <w:t>ON são formados</w:t>
        </w:r>
      </w:ins>
      <w:ins w:id="1558" w:author="Ryan Lemos" w:date="2019-10-05T19:35:00Z">
        <w:r w:rsidR="00D343FF">
          <w:t xml:space="preserve"> por uma estrutura </w:t>
        </w:r>
      </w:ins>
      <w:ins w:id="1559" w:author="Ryan Lemos" w:date="2019-10-05T19:36:00Z">
        <w:r w:rsidR="00D343FF">
          <w:t>composta de chaves e valores</w:t>
        </w:r>
      </w:ins>
      <w:ins w:id="1560" w:author="Ryan Lemos" w:date="2019-10-05T19:37:00Z">
        <w:r w:rsidR="00D343FF">
          <w:t>,</w:t>
        </w:r>
      </w:ins>
      <w:ins w:id="1561" w:author="Ryan Lemos" w:date="2019-10-05T19:36:00Z">
        <w:r w:rsidR="00D343FF">
          <w:t xml:space="preserve"> parecida com o formato CSS discutido na seção </w:t>
        </w:r>
      </w:ins>
      <w:ins w:id="1562" w:author="Ryan Lemos" w:date="2019-10-13T15:29:00Z">
        <w:r w:rsidR="00A768C5">
          <w:fldChar w:fldCharType="begin"/>
        </w:r>
        <w:r w:rsidR="00A768C5">
          <w:instrText xml:space="preserve"> REF _Ref21872977 \r \h </w:instrText>
        </w:r>
      </w:ins>
      <w:r w:rsidR="00A768C5">
        <w:fldChar w:fldCharType="separate"/>
      </w:r>
      <w:ins w:id="1563" w:author="Ryan Lemos" w:date="2019-10-14T19:23:00Z">
        <w:r w:rsidR="0002745D">
          <w:t>2.2.4.3</w:t>
        </w:r>
      </w:ins>
      <w:ins w:id="1564" w:author="Ryan Lemos" w:date="2019-10-13T15:29:00Z">
        <w:r w:rsidR="00A768C5">
          <w:fldChar w:fldCharType="end"/>
        </w:r>
      </w:ins>
      <w:ins w:id="1565" w:author="Ryan Lemos" w:date="2019-10-05T19:36:00Z">
        <w:r w:rsidR="00D343FF">
          <w:t>.</w:t>
        </w:r>
      </w:ins>
      <w:ins w:id="1566" w:author="Ryan Lemos" w:date="2019-10-05T19:37:00Z">
        <w:r w:rsidR="00D343FF">
          <w:t xml:space="preserve"> </w:t>
        </w:r>
      </w:ins>
      <w:ins w:id="1567" w:author="Ryan Lemos" w:date="2019-10-05T19:39:00Z">
        <w:r w:rsidR="00D343FF">
          <w:t>Um objeto JSON é identificado por sua chave de início ‘{’</w:t>
        </w:r>
      </w:ins>
      <w:ins w:id="1568" w:author="Ryan Lemos" w:date="2019-10-05T19:40:00Z">
        <w:r w:rsidR="00D343FF">
          <w:t xml:space="preserve"> e sua chave de fim ‘}’. Essas chaves funcionam como um delimitador do objeto, demonstrando onde ele começa e onde termina. Além disso tem-se as cha</w:t>
        </w:r>
      </w:ins>
      <w:ins w:id="1569" w:author="Ryan Lemos" w:date="2019-10-05T19:41:00Z">
        <w:r w:rsidR="00D343FF">
          <w:t>ves delimitadoras de atributos do objeto que são delimitadas por aspas duplas. O símbolo ‘:’ separa a chave do se</w:t>
        </w:r>
      </w:ins>
      <w:ins w:id="1570" w:author="Ryan Lemos" w:date="2019-10-05T19:42:00Z">
        <w:r w:rsidR="00D343FF">
          <w:t>u valor, serve para indicar que aquela chave recebe o valor a frente</w:t>
        </w:r>
      </w:ins>
      <w:ins w:id="1571" w:author="Ryan Lemos" w:date="2019-10-05T19:51:00Z">
        <w:r w:rsidR="00724188">
          <w:t xml:space="preserve"> (DUCKET, 2014)</w:t>
        </w:r>
      </w:ins>
      <w:ins w:id="1572" w:author="Ryan Lemos" w:date="2019-10-05T19:42:00Z">
        <w:r w:rsidR="00D343FF">
          <w:t xml:space="preserve">. A </w:t>
        </w:r>
      </w:ins>
      <w:ins w:id="1573" w:author="Ryan Lemos" w:date="2019-10-05T19:43:00Z">
        <w:r w:rsidR="00D343FF">
          <w:fldChar w:fldCharType="begin"/>
        </w:r>
        <w:r w:rsidR="00D343FF">
          <w:instrText xml:space="preserve"> REF _Ref21197023 \h </w:instrText>
        </w:r>
      </w:ins>
      <w:r w:rsidR="00D343FF">
        <w:fldChar w:fldCharType="separate"/>
      </w:r>
      <w:ins w:id="1574" w:author="Ryan Lemos" w:date="2019-10-14T19:23:00Z">
        <w:r w:rsidR="0002745D">
          <w:t xml:space="preserve">Figura </w:t>
        </w:r>
        <w:r w:rsidR="0002745D">
          <w:rPr>
            <w:noProof/>
          </w:rPr>
          <w:t>16</w:t>
        </w:r>
      </w:ins>
      <w:ins w:id="1575" w:author="Ryan Lemos" w:date="2019-10-05T19:43:00Z">
        <w:r w:rsidR="00D343FF">
          <w:fldChar w:fldCharType="end"/>
        </w:r>
        <w:r w:rsidR="00D343FF">
          <w:t xml:space="preserve"> se trata de um exemplo de um objeto JSON, tendo exemplo de atributo</w:t>
        </w:r>
      </w:ins>
      <w:ins w:id="1576" w:author="Ryan Lemos" w:date="2019-10-05T19:44:00Z">
        <w:r w:rsidR="00D343FF">
          <w:t xml:space="preserve"> (ou chave)</w:t>
        </w:r>
      </w:ins>
      <w:ins w:id="1577" w:author="Ryan Lemos" w:date="2019-10-05T19:43:00Z">
        <w:r w:rsidR="00D343FF">
          <w:t xml:space="preserve"> a localização</w:t>
        </w:r>
      </w:ins>
      <w:ins w:id="1578" w:author="Ryan Lemos" w:date="2019-10-05T19:44:00Z">
        <w:r w:rsidR="00D343FF">
          <w:t xml:space="preserve"> que recebe o valor “San Francisco, CA”.</w:t>
        </w:r>
      </w:ins>
    </w:p>
    <w:p w14:paraId="5124EB0C" w14:textId="6B5B7B9D" w:rsidR="006B586C" w:rsidRDefault="006B586C" w:rsidP="006B586C">
      <w:pPr>
        <w:rPr>
          <w:ins w:id="1579" w:author="Ryan Lemos" w:date="2019-10-05T19:38:00Z"/>
        </w:rPr>
      </w:pPr>
    </w:p>
    <w:p w14:paraId="4ED72CE8" w14:textId="70BA4A9F" w:rsidR="00D343FF" w:rsidRDefault="00D343FF">
      <w:pPr>
        <w:pStyle w:val="Legenda"/>
        <w:keepNext/>
        <w:rPr>
          <w:ins w:id="1580" w:author="Ryan Lemos" w:date="2019-10-05T19:42:00Z"/>
        </w:rPr>
        <w:pPrChange w:id="1581" w:author="Ryan Lemos" w:date="2019-10-05T19:42:00Z">
          <w:pPr>
            <w:pStyle w:val="Legenda"/>
          </w:pPr>
        </w:pPrChange>
      </w:pPr>
      <w:bookmarkStart w:id="1582" w:name="_Ref21197023"/>
      <w:bookmarkStart w:id="1583" w:name="_Toc21973949"/>
      <w:bookmarkStart w:id="1584" w:name="_Toc21974181"/>
      <w:ins w:id="1585" w:author="Ryan Lemos" w:date="2019-10-05T19:42:00Z">
        <w:r>
          <w:t xml:space="preserve">Figura </w:t>
        </w:r>
        <w:r>
          <w:fldChar w:fldCharType="begin"/>
        </w:r>
        <w:r>
          <w:instrText xml:space="preserve"> SEQ Figura \* ARABIC </w:instrText>
        </w:r>
      </w:ins>
      <w:r>
        <w:fldChar w:fldCharType="separate"/>
      </w:r>
      <w:ins w:id="1586" w:author="Ryan Lemos" w:date="2019-10-14T19:23:00Z">
        <w:r w:rsidR="0002745D">
          <w:rPr>
            <w:noProof/>
          </w:rPr>
          <w:t>16</w:t>
        </w:r>
      </w:ins>
      <w:ins w:id="1587" w:author="Ryan Lemos" w:date="2019-10-05T19:42:00Z">
        <w:r>
          <w:fldChar w:fldCharType="end"/>
        </w:r>
        <w:bookmarkEnd w:id="1582"/>
        <w:r>
          <w:t xml:space="preserve"> - Exemplo de objeto JSON</w:t>
        </w:r>
        <w:bookmarkEnd w:id="1583"/>
        <w:bookmarkEnd w:id="1584"/>
      </w:ins>
    </w:p>
    <w:p w14:paraId="2FA22C0C" w14:textId="6499AADA" w:rsidR="00D343FF" w:rsidRDefault="00D343FF" w:rsidP="00D343FF">
      <w:pPr>
        <w:ind w:firstLine="0"/>
        <w:jc w:val="center"/>
        <w:rPr>
          <w:ins w:id="1588" w:author="Ryan Lemos" w:date="2019-10-05T19:45:00Z"/>
        </w:rPr>
      </w:pPr>
      <w:ins w:id="1589"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1590" w:author="Ryan Lemos" w:date="2019-10-05T20:04:00Z"/>
        </w:rPr>
      </w:pPr>
      <w:ins w:id="1591" w:author="Ryan Lemos" w:date="2019-10-05T19:52:00Z">
        <w:r>
          <w:t xml:space="preserve">Fonte: </w:t>
        </w:r>
      </w:ins>
      <w:ins w:id="1592" w:author="Ryan Lemos" w:date="2019-10-05T19:51:00Z">
        <w:r>
          <w:t>DUCKET, 2014, p</w:t>
        </w:r>
      </w:ins>
      <w:ins w:id="1593" w:author="Ryan Lemos" w:date="2019-10-05T19:52:00Z">
        <w:r>
          <w:t>. 376.</w:t>
        </w:r>
      </w:ins>
    </w:p>
    <w:p w14:paraId="670BC8A6" w14:textId="77777777" w:rsidR="00B85A5D" w:rsidRDefault="00B85A5D">
      <w:pPr>
        <w:pStyle w:val="Fontes"/>
        <w:pPrChange w:id="1594"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1595" w:name="_Ref21872907"/>
      <w:bookmarkStart w:id="1596" w:name="_Toc21973448"/>
      <w:proofErr w:type="spellStart"/>
      <w:r>
        <w:t>TypeScript</w:t>
      </w:r>
      <w:bookmarkEnd w:id="1595"/>
      <w:bookmarkEnd w:id="1596"/>
      <w:proofErr w:type="spellEnd"/>
    </w:p>
    <w:p w14:paraId="7B5E8BF2" w14:textId="77777777" w:rsidR="00755FAF" w:rsidRPr="00532250" w:rsidRDefault="00755FAF" w:rsidP="005B582B"/>
    <w:p w14:paraId="5FDE7B7F" w14:textId="3D3D2E2A" w:rsidR="00073CBF" w:rsidRDefault="0041581A">
      <w:r>
        <w:lastRenderedPageBreak/>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ins w:id="1597" w:author="Ryan Lemos" w:date="2019-10-05T20:26:00Z">
        <w:r w:rsidR="00D67CFB">
          <w:t>,</w:t>
        </w:r>
      </w:ins>
      <w:r w:rsidR="00073CBF">
        <w:t xml:space="preserve"> </w:t>
      </w:r>
      <w:del w:id="1598" w:author="Ryan Lemos" w:date="2019-10-05T20:26:00Z">
        <w:r w:rsidR="00073CBF" w:rsidDel="00D67CFB">
          <w:delText>etc</w:delText>
        </w:r>
      </w:del>
      <w:ins w:id="1599" w:author="Ryan Lemos" w:date="2019-10-05T20:26:00Z">
        <w:r w:rsidR="00D67CFB">
          <w:t>entre outros tipos (</w:t>
        </w:r>
        <w:r w:rsidR="00D67CFB" w:rsidRPr="00D67CFB">
          <w:rPr>
            <w:noProof/>
            <w:rPrChange w:id="1600"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1601"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ins w:id="1602" w:author="Ryan Lemos" w:date="2019-10-05T20:27:00Z">
        <w:r w:rsidR="00D67CFB">
          <w:t xml:space="preserve"> </w:t>
        </w:r>
        <w:r w:rsidR="00D67CFB">
          <w:rPr>
            <w:noProof/>
          </w:rPr>
          <w:t>(ABREU, 2017)</w:t>
        </w:r>
      </w:ins>
      <w:r w:rsidR="00073CBF">
        <w:t xml:space="preserve">. </w:t>
      </w:r>
      <w:r w:rsidR="00D534F8">
        <w:t xml:space="preserve">O trecho de código da </w:t>
      </w:r>
      <w:ins w:id="1603" w:author="Ryan Lemos" w:date="2019-10-09T09:35:00Z">
        <w:r w:rsidR="00DE2B76">
          <w:fldChar w:fldCharType="begin"/>
        </w:r>
        <w:r w:rsidR="00DE2B76">
          <w:instrText xml:space="preserve"> REF _Ref21506122 \h </w:instrText>
        </w:r>
      </w:ins>
      <w:r w:rsidR="00DE2B76">
        <w:fldChar w:fldCharType="separate"/>
      </w:r>
      <w:ins w:id="1604" w:author="Ryan Lemos" w:date="2019-10-14T19:23:00Z">
        <w:r w:rsidR="0002745D">
          <w:t xml:space="preserve">Figura </w:t>
        </w:r>
        <w:r w:rsidR="0002745D">
          <w:rPr>
            <w:noProof/>
          </w:rPr>
          <w:t>17</w:t>
        </w:r>
      </w:ins>
      <w:ins w:id="1605" w:author="Ryan Lemos" w:date="2019-10-09T09:35:00Z">
        <w:r w:rsidR="00DE2B76">
          <w:fldChar w:fldCharType="end"/>
        </w:r>
        <w:r w:rsidR="00DE2B76">
          <w:t xml:space="preserve"> </w:t>
        </w:r>
      </w:ins>
      <w:del w:id="1606"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1607" w:author="Ryan Lemos" w:date="2019-10-05T20:27:00Z">
        <w:r w:rsidR="00D534F8" w:rsidDel="00A253E0">
          <w:delText xml:space="preserve">modelo </w:delText>
        </w:r>
      </w:del>
      <w:ins w:id="1608" w:author="Ryan Lemos" w:date="2019-10-05T20:27:00Z">
        <w:r w:rsidR="00A253E0">
          <w:t xml:space="preserve">número </w:t>
        </w:r>
      </w:ins>
      <w:r w:rsidR="00D534F8">
        <w:t xml:space="preserve">definindo seu tipo como </w:t>
      </w:r>
      <w:del w:id="1609" w:author="Ryan Lemos" w:date="2019-10-05T20:28:00Z">
        <w:r w:rsidR="00D534F8" w:rsidRPr="00D534F8" w:rsidDel="00A253E0">
          <w:rPr>
            <w:i/>
          </w:rPr>
          <w:delText>string</w:delText>
        </w:r>
      </w:del>
      <w:proofErr w:type="spellStart"/>
      <w:ins w:id="1610" w:author="Ryan Lemos" w:date="2019-10-05T20:28:00Z">
        <w:r w:rsidR="00A253E0">
          <w:rPr>
            <w:i/>
          </w:rPr>
          <w:t>number</w:t>
        </w:r>
      </w:ins>
      <w:proofErr w:type="spellEnd"/>
      <w:r w:rsidR="00073CBF">
        <w:t>, como também definindo o tipo de retorno das funções da</w:t>
      </w:r>
      <w:del w:id="1611" w:author="Ryan Lemos" w:date="2019-10-05T20:28:00Z">
        <w:r w:rsidR="00073CBF" w:rsidDel="00A253E0">
          <w:delText>s classes</w:delText>
        </w:r>
      </w:del>
      <w:ins w:id="1612" w:author="Ryan Lemos" w:date="2019-10-05T20:28:00Z">
        <w:r w:rsidR="00A253E0">
          <w:t xml:space="preserve"> função </w:t>
        </w:r>
        <w:proofErr w:type="spellStart"/>
        <w:r w:rsidR="00A253E0" w:rsidRPr="00A253E0">
          <w:rPr>
            <w:i/>
            <w:iCs/>
            <w:rPrChange w:id="1613" w:author="Ryan Lemos" w:date="2019-10-05T20:28:00Z">
              <w:rPr/>
            </w:rPrChange>
          </w:rPr>
          <w:t>identity</w:t>
        </w:r>
      </w:ins>
      <w:proofErr w:type="spellEnd"/>
      <w:r w:rsidR="00073CBF">
        <w:t>.</w:t>
      </w:r>
      <w:ins w:id="1614" w:author="Ryan Lemos" w:date="2019-10-05T20:28:00Z">
        <w:r w:rsidR="00A253E0">
          <w:t xml:space="preserve"> A tipagem é feita através dos dois pontos, o que vem depois</w:t>
        </w:r>
      </w:ins>
      <w:ins w:id="1615" w:author="Ryan Lemos" w:date="2019-10-05T20:29:00Z">
        <w:r w:rsidR="00A253E0">
          <w:t xml:space="preserve"> deles</w:t>
        </w:r>
      </w:ins>
      <w:ins w:id="1616" w:author="Ryan Lemos" w:date="2019-10-05T20:28:00Z">
        <w:r w:rsidR="00A253E0">
          <w:t xml:space="preserve"> se trata do tipo</w:t>
        </w:r>
      </w:ins>
      <w:ins w:id="1617" w:author="Ryan Lemos" w:date="2019-10-05T20:29:00Z">
        <w:r w:rsidR="00A253E0">
          <w:t xml:space="preserve"> de valor</w:t>
        </w:r>
      </w:ins>
      <w:ins w:id="1618" w:author="Ryan Lemos" w:date="2019-10-05T20:28:00Z">
        <w:r w:rsidR="00A253E0">
          <w:t xml:space="preserve"> que aquela vari</w:t>
        </w:r>
      </w:ins>
      <w:ins w:id="1619" w:author="Ryan Lemos" w:date="2019-10-05T20:29:00Z">
        <w:r w:rsidR="00A253E0">
          <w:t>ável deve receber ou que deve ser retornado na função (</w:t>
        </w:r>
        <w:r w:rsidR="00A253E0" w:rsidRPr="00393D2D">
          <w:rPr>
            <w:noProof/>
          </w:rPr>
          <w:t>SYED</w:t>
        </w:r>
        <w:r w:rsidR="00A253E0">
          <w:rPr>
            <w:noProof/>
          </w:rPr>
          <w:t>, 2016)</w:t>
        </w:r>
        <w:r w:rsidR="00A253E0">
          <w:t>.</w:t>
        </w:r>
      </w:ins>
      <w:ins w:id="1620" w:author="Ryan Lemos" w:date="2019-10-05T20:28:00Z">
        <w:r w:rsidR="00A253E0">
          <w:t xml:space="preserve"> </w:t>
        </w:r>
      </w:ins>
    </w:p>
    <w:p w14:paraId="3241CB8D" w14:textId="546800CC" w:rsidR="00D534F8" w:rsidDel="00D67CFB" w:rsidRDefault="00D534F8" w:rsidP="00D67CFB">
      <w:pPr>
        <w:ind w:firstLine="0"/>
        <w:rPr>
          <w:del w:id="1621" w:author="Ryan Lemos" w:date="2019-10-05T20:25:00Z"/>
        </w:rPr>
      </w:pPr>
    </w:p>
    <w:p w14:paraId="34F3691B" w14:textId="7913F6DD" w:rsidR="00D67CFB" w:rsidRDefault="00D67CFB">
      <w:pPr>
        <w:rPr>
          <w:ins w:id="1622" w:author="Ryan Lemos" w:date="2019-10-05T20:27:00Z"/>
        </w:rPr>
      </w:pPr>
    </w:p>
    <w:p w14:paraId="16D9792D" w14:textId="6BBB9C70" w:rsidR="00A253E0" w:rsidRDefault="00A253E0">
      <w:pPr>
        <w:pStyle w:val="Legenda"/>
        <w:keepNext/>
        <w:rPr>
          <w:ins w:id="1623" w:author="Ryan Lemos" w:date="2019-10-05T20:30:00Z"/>
        </w:rPr>
        <w:pPrChange w:id="1624" w:author="Ryan Lemos" w:date="2019-10-05T20:30:00Z">
          <w:pPr>
            <w:pStyle w:val="Legenda"/>
          </w:pPr>
        </w:pPrChange>
      </w:pPr>
      <w:bookmarkStart w:id="1625" w:name="_Ref21506122"/>
      <w:bookmarkStart w:id="1626" w:name="_Toc21973950"/>
      <w:bookmarkStart w:id="1627" w:name="_Toc21974182"/>
      <w:ins w:id="1628" w:author="Ryan Lemos" w:date="2019-10-05T20:30:00Z">
        <w:r>
          <w:t xml:space="preserve">Figura </w:t>
        </w:r>
        <w:r>
          <w:fldChar w:fldCharType="begin"/>
        </w:r>
        <w:r>
          <w:instrText xml:space="preserve"> SEQ Figura \* ARABIC </w:instrText>
        </w:r>
      </w:ins>
      <w:r>
        <w:fldChar w:fldCharType="separate"/>
      </w:r>
      <w:ins w:id="1629" w:author="Ryan Lemos" w:date="2019-10-14T19:23:00Z">
        <w:r w:rsidR="0002745D">
          <w:rPr>
            <w:noProof/>
          </w:rPr>
          <w:t>17</w:t>
        </w:r>
      </w:ins>
      <w:ins w:id="1630" w:author="Ryan Lemos" w:date="2019-10-05T20:30:00Z">
        <w:r>
          <w:fldChar w:fldCharType="end"/>
        </w:r>
        <w:bookmarkEnd w:id="1625"/>
        <w:r>
          <w:t xml:space="preserve"> - Exemplo da tipagem utilizada no</w:t>
        </w:r>
      </w:ins>
      <w:ins w:id="1631" w:author="Ryan Lemos" w:date="2019-10-09T09:35:00Z">
        <w:r w:rsidR="00DE2B76">
          <w:t xml:space="preserve"> </w:t>
        </w:r>
      </w:ins>
      <w:proofErr w:type="spellStart"/>
      <w:ins w:id="1632" w:author="Ryan Lemos" w:date="2019-10-05T20:30:00Z">
        <w:r>
          <w:t>TypeScript</w:t>
        </w:r>
        <w:bookmarkEnd w:id="1626"/>
        <w:bookmarkEnd w:id="1627"/>
        <w:proofErr w:type="spellEnd"/>
      </w:ins>
    </w:p>
    <w:p w14:paraId="0DF2761F" w14:textId="6C9E284F" w:rsidR="00D67CFB" w:rsidRDefault="00D67CFB" w:rsidP="00A253E0">
      <w:pPr>
        <w:ind w:firstLine="0"/>
        <w:jc w:val="center"/>
        <w:rPr>
          <w:ins w:id="1633" w:author="Ryan Lemos" w:date="2019-10-05T20:30:00Z"/>
        </w:rPr>
      </w:pPr>
      <w:ins w:id="1634"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1635" w:author="Ryan Lemos" w:date="2019-10-05T20:27:00Z"/>
        </w:rPr>
        <w:pPrChange w:id="1636" w:author="Ryan Lemos" w:date="2019-10-05T20:30:00Z">
          <w:pPr/>
        </w:pPrChange>
      </w:pPr>
      <w:ins w:id="1637" w:author="Ryan Lemos" w:date="2019-10-05T20:30:00Z">
        <w:r>
          <w:t>Fonte: SYED, 2016, p. 129.</w:t>
        </w:r>
      </w:ins>
    </w:p>
    <w:p w14:paraId="212AAE60" w14:textId="423F23A4" w:rsidR="00A1768E" w:rsidDel="00D67CFB" w:rsidRDefault="00A1768E">
      <w:pPr>
        <w:pStyle w:val="Legenda"/>
        <w:keepNext/>
        <w:rPr>
          <w:del w:id="1638" w:author="Ryan Lemos" w:date="2019-10-05T20:25:00Z"/>
        </w:rPr>
      </w:pPr>
      <w:del w:id="1639" w:author="Ryan Lemos" w:date="2019-10-05T20:25:00Z">
        <w:r w:rsidDel="00D67CFB">
          <w:delText xml:space="preserve">Figura </w:delText>
        </w:r>
        <w:r w:rsidR="00744533" w:rsidDel="00D67CFB">
          <w:fldChar w:fldCharType="begin"/>
        </w:r>
        <w:r w:rsidR="00744533" w:rsidDel="00D67CFB">
          <w:delInstrText xml:space="preserve"> SEQ Figura \* ARABIC </w:delInstrText>
        </w:r>
        <w:r w:rsidR="00744533" w:rsidDel="00D67CFB">
          <w:fldChar w:fldCharType="separate"/>
        </w:r>
        <w:r w:rsidR="00D343FF" w:rsidDel="00D67CFB">
          <w:rPr>
            <w:noProof/>
          </w:rPr>
          <w:delText>22</w:delText>
        </w:r>
        <w:r w:rsidR="00744533" w:rsidDel="00D67CFB">
          <w:rPr>
            <w:noProof/>
          </w:rPr>
          <w:fldChar w:fldCharType="end"/>
        </w:r>
        <w:r w:rsidDel="00D67CFB">
          <w:delText xml:space="preserve"> - Classe em TypeScript</w:delText>
        </w:r>
      </w:del>
    </w:p>
    <w:p w14:paraId="7D705DA8" w14:textId="58483749" w:rsidR="00D534F8" w:rsidDel="00D67CFB" w:rsidRDefault="00D534F8">
      <w:pPr>
        <w:ind w:firstLine="0"/>
        <w:jc w:val="center"/>
        <w:rPr>
          <w:del w:id="1640" w:author="Ryan Lemos" w:date="2019-10-05T20:25:00Z"/>
        </w:rPr>
      </w:pPr>
      <w:del w:id="1641"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1642" w:author="Ryan Lemos" w:date="2019-10-05T20:25:00Z"/>
        </w:rPr>
      </w:pPr>
      <w:del w:id="1643"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1644" w:author="Ryan Lemos" w:date="2019-10-05T20:25:00Z">
          <w:pPr/>
        </w:pPrChange>
      </w:pPr>
    </w:p>
    <w:p w14:paraId="0D236BEB" w14:textId="7CF834FF" w:rsidR="00676588" w:rsidRDefault="00C05B5C" w:rsidP="00676588">
      <w:pPr>
        <w:pStyle w:val="Ttulo4"/>
      </w:pPr>
      <w:bookmarkStart w:id="1645" w:name="_Ref21873296"/>
      <w:bookmarkStart w:id="1646" w:name="_Ref21873418"/>
      <w:bookmarkStart w:id="1647" w:name="_Toc21973449"/>
      <w:r>
        <w:t>Angular</w:t>
      </w:r>
      <w:bookmarkEnd w:id="1645"/>
      <w:bookmarkEnd w:id="1646"/>
      <w:bookmarkEnd w:id="1647"/>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1648" w:author="Ryan Lemos" w:date="2019-10-07T20:43:00Z">
        <w:r w:rsidR="00512162" w:rsidDel="00BB6D2A">
          <w:delText>2019b</w:delText>
        </w:r>
      </w:del>
      <w:ins w:id="1649"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1650" w:author="Ryan Lemos" w:date="2019-10-07T20:45:00Z"/>
        </w:rPr>
      </w:pPr>
      <w:del w:id="1651"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678967D0" w:rsidR="008839CF" w:rsidRPr="005F6213" w:rsidRDefault="008839CF">
      <w:pPr>
        <w:rPr>
          <w:ins w:id="1652" w:author="Ryan Lemos" w:date="2019-10-07T20:47:00Z"/>
        </w:rPr>
      </w:pPr>
      <w:ins w:id="1653" w:author="Ryan Lemos" w:date="2019-10-07T20:45:00Z">
        <w:r>
          <w:t xml:space="preserve">Com o Angular é possível utilizar pacotes de funcionalidades feitos por outros </w:t>
        </w:r>
      </w:ins>
      <w:ins w:id="1654" w:author="Ryan Lemos" w:date="2019-10-07T20:46:00Z">
        <w:r>
          <w:t xml:space="preserve">usuários. Assim soluções antes desenvolvidas em </w:t>
        </w:r>
        <w:proofErr w:type="spellStart"/>
        <w:r>
          <w:t>JavaScript</w:t>
        </w:r>
        <w:proofErr w:type="spellEnd"/>
        <w:r>
          <w:t xml:space="preserve"> ou nem desenvolvidas são trazidas para a maneira de se desenvolver usando</w:t>
        </w:r>
      </w:ins>
      <w:ins w:id="1655" w:author="Ryan Lemos" w:date="2019-10-07T20:47:00Z">
        <w:r>
          <w:t xml:space="preserve"> o Angular e podem ser utilizadas para agregar valores e poupar tempo de desenvolvimento</w:t>
        </w:r>
      </w:ins>
      <w:ins w:id="1656" w:author="Ryan Lemos" w:date="2019-10-07T20:59:00Z">
        <w:r w:rsidR="008F54BA">
          <w:t xml:space="preserve"> (GOOGLE, 2019c)</w:t>
        </w:r>
      </w:ins>
      <w:ins w:id="1657" w:author="Ryan Lemos" w:date="2019-10-07T20:47:00Z">
        <w:r>
          <w:t xml:space="preserve">. Valem-se destacar a biblioteca de geração de calendários dinâmicos </w:t>
        </w:r>
      </w:ins>
      <w:ins w:id="1658" w:author="Ryan Lemos" w:date="2019-10-07T20:48:00Z">
        <w:r>
          <w:t>chamada de A</w:t>
        </w:r>
      </w:ins>
      <w:ins w:id="1659" w:author="Ryan Lemos" w:date="2019-10-07T20:49:00Z">
        <w:r>
          <w:t xml:space="preserve">ngular </w:t>
        </w:r>
        <w:proofErr w:type="spellStart"/>
        <w:r w:rsidRPr="008839CF">
          <w:rPr>
            <w:i/>
            <w:iCs/>
            <w:rPrChange w:id="1660" w:author="Ryan Lemos" w:date="2019-10-07T20:49:00Z">
              <w:rPr/>
            </w:rPrChange>
          </w:rPr>
          <w:t>Calendar</w:t>
        </w:r>
        <w:proofErr w:type="spellEnd"/>
        <w:r>
          <w:t>, que serve para mostrar eventos em um calendário por mês, dia ou semana</w:t>
        </w:r>
      </w:ins>
      <w:ins w:id="1661" w:author="Ryan Lemos" w:date="2019-10-07T20:50:00Z">
        <w:r>
          <w:t>, gerando um calendário interativo</w:t>
        </w:r>
      </w:ins>
      <w:ins w:id="1662" w:author="Ryan Lemos" w:date="2019-10-07T20:53:00Z">
        <w:r w:rsidR="008F54BA">
          <w:t xml:space="preserve"> (LEWIS, </w:t>
        </w:r>
        <w:proofErr w:type="spellStart"/>
        <w:r w:rsidR="008F54BA">
          <w:t>sd</w:t>
        </w:r>
        <w:proofErr w:type="spellEnd"/>
        <w:r w:rsidR="008F54BA">
          <w:t>)</w:t>
        </w:r>
      </w:ins>
      <w:ins w:id="1663" w:author="Ryan Lemos" w:date="2019-10-07T20:50:00Z">
        <w:r>
          <w:t>.</w:t>
        </w:r>
      </w:ins>
      <w:ins w:id="1664"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1665" w:author="Ryan Lemos" w:date="2019-10-14T19:23:00Z">
        <w:r w:rsidR="0002745D">
          <w:t xml:space="preserve">Figura </w:t>
        </w:r>
        <w:r w:rsidR="0002745D">
          <w:rPr>
            <w:noProof/>
          </w:rPr>
          <w:t>59</w:t>
        </w:r>
      </w:ins>
      <w:ins w:id="1666" w:author="Ryan Lemos" w:date="2019-10-07T20:54:00Z">
        <w:r w:rsidR="008F54BA">
          <w:fldChar w:fldCharType="end"/>
        </w:r>
        <w:r w:rsidR="008F54BA">
          <w:t xml:space="preserve">. </w:t>
        </w:r>
      </w:ins>
      <w:ins w:id="1667" w:author="Ryan Lemos" w:date="2019-10-07T20:55:00Z">
        <w:r w:rsidR="008F54BA">
          <w:t>Outra biblioteca utilizada foi a de editor de textos</w:t>
        </w:r>
      </w:ins>
      <w:ins w:id="1668" w:author="Ryan Lemos" w:date="2019-10-07T20:57:00Z">
        <w:r w:rsidR="008F54BA">
          <w:t xml:space="preserve"> chamada CKEDITOR. P</w:t>
        </w:r>
      </w:ins>
      <w:ins w:id="1669" w:author="Ryan Lemos" w:date="2019-10-07T20:55:00Z">
        <w:r w:rsidR="008F54BA">
          <w:t>ermitindo que faça edições no estilo do texto</w:t>
        </w:r>
      </w:ins>
      <w:ins w:id="1670" w:author="Ryan Lemos" w:date="2019-10-07T20:57:00Z">
        <w:r w:rsidR="008F54BA">
          <w:t>, aplicando</w:t>
        </w:r>
      </w:ins>
      <w:ins w:id="1671" w:author="Ryan Lemos" w:date="2019-10-07T20:58:00Z">
        <w:r w:rsidR="008F54BA">
          <w:t xml:space="preserve"> cores e fontes, é possível colar textos de arquivos de texto do computador e planilhas sem perder a formatação</w:t>
        </w:r>
      </w:ins>
      <w:ins w:id="1672" w:author="Ryan Lemos" w:date="2019-10-07T20:57:00Z">
        <w:r w:rsidR="008F54BA">
          <w:t xml:space="preserve"> (</w:t>
        </w:r>
        <w:r w:rsidR="008F54BA" w:rsidRPr="008F54BA">
          <w:t>CKSOURCE</w:t>
        </w:r>
        <w:r w:rsidR="008F54BA">
          <w:t>, 2019)</w:t>
        </w:r>
      </w:ins>
      <w:ins w:id="1673" w:author="Ryan Lemos" w:date="2019-10-07T20:55:00Z">
        <w:r w:rsidR="008F54BA">
          <w:t>.</w:t>
        </w:r>
      </w:ins>
      <w:ins w:id="1674" w:author="Ryan Lemos" w:date="2019-10-07T21:04:00Z">
        <w:r w:rsidR="005B3A5D">
          <w:t xml:space="preserve"> </w:t>
        </w:r>
      </w:ins>
      <w:ins w:id="1675" w:author="Ryan Lemos" w:date="2019-10-07T21:06:00Z">
        <w:r w:rsidR="005F6213">
          <w:t xml:space="preserve">Para geração de tabelas dinâmicas utilizou-se o Angular </w:t>
        </w:r>
        <w:proofErr w:type="spellStart"/>
        <w:r w:rsidR="005F6213" w:rsidRPr="005F6213">
          <w:rPr>
            <w:i/>
            <w:iCs/>
            <w:rPrChange w:id="1676" w:author="Ryan Lemos" w:date="2019-10-07T21:06:00Z">
              <w:rPr/>
            </w:rPrChange>
          </w:rPr>
          <w:t>DataTables</w:t>
        </w:r>
        <w:proofErr w:type="spellEnd"/>
        <w:r w:rsidR="005F6213">
          <w:t xml:space="preserve"> que traz para o formato de desenvolvimento do </w:t>
        </w:r>
      </w:ins>
      <w:ins w:id="1677" w:author="Ryan Lemos" w:date="2019-10-07T21:07:00Z">
        <w:r w:rsidR="005F6213">
          <w:t>A</w:t>
        </w:r>
      </w:ins>
      <w:ins w:id="1678" w:author="Ryan Lemos" w:date="2019-10-07T21:06:00Z">
        <w:r w:rsidR="005F6213">
          <w:t>ngular</w:t>
        </w:r>
      </w:ins>
      <w:ins w:id="1679" w:author="Ryan Lemos" w:date="2019-10-07T21:07:00Z">
        <w:r w:rsidR="005F6213">
          <w:t xml:space="preserve"> a biblioteca de tabelas dinâmicas </w:t>
        </w:r>
        <w:proofErr w:type="spellStart"/>
        <w:r w:rsidR="005F6213" w:rsidRPr="005F6213">
          <w:rPr>
            <w:i/>
            <w:iCs/>
            <w:rPrChange w:id="1680" w:author="Ryan Lemos" w:date="2019-10-07T21:07:00Z">
              <w:rPr/>
            </w:rPrChange>
          </w:rPr>
          <w:t>DataTables</w:t>
        </w:r>
        <w:proofErr w:type="spellEnd"/>
        <w:r w:rsidR="005F6213">
          <w:rPr>
            <w:i/>
            <w:iCs/>
          </w:rPr>
          <w:t xml:space="preserve"> </w:t>
        </w:r>
        <w:r w:rsidR="005F6213">
          <w:t xml:space="preserve">(LIN, 2019). </w:t>
        </w:r>
      </w:ins>
      <w:ins w:id="1681" w:author="Ryan Lemos" w:date="2019-10-07T21:09:00Z">
        <w:r w:rsidR="005F6213">
          <w:t xml:space="preserve">Com o Angular </w:t>
        </w:r>
        <w:proofErr w:type="spellStart"/>
        <w:r w:rsidR="005F6213" w:rsidRPr="005F6213">
          <w:rPr>
            <w:i/>
            <w:iCs/>
            <w:rPrChange w:id="1682" w:author="Ryan Lemos" w:date="2019-10-07T21:09:00Z">
              <w:rPr/>
            </w:rPrChange>
          </w:rPr>
          <w:t>DataTables</w:t>
        </w:r>
        <w:proofErr w:type="spellEnd"/>
        <w:r w:rsidR="005F6213">
          <w:t xml:space="preserve"> a geração d</w:t>
        </w:r>
      </w:ins>
      <w:ins w:id="1683" w:author="Ryan Lemos" w:date="2019-10-07T21:10:00Z">
        <w:r w:rsidR="005F6213">
          <w:t>as tabelas segue o formato de desenvolvimento do Angular o que garante a aplicação um padrão de codificação</w:t>
        </w:r>
      </w:ins>
      <w:ins w:id="1684" w:author="Ryan Lemos" w:date="2019-10-09T09:19:00Z">
        <w:r w:rsidR="001D3106">
          <w:t>, u</w:t>
        </w:r>
      </w:ins>
      <w:ins w:id="1685" w:author="Ryan Lemos" w:date="2019-10-09T09:18:00Z">
        <w:r w:rsidR="001D3106">
          <w:t>m exemplo</w:t>
        </w:r>
      </w:ins>
      <w:ins w:id="1686" w:author="Ryan Lemos" w:date="2019-10-09T09:19:00Z">
        <w:r w:rsidR="001D3106">
          <w:t xml:space="preserve"> da tabela gerada</w:t>
        </w:r>
      </w:ins>
      <w:ins w:id="1687"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1688" w:author="Ryan Lemos" w:date="2019-10-14T19:23:00Z">
        <w:r w:rsidR="0002745D">
          <w:t xml:space="preserve">Figura </w:t>
        </w:r>
        <w:r w:rsidR="0002745D">
          <w:rPr>
            <w:noProof/>
          </w:rPr>
          <w:t>53</w:t>
        </w:r>
      </w:ins>
      <w:ins w:id="1689" w:author="Ryan Lemos" w:date="2019-10-09T09:18:00Z">
        <w:r w:rsidR="001D3106">
          <w:fldChar w:fldCharType="end"/>
        </w:r>
      </w:ins>
      <w:ins w:id="1690" w:author="Ryan Lemos" w:date="2019-10-09T09:19:00Z">
        <w:r w:rsidR="001D3106">
          <w:t xml:space="preserve">. Também a fim de melhorar a interação com o usuário, utilizou-se </w:t>
        </w:r>
        <w:r w:rsidR="00CC0E1E">
          <w:t>uma biblio</w:t>
        </w:r>
      </w:ins>
      <w:ins w:id="1691" w:author="Ryan Lemos" w:date="2019-10-09T09:20:00Z">
        <w:r w:rsidR="00CC0E1E">
          <w:t xml:space="preserve">teca de alertas visuais também adaptada para o contexto do Angular, chamada de </w:t>
        </w:r>
      </w:ins>
      <w:proofErr w:type="spellStart"/>
      <w:ins w:id="1692" w:author="Ryan Lemos" w:date="2019-10-09T09:21:00Z">
        <w:r w:rsidR="00CC0E1E" w:rsidRPr="00CC0E1E">
          <w:rPr>
            <w:i/>
            <w:iCs/>
            <w:rPrChange w:id="1693" w:author="Ryan Lemos" w:date="2019-10-09T09:21:00Z">
              <w:rPr/>
            </w:rPrChange>
          </w:rPr>
          <w:t>Sweet</w:t>
        </w:r>
        <w:proofErr w:type="spellEnd"/>
        <w:r w:rsidR="00CC0E1E">
          <w:t xml:space="preserve"> </w:t>
        </w:r>
        <w:proofErr w:type="spellStart"/>
        <w:r w:rsidR="00CC0E1E" w:rsidRPr="00CC0E1E">
          <w:rPr>
            <w:i/>
            <w:iCs/>
            <w:rPrChange w:id="1694" w:author="Ryan Lemos" w:date="2019-10-09T09:22:00Z">
              <w:rPr/>
            </w:rPrChange>
          </w:rPr>
          <w:t>Alert</w:t>
        </w:r>
        <w:proofErr w:type="spellEnd"/>
        <w:r w:rsidR="00CC0E1E">
          <w:t xml:space="preserve"> 2</w:t>
        </w:r>
      </w:ins>
      <w:ins w:id="1695" w:author="Ryan Lemos" w:date="2019-10-09T09:29:00Z">
        <w:r w:rsidR="00DE2B76">
          <w:t xml:space="preserve"> (SWEETALERT2, 2019). Com o apoi</w:t>
        </w:r>
      </w:ins>
      <w:ins w:id="1696" w:author="Ryan Lemos" w:date="2019-10-09T09:30:00Z">
        <w:r w:rsidR="00DE2B76">
          <w:t xml:space="preserve">o dessa biblioteca, alertas como o da </w:t>
        </w:r>
      </w:ins>
      <w:ins w:id="1697" w:author="Ryan Lemos" w:date="2019-10-09T09:31:00Z">
        <w:r w:rsidR="00DE2B76">
          <w:fldChar w:fldCharType="begin"/>
        </w:r>
        <w:r w:rsidR="00DE2B76">
          <w:instrText xml:space="preserve"> REF _Ref20734450 \h </w:instrText>
        </w:r>
      </w:ins>
      <w:r w:rsidR="00DE2B76">
        <w:fldChar w:fldCharType="separate"/>
      </w:r>
      <w:ins w:id="1698" w:author="Ryan Lemos" w:date="2019-10-14T19:23:00Z">
        <w:r w:rsidR="0002745D">
          <w:t xml:space="preserve">Figura </w:t>
        </w:r>
        <w:r w:rsidR="0002745D">
          <w:rPr>
            <w:noProof/>
          </w:rPr>
          <w:t>35</w:t>
        </w:r>
      </w:ins>
      <w:ins w:id="1699" w:author="Ryan Lemos" w:date="2019-10-09T09:31:00Z">
        <w:r w:rsidR="00DE2B76">
          <w:fldChar w:fldCharType="end"/>
        </w:r>
      </w:ins>
      <w:ins w:id="1700" w:author="Ryan Lemos" w:date="2019-10-09T09:30:00Z">
        <w:r w:rsidR="00DE2B76">
          <w:t>.</w:t>
        </w:r>
      </w:ins>
      <w:ins w:id="1701" w:author="Ryan Lemos" w:date="2019-10-09T09:21:00Z">
        <w:r w:rsidR="00CC0E1E">
          <w:t xml:space="preserve"> </w:t>
        </w:r>
      </w:ins>
    </w:p>
    <w:p w14:paraId="0B4E401F" w14:textId="77777777" w:rsidR="00A95801" w:rsidRPr="008D625B" w:rsidRDefault="00A95801">
      <w:pPr>
        <w:ind w:firstLine="0"/>
        <w:pPrChange w:id="1702" w:author="Ryan Lemos" w:date="2019-10-07T20:58:00Z">
          <w:pPr/>
        </w:pPrChange>
      </w:pPr>
    </w:p>
    <w:p w14:paraId="53FE96DD" w14:textId="77777777" w:rsidR="00D61CB9" w:rsidRDefault="003E72DF" w:rsidP="00D61CB9">
      <w:pPr>
        <w:pStyle w:val="Ttulo4"/>
      </w:pPr>
      <w:bookmarkStart w:id="1703" w:name="_Ref21972368"/>
      <w:bookmarkStart w:id="1704" w:name="_Toc2197345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703"/>
      <w:bookmarkEnd w:id="1704"/>
    </w:p>
    <w:p w14:paraId="68EE7F90" w14:textId="77777777" w:rsidR="008D625B" w:rsidRDefault="008D625B" w:rsidP="008D625B"/>
    <w:p w14:paraId="20A0AB01" w14:textId="62737B95"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1705" w:author="Ryan Lemos" w:date="2019-10-14T19:23:00Z">
        <w:r w:rsidR="0002745D">
          <w:t xml:space="preserve">Figura </w:t>
        </w:r>
        <w:r w:rsidR="0002745D">
          <w:rPr>
            <w:noProof/>
          </w:rPr>
          <w:t>18</w:t>
        </w:r>
      </w:ins>
      <w:del w:id="1706"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4172BD2C" w:rsidR="009113A0" w:rsidRDefault="009113A0" w:rsidP="00FC0021">
      <w:pPr>
        <w:pStyle w:val="Legenda"/>
        <w:keepNext/>
      </w:pPr>
      <w:bookmarkStart w:id="1707" w:name="_Ref526523847"/>
      <w:bookmarkStart w:id="1708" w:name="_Toc21973951"/>
      <w:bookmarkStart w:id="1709" w:name="_Toc21974183"/>
      <w:r>
        <w:t xml:space="preserve">Figura </w:t>
      </w:r>
      <w:fldSimple w:instr=" SEQ Figura \* ARABIC ">
        <w:ins w:id="1710" w:author="Ryan Lemos" w:date="2019-10-14T19:23:00Z">
          <w:r w:rsidR="0002745D">
            <w:rPr>
              <w:noProof/>
            </w:rPr>
            <w:t>18</w:t>
          </w:r>
        </w:ins>
        <w:del w:id="1711" w:author="Ryan Lemos" w:date="2019-10-07T11:05:00Z">
          <w:r w:rsidR="00D343FF" w:rsidDel="00EA672B">
            <w:rPr>
              <w:noProof/>
            </w:rPr>
            <w:delText>23</w:delText>
          </w:r>
        </w:del>
      </w:fldSimple>
      <w:bookmarkEnd w:id="1707"/>
      <w:r>
        <w:t xml:space="preserve"> - </w:t>
      </w:r>
      <w:r w:rsidRPr="007D2BD9">
        <w:t>Exemplo de código PHP em página HTML</w:t>
      </w:r>
      <w:bookmarkEnd w:id="1708"/>
      <w:bookmarkEnd w:id="1709"/>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723FA633" w14:textId="0C89FF45" w:rsidR="00B65AD2" w:rsidDel="00FA7477" w:rsidRDefault="00C77717">
      <w:pPr>
        <w:rPr>
          <w:del w:id="1712"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ins w:id="1713" w:author="Ryan Lemos" w:date="2019-10-14T18:52:00Z">
        <w:r w:rsidR="00B06645">
          <w:t>Um desses recursos se trata da geração de documentos em formato PDF, para esse fim existem algumas bibliotecas</w:t>
        </w:r>
      </w:ins>
      <w:ins w:id="1714" w:author="Ryan Lemos" w:date="2019-10-14T18:53:00Z">
        <w:r w:rsidR="00B06645">
          <w:t>. Uma delas é a DOMPDF que transforma o HTML de uma página em um documento no formato PDF. Ou seja, pode-se utilizar uma l</w:t>
        </w:r>
      </w:ins>
      <w:ins w:id="1715" w:author="Ryan Lemos" w:date="2019-10-14T18:54:00Z">
        <w:r w:rsidR="00B06645">
          <w:t>ógica PHP aliada ao HTML</w:t>
        </w:r>
      </w:ins>
      <w:ins w:id="1716" w:author="Ryan Lemos" w:date="2019-10-14T18:55:00Z">
        <w:r w:rsidR="00B06645">
          <w:t xml:space="preserve"> e estilos CSS</w:t>
        </w:r>
      </w:ins>
      <w:ins w:id="1717" w:author="Ryan Lemos" w:date="2019-10-14T18:54:00Z">
        <w:r w:rsidR="00B06645">
          <w:t xml:space="preserve"> e passar essa página gerada para o DOMPDF que transforma o resultado em um arquivo em formato PDF</w:t>
        </w:r>
      </w:ins>
      <w:ins w:id="1718" w:author="Ryan Lemos" w:date="2019-10-14T18:56:00Z">
        <w:r w:rsidR="00B06645">
          <w:t xml:space="preserve"> (DOMPDF, 2019)</w:t>
        </w:r>
      </w:ins>
      <w:ins w:id="1719" w:author="Ryan Lemos" w:date="2019-10-14T18:54:00Z">
        <w:r w:rsidR="00B06645">
          <w:t>.</w:t>
        </w:r>
      </w:ins>
    </w:p>
    <w:p w14:paraId="1077B4A1" w14:textId="77777777" w:rsidR="002C2BEC" w:rsidDel="00FA7477" w:rsidRDefault="002C2BEC">
      <w:pPr>
        <w:rPr>
          <w:del w:id="1720" w:author="Ryan Lemos" w:date="2019-10-07T08:51:00Z"/>
        </w:rPr>
      </w:pPr>
    </w:p>
    <w:p w14:paraId="0ED7ECBD" w14:textId="1A0ACC36" w:rsidR="00755810" w:rsidDel="00FA7477" w:rsidRDefault="002C2BEC">
      <w:pPr>
        <w:rPr>
          <w:del w:id="1721" w:author="Ryan Lemos" w:date="2019-10-07T08:51:00Z"/>
        </w:rPr>
        <w:pPrChange w:id="1722" w:author="Ryan Lemos" w:date="2019-10-07T08:51:00Z">
          <w:pPr>
            <w:pStyle w:val="Ttulo4"/>
          </w:pPr>
        </w:pPrChange>
      </w:pPr>
      <w:commentRangeStart w:id="1723"/>
      <w:del w:id="1724" w:author="Ryan Lemos" w:date="2019-10-07T08:51:00Z">
        <w:r w:rsidDel="00FA7477">
          <w:delText>PHPUNIT</w:delText>
        </w:r>
        <w:commentRangeEnd w:id="1723"/>
        <w:r w:rsidDel="00FA7477">
          <w:rPr>
            <w:rStyle w:val="Refdecomentrio"/>
            <w:iCs/>
          </w:rPr>
          <w:commentReference w:id="1723"/>
        </w:r>
      </w:del>
    </w:p>
    <w:p w14:paraId="2AC41FF8" w14:textId="77777777" w:rsidR="000D4325" w:rsidRDefault="000D4325">
      <w:pPr>
        <w:rPr>
          <w:ins w:id="1725"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1726" w:name="_Ref526533823"/>
      <w:bookmarkStart w:id="1727" w:name="_Toc21973451"/>
      <w:commentRangeStart w:id="1728"/>
      <w:r w:rsidRPr="00952162">
        <w:rPr>
          <w:i/>
        </w:rPr>
        <w:t>Framework</w:t>
      </w:r>
      <w:commentRangeEnd w:id="1728"/>
      <w:r w:rsidR="002C2BEC">
        <w:rPr>
          <w:rStyle w:val="Refdecomentrio"/>
          <w:iCs w:val="0"/>
        </w:rPr>
        <w:commentReference w:id="1728"/>
      </w:r>
      <w:r>
        <w:t xml:space="preserve"> </w:t>
      </w:r>
      <w:proofErr w:type="spellStart"/>
      <w:r w:rsidR="00D61CB9" w:rsidRPr="003635FC">
        <w:t>Laravel</w:t>
      </w:r>
      <w:bookmarkEnd w:id="1726"/>
      <w:bookmarkEnd w:id="1727"/>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3C4B6A6C" w:rsidR="00316E2E" w:rsidDel="00EE035A" w:rsidRDefault="00642888" w:rsidP="00C23F2F">
      <w:pPr>
        <w:rPr>
          <w:del w:id="1729" w:author="Ryan Lemos" w:date="2019-10-05T20:47:00Z"/>
        </w:rPr>
      </w:pPr>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pPr>
        <w:ind w:firstLine="0"/>
        <w:rPr>
          <w:ins w:id="1730" w:author="Ryan Lemos" w:date="2019-10-05T20:47:00Z"/>
        </w:rPr>
        <w:pPrChange w:id="1731" w:author="Ryan Lemos" w:date="2019-10-13T12:03:00Z">
          <w:pPr/>
        </w:pPrChange>
      </w:pPr>
    </w:p>
    <w:p w14:paraId="2EB31121" w14:textId="33D63C30" w:rsidR="0097794D" w:rsidDel="00C80A0C" w:rsidRDefault="00C80A0C" w:rsidP="00C23F2F">
      <w:pPr>
        <w:rPr>
          <w:del w:id="1732" w:author="Ryan Lemos" w:date="2019-10-05T20:37:00Z"/>
        </w:rPr>
      </w:pPr>
      <w:ins w:id="1733" w:author="Ryan Lemos" w:date="2019-10-05T20:53:00Z">
        <w:r>
          <w:t>Um exemplo de como o possibilita o gan</w:t>
        </w:r>
      </w:ins>
      <w:ins w:id="1734" w:author="Ryan Lemos" w:date="2019-10-05T20:54:00Z">
        <w:r>
          <w:t xml:space="preserve">ho de desempenho é pela figura das Migrações, que são uma maneira de definir as tabelas da base de dados utilizando codificação PHP. </w:t>
        </w:r>
      </w:ins>
      <w:ins w:id="1735" w:author="Ryan Lemos" w:date="2019-10-05T20:55:00Z">
        <w:r>
          <w:t>Sendo possível criar tabelas e apagar tabelas</w:t>
        </w:r>
      </w:ins>
      <w:ins w:id="1736" w:author="Ryan Lemos" w:date="2019-10-05T20:56:00Z">
        <w:r>
          <w:t xml:space="preserve"> através de dois métodos </w:t>
        </w:r>
        <w:proofErr w:type="spellStart"/>
        <w:r w:rsidRPr="00C80A0C">
          <w:rPr>
            <w:i/>
            <w:iCs/>
            <w:rPrChange w:id="1737" w:author="Ryan Lemos" w:date="2019-10-05T20:56:00Z">
              <w:rPr/>
            </w:rPrChange>
          </w:rPr>
          <w:t>up</w:t>
        </w:r>
        <w:proofErr w:type="spellEnd"/>
        <w:r>
          <w:t xml:space="preserve"> (ou ativar) e </w:t>
        </w:r>
        <w:proofErr w:type="spellStart"/>
        <w:r w:rsidRPr="00C80A0C">
          <w:rPr>
            <w:i/>
            <w:iCs/>
            <w:rPrChange w:id="1738" w:author="Ryan Lemos" w:date="2019-10-05T20:56:00Z">
              <w:rPr/>
            </w:rPrChange>
          </w:rPr>
          <w:t>down</w:t>
        </w:r>
        <w:proofErr w:type="spellEnd"/>
        <w:r>
          <w:rPr>
            <w:i/>
            <w:iCs/>
          </w:rPr>
          <w:t xml:space="preserve"> </w:t>
        </w:r>
      </w:ins>
      <w:ins w:id="1739" w:author="Ryan Lemos" w:date="2019-10-05T20:57:00Z">
        <w:r w:rsidRPr="00C80A0C">
          <w:rPr>
            <w:rPrChange w:id="1740" w:author="Ryan Lemos" w:date="2019-10-05T20:57:00Z">
              <w:rPr>
                <w:i/>
                <w:iCs/>
              </w:rPr>
            </w:rPrChange>
          </w:rPr>
          <w:t>(</w:t>
        </w:r>
        <w:r>
          <w:t>desativar).</w:t>
        </w:r>
      </w:ins>
      <w:ins w:id="1741" w:author="Ryan Lemos" w:date="2019-10-05T20:55:00Z">
        <w:r>
          <w:t xml:space="preserve"> </w:t>
        </w:r>
      </w:ins>
      <w:ins w:id="1742" w:author="Ryan Lemos" w:date="2019-10-05T20:57:00Z">
        <w:r>
          <w:t>Para executar mudanças na base de dados de fato, uma</w:t>
        </w:r>
      </w:ins>
      <w:ins w:id="1743" w:author="Ryan Lemos" w:date="2019-10-05T20:58:00Z">
        <w:r>
          <w:t xml:space="preserve"> vez definidas as estruturas das tabelas, basta executar um comando</w:t>
        </w:r>
      </w:ins>
      <w:ins w:id="1744" w:author="Ryan Lemos" w:date="2019-10-05T20:55:00Z">
        <w:r>
          <w:t xml:space="preserve"> no terminal </w:t>
        </w:r>
        <w:proofErr w:type="spellStart"/>
        <w:r w:rsidRPr="00C80A0C">
          <w:rPr>
            <w:i/>
            <w:iCs/>
            <w:rPrChange w:id="1745" w:author="Ryan Lemos" w:date="2019-10-05T20:58:00Z">
              <w:rPr/>
            </w:rPrChange>
          </w:rPr>
          <w:t>Artisan</w:t>
        </w:r>
      </w:ins>
      <w:proofErr w:type="spellEnd"/>
      <w:ins w:id="1746" w:author="Ryan Lemos" w:date="2019-10-05T20:59:00Z">
        <w:r>
          <w:t xml:space="preserve"> para ativar as migrações e outro comando para desativar as migrações</w:t>
        </w:r>
      </w:ins>
      <w:ins w:id="1747" w:author="Ryan Lemos" w:date="2019-10-05T21:03:00Z">
        <w:r>
          <w:t xml:space="preserve"> </w:t>
        </w:r>
        <w:r>
          <w:rPr>
            <w:noProof/>
          </w:rPr>
          <w:t>(STAUFFER, 2017)</w:t>
        </w:r>
      </w:ins>
      <w:ins w:id="1748" w:author="Ryan Lemos" w:date="2019-10-05T20:55:00Z">
        <w:r>
          <w:t>.</w:t>
        </w:r>
      </w:ins>
      <w:ins w:id="1749" w:author="Ryan Lemos" w:date="2019-10-05T21:00:00Z">
        <w:r>
          <w:t xml:space="preserve"> Um exemplo da estrutura de uma migração pode ser </w:t>
        </w:r>
      </w:ins>
      <w:ins w:id="1750" w:author="Ryan Lemos" w:date="2019-10-05T21:02:00Z">
        <w:r>
          <w:t>visto</w:t>
        </w:r>
      </w:ins>
      <w:ins w:id="1751" w:author="Ryan Lemos" w:date="2019-10-05T21:00:00Z">
        <w:r>
          <w:t xml:space="preserve"> </w:t>
        </w:r>
      </w:ins>
      <w:ins w:id="1752" w:author="Ryan Lemos" w:date="2019-10-05T21:01:00Z">
        <w:r>
          <w:t>na</w:t>
        </w:r>
      </w:ins>
      <w:ins w:id="1753" w:author="Ryan Lemos" w:date="2019-10-09T09:33:00Z">
        <w:r w:rsidR="00DE2B76">
          <w:t xml:space="preserve"> </w:t>
        </w:r>
      </w:ins>
      <w:ins w:id="1754" w:author="Ryan Lemos" w:date="2019-10-09T09:34:00Z">
        <w:r w:rsidR="00DE2B76">
          <w:fldChar w:fldCharType="begin"/>
        </w:r>
        <w:r w:rsidR="00DE2B76">
          <w:instrText xml:space="preserve"> REF _Ref21506064 \h </w:instrText>
        </w:r>
      </w:ins>
      <w:r w:rsidR="00DE2B76">
        <w:fldChar w:fldCharType="separate"/>
      </w:r>
      <w:ins w:id="1755" w:author="Ryan Lemos" w:date="2019-10-14T19:23:00Z">
        <w:r w:rsidR="0002745D">
          <w:rPr>
            <w:noProof/>
          </w:rPr>
          <w:t>19</w:t>
        </w:r>
      </w:ins>
      <w:ins w:id="1756" w:author="Ryan Lemos" w:date="2019-10-09T09:34:00Z">
        <w:r w:rsidR="00DE2B76">
          <w:fldChar w:fldCharType="end"/>
        </w:r>
      </w:ins>
      <w:ins w:id="1757" w:author="Ryan Lemos" w:date="2019-10-05T21:01:00Z">
        <w:r>
          <w:t>, que demonstra a estrutura da tabela de usuários do ambiente.</w:t>
        </w:r>
      </w:ins>
      <w:ins w:id="1758" w:author="Ryan Lemos" w:date="2019-10-05T21:02:00Z">
        <w:r>
          <w:t xml:space="preserve"> Dentro da função </w:t>
        </w:r>
        <w:proofErr w:type="spellStart"/>
        <w:r w:rsidRPr="00C80A0C">
          <w:rPr>
            <w:i/>
            <w:iCs/>
            <w:rPrChange w:id="1759" w:author="Ryan Lemos" w:date="2019-10-05T21:02:00Z">
              <w:rPr/>
            </w:rPrChange>
          </w:rPr>
          <w:t>up</w:t>
        </w:r>
        <w:proofErr w:type="spellEnd"/>
        <w:r>
          <w:t xml:space="preserve"> é que se encontra a estrutura da tabela contendo por exemplo nome do usuário e a quantidade de caracteres </w:t>
        </w:r>
      </w:ins>
      <w:ins w:id="1760" w:author="Ryan Lemos" w:date="2019-10-05T21:03:00Z">
        <w:r>
          <w:t xml:space="preserve">permitidos, através da função </w:t>
        </w:r>
        <w:proofErr w:type="spellStart"/>
        <w:r w:rsidRPr="00C80A0C">
          <w:rPr>
            <w:i/>
            <w:iCs/>
            <w:rPrChange w:id="1761" w:author="Ryan Lemos" w:date="2019-10-05T21:03:00Z">
              <w:rPr/>
            </w:rPrChange>
          </w:rPr>
          <w:t>string</w:t>
        </w:r>
        <w:proofErr w:type="spellEnd"/>
        <w:r>
          <w:t xml:space="preserve">. O comando para </w:t>
        </w:r>
      </w:ins>
      <w:ins w:id="1762" w:author="Ryan Lemos" w:date="2019-10-05T21:04:00Z">
        <w:r>
          <w:t xml:space="preserve">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w:t>
        </w:r>
      </w:ins>
      <w:ins w:id="1763" w:author="Ryan Lemos" w:date="2019-10-05T21:05:00Z">
        <w:r w:rsidR="00F715E4">
          <w:t>te</w:t>
        </w:r>
      </w:ins>
      <w:ins w:id="1764" w:author="Ryan Lemos" w:date="2019-10-05T21:04:00Z">
        <w:r w:rsidR="00F715E4">
          <w:t>riormente</w:t>
        </w:r>
      </w:ins>
      <w:ins w:id="1765" w:author="Ryan Lemos" w:date="2019-10-05T21:05:00Z">
        <w:r w:rsidR="00F715E4">
          <w:t>.</w:t>
        </w:r>
      </w:ins>
      <w:ins w:id="1766" w:author="Ryan Lemos" w:date="2019-10-05T21:04:00Z">
        <w:r w:rsidR="00F715E4">
          <w:t xml:space="preserve"> </w:t>
        </w:r>
      </w:ins>
      <w:ins w:id="1767" w:author="Ryan Lemos" w:date="2019-10-05T21:05:00Z">
        <w:r w:rsidR="00F715E4">
          <w:t>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ins>
      <w:del w:id="1768"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1769" w:author="Ryan Lemos" w:date="2019-10-05T21:01:00Z"/>
        </w:rPr>
      </w:pPr>
    </w:p>
    <w:p w14:paraId="1B7E5AA8" w14:textId="5968A0BE" w:rsidR="00C80A0C" w:rsidRDefault="00C80A0C" w:rsidP="00C23F2F">
      <w:pPr>
        <w:rPr>
          <w:ins w:id="1770" w:author="Ryan Lemos" w:date="2019-10-05T20:59:00Z"/>
        </w:rPr>
      </w:pPr>
    </w:p>
    <w:p w14:paraId="1DEB7E54" w14:textId="5935E0B3" w:rsidR="00C80A0C" w:rsidRDefault="00C80A0C">
      <w:pPr>
        <w:pStyle w:val="Legenda"/>
        <w:rPr>
          <w:ins w:id="1771" w:author="Ryan Lemos" w:date="2019-10-05T20:59:00Z"/>
        </w:rPr>
        <w:pPrChange w:id="1772" w:author="Ryan Lemos" w:date="2019-10-05T21:00:00Z">
          <w:pPr/>
        </w:pPrChange>
      </w:pPr>
      <w:bookmarkStart w:id="1773" w:name="_Toc21973952"/>
      <w:bookmarkStart w:id="1774" w:name="_Toc21974184"/>
      <w:ins w:id="1775" w:author="Ryan Lemos" w:date="2019-10-05T21:00:00Z">
        <w:r>
          <w:t xml:space="preserve">Figura </w:t>
        </w:r>
        <w:bookmarkStart w:id="1776" w:name="_Ref21506064"/>
        <w:r>
          <w:fldChar w:fldCharType="begin"/>
        </w:r>
        <w:r>
          <w:instrText xml:space="preserve"> SEQ Figura \* ARABIC </w:instrText>
        </w:r>
      </w:ins>
      <w:r>
        <w:fldChar w:fldCharType="separate"/>
      </w:r>
      <w:ins w:id="1777" w:author="Ryan Lemos" w:date="2019-10-14T19:23:00Z">
        <w:r w:rsidR="0002745D">
          <w:rPr>
            <w:noProof/>
          </w:rPr>
          <w:t>19</w:t>
        </w:r>
      </w:ins>
      <w:ins w:id="1778" w:author="Ryan Lemos" w:date="2019-10-05T21:00:00Z">
        <w:r>
          <w:fldChar w:fldCharType="end"/>
        </w:r>
        <w:bookmarkEnd w:id="1776"/>
        <w:r>
          <w:t xml:space="preserve"> - Migração da tabela de usuários</w:t>
        </w:r>
      </w:ins>
      <w:bookmarkEnd w:id="1773"/>
      <w:bookmarkEnd w:id="1774"/>
    </w:p>
    <w:p w14:paraId="63914B41" w14:textId="77777777" w:rsidR="00C80A0C" w:rsidRPr="00C80A0C" w:rsidRDefault="00C80A0C" w:rsidP="00C80A0C">
      <w:pPr>
        <w:shd w:val="clear" w:color="auto" w:fill="1E1E1E"/>
        <w:spacing w:line="285" w:lineRule="atLeast"/>
        <w:ind w:firstLine="0"/>
        <w:jc w:val="left"/>
        <w:outlineLvl w:val="9"/>
        <w:rPr>
          <w:ins w:id="1779" w:author="Ryan Lemos" w:date="2019-10-05T21:00:00Z"/>
          <w:rFonts w:ascii="Consolas" w:eastAsia="Times New Roman" w:hAnsi="Consolas"/>
          <w:color w:val="D4D4D4"/>
          <w:sz w:val="21"/>
          <w:szCs w:val="21"/>
          <w:lang w:val="en-US" w:eastAsia="pt-BR"/>
          <w:rPrChange w:id="1780" w:author="Ryan Lemos" w:date="2019-10-05T21:00:00Z">
            <w:rPr>
              <w:ins w:id="1781" w:author="Ryan Lemos" w:date="2019-10-05T21:00:00Z"/>
              <w:rFonts w:ascii="Consolas" w:eastAsia="Times New Roman" w:hAnsi="Consolas"/>
              <w:color w:val="D4D4D4"/>
              <w:sz w:val="21"/>
              <w:szCs w:val="21"/>
              <w:lang w:eastAsia="pt-BR"/>
            </w:rPr>
          </w:rPrChange>
        </w:rPr>
      </w:pPr>
      <w:ins w:id="1782" w:author="Ryan Lemos" w:date="2019-10-05T21:00:00Z">
        <w:r w:rsidRPr="00C80A0C">
          <w:rPr>
            <w:rFonts w:ascii="Consolas" w:eastAsia="Times New Roman" w:hAnsi="Consolas"/>
            <w:color w:val="569CD6"/>
            <w:sz w:val="21"/>
            <w:szCs w:val="21"/>
            <w:lang w:val="en-US" w:eastAsia="pt-BR"/>
            <w:rPrChange w:id="1783"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1784" w:author="Ryan Lemos" w:date="2019-10-05T21:00:00Z"/>
          <w:rFonts w:ascii="Consolas" w:eastAsia="Times New Roman" w:hAnsi="Consolas"/>
          <w:color w:val="D4D4D4"/>
          <w:sz w:val="21"/>
          <w:szCs w:val="21"/>
          <w:lang w:val="en-US" w:eastAsia="pt-BR"/>
          <w:rPrChange w:id="1785" w:author="Ryan Lemos" w:date="2019-10-05T21:00:00Z">
            <w:rPr>
              <w:ins w:id="1786"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1787" w:author="Ryan Lemos" w:date="2019-10-05T21:00:00Z"/>
          <w:rFonts w:ascii="Consolas" w:eastAsia="Times New Roman" w:hAnsi="Consolas"/>
          <w:color w:val="D4D4D4"/>
          <w:sz w:val="21"/>
          <w:szCs w:val="21"/>
          <w:lang w:val="en-US" w:eastAsia="pt-BR"/>
          <w:rPrChange w:id="1788" w:author="Ryan Lemos" w:date="2019-10-05T21:00:00Z">
            <w:rPr>
              <w:ins w:id="1789" w:author="Ryan Lemos" w:date="2019-10-05T21:00:00Z"/>
              <w:rFonts w:ascii="Consolas" w:eastAsia="Times New Roman" w:hAnsi="Consolas"/>
              <w:color w:val="D4D4D4"/>
              <w:sz w:val="21"/>
              <w:szCs w:val="21"/>
              <w:lang w:eastAsia="pt-BR"/>
            </w:rPr>
          </w:rPrChange>
        </w:rPr>
      </w:pPr>
      <w:ins w:id="1790" w:author="Ryan Lemos" w:date="2019-10-05T21:00:00Z">
        <w:r w:rsidRPr="00C80A0C">
          <w:rPr>
            <w:rFonts w:ascii="Consolas" w:eastAsia="Times New Roman" w:hAnsi="Consolas"/>
            <w:color w:val="569CD6"/>
            <w:sz w:val="21"/>
            <w:szCs w:val="21"/>
            <w:lang w:val="en-US" w:eastAsia="pt-BR"/>
            <w:rPrChange w:id="1791"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792"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1793"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794"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1795" w:author="Ryan Lemos" w:date="2019-10-05T21:00:00Z"/>
          <w:rFonts w:ascii="Consolas" w:eastAsia="Times New Roman" w:hAnsi="Consolas"/>
          <w:color w:val="D4D4D4"/>
          <w:sz w:val="21"/>
          <w:szCs w:val="21"/>
          <w:lang w:val="en-US" w:eastAsia="pt-BR"/>
          <w:rPrChange w:id="1796" w:author="Ryan Lemos" w:date="2019-10-05T21:00:00Z">
            <w:rPr>
              <w:ins w:id="1797" w:author="Ryan Lemos" w:date="2019-10-05T21:00:00Z"/>
              <w:rFonts w:ascii="Consolas" w:eastAsia="Times New Roman" w:hAnsi="Consolas"/>
              <w:color w:val="D4D4D4"/>
              <w:sz w:val="21"/>
              <w:szCs w:val="21"/>
              <w:lang w:eastAsia="pt-BR"/>
            </w:rPr>
          </w:rPrChange>
        </w:rPr>
      </w:pPr>
      <w:ins w:id="1798" w:author="Ryan Lemos" w:date="2019-10-05T21:00:00Z">
        <w:r w:rsidRPr="00C80A0C">
          <w:rPr>
            <w:rFonts w:ascii="Consolas" w:eastAsia="Times New Roman" w:hAnsi="Consolas"/>
            <w:color w:val="569CD6"/>
            <w:sz w:val="21"/>
            <w:szCs w:val="21"/>
            <w:lang w:val="en-US" w:eastAsia="pt-BR"/>
            <w:rPrChange w:id="1799"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800"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1801"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1802"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1803" w:author="Ryan Lemos" w:date="2019-10-05T21:00:00Z"/>
          <w:rFonts w:ascii="Consolas" w:eastAsia="Times New Roman" w:hAnsi="Consolas"/>
          <w:color w:val="D4D4D4"/>
          <w:sz w:val="21"/>
          <w:szCs w:val="21"/>
          <w:lang w:val="en-US" w:eastAsia="pt-BR"/>
          <w:rPrChange w:id="1804" w:author="Ryan Lemos" w:date="2019-10-05T21:00:00Z">
            <w:rPr>
              <w:ins w:id="1805" w:author="Ryan Lemos" w:date="2019-10-05T21:00:00Z"/>
              <w:rFonts w:ascii="Consolas" w:eastAsia="Times New Roman" w:hAnsi="Consolas"/>
              <w:color w:val="D4D4D4"/>
              <w:sz w:val="21"/>
              <w:szCs w:val="21"/>
              <w:lang w:eastAsia="pt-BR"/>
            </w:rPr>
          </w:rPrChange>
        </w:rPr>
      </w:pPr>
      <w:ins w:id="1806" w:author="Ryan Lemos" w:date="2019-10-05T21:00:00Z">
        <w:r w:rsidRPr="00C80A0C">
          <w:rPr>
            <w:rFonts w:ascii="Consolas" w:eastAsia="Times New Roman" w:hAnsi="Consolas"/>
            <w:color w:val="569CD6"/>
            <w:sz w:val="21"/>
            <w:szCs w:val="21"/>
            <w:lang w:val="en-US" w:eastAsia="pt-BR"/>
            <w:rPrChange w:id="1807"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808"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1809"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1810"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1811" w:author="Ryan Lemos" w:date="2019-10-05T21:00:00Z"/>
          <w:rFonts w:ascii="Consolas" w:eastAsia="Times New Roman" w:hAnsi="Consolas"/>
          <w:color w:val="D4D4D4"/>
          <w:sz w:val="21"/>
          <w:szCs w:val="21"/>
          <w:lang w:val="en-US" w:eastAsia="pt-BR"/>
          <w:rPrChange w:id="1812" w:author="Ryan Lemos" w:date="2019-10-05T21:00:00Z">
            <w:rPr>
              <w:ins w:id="1813"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1814" w:author="Ryan Lemos" w:date="2019-10-05T21:00:00Z"/>
          <w:rFonts w:ascii="Consolas" w:eastAsia="Times New Roman" w:hAnsi="Consolas"/>
          <w:color w:val="D4D4D4"/>
          <w:sz w:val="21"/>
          <w:szCs w:val="21"/>
          <w:lang w:val="en-US" w:eastAsia="pt-BR"/>
          <w:rPrChange w:id="1815" w:author="Ryan Lemos" w:date="2019-10-05T21:00:00Z">
            <w:rPr>
              <w:ins w:id="1816" w:author="Ryan Lemos" w:date="2019-10-05T21:00:00Z"/>
              <w:rFonts w:ascii="Consolas" w:eastAsia="Times New Roman" w:hAnsi="Consolas"/>
              <w:color w:val="D4D4D4"/>
              <w:sz w:val="21"/>
              <w:szCs w:val="21"/>
              <w:lang w:eastAsia="pt-BR"/>
            </w:rPr>
          </w:rPrChange>
        </w:rPr>
      </w:pPr>
      <w:ins w:id="1817" w:author="Ryan Lemos" w:date="2019-10-05T21:00:00Z">
        <w:r w:rsidRPr="00C80A0C">
          <w:rPr>
            <w:rFonts w:ascii="Consolas" w:eastAsia="Times New Roman" w:hAnsi="Consolas"/>
            <w:color w:val="569CD6"/>
            <w:sz w:val="21"/>
            <w:szCs w:val="21"/>
            <w:lang w:val="en-US" w:eastAsia="pt-BR"/>
            <w:rPrChange w:id="1818"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1819" w:author="Ryan Lemos" w:date="2019-10-05T21:00:00Z">
              <w:rPr>
                <w:rFonts w:ascii="Consolas" w:eastAsia="Times New Roman" w:hAnsi="Consolas"/>
                <w:color w:val="D4D4D4"/>
                <w:sz w:val="21"/>
                <w:szCs w:val="21"/>
                <w:lang w:eastAsia="pt-BR"/>
              </w:rPr>
            </w:rPrChange>
          </w:rPr>
          <w:t> </w:t>
        </w:r>
        <w:proofErr w:type="spellStart"/>
        <w:r w:rsidRPr="00C80A0C">
          <w:rPr>
            <w:rFonts w:ascii="Consolas" w:eastAsia="Times New Roman" w:hAnsi="Consolas"/>
            <w:color w:val="4EC9B0"/>
            <w:sz w:val="21"/>
            <w:szCs w:val="21"/>
            <w:lang w:val="en-US" w:eastAsia="pt-BR"/>
            <w:rPrChange w:id="1820" w:author="Ryan Lemos" w:date="2019-10-05T21:00:00Z">
              <w:rPr>
                <w:rFonts w:ascii="Consolas" w:eastAsia="Times New Roman" w:hAnsi="Consolas"/>
                <w:color w:val="4EC9B0"/>
                <w:sz w:val="21"/>
                <w:szCs w:val="21"/>
                <w:lang w:eastAsia="pt-BR"/>
              </w:rPr>
            </w:rPrChange>
          </w:rPr>
          <w:t>CreateUsersTable</w:t>
        </w:r>
        <w:proofErr w:type="spellEnd"/>
        <w:r w:rsidRPr="00C80A0C">
          <w:rPr>
            <w:rFonts w:ascii="Consolas" w:eastAsia="Times New Roman" w:hAnsi="Consolas"/>
            <w:color w:val="D4D4D4"/>
            <w:sz w:val="21"/>
            <w:szCs w:val="21"/>
            <w:lang w:val="en-US" w:eastAsia="pt-BR"/>
            <w:rPrChange w:id="182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822"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182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824"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1825" w:author="Ryan Lemos" w:date="2019-10-05T21:00:00Z"/>
          <w:rFonts w:ascii="Consolas" w:eastAsia="Times New Roman" w:hAnsi="Consolas"/>
          <w:color w:val="D4D4D4"/>
          <w:sz w:val="21"/>
          <w:szCs w:val="21"/>
          <w:lang w:val="en-US" w:eastAsia="pt-BR"/>
          <w:rPrChange w:id="1826" w:author="Ryan Lemos" w:date="2019-10-05T21:00:00Z">
            <w:rPr>
              <w:ins w:id="1827" w:author="Ryan Lemos" w:date="2019-10-05T21:00:00Z"/>
              <w:rFonts w:ascii="Consolas" w:eastAsia="Times New Roman" w:hAnsi="Consolas"/>
              <w:color w:val="D4D4D4"/>
              <w:sz w:val="21"/>
              <w:szCs w:val="21"/>
              <w:lang w:eastAsia="pt-BR"/>
            </w:rPr>
          </w:rPrChange>
        </w:rPr>
      </w:pPr>
      <w:ins w:id="1828" w:author="Ryan Lemos" w:date="2019-10-05T21:00:00Z">
        <w:r w:rsidRPr="00C80A0C">
          <w:rPr>
            <w:rFonts w:ascii="Consolas" w:eastAsia="Times New Roman" w:hAnsi="Consolas"/>
            <w:color w:val="D4D4D4"/>
            <w:sz w:val="21"/>
            <w:szCs w:val="21"/>
            <w:lang w:val="en-US" w:eastAsia="pt-BR"/>
            <w:rPrChange w:id="1829"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1830" w:author="Ryan Lemos" w:date="2019-10-05T21:00:00Z"/>
          <w:rFonts w:ascii="Consolas" w:eastAsia="Times New Roman" w:hAnsi="Consolas"/>
          <w:color w:val="D4D4D4"/>
          <w:sz w:val="21"/>
          <w:szCs w:val="21"/>
          <w:lang w:val="en-US" w:eastAsia="pt-BR"/>
          <w:rPrChange w:id="1831" w:author="Ryan Lemos" w:date="2019-10-05T21:00:00Z">
            <w:rPr>
              <w:ins w:id="1832" w:author="Ryan Lemos" w:date="2019-10-05T21:00:00Z"/>
              <w:rFonts w:ascii="Consolas" w:eastAsia="Times New Roman" w:hAnsi="Consolas"/>
              <w:color w:val="D4D4D4"/>
              <w:sz w:val="21"/>
              <w:szCs w:val="21"/>
              <w:lang w:eastAsia="pt-BR"/>
            </w:rPr>
          </w:rPrChange>
        </w:rPr>
      </w:pPr>
      <w:ins w:id="1833" w:author="Ryan Lemos" w:date="2019-10-05T21:00:00Z">
        <w:r w:rsidRPr="00C80A0C">
          <w:rPr>
            <w:rFonts w:ascii="Consolas" w:eastAsia="Times New Roman" w:hAnsi="Consolas"/>
            <w:color w:val="D4D4D4"/>
            <w:sz w:val="21"/>
            <w:szCs w:val="21"/>
            <w:lang w:val="en-US" w:eastAsia="pt-BR"/>
            <w:rPrChange w:id="183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835"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1836" w:author="Ryan Lemos" w:date="2019-10-05T21:00:00Z"/>
          <w:rFonts w:ascii="Consolas" w:eastAsia="Times New Roman" w:hAnsi="Consolas"/>
          <w:color w:val="D4D4D4"/>
          <w:sz w:val="21"/>
          <w:szCs w:val="21"/>
          <w:lang w:val="en-US" w:eastAsia="pt-BR"/>
          <w:rPrChange w:id="1837" w:author="Ryan Lemos" w:date="2019-10-05T21:00:00Z">
            <w:rPr>
              <w:ins w:id="1838" w:author="Ryan Lemos" w:date="2019-10-05T21:00:00Z"/>
              <w:rFonts w:ascii="Consolas" w:eastAsia="Times New Roman" w:hAnsi="Consolas"/>
              <w:color w:val="D4D4D4"/>
              <w:sz w:val="21"/>
              <w:szCs w:val="21"/>
              <w:lang w:eastAsia="pt-BR"/>
            </w:rPr>
          </w:rPrChange>
        </w:rPr>
      </w:pPr>
      <w:ins w:id="1839" w:author="Ryan Lemos" w:date="2019-10-05T21:00:00Z">
        <w:r w:rsidRPr="00C80A0C">
          <w:rPr>
            <w:rFonts w:ascii="Consolas" w:eastAsia="Times New Roman" w:hAnsi="Consolas"/>
            <w:color w:val="6A9955"/>
            <w:sz w:val="21"/>
            <w:szCs w:val="21"/>
            <w:lang w:val="en-US" w:eastAsia="pt-BR"/>
            <w:rPrChange w:id="1840"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1841" w:author="Ryan Lemos" w:date="2019-10-05T21:00:00Z"/>
          <w:rFonts w:ascii="Consolas" w:eastAsia="Times New Roman" w:hAnsi="Consolas"/>
          <w:color w:val="D4D4D4"/>
          <w:sz w:val="21"/>
          <w:szCs w:val="21"/>
          <w:lang w:val="en-US" w:eastAsia="pt-BR"/>
          <w:rPrChange w:id="1842" w:author="Ryan Lemos" w:date="2019-10-05T21:00:00Z">
            <w:rPr>
              <w:ins w:id="1843" w:author="Ryan Lemos" w:date="2019-10-05T21:00:00Z"/>
              <w:rFonts w:ascii="Consolas" w:eastAsia="Times New Roman" w:hAnsi="Consolas"/>
              <w:color w:val="D4D4D4"/>
              <w:sz w:val="21"/>
              <w:szCs w:val="21"/>
              <w:lang w:eastAsia="pt-BR"/>
            </w:rPr>
          </w:rPrChange>
        </w:rPr>
      </w:pPr>
      <w:ins w:id="1844" w:author="Ryan Lemos" w:date="2019-10-05T21:00:00Z">
        <w:r w:rsidRPr="00C80A0C">
          <w:rPr>
            <w:rFonts w:ascii="Consolas" w:eastAsia="Times New Roman" w:hAnsi="Consolas"/>
            <w:color w:val="6A9955"/>
            <w:sz w:val="21"/>
            <w:szCs w:val="21"/>
            <w:lang w:val="en-US" w:eastAsia="pt-BR"/>
            <w:rPrChange w:id="1845"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1846" w:author="Ryan Lemos" w:date="2019-10-05T21:00:00Z"/>
          <w:rFonts w:ascii="Consolas" w:eastAsia="Times New Roman" w:hAnsi="Consolas"/>
          <w:color w:val="D4D4D4"/>
          <w:sz w:val="21"/>
          <w:szCs w:val="21"/>
          <w:lang w:val="en-US" w:eastAsia="pt-BR"/>
          <w:rPrChange w:id="1847" w:author="Ryan Lemos" w:date="2019-10-05T21:00:00Z">
            <w:rPr>
              <w:ins w:id="1848" w:author="Ryan Lemos" w:date="2019-10-05T21:00:00Z"/>
              <w:rFonts w:ascii="Consolas" w:eastAsia="Times New Roman" w:hAnsi="Consolas"/>
              <w:color w:val="D4D4D4"/>
              <w:sz w:val="21"/>
              <w:szCs w:val="21"/>
              <w:lang w:eastAsia="pt-BR"/>
            </w:rPr>
          </w:rPrChange>
        </w:rPr>
      </w:pPr>
      <w:ins w:id="1849" w:author="Ryan Lemos" w:date="2019-10-05T21:00:00Z">
        <w:r w:rsidRPr="00C80A0C">
          <w:rPr>
            <w:rFonts w:ascii="Consolas" w:eastAsia="Times New Roman" w:hAnsi="Consolas"/>
            <w:color w:val="6A9955"/>
            <w:sz w:val="21"/>
            <w:szCs w:val="21"/>
            <w:lang w:val="en-US" w:eastAsia="pt-BR"/>
            <w:rPrChange w:id="1850"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851"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852"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853"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1854" w:author="Ryan Lemos" w:date="2019-10-05T21:00:00Z"/>
          <w:rFonts w:ascii="Consolas" w:eastAsia="Times New Roman" w:hAnsi="Consolas"/>
          <w:color w:val="D4D4D4"/>
          <w:sz w:val="21"/>
          <w:szCs w:val="21"/>
          <w:lang w:val="en-US" w:eastAsia="pt-BR"/>
          <w:rPrChange w:id="1855" w:author="Ryan Lemos" w:date="2019-10-05T21:00:00Z">
            <w:rPr>
              <w:ins w:id="1856" w:author="Ryan Lemos" w:date="2019-10-05T21:00:00Z"/>
              <w:rFonts w:ascii="Consolas" w:eastAsia="Times New Roman" w:hAnsi="Consolas"/>
              <w:color w:val="D4D4D4"/>
              <w:sz w:val="21"/>
              <w:szCs w:val="21"/>
              <w:lang w:eastAsia="pt-BR"/>
            </w:rPr>
          </w:rPrChange>
        </w:rPr>
      </w:pPr>
      <w:ins w:id="1857" w:author="Ryan Lemos" w:date="2019-10-05T21:00:00Z">
        <w:r w:rsidRPr="00C80A0C">
          <w:rPr>
            <w:rFonts w:ascii="Consolas" w:eastAsia="Times New Roman" w:hAnsi="Consolas"/>
            <w:color w:val="6A9955"/>
            <w:sz w:val="21"/>
            <w:szCs w:val="21"/>
            <w:lang w:val="en-US" w:eastAsia="pt-BR"/>
            <w:rPrChange w:id="1858"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1859" w:author="Ryan Lemos" w:date="2019-10-05T21:00:00Z"/>
          <w:rFonts w:ascii="Consolas" w:eastAsia="Times New Roman" w:hAnsi="Consolas"/>
          <w:color w:val="D4D4D4"/>
          <w:sz w:val="21"/>
          <w:szCs w:val="21"/>
          <w:lang w:val="en-US" w:eastAsia="pt-BR"/>
          <w:rPrChange w:id="1860" w:author="Ryan Lemos" w:date="2019-10-05T21:00:00Z">
            <w:rPr>
              <w:ins w:id="1861" w:author="Ryan Lemos" w:date="2019-10-05T21:00:00Z"/>
              <w:rFonts w:ascii="Consolas" w:eastAsia="Times New Roman" w:hAnsi="Consolas"/>
              <w:color w:val="D4D4D4"/>
              <w:sz w:val="21"/>
              <w:szCs w:val="21"/>
              <w:lang w:eastAsia="pt-BR"/>
            </w:rPr>
          </w:rPrChange>
        </w:rPr>
      </w:pPr>
      <w:ins w:id="1862" w:author="Ryan Lemos" w:date="2019-10-05T21:00:00Z">
        <w:r w:rsidRPr="00C80A0C">
          <w:rPr>
            <w:rFonts w:ascii="Consolas" w:eastAsia="Times New Roman" w:hAnsi="Consolas"/>
            <w:color w:val="D4D4D4"/>
            <w:sz w:val="21"/>
            <w:szCs w:val="21"/>
            <w:lang w:val="en-US" w:eastAsia="pt-BR"/>
            <w:rPrChange w:id="186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864"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86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866"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86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868"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1869"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1870" w:author="Ryan Lemos" w:date="2019-10-05T21:00:00Z"/>
          <w:rFonts w:ascii="Consolas" w:eastAsia="Times New Roman" w:hAnsi="Consolas"/>
          <w:color w:val="D4D4D4"/>
          <w:sz w:val="21"/>
          <w:szCs w:val="21"/>
          <w:lang w:val="en-US" w:eastAsia="pt-BR"/>
          <w:rPrChange w:id="1871" w:author="Ryan Lemos" w:date="2019-10-05T21:00:00Z">
            <w:rPr>
              <w:ins w:id="1872" w:author="Ryan Lemos" w:date="2019-10-05T21:00:00Z"/>
              <w:rFonts w:ascii="Consolas" w:eastAsia="Times New Roman" w:hAnsi="Consolas"/>
              <w:color w:val="D4D4D4"/>
              <w:sz w:val="21"/>
              <w:szCs w:val="21"/>
              <w:lang w:eastAsia="pt-BR"/>
            </w:rPr>
          </w:rPrChange>
        </w:rPr>
      </w:pPr>
      <w:ins w:id="1873" w:author="Ryan Lemos" w:date="2019-10-05T21:00:00Z">
        <w:r w:rsidRPr="00C80A0C">
          <w:rPr>
            <w:rFonts w:ascii="Consolas" w:eastAsia="Times New Roman" w:hAnsi="Consolas"/>
            <w:color w:val="D4D4D4"/>
            <w:sz w:val="21"/>
            <w:szCs w:val="21"/>
            <w:lang w:val="en-US" w:eastAsia="pt-BR"/>
            <w:rPrChange w:id="1874"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1875" w:author="Ryan Lemos" w:date="2019-10-05T21:00:00Z"/>
          <w:rFonts w:ascii="Consolas" w:eastAsia="Times New Roman" w:hAnsi="Consolas"/>
          <w:color w:val="D4D4D4"/>
          <w:sz w:val="21"/>
          <w:szCs w:val="21"/>
          <w:lang w:val="en-US" w:eastAsia="pt-BR"/>
          <w:rPrChange w:id="1876" w:author="Ryan Lemos" w:date="2019-10-05T21:00:00Z">
            <w:rPr>
              <w:ins w:id="1877" w:author="Ryan Lemos" w:date="2019-10-05T21:00:00Z"/>
              <w:rFonts w:ascii="Consolas" w:eastAsia="Times New Roman" w:hAnsi="Consolas"/>
              <w:color w:val="D4D4D4"/>
              <w:sz w:val="21"/>
              <w:szCs w:val="21"/>
              <w:lang w:eastAsia="pt-BR"/>
            </w:rPr>
          </w:rPrChange>
        </w:rPr>
      </w:pPr>
      <w:ins w:id="1878" w:author="Ryan Lemos" w:date="2019-10-05T21:00:00Z">
        <w:r w:rsidRPr="00C80A0C">
          <w:rPr>
            <w:rFonts w:ascii="Consolas" w:eastAsia="Times New Roman" w:hAnsi="Consolas"/>
            <w:color w:val="D4D4D4"/>
            <w:sz w:val="21"/>
            <w:szCs w:val="21"/>
            <w:lang w:val="en-US" w:eastAsia="pt-BR"/>
            <w:rPrChange w:id="187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880"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88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DCDCAA"/>
            <w:sz w:val="21"/>
            <w:szCs w:val="21"/>
            <w:lang w:val="en-US" w:eastAsia="pt-BR"/>
            <w:rPrChange w:id="1882"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1883"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884"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188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886"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88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888"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188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89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891"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1892" w:author="Ryan Lemos" w:date="2019-10-05T21:00:00Z"/>
          <w:rFonts w:ascii="Consolas" w:eastAsia="Times New Roman" w:hAnsi="Consolas"/>
          <w:color w:val="D4D4D4"/>
          <w:sz w:val="21"/>
          <w:szCs w:val="21"/>
          <w:lang w:val="en-US" w:eastAsia="pt-BR"/>
          <w:rPrChange w:id="1893" w:author="Ryan Lemos" w:date="2019-10-05T21:00:00Z">
            <w:rPr>
              <w:ins w:id="1894" w:author="Ryan Lemos" w:date="2019-10-05T21:00:00Z"/>
              <w:rFonts w:ascii="Consolas" w:eastAsia="Times New Roman" w:hAnsi="Consolas"/>
              <w:color w:val="D4D4D4"/>
              <w:sz w:val="21"/>
              <w:szCs w:val="21"/>
              <w:lang w:eastAsia="pt-BR"/>
            </w:rPr>
          </w:rPrChange>
        </w:rPr>
      </w:pPr>
      <w:ins w:id="1895" w:author="Ryan Lemos" w:date="2019-10-05T21:00:00Z">
        <w:r w:rsidRPr="00C80A0C">
          <w:rPr>
            <w:rFonts w:ascii="Consolas" w:eastAsia="Times New Roman" w:hAnsi="Consolas"/>
            <w:color w:val="D4D4D4"/>
            <w:sz w:val="21"/>
            <w:szCs w:val="21"/>
            <w:lang w:val="en-US" w:eastAsia="pt-BR"/>
            <w:rPrChange w:id="189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89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89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899"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190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01"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1902"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1903" w:author="Ryan Lemos" w:date="2019-10-05T21:00:00Z"/>
          <w:rFonts w:ascii="Consolas" w:eastAsia="Times New Roman" w:hAnsi="Consolas"/>
          <w:color w:val="D4D4D4"/>
          <w:sz w:val="21"/>
          <w:szCs w:val="21"/>
          <w:lang w:val="en-US" w:eastAsia="pt-BR"/>
          <w:rPrChange w:id="1904" w:author="Ryan Lemos" w:date="2019-10-05T21:00:00Z">
            <w:rPr>
              <w:ins w:id="1905" w:author="Ryan Lemos" w:date="2019-10-05T21:00:00Z"/>
              <w:rFonts w:ascii="Consolas" w:eastAsia="Times New Roman" w:hAnsi="Consolas"/>
              <w:color w:val="D4D4D4"/>
              <w:sz w:val="21"/>
              <w:szCs w:val="21"/>
              <w:lang w:eastAsia="pt-BR"/>
            </w:rPr>
          </w:rPrChange>
        </w:rPr>
      </w:pPr>
      <w:ins w:id="1906" w:author="Ryan Lemos" w:date="2019-10-05T21:00:00Z">
        <w:r w:rsidRPr="00C80A0C">
          <w:rPr>
            <w:rFonts w:ascii="Consolas" w:eastAsia="Times New Roman" w:hAnsi="Consolas"/>
            <w:color w:val="D4D4D4"/>
            <w:sz w:val="21"/>
            <w:szCs w:val="21"/>
            <w:lang w:val="en-US" w:eastAsia="pt-BR"/>
            <w:rPrChange w:id="1907" w:author="Ryan Lemos" w:date="2019-10-05T21:00:00Z">
              <w:rPr>
                <w:rFonts w:ascii="Consolas" w:eastAsia="Times New Roman" w:hAnsi="Consolas"/>
                <w:color w:val="D4D4D4"/>
                <w:sz w:val="21"/>
                <w:szCs w:val="21"/>
                <w:lang w:eastAsia="pt-BR"/>
              </w:rPr>
            </w:rPrChange>
          </w:rPr>
          <w:lastRenderedPageBreak/>
          <w:t>            </w:t>
        </w:r>
        <w:r w:rsidRPr="00C80A0C">
          <w:rPr>
            <w:rFonts w:ascii="Consolas" w:eastAsia="Times New Roman" w:hAnsi="Consolas"/>
            <w:color w:val="9CDCFE"/>
            <w:sz w:val="21"/>
            <w:szCs w:val="21"/>
            <w:lang w:val="en-US" w:eastAsia="pt-BR"/>
            <w:rPrChange w:id="190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0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10"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1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12"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191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914"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1915"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1916" w:author="Ryan Lemos" w:date="2019-10-05T21:00:00Z"/>
          <w:rFonts w:ascii="Consolas" w:eastAsia="Times New Roman" w:hAnsi="Consolas"/>
          <w:color w:val="D4D4D4"/>
          <w:sz w:val="21"/>
          <w:szCs w:val="21"/>
          <w:lang w:val="en-US" w:eastAsia="pt-BR"/>
          <w:rPrChange w:id="1917" w:author="Ryan Lemos" w:date="2019-10-05T21:00:00Z">
            <w:rPr>
              <w:ins w:id="1918" w:author="Ryan Lemos" w:date="2019-10-05T21:00:00Z"/>
              <w:rFonts w:ascii="Consolas" w:eastAsia="Times New Roman" w:hAnsi="Consolas"/>
              <w:color w:val="D4D4D4"/>
              <w:sz w:val="21"/>
              <w:szCs w:val="21"/>
              <w:lang w:eastAsia="pt-BR"/>
            </w:rPr>
          </w:rPrChange>
        </w:rPr>
      </w:pPr>
      <w:ins w:id="1919" w:author="Ryan Lemos" w:date="2019-10-05T21:00:00Z">
        <w:r w:rsidRPr="00C80A0C">
          <w:rPr>
            <w:rFonts w:ascii="Consolas" w:eastAsia="Times New Roman" w:hAnsi="Consolas"/>
            <w:color w:val="D4D4D4"/>
            <w:sz w:val="21"/>
            <w:szCs w:val="21"/>
            <w:lang w:val="en-US" w:eastAsia="pt-BR"/>
            <w:rPrChange w:id="192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2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2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23"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24"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25"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192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927"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192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29"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930"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1931" w:author="Ryan Lemos" w:date="2019-10-05T21:00:00Z"/>
          <w:rFonts w:ascii="Consolas" w:eastAsia="Times New Roman" w:hAnsi="Consolas"/>
          <w:color w:val="D4D4D4"/>
          <w:sz w:val="21"/>
          <w:szCs w:val="21"/>
          <w:lang w:val="en-US" w:eastAsia="pt-BR"/>
          <w:rPrChange w:id="1932" w:author="Ryan Lemos" w:date="2019-10-05T21:00:00Z">
            <w:rPr>
              <w:ins w:id="1933" w:author="Ryan Lemos" w:date="2019-10-05T21:00:00Z"/>
              <w:rFonts w:ascii="Consolas" w:eastAsia="Times New Roman" w:hAnsi="Consolas"/>
              <w:color w:val="D4D4D4"/>
              <w:sz w:val="21"/>
              <w:szCs w:val="21"/>
              <w:lang w:eastAsia="pt-BR"/>
            </w:rPr>
          </w:rPrChange>
        </w:rPr>
      </w:pPr>
      <w:ins w:id="1934" w:author="Ryan Lemos" w:date="2019-10-05T21:00:00Z">
        <w:r w:rsidRPr="00C80A0C">
          <w:rPr>
            <w:rFonts w:ascii="Consolas" w:eastAsia="Times New Roman" w:hAnsi="Consolas"/>
            <w:color w:val="D4D4D4"/>
            <w:sz w:val="21"/>
            <w:szCs w:val="21"/>
            <w:lang w:val="en-US" w:eastAsia="pt-BR"/>
            <w:rPrChange w:id="193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36"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37"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38"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39"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40"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194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42"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94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44"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945"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1946" w:author="Ryan Lemos" w:date="2019-10-05T21:00:00Z"/>
          <w:rFonts w:ascii="Consolas" w:eastAsia="Times New Roman" w:hAnsi="Consolas"/>
          <w:color w:val="D4D4D4"/>
          <w:sz w:val="21"/>
          <w:szCs w:val="21"/>
          <w:lang w:val="en-US" w:eastAsia="pt-BR"/>
          <w:rPrChange w:id="1947" w:author="Ryan Lemos" w:date="2019-10-05T21:00:00Z">
            <w:rPr>
              <w:ins w:id="1948" w:author="Ryan Lemos" w:date="2019-10-05T21:00:00Z"/>
              <w:rFonts w:ascii="Consolas" w:eastAsia="Times New Roman" w:hAnsi="Consolas"/>
              <w:color w:val="D4D4D4"/>
              <w:sz w:val="21"/>
              <w:szCs w:val="21"/>
              <w:lang w:eastAsia="pt-BR"/>
            </w:rPr>
          </w:rPrChange>
        </w:rPr>
      </w:pPr>
      <w:ins w:id="1949" w:author="Ryan Lemos" w:date="2019-10-05T21:00:00Z">
        <w:r w:rsidRPr="00C80A0C">
          <w:rPr>
            <w:rFonts w:ascii="Consolas" w:eastAsia="Times New Roman" w:hAnsi="Consolas"/>
            <w:color w:val="D4D4D4"/>
            <w:sz w:val="21"/>
            <w:szCs w:val="21"/>
            <w:lang w:val="en-US" w:eastAsia="pt-BR"/>
            <w:rPrChange w:id="195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5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5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53"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54"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55"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1956"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1957" w:author="Ryan Lemos" w:date="2019-10-05T21:00:00Z"/>
          <w:rFonts w:ascii="Consolas" w:eastAsia="Times New Roman" w:hAnsi="Consolas"/>
          <w:color w:val="D4D4D4"/>
          <w:sz w:val="21"/>
          <w:szCs w:val="21"/>
          <w:lang w:val="en-US" w:eastAsia="pt-BR"/>
          <w:rPrChange w:id="1958" w:author="Ryan Lemos" w:date="2019-10-05T21:00:00Z">
            <w:rPr>
              <w:ins w:id="1959" w:author="Ryan Lemos" w:date="2019-10-05T21:00:00Z"/>
              <w:rFonts w:ascii="Consolas" w:eastAsia="Times New Roman" w:hAnsi="Consolas"/>
              <w:color w:val="D4D4D4"/>
              <w:sz w:val="21"/>
              <w:szCs w:val="21"/>
              <w:lang w:eastAsia="pt-BR"/>
            </w:rPr>
          </w:rPrChange>
        </w:rPr>
      </w:pPr>
      <w:ins w:id="1960" w:author="Ryan Lemos" w:date="2019-10-05T21:00:00Z">
        <w:r w:rsidRPr="00C80A0C">
          <w:rPr>
            <w:rFonts w:ascii="Consolas" w:eastAsia="Times New Roman" w:hAnsi="Consolas"/>
            <w:color w:val="D4D4D4"/>
            <w:sz w:val="21"/>
            <w:szCs w:val="21"/>
            <w:lang w:val="en-US" w:eastAsia="pt-BR"/>
            <w:rPrChange w:id="196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6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6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64"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1965"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66" w:author="Ryan Lemos" w:date="2019-10-05T21:00:00Z">
              <w:rPr>
                <w:rFonts w:ascii="Consolas" w:eastAsia="Times New Roman" w:hAnsi="Consolas"/>
                <w:color w:val="CE9178"/>
                <w:sz w:val="21"/>
                <w:szCs w:val="21"/>
                <w:lang w:eastAsia="pt-BR"/>
              </w:rPr>
            </w:rPrChange>
          </w:rPr>
          <w:t>'</w:t>
        </w:r>
        <w:proofErr w:type="spellStart"/>
        <w:r w:rsidRPr="00C80A0C">
          <w:rPr>
            <w:rFonts w:ascii="Consolas" w:eastAsia="Times New Roman" w:hAnsi="Consolas"/>
            <w:color w:val="CE9178"/>
            <w:sz w:val="21"/>
            <w:szCs w:val="21"/>
            <w:lang w:val="en-US" w:eastAsia="pt-BR"/>
            <w:rPrChange w:id="1967" w:author="Ryan Lemos" w:date="2019-10-05T21:00:00Z">
              <w:rPr>
                <w:rFonts w:ascii="Consolas" w:eastAsia="Times New Roman" w:hAnsi="Consolas"/>
                <w:color w:val="CE9178"/>
                <w:sz w:val="21"/>
                <w:szCs w:val="21"/>
                <w:lang w:eastAsia="pt-BR"/>
              </w:rPr>
            </w:rPrChange>
          </w:rPr>
          <w:t>bithdate</w:t>
        </w:r>
        <w:proofErr w:type="spellEnd"/>
        <w:r w:rsidRPr="00C80A0C">
          <w:rPr>
            <w:rFonts w:ascii="Consolas" w:eastAsia="Times New Roman" w:hAnsi="Consolas"/>
            <w:color w:val="CE9178"/>
            <w:sz w:val="21"/>
            <w:szCs w:val="21"/>
            <w:lang w:val="en-US" w:eastAsia="pt-BR"/>
            <w:rPrChange w:id="1968" w:author="Ryan Lemos" w:date="2019-10-05T21:00:00Z">
              <w:rPr>
                <w:rFonts w:ascii="Consolas" w:eastAsia="Times New Roman" w:hAnsi="Consolas"/>
                <w:color w:val="CE9178"/>
                <w:sz w:val="21"/>
                <w:szCs w:val="21"/>
                <w:lang w:eastAsia="pt-BR"/>
              </w:rPr>
            </w:rPrChange>
          </w:rPr>
          <w:t>'</w:t>
        </w:r>
        <w:r w:rsidRPr="00C80A0C">
          <w:rPr>
            <w:rFonts w:ascii="Consolas" w:eastAsia="Times New Roman" w:hAnsi="Consolas"/>
            <w:color w:val="D4D4D4"/>
            <w:sz w:val="21"/>
            <w:szCs w:val="21"/>
            <w:lang w:val="en-US" w:eastAsia="pt-BR"/>
            <w:rPrChange w:id="196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70"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971"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1972" w:author="Ryan Lemos" w:date="2019-10-05T21:00:00Z"/>
          <w:rFonts w:ascii="Consolas" w:eastAsia="Times New Roman" w:hAnsi="Consolas"/>
          <w:color w:val="D4D4D4"/>
          <w:sz w:val="21"/>
          <w:szCs w:val="21"/>
          <w:lang w:val="en-US" w:eastAsia="pt-BR"/>
          <w:rPrChange w:id="1973" w:author="Ryan Lemos" w:date="2019-10-05T21:00:00Z">
            <w:rPr>
              <w:ins w:id="1974" w:author="Ryan Lemos" w:date="2019-10-05T21:00:00Z"/>
              <w:rFonts w:ascii="Consolas" w:eastAsia="Times New Roman" w:hAnsi="Consolas"/>
              <w:color w:val="D4D4D4"/>
              <w:sz w:val="21"/>
              <w:szCs w:val="21"/>
              <w:lang w:eastAsia="pt-BR"/>
            </w:rPr>
          </w:rPrChange>
        </w:rPr>
      </w:pPr>
      <w:ins w:id="1975" w:author="Ryan Lemos" w:date="2019-10-05T21:00:00Z">
        <w:r w:rsidRPr="00C80A0C">
          <w:rPr>
            <w:rFonts w:ascii="Consolas" w:eastAsia="Times New Roman" w:hAnsi="Consolas"/>
            <w:color w:val="D4D4D4"/>
            <w:sz w:val="21"/>
            <w:szCs w:val="21"/>
            <w:lang w:val="en-US" w:eastAsia="pt-BR"/>
            <w:rPrChange w:id="197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7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78" w:author="Ryan Lemos" w:date="2019-10-05T21:00:00Z">
              <w:rPr>
                <w:rFonts w:ascii="Consolas" w:eastAsia="Times New Roman" w:hAnsi="Consolas"/>
                <w:color w:val="D4D4D4"/>
                <w:sz w:val="21"/>
                <w:szCs w:val="21"/>
                <w:lang w:eastAsia="pt-BR"/>
              </w:rPr>
            </w:rPrChange>
          </w:rPr>
          <w:t>-&gt;</w:t>
        </w:r>
        <w:proofErr w:type="spellStart"/>
        <w:r w:rsidRPr="00C80A0C">
          <w:rPr>
            <w:rFonts w:ascii="Consolas" w:eastAsia="Times New Roman" w:hAnsi="Consolas"/>
            <w:color w:val="DCDCAA"/>
            <w:sz w:val="21"/>
            <w:szCs w:val="21"/>
            <w:lang w:val="en-US" w:eastAsia="pt-BR"/>
            <w:rPrChange w:id="1979" w:author="Ryan Lemos" w:date="2019-10-05T21:00:00Z">
              <w:rPr>
                <w:rFonts w:ascii="Consolas" w:eastAsia="Times New Roman" w:hAnsi="Consolas"/>
                <w:color w:val="DCDCAA"/>
                <w:sz w:val="21"/>
                <w:szCs w:val="21"/>
                <w:lang w:eastAsia="pt-BR"/>
              </w:rPr>
            </w:rPrChange>
          </w:rPr>
          <w:t>rememberToken</w:t>
        </w:r>
        <w:proofErr w:type="spellEnd"/>
        <w:r w:rsidRPr="00C80A0C">
          <w:rPr>
            <w:rFonts w:ascii="Consolas" w:eastAsia="Times New Roman" w:hAnsi="Consolas"/>
            <w:color w:val="D4D4D4"/>
            <w:sz w:val="21"/>
            <w:szCs w:val="21"/>
            <w:lang w:val="en-US" w:eastAsia="pt-BR"/>
            <w:rPrChange w:id="1980"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1981" w:author="Ryan Lemos" w:date="2019-10-05T21:00:00Z"/>
          <w:rFonts w:ascii="Consolas" w:eastAsia="Times New Roman" w:hAnsi="Consolas"/>
          <w:color w:val="D4D4D4"/>
          <w:sz w:val="21"/>
          <w:szCs w:val="21"/>
          <w:lang w:val="en-US" w:eastAsia="pt-BR"/>
          <w:rPrChange w:id="1982" w:author="Ryan Lemos" w:date="2019-10-05T21:00:00Z">
            <w:rPr>
              <w:ins w:id="1983" w:author="Ryan Lemos" w:date="2019-10-05T21:00:00Z"/>
              <w:rFonts w:ascii="Consolas" w:eastAsia="Times New Roman" w:hAnsi="Consolas"/>
              <w:color w:val="D4D4D4"/>
              <w:sz w:val="21"/>
              <w:szCs w:val="21"/>
              <w:lang w:eastAsia="pt-BR"/>
            </w:rPr>
          </w:rPrChange>
        </w:rPr>
      </w:pPr>
      <w:ins w:id="1984" w:author="Ryan Lemos" w:date="2019-10-05T21:00:00Z">
        <w:r w:rsidRPr="00C80A0C">
          <w:rPr>
            <w:rFonts w:ascii="Consolas" w:eastAsia="Times New Roman" w:hAnsi="Consolas"/>
            <w:color w:val="D4D4D4"/>
            <w:sz w:val="21"/>
            <w:szCs w:val="21"/>
            <w:lang w:val="en-US" w:eastAsia="pt-BR"/>
            <w:rPrChange w:id="198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86"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87"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88"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1989"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1990" w:author="Ryan Lemos" w:date="2019-10-05T21:00:00Z"/>
          <w:rFonts w:ascii="Consolas" w:eastAsia="Times New Roman" w:hAnsi="Consolas"/>
          <w:color w:val="D4D4D4"/>
          <w:sz w:val="21"/>
          <w:szCs w:val="21"/>
          <w:lang w:val="en-US" w:eastAsia="pt-BR"/>
          <w:rPrChange w:id="1991" w:author="Ryan Lemos" w:date="2019-10-05T21:00:00Z">
            <w:rPr>
              <w:ins w:id="1992" w:author="Ryan Lemos" w:date="2019-10-05T21:00:00Z"/>
              <w:rFonts w:ascii="Consolas" w:eastAsia="Times New Roman" w:hAnsi="Consolas"/>
              <w:color w:val="D4D4D4"/>
              <w:sz w:val="21"/>
              <w:szCs w:val="21"/>
              <w:lang w:eastAsia="pt-BR"/>
            </w:rPr>
          </w:rPrChange>
        </w:rPr>
      </w:pPr>
      <w:ins w:id="1993" w:author="Ryan Lemos" w:date="2019-10-05T21:00:00Z">
        <w:r w:rsidRPr="00C80A0C">
          <w:rPr>
            <w:rFonts w:ascii="Consolas" w:eastAsia="Times New Roman" w:hAnsi="Consolas"/>
            <w:color w:val="D4D4D4"/>
            <w:sz w:val="21"/>
            <w:szCs w:val="21"/>
            <w:lang w:val="en-US" w:eastAsia="pt-BR"/>
            <w:rPrChange w:id="199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95"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96" w:author="Ryan Lemos" w:date="2019-10-05T21:00:00Z">
              <w:rPr>
                <w:rFonts w:ascii="Consolas" w:eastAsia="Times New Roman" w:hAnsi="Consolas"/>
                <w:color w:val="D4D4D4"/>
                <w:sz w:val="21"/>
                <w:szCs w:val="21"/>
                <w:lang w:eastAsia="pt-BR"/>
              </w:rPr>
            </w:rPrChange>
          </w:rPr>
          <w:t>-&gt;</w:t>
        </w:r>
        <w:proofErr w:type="spellStart"/>
        <w:r w:rsidRPr="00C80A0C">
          <w:rPr>
            <w:rFonts w:ascii="Consolas" w:eastAsia="Times New Roman" w:hAnsi="Consolas"/>
            <w:color w:val="DCDCAA"/>
            <w:sz w:val="21"/>
            <w:szCs w:val="21"/>
            <w:lang w:val="en-US" w:eastAsia="pt-BR"/>
            <w:rPrChange w:id="1997" w:author="Ryan Lemos" w:date="2019-10-05T21:00:00Z">
              <w:rPr>
                <w:rFonts w:ascii="Consolas" w:eastAsia="Times New Roman" w:hAnsi="Consolas"/>
                <w:color w:val="DCDCAA"/>
                <w:sz w:val="21"/>
                <w:szCs w:val="21"/>
                <w:lang w:eastAsia="pt-BR"/>
              </w:rPr>
            </w:rPrChange>
          </w:rPr>
          <w:t>softDeletes</w:t>
        </w:r>
        <w:proofErr w:type="spellEnd"/>
        <w:r w:rsidRPr="00C80A0C">
          <w:rPr>
            <w:rFonts w:ascii="Consolas" w:eastAsia="Times New Roman" w:hAnsi="Consolas"/>
            <w:color w:val="D4D4D4"/>
            <w:sz w:val="21"/>
            <w:szCs w:val="21"/>
            <w:lang w:val="en-US" w:eastAsia="pt-BR"/>
            <w:rPrChange w:id="1998"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1999" w:author="Ryan Lemos" w:date="2019-10-05T21:00:00Z"/>
          <w:rFonts w:ascii="Consolas" w:eastAsia="Times New Roman" w:hAnsi="Consolas"/>
          <w:color w:val="D4D4D4"/>
          <w:sz w:val="21"/>
          <w:szCs w:val="21"/>
          <w:lang w:val="en-US" w:eastAsia="pt-BR"/>
          <w:rPrChange w:id="2000" w:author="Ryan Lemos" w:date="2019-10-05T21:00:00Z">
            <w:rPr>
              <w:ins w:id="2001" w:author="Ryan Lemos" w:date="2019-10-05T21:00:00Z"/>
              <w:rFonts w:ascii="Consolas" w:eastAsia="Times New Roman" w:hAnsi="Consolas"/>
              <w:color w:val="D4D4D4"/>
              <w:sz w:val="21"/>
              <w:szCs w:val="21"/>
              <w:lang w:eastAsia="pt-BR"/>
            </w:rPr>
          </w:rPrChange>
        </w:rPr>
      </w:pPr>
      <w:ins w:id="2002" w:author="Ryan Lemos" w:date="2019-10-05T21:00:00Z">
        <w:r w:rsidRPr="00C80A0C">
          <w:rPr>
            <w:rFonts w:ascii="Consolas" w:eastAsia="Times New Roman" w:hAnsi="Consolas"/>
            <w:color w:val="D4D4D4"/>
            <w:sz w:val="21"/>
            <w:szCs w:val="21"/>
            <w:lang w:val="en-US" w:eastAsia="pt-BR"/>
            <w:rPrChange w:id="2003"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2004" w:author="Ryan Lemos" w:date="2019-10-05T21:00:00Z"/>
          <w:rFonts w:ascii="Consolas" w:eastAsia="Times New Roman" w:hAnsi="Consolas"/>
          <w:color w:val="D4D4D4"/>
          <w:sz w:val="21"/>
          <w:szCs w:val="21"/>
          <w:lang w:val="en-US" w:eastAsia="pt-BR"/>
          <w:rPrChange w:id="2005" w:author="Ryan Lemos" w:date="2019-10-05T21:00:00Z">
            <w:rPr>
              <w:ins w:id="2006" w:author="Ryan Lemos" w:date="2019-10-05T21:00:00Z"/>
              <w:rFonts w:ascii="Consolas" w:eastAsia="Times New Roman" w:hAnsi="Consolas"/>
              <w:color w:val="D4D4D4"/>
              <w:sz w:val="21"/>
              <w:szCs w:val="21"/>
              <w:lang w:eastAsia="pt-BR"/>
            </w:rPr>
          </w:rPrChange>
        </w:rPr>
      </w:pPr>
      <w:ins w:id="2007" w:author="Ryan Lemos" w:date="2019-10-05T21:00:00Z">
        <w:r w:rsidRPr="00C80A0C">
          <w:rPr>
            <w:rFonts w:ascii="Consolas" w:eastAsia="Times New Roman" w:hAnsi="Consolas"/>
            <w:color w:val="D4D4D4"/>
            <w:sz w:val="21"/>
            <w:szCs w:val="21"/>
            <w:lang w:val="en-US" w:eastAsia="pt-BR"/>
            <w:rPrChange w:id="2008"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2009" w:author="Ryan Lemos" w:date="2019-10-05T21:00:00Z"/>
          <w:rFonts w:ascii="Consolas" w:eastAsia="Times New Roman" w:hAnsi="Consolas"/>
          <w:color w:val="D4D4D4"/>
          <w:sz w:val="21"/>
          <w:szCs w:val="21"/>
          <w:lang w:val="en-US" w:eastAsia="pt-BR"/>
          <w:rPrChange w:id="2010" w:author="Ryan Lemos" w:date="2019-10-05T21:00:00Z">
            <w:rPr>
              <w:ins w:id="2011"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2012" w:author="Ryan Lemos" w:date="2019-10-05T21:00:00Z"/>
          <w:rFonts w:ascii="Consolas" w:eastAsia="Times New Roman" w:hAnsi="Consolas"/>
          <w:color w:val="D4D4D4"/>
          <w:sz w:val="21"/>
          <w:szCs w:val="21"/>
          <w:lang w:val="en-US" w:eastAsia="pt-BR"/>
          <w:rPrChange w:id="2013" w:author="Ryan Lemos" w:date="2019-10-05T21:00:00Z">
            <w:rPr>
              <w:ins w:id="2014" w:author="Ryan Lemos" w:date="2019-10-05T21:00:00Z"/>
              <w:rFonts w:ascii="Consolas" w:eastAsia="Times New Roman" w:hAnsi="Consolas"/>
              <w:color w:val="D4D4D4"/>
              <w:sz w:val="21"/>
              <w:szCs w:val="21"/>
              <w:lang w:eastAsia="pt-BR"/>
            </w:rPr>
          </w:rPrChange>
        </w:rPr>
      </w:pPr>
      <w:ins w:id="2015" w:author="Ryan Lemos" w:date="2019-10-05T21:00:00Z">
        <w:r w:rsidRPr="00C80A0C">
          <w:rPr>
            <w:rFonts w:ascii="Consolas" w:eastAsia="Times New Roman" w:hAnsi="Consolas"/>
            <w:color w:val="D4D4D4"/>
            <w:sz w:val="21"/>
            <w:szCs w:val="21"/>
            <w:lang w:val="en-US" w:eastAsia="pt-BR"/>
            <w:rPrChange w:id="201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2017"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2018" w:author="Ryan Lemos" w:date="2019-10-05T21:00:00Z"/>
          <w:rFonts w:ascii="Consolas" w:eastAsia="Times New Roman" w:hAnsi="Consolas"/>
          <w:color w:val="D4D4D4"/>
          <w:sz w:val="21"/>
          <w:szCs w:val="21"/>
          <w:lang w:val="en-US" w:eastAsia="pt-BR"/>
          <w:rPrChange w:id="2019" w:author="Ryan Lemos" w:date="2019-10-05T21:00:00Z">
            <w:rPr>
              <w:ins w:id="2020" w:author="Ryan Lemos" w:date="2019-10-05T21:00:00Z"/>
              <w:rFonts w:ascii="Consolas" w:eastAsia="Times New Roman" w:hAnsi="Consolas"/>
              <w:color w:val="D4D4D4"/>
              <w:sz w:val="21"/>
              <w:szCs w:val="21"/>
              <w:lang w:eastAsia="pt-BR"/>
            </w:rPr>
          </w:rPrChange>
        </w:rPr>
      </w:pPr>
      <w:ins w:id="2021" w:author="Ryan Lemos" w:date="2019-10-05T21:00:00Z">
        <w:r w:rsidRPr="00C80A0C">
          <w:rPr>
            <w:rFonts w:ascii="Consolas" w:eastAsia="Times New Roman" w:hAnsi="Consolas"/>
            <w:color w:val="6A9955"/>
            <w:sz w:val="21"/>
            <w:szCs w:val="21"/>
            <w:lang w:val="en-US" w:eastAsia="pt-BR"/>
            <w:rPrChange w:id="2022"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2023" w:author="Ryan Lemos" w:date="2019-10-05T21:00:00Z"/>
          <w:rFonts w:ascii="Consolas" w:eastAsia="Times New Roman" w:hAnsi="Consolas"/>
          <w:color w:val="D4D4D4"/>
          <w:sz w:val="21"/>
          <w:szCs w:val="21"/>
          <w:lang w:val="en-US" w:eastAsia="pt-BR"/>
          <w:rPrChange w:id="2024" w:author="Ryan Lemos" w:date="2019-10-05T21:00:00Z">
            <w:rPr>
              <w:ins w:id="2025" w:author="Ryan Lemos" w:date="2019-10-05T21:00:00Z"/>
              <w:rFonts w:ascii="Consolas" w:eastAsia="Times New Roman" w:hAnsi="Consolas"/>
              <w:color w:val="D4D4D4"/>
              <w:sz w:val="21"/>
              <w:szCs w:val="21"/>
              <w:lang w:eastAsia="pt-BR"/>
            </w:rPr>
          </w:rPrChange>
        </w:rPr>
      </w:pPr>
      <w:ins w:id="2026" w:author="Ryan Lemos" w:date="2019-10-05T21:00:00Z">
        <w:r w:rsidRPr="00C80A0C">
          <w:rPr>
            <w:rFonts w:ascii="Consolas" w:eastAsia="Times New Roman" w:hAnsi="Consolas"/>
            <w:color w:val="6A9955"/>
            <w:sz w:val="21"/>
            <w:szCs w:val="21"/>
            <w:lang w:val="en-US" w:eastAsia="pt-BR"/>
            <w:rPrChange w:id="2027"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2028" w:author="Ryan Lemos" w:date="2019-10-05T21:00:00Z"/>
          <w:rFonts w:ascii="Consolas" w:eastAsia="Times New Roman" w:hAnsi="Consolas"/>
          <w:color w:val="D4D4D4"/>
          <w:sz w:val="21"/>
          <w:szCs w:val="21"/>
          <w:lang w:val="en-US" w:eastAsia="pt-BR"/>
          <w:rPrChange w:id="2029" w:author="Ryan Lemos" w:date="2019-10-05T21:00:00Z">
            <w:rPr>
              <w:ins w:id="2030" w:author="Ryan Lemos" w:date="2019-10-05T21:00:00Z"/>
              <w:rFonts w:ascii="Consolas" w:eastAsia="Times New Roman" w:hAnsi="Consolas"/>
              <w:color w:val="D4D4D4"/>
              <w:sz w:val="21"/>
              <w:szCs w:val="21"/>
              <w:lang w:eastAsia="pt-BR"/>
            </w:rPr>
          </w:rPrChange>
        </w:rPr>
      </w:pPr>
      <w:ins w:id="2031" w:author="Ryan Lemos" w:date="2019-10-05T21:00:00Z">
        <w:r w:rsidRPr="00C80A0C">
          <w:rPr>
            <w:rFonts w:ascii="Consolas" w:eastAsia="Times New Roman" w:hAnsi="Consolas"/>
            <w:color w:val="6A9955"/>
            <w:sz w:val="21"/>
            <w:szCs w:val="21"/>
            <w:lang w:val="en-US" w:eastAsia="pt-BR"/>
            <w:rPrChange w:id="2032"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2033"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2034"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2035"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2036" w:author="Ryan Lemos" w:date="2019-10-05T21:00:00Z"/>
          <w:rFonts w:ascii="Consolas" w:eastAsia="Times New Roman" w:hAnsi="Consolas"/>
          <w:color w:val="D4D4D4"/>
          <w:sz w:val="21"/>
          <w:szCs w:val="21"/>
          <w:lang w:val="en-US" w:eastAsia="pt-BR"/>
          <w:rPrChange w:id="2037" w:author="Ryan Lemos" w:date="2019-10-05T21:00:00Z">
            <w:rPr>
              <w:ins w:id="2038" w:author="Ryan Lemos" w:date="2019-10-05T21:00:00Z"/>
              <w:rFonts w:ascii="Consolas" w:eastAsia="Times New Roman" w:hAnsi="Consolas"/>
              <w:color w:val="D4D4D4"/>
              <w:sz w:val="21"/>
              <w:szCs w:val="21"/>
              <w:lang w:eastAsia="pt-BR"/>
            </w:rPr>
          </w:rPrChange>
        </w:rPr>
      </w:pPr>
      <w:ins w:id="2039" w:author="Ryan Lemos" w:date="2019-10-05T21:00:00Z">
        <w:r w:rsidRPr="00C80A0C">
          <w:rPr>
            <w:rFonts w:ascii="Consolas" w:eastAsia="Times New Roman" w:hAnsi="Consolas"/>
            <w:color w:val="6A9955"/>
            <w:sz w:val="21"/>
            <w:szCs w:val="21"/>
            <w:lang w:val="en-US" w:eastAsia="pt-BR"/>
            <w:rPrChange w:id="2040"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2041" w:author="Ryan Lemos" w:date="2019-10-05T21:00:00Z"/>
          <w:rFonts w:ascii="Consolas" w:eastAsia="Times New Roman" w:hAnsi="Consolas"/>
          <w:color w:val="D4D4D4"/>
          <w:sz w:val="21"/>
          <w:szCs w:val="21"/>
          <w:lang w:val="en-US" w:eastAsia="pt-BR"/>
          <w:rPrChange w:id="2042" w:author="Ryan Lemos" w:date="2019-10-05T21:00:00Z">
            <w:rPr>
              <w:ins w:id="2043" w:author="Ryan Lemos" w:date="2019-10-05T21:00:00Z"/>
              <w:rFonts w:ascii="Consolas" w:eastAsia="Times New Roman" w:hAnsi="Consolas"/>
              <w:color w:val="D4D4D4"/>
              <w:sz w:val="21"/>
              <w:szCs w:val="21"/>
              <w:lang w:eastAsia="pt-BR"/>
            </w:rPr>
          </w:rPrChange>
        </w:rPr>
      </w:pPr>
      <w:ins w:id="2044" w:author="Ryan Lemos" w:date="2019-10-05T21:00:00Z">
        <w:r w:rsidRPr="00C80A0C">
          <w:rPr>
            <w:rFonts w:ascii="Consolas" w:eastAsia="Times New Roman" w:hAnsi="Consolas"/>
            <w:color w:val="D4D4D4"/>
            <w:sz w:val="21"/>
            <w:szCs w:val="21"/>
            <w:lang w:val="en-US" w:eastAsia="pt-BR"/>
            <w:rPrChange w:id="204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046"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204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048"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04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2050"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2051"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2052" w:author="Ryan Lemos" w:date="2019-10-05T21:00:00Z"/>
          <w:rFonts w:ascii="Consolas" w:eastAsia="Times New Roman" w:hAnsi="Consolas"/>
          <w:color w:val="D4D4D4"/>
          <w:sz w:val="21"/>
          <w:szCs w:val="21"/>
          <w:lang w:val="en-US" w:eastAsia="pt-BR"/>
          <w:rPrChange w:id="2053" w:author="Ryan Lemos" w:date="2019-10-05T21:00:00Z">
            <w:rPr>
              <w:ins w:id="2054" w:author="Ryan Lemos" w:date="2019-10-05T21:00:00Z"/>
              <w:rFonts w:ascii="Consolas" w:eastAsia="Times New Roman" w:hAnsi="Consolas"/>
              <w:color w:val="D4D4D4"/>
              <w:sz w:val="21"/>
              <w:szCs w:val="21"/>
              <w:lang w:eastAsia="pt-BR"/>
            </w:rPr>
          </w:rPrChange>
        </w:rPr>
      </w:pPr>
      <w:ins w:id="2055" w:author="Ryan Lemos" w:date="2019-10-05T21:00:00Z">
        <w:r w:rsidRPr="00C80A0C">
          <w:rPr>
            <w:rFonts w:ascii="Consolas" w:eastAsia="Times New Roman" w:hAnsi="Consolas"/>
            <w:color w:val="D4D4D4"/>
            <w:sz w:val="21"/>
            <w:szCs w:val="21"/>
            <w:lang w:val="en-US" w:eastAsia="pt-BR"/>
            <w:rPrChange w:id="2056" w:author="Ryan Lemos" w:date="2019-10-05T21:00:00Z">
              <w:rPr>
                <w:rFonts w:ascii="Consolas" w:eastAsia="Times New Roman" w:hAnsi="Consolas"/>
                <w:color w:val="D4D4D4"/>
                <w:sz w:val="21"/>
                <w:szCs w:val="21"/>
                <w:lang w:eastAsia="pt-BR"/>
              </w:rPr>
            </w:rPrChange>
          </w:rPr>
          <w:t>    {</w:t>
        </w:r>
      </w:ins>
    </w:p>
    <w:p w14:paraId="1D3A0513" w14:textId="77777777" w:rsidR="00C80A0C" w:rsidRPr="006228CE" w:rsidRDefault="00C80A0C" w:rsidP="00C80A0C">
      <w:pPr>
        <w:shd w:val="clear" w:color="auto" w:fill="1E1E1E"/>
        <w:spacing w:line="285" w:lineRule="atLeast"/>
        <w:ind w:firstLine="0"/>
        <w:jc w:val="left"/>
        <w:outlineLvl w:val="9"/>
        <w:rPr>
          <w:ins w:id="2057" w:author="Ryan Lemos" w:date="2019-10-05T21:00:00Z"/>
          <w:rFonts w:ascii="Consolas" w:eastAsia="Times New Roman" w:hAnsi="Consolas"/>
          <w:color w:val="D4D4D4"/>
          <w:sz w:val="21"/>
          <w:szCs w:val="21"/>
          <w:lang w:val="en-US" w:eastAsia="pt-BR"/>
          <w:rPrChange w:id="2058" w:author="Ryan Lemos" w:date="2019-10-14T19:07:00Z">
            <w:rPr>
              <w:ins w:id="2059" w:author="Ryan Lemos" w:date="2019-10-05T21:00:00Z"/>
              <w:rFonts w:ascii="Consolas" w:eastAsia="Times New Roman" w:hAnsi="Consolas"/>
              <w:color w:val="D4D4D4"/>
              <w:sz w:val="21"/>
              <w:szCs w:val="21"/>
              <w:lang w:eastAsia="pt-BR"/>
            </w:rPr>
          </w:rPrChange>
        </w:rPr>
      </w:pPr>
      <w:ins w:id="2060" w:author="Ryan Lemos" w:date="2019-10-05T21:00:00Z">
        <w:r w:rsidRPr="00C80A0C">
          <w:rPr>
            <w:rFonts w:ascii="Consolas" w:eastAsia="Times New Roman" w:hAnsi="Consolas"/>
            <w:color w:val="D4D4D4"/>
            <w:sz w:val="21"/>
            <w:szCs w:val="21"/>
            <w:lang w:val="en-US" w:eastAsia="pt-BR"/>
            <w:rPrChange w:id="2061" w:author="Ryan Lemos" w:date="2019-10-05T21:00:00Z">
              <w:rPr>
                <w:rFonts w:ascii="Consolas" w:eastAsia="Times New Roman" w:hAnsi="Consolas"/>
                <w:color w:val="D4D4D4"/>
                <w:sz w:val="21"/>
                <w:szCs w:val="21"/>
                <w:lang w:eastAsia="pt-BR"/>
              </w:rPr>
            </w:rPrChange>
          </w:rPr>
          <w:t>        </w:t>
        </w:r>
        <w:r w:rsidRPr="006228CE">
          <w:rPr>
            <w:rFonts w:ascii="Consolas" w:eastAsia="Times New Roman" w:hAnsi="Consolas"/>
            <w:color w:val="4EC9B0"/>
            <w:sz w:val="21"/>
            <w:szCs w:val="21"/>
            <w:lang w:val="en-US" w:eastAsia="pt-BR"/>
            <w:rPrChange w:id="2062" w:author="Ryan Lemos" w:date="2019-10-14T19:07:00Z">
              <w:rPr>
                <w:rFonts w:ascii="Consolas" w:eastAsia="Times New Roman" w:hAnsi="Consolas"/>
                <w:color w:val="4EC9B0"/>
                <w:sz w:val="21"/>
                <w:szCs w:val="21"/>
                <w:lang w:eastAsia="pt-BR"/>
              </w:rPr>
            </w:rPrChange>
          </w:rPr>
          <w:t>Schema</w:t>
        </w:r>
        <w:r w:rsidRPr="006228CE">
          <w:rPr>
            <w:rFonts w:ascii="Consolas" w:eastAsia="Times New Roman" w:hAnsi="Consolas"/>
            <w:color w:val="D4D4D4"/>
            <w:sz w:val="21"/>
            <w:szCs w:val="21"/>
            <w:lang w:val="en-US" w:eastAsia="pt-BR"/>
            <w:rPrChange w:id="2063" w:author="Ryan Lemos" w:date="2019-10-14T19:07:00Z">
              <w:rPr>
                <w:rFonts w:ascii="Consolas" w:eastAsia="Times New Roman" w:hAnsi="Consolas"/>
                <w:color w:val="D4D4D4"/>
                <w:sz w:val="21"/>
                <w:szCs w:val="21"/>
                <w:lang w:eastAsia="pt-BR"/>
              </w:rPr>
            </w:rPrChange>
          </w:rPr>
          <w:t>::</w:t>
        </w:r>
        <w:proofErr w:type="spellStart"/>
        <w:r w:rsidRPr="006228CE">
          <w:rPr>
            <w:rFonts w:ascii="Consolas" w:eastAsia="Times New Roman" w:hAnsi="Consolas"/>
            <w:color w:val="DCDCAA"/>
            <w:sz w:val="21"/>
            <w:szCs w:val="21"/>
            <w:lang w:val="en-US" w:eastAsia="pt-BR"/>
            <w:rPrChange w:id="2064" w:author="Ryan Lemos" w:date="2019-10-14T19:07:00Z">
              <w:rPr>
                <w:rFonts w:ascii="Consolas" w:eastAsia="Times New Roman" w:hAnsi="Consolas"/>
                <w:color w:val="DCDCAA"/>
                <w:sz w:val="21"/>
                <w:szCs w:val="21"/>
                <w:lang w:eastAsia="pt-BR"/>
              </w:rPr>
            </w:rPrChange>
          </w:rPr>
          <w:t>dropIfExists</w:t>
        </w:r>
        <w:proofErr w:type="spellEnd"/>
        <w:r w:rsidRPr="006228CE">
          <w:rPr>
            <w:rFonts w:ascii="Consolas" w:eastAsia="Times New Roman" w:hAnsi="Consolas"/>
            <w:color w:val="D4D4D4"/>
            <w:sz w:val="21"/>
            <w:szCs w:val="21"/>
            <w:lang w:val="en-US" w:eastAsia="pt-BR"/>
            <w:rPrChange w:id="2065" w:author="Ryan Lemos" w:date="2019-10-14T19:07:00Z">
              <w:rPr>
                <w:rFonts w:ascii="Consolas" w:eastAsia="Times New Roman" w:hAnsi="Consolas"/>
                <w:color w:val="D4D4D4"/>
                <w:sz w:val="21"/>
                <w:szCs w:val="21"/>
                <w:lang w:eastAsia="pt-BR"/>
              </w:rPr>
            </w:rPrChange>
          </w:rPr>
          <w:t>(</w:t>
        </w:r>
        <w:r w:rsidRPr="006228CE">
          <w:rPr>
            <w:rFonts w:ascii="Consolas" w:eastAsia="Times New Roman" w:hAnsi="Consolas"/>
            <w:color w:val="CE9178"/>
            <w:sz w:val="21"/>
            <w:szCs w:val="21"/>
            <w:lang w:val="en-US" w:eastAsia="pt-BR"/>
            <w:rPrChange w:id="2066" w:author="Ryan Lemos" w:date="2019-10-14T19:07:00Z">
              <w:rPr>
                <w:rFonts w:ascii="Consolas" w:eastAsia="Times New Roman" w:hAnsi="Consolas"/>
                <w:color w:val="CE9178"/>
                <w:sz w:val="21"/>
                <w:szCs w:val="21"/>
                <w:lang w:eastAsia="pt-BR"/>
              </w:rPr>
            </w:rPrChange>
          </w:rPr>
          <w:t>'users'</w:t>
        </w:r>
        <w:r w:rsidRPr="006228CE">
          <w:rPr>
            <w:rFonts w:ascii="Consolas" w:eastAsia="Times New Roman" w:hAnsi="Consolas"/>
            <w:color w:val="D4D4D4"/>
            <w:sz w:val="21"/>
            <w:szCs w:val="21"/>
            <w:lang w:val="en-US" w:eastAsia="pt-BR"/>
            <w:rPrChange w:id="2067" w:author="Ryan Lemos" w:date="2019-10-14T19:07:00Z">
              <w:rPr>
                <w:rFonts w:ascii="Consolas" w:eastAsia="Times New Roman" w:hAnsi="Consolas"/>
                <w:color w:val="D4D4D4"/>
                <w:sz w:val="21"/>
                <w:szCs w:val="21"/>
                <w:lang w:eastAsia="pt-BR"/>
              </w:rPr>
            </w:rPrChange>
          </w:rPr>
          <w:t>);</w:t>
        </w:r>
      </w:ins>
    </w:p>
    <w:p w14:paraId="55E169AA" w14:textId="77777777" w:rsidR="00C80A0C" w:rsidRPr="0002745D" w:rsidRDefault="00C80A0C" w:rsidP="00C80A0C">
      <w:pPr>
        <w:shd w:val="clear" w:color="auto" w:fill="1E1E1E"/>
        <w:spacing w:line="285" w:lineRule="atLeast"/>
        <w:ind w:firstLine="0"/>
        <w:jc w:val="left"/>
        <w:outlineLvl w:val="9"/>
        <w:rPr>
          <w:ins w:id="2068" w:author="Ryan Lemos" w:date="2019-10-05T21:00:00Z"/>
          <w:rFonts w:ascii="Consolas" w:eastAsia="Times New Roman" w:hAnsi="Consolas"/>
          <w:color w:val="D4D4D4"/>
          <w:sz w:val="21"/>
          <w:szCs w:val="21"/>
          <w:lang w:eastAsia="pt-BR"/>
        </w:rPr>
      </w:pPr>
      <w:ins w:id="2069" w:author="Ryan Lemos" w:date="2019-10-05T21:00:00Z">
        <w:r w:rsidRPr="006228CE">
          <w:rPr>
            <w:rFonts w:ascii="Consolas" w:eastAsia="Times New Roman" w:hAnsi="Consolas"/>
            <w:color w:val="D4D4D4"/>
            <w:sz w:val="21"/>
            <w:szCs w:val="21"/>
            <w:lang w:val="en-US" w:eastAsia="pt-BR"/>
            <w:rPrChange w:id="2070" w:author="Ryan Lemos" w:date="2019-10-14T19:07:00Z">
              <w:rPr>
                <w:rFonts w:ascii="Consolas" w:eastAsia="Times New Roman" w:hAnsi="Consolas"/>
                <w:color w:val="D4D4D4"/>
                <w:sz w:val="21"/>
                <w:szCs w:val="21"/>
                <w:lang w:eastAsia="pt-BR"/>
              </w:rPr>
            </w:rPrChange>
          </w:rPr>
          <w:t>    </w:t>
        </w:r>
        <w:r w:rsidRPr="0002745D">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2071" w:author="Ryan Lemos" w:date="2019-10-05T21:00:00Z"/>
          <w:rFonts w:ascii="Consolas" w:eastAsia="Times New Roman" w:hAnsi="Consolas"/>
          <w:color w:val="D4D4D4"/>
          <w:sz w:val="21"/>
          <w:szCs w:val="21"/>
          <w:lang w:eastAsia="pt-BR"/>
        </w:rPr>
      </w:pPr>
      <w:ins w:id="2072" w:author="Ryan Lemos" w:date="2019-10-05T21:00:00Z">
        <w:r w:rsidRPr="00C80A0C">
          <w:rPr>
            <w:rFonts w:ascii="Consolas" w:eastAsia="Times New Roman" w:hAnsi="Consolas"/>
            <w:color w:val="D4D4D4"/>
            <w:sz w:val="21"/>
            <w:szCs w:val="21"/>
            <w:lang w:eastAsia="pt-BR"/>
          </w:rPr>
          <w:t>}</w:t>
        </w:r>
      </w:ins>
    </w:p>
    <w:p w14:paraId="5D945649" w14:textId="13D6EA90" w:rsidR="00D536A8" w:rsidRDefault="009E79A9" w:rsidP="00D536A8">
      <w:pPr>
        <w:pStyle w:val="Fontes"/>
        <w:rPr>
          <w:ins w:id="2073" w:author="Ryan Lemos" w:date="2019-10-13T12:44:00Z"/>
        </w:rPr>
      </w:pPr>
      <w:ins w:id="2074" w:author="Ryan Lemos" w:date="2019-10-13T13:01:00Z">
        <w:r>
          <w:t>Fonte: PRÓPRIA, 2019. Utilizando o VSCODE v.1.39.1</w:t>
        </w:r>
      </w:ins>
    </w:p>
    <w:p w14:paraId="13772EAB" w14:textId="77777777" w:rsidR="00C80A0C" w:rsidRDefault="00C80A0C">
      <w:pPr>
        <w:ind w:firstLine="0"/>
        <w:rPr>
          <w:ins w:id="2075" w:author="Ryan Lemos" w:date="2019-10-05T20:37:00Z"/>
        </w:rPr>
        <w:pPrChange w:id="2076" w:author="Ryan Lemos" w:date="2019-10-05T21:01:00Z">
          <w:pPr/>
        </w:pPrChange>
      </w:pPr>
    </w:p>
    <w:p w14:paraId="26A4E1C0" w14:textId="5FB79A92" w:rsidR="00AB636C" w:rsidRDefault="00C80A0C">
      <w:pPr>
        <w:rPr>
          <w:ins w:id="2077" w:author="Ryan Lemos" w:date="2019-10-13T12:03:00Z"/>
        </w:rPr>
      </w:pPr>
      <w:ins w:id="2078" w:author="Ryan Lemos" w:date="2019-10-05T20:55:00Z">
        <w:r>
          <w:t xml:space="preserve">O </w:t>
        </w:r>
      </w:ins>
      <w:proofErr w:type="spellStart"/>
      <w:ins w:id="2079" w:author="Ryan Lemos" w:date="2019-10-05T20:56:00Z">
        <w:r w:rsidRPr="00C80A0C">
          <w:rPr>
            <w:i/>
            <w:iCs/>
            <w:rPrChange w:id="2080" w:author="Ryan Lemos" w:date="2019-10-05T20:58:00Z">
              <w:rPr/>
            </w:rPrChange>
          </w:rPr>
          <w:t>A</w:t>
        </w:r>
      </w:ins>
      <w:ins w:id="2081" w:author="Ryan Lemos" w:date="2019-10-05T20:55:00Z">
        <w:r w:rsidRPr="00C80A0C">
          <w:rPr>
            <w:i/>
            <w:iCs/>
            <w:rPrChange w:id="2082" w:author="Ryan Lemos" w:date="2019-10-05T20:58:00Z">
              <w:rPr/>
            </w:rPrChange>
          </w:rPr>
          <w:t>rtisan</w:t>
        </w:r>
      </w:ins>
      <w:proofErr w:type="spellEnd"/>
      <w:ins w:id="2083" w:author="Ryan Lemos" w:date="2019-10-05T20:58:00Z">
        <w:r>
          <w:t xml:space="preserve"> por sua vez se trata de</w:t>
        </w:r>
      </w:ins>
      <w:ins w:id="2084" w:author="Ryan Lemos" w:date="2019-10-05T20:37:00Z">
        <w:r w:rsidR="00BC3A9C">
          <w:t xml:space="preserve"> ferramenta de linha de comandos</w:t>
        </w:r>
      </w:ins>
      <w:ins w:id="2085" w:author="Ryan Lemos" w:date="2019-10-05T21:05:00Z">
        <w:r w:rsidR="00F715E4">
          <w:t xml:space="preserve"> do </w:t>
        </w:r>
        <w:proofErr w:type="spellStart"/>
        <w:r w:rsidR="00F715E4">
          <w:t>Laravel</w:t>
        </w:r>
      </w:ins>
      <w:proofErr w:type="spellEnd"/>
      <w:ins w:id="2086" w:author="Ryan Lemos" w:date="2019-10-05T20:37:00Z">
        <w:r w:rsidR="00C23F2F">
          <w:t>.</w:t>
        </w:r>
      </w:ins>
      <w:ins w:id="2087" w:author="Ryan Lemos" w:date="2019-10-05T20:46:00Z">
        <w:r w:rsidR="00C23F2F">
          <w:t xml:space="preserve"> Foi concebido para auxiliar na produtividade e desempenho na concepção de sistemas.</w:t>
        </w:r>
      </w:ins>
      <w:ins w:id="2088" w:author="Ryan Lemos" w:date="2019-10-05T20:37:00Z">
        <w:r w:rsidR="00C23F2F">
          <w:t xml:space="preserve"> Através dessa </w:t>
        </w:r>
      </w:ins>
      <w:ins w:id="2089" w:author="Ryan Lemos" w:date="2019-10-05T21:06:00Z">
        <w:r w:rsidR="00F715E4">
          <w:t xml:space="preserve">do </w:t>
        </w:r>
        <w:proofErr w:type="spellStart"/>
        <w:r w:rsidR="00F715E4" w:rsidRPr="00294AD5">
          <w:rPr>
            <w:i/>
            <w:iCs/>
            <w:rPrChange w:id="2090" w:author="Ryan Lemos" w:date="2019-10-05T21:06:00Z">
              <w:rPr/>
            </w:rPrChange>
          </w:rPr>
          <w:t>A</w:t>
        </w:r>
        <w:r w:rsidR="00F715E4" w:rsidRPr="00F715E4">
          <w:rPr>
            <w:i/>
            <w:iCs/>
            <w:rPrChange w:id="2091" w:author="Ryan Lemos" w:date="2019-10-05T21:06:00Z">
              <w:rPr/>
            </w:rPrChange>
          </w:rPr>
          <w:t>rtisan</w:t>
        </w:r>
      </w:ins>
      <w:proofErr w:type="spellEnd"/>
      <w:ins w:id="2092" w:author="Ryan Lemos" w:date="2019-10-05T20:38:00Z">
        <w:r w:rsidR="00C23F2F">
          <w:t xml:space="preserve"> o desenvolvedor pode por exemplo gerar seus </w:t>
        </w:r>
        <w:proofErr w:type="spellStart"/>
        <w:r w:rsidR="00C23F2F" w:rsidRPr="00C23F2F">
          <w:rPr>
            <w:i/>
            <w:iCs/>
            <w:rPrChange w:id="2093" w:author="Ryan Lemos" w:date="2019-10-05T20:38:00Z">
              <w:rPr/>
            </w:rPrChange>
          </w:rPr>
          <w:t>Controllers</w:t>
        </w:r>
        <w:proofErr w:type="spellEnd"/>
        <w:r w:rsidR="00C23F2F">
          <w:t xml:space="preserve">, </w:t>
        </w:r>
        <w:proofErr w:type="spellStart"/>
        <w:r w:rsidR="00C23F2F" w:rsidRPr="00C23F2F">
          <w:rPr>
            <w:i/>
            <w:iCs/>
            <w:rPrChange w:id="2094" w:author="Ryan Lemos" w:date="2019-10-05T20:38:00Z">
              <w:rPr/>
            </w:rPrChange>
          </w:rPr>
          <w:t>Models</w:t>
        </w:r>
        <w:proofErr w:type="spellEnd"/>
        <w:r w:rsidR="00C23F2F">
          <w:t>, migrações de banco de dados</w:t>
        </w:r>
      </w:ins>
      <w:ins w:id="2095" w:author="Ryan Lemos" w:date="2019-10-05T20:41:00Z">
        <w:r w:rsidR="00C23F2F">
          <w:t>, e realizar diversas outras ações</w:t>
        </w:r>
      </w:ins>
      <w:ins w:id="2096" w:author="Ryan Lemos" w:date="2019-10-05T20:40:00Z">
        <w:r w:rsidR="00C23F2F">
          <w:t xml:space="preserve"> por meio de comandos no terminal</w:t>
        </w:r>
      </w:ins>
      <w:ins w:id="2097" w:author="Ryan Lemos" w:date="2019-10-05T20:47:00Z">
        <w:r w:rsidR="00C23F2F">
          <w:t xml:space="preserve"> (TURINI, </w:t>
        </w:r>
      </w:ins>
      <w:ins w:id="2098" w:author="Ryan Lemos" w:date="2019-10-05T20:48:00Z">
        <w:r w:rsidR="00C23F2F">
          <w:t>2015)</w:t>
        </w:r>
      </w:ins>
      <w:ins w:id="2099" w:author="Ryan Lemos" w:date="2019-10-05T20:41:00Z">
        <w:r w:rsidR="00C23F2F">
          <w:t>.</w:t>
        </w:r>
      </w:ins>
      <w:ins w:id="2100" w:author="Ryan Lemos" w:date="2019-10-05T20:42:00Z">
        <w:r w:rsidR="00C23F2F">
          <w:t xml:space="preserve"> </w:t>
        </w:r>
      </w:ins>
      <w:del w:id="2101"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21B1C11C" w14:textId="05F59255" w:rsidR="00EE035A" w:rsidRPr="00A519CE" w:rsidRDefault="00EE035A">
      <w:pPr>
        <w:rPr>
          <w:ins w:id="2102" w:author="Ryan Lemos" w:date="2019-10-07T08:52:00Z"/>
        </w:rPr>
      </w:pPr>
      <w:ins w:id="2103" w:author="Ryan Lemos" w:date="2019-10-13T12:03:00Z">
        <w:r>
          <w:t xml:space="preserve">Os </w:t>
        </w:r>
        <w:proofErr w:type="spellStart"/>
        <w:r w:rsidRPr="00EE035A">
          <w:rPr>
            <w:i/>
            <w:iCs/>
            <w:rPrChange w:id="2104" w:author="Ryan Lemos" w:date="2019-10-13T12:04:00Z">
              <w:rPr/>
            </w:rPrChange>
          </w:rPr>
          <w:t>Models</w:t>
        </w:r>
        <w:proofErr w:type="spellEnd"/>
        <w:r>
          <w:t xml:space="preserve"> por sua vez </w:t>
        </w:r>
      </w:ins>
      <w:ins w:id="2105" w:author="Ryan Lemos" w:date="2019-10-13T12:04:00Z">
        <w:r>
          <w:t xml:space="preserve">pertencem ao </w:t>
        </w:r>
        <w:proofErr w:type="spellStart"/>
        <w:r>
          <w:t>Eloquent</w:t>
        </w:r>
      </w:ins>
      <w:proofErr w:type="spellEnd"/>
      <w:ins w:id="2106" w:author="Ryan Lemos" w:date="2019-10-13T12:06:00Z">
        <w:r w:rsidR="00A519CE">
          <w:t xml:space="preserve"> que se trata de um </w:t>
        </w:r>
        <w:proofErr w:type="spellStart"/>
        <w:r w:rsidR="00A519CE" w:rsidRPr="00A519CE">
          <w:rPr>
            <w:i/>
            <w:iCs/>
            <w:rPrChange w:id="2107" w:author="Ryan Lemos" w:date="2019-10-13T12:09:00Z">
              <w:rPr/>
            </w:rPrChange>
          </w:rPr>
          <w:t>Obje</w:t>
        </w:r>
      </w:ins>
      <w:ins w:id="2108" w:author="Ryan Lemos" w:date="2019-10-13T12:07:00Z">
        <w:r w:rsidR="00A519CE" w:rsidRPr="00A519CE">
          <w:rPr>
            <w:i/>
            <w:iCs/>
            <w:rPrChange w:id="2109" w:author="Ryan Lemos" w:date="2019-10-13T12:09:00Z">
              <w:rPr/>
            </w:rPrChange>
          </w:rPr>
          <w:t>c</w:t>
        </w:r>
      </w:ins>
      <w:ins w:id="2110" w:author="Ryan Lemos" w:date="2019-10-13T12:06:00Z">
        <w:r w:rsidR="00A519CE" w:rsidRPr="00A519CE">
          <w:rPr>
            <w:i/>
            <w:iCs/>
            <w:rPrChange w:id="2111" w:author="Ryan Lemos" w:date="2019-10-13T12:09:00Z">
              <w:rPr/>
            </w:rPrChange>
          </w:rPr>
          <w:t>t</w:t>
        </w:r>
      </w:ins>
      <w:proofErr w:type="spellEnd"/>
      <w:ins w:id="2112" w:author="Ryan Lemos" w:date="2019-10-13T12:08:00Z">
        <w:r w:rsidR="00A519CE" w:rsidRPr="00A519CE">
          <w:rPr>
            <w:i/>
            <w:iCs/>
            <w:rPrChange w:id="2113" w:author="Ryan Lemos" w:date="2019-10-13T12:09:00Z">
              <w:rPr/>
            </w:rPrChange>
          </w:rPr>
          <w:t xml:space="preserve"> </w:t>
        </w:r>
        <w:proofErr w:type="spellStart"/>
        <w:r w:rsidR="00A519CE" w:rsidRPr="00A519CE">
          <w:rPr>
            <w:i/>
            <w:iCs/>
            <w:rPrChange w:id="2114" w:author="Ryan Lemos" w:date="2019-10-13T12:09:00Z">
              <w:rPr/>
            </w:rPrChange>
          </w:rPr>
          <w:t>Relational</w:t>
        </w:r>
        <w:proofErr w:type="spellEnd"/>
        <w:r w:rsidR="00A519CE" w:rsidRPr="00A519CE">
          <w:rPr>
            <w:i/>
            <w:iCs/>
            <w:rPrChange w:id="2115" w:author="Ryan Lemos" w:date="2019-10-13T12:09:00Z">
              <w:rPr/>
            </w:rPrChange>
          </w:rPr>
          <w:t xml:space="preserve"> Mapping</w:t>
        </w:r>
      </w:ins>
      <w:ins w:id="2116" w:author="Ryan Lemos" w:date="2019-10-13T12:09:00Z">
        <w:r w:rsidR="00A519CE">
          <w:rPr>
            <w:i/>
            <w:iCs/>
          </w:rPr>
          <w:t xml:space="preserve"> </w:t>
        </w:r>
        <w:r w:rsidR="00A519CE">
          <w:t>(ORM)</w:t>
        </w:r>
      </w:ins>
      <w:ins w:id="2117" w:author="Ryan Lemos" w:date="2019-10-13T12:10:00Z">
        <w:r w:rsidR="00A519CE">
          <w:t>.</w:t>
        </w:r>
      </w:ins>
      <w:ins w:id="2118" w:author="Ryan Lemos" w:date="2019-10-13T12:11:00Z">
        <w:r w:rsidR="00A519CE">
          <w:t xml:space="preserve"> Que seria como um mapeamento</w:t>
        </w:r>
      </w:ins>
      <w:ins w:id="2119" w:author="Ryan Lemos" w:date="2019-10-13T12:10:00Z">
        <w:r w:rsidR="00A519CE">
          <w:t xml:space="preserve"> </w:t>
        </w:r>
      </w:ins>
      <w:ins w:id="2120" w:author="Ryan Lemos" w:date="2019-10-13T12:11:00Z">
        <w:r w:rsidR="00A519CE">
          <w:t>de uma tabela da base da dados por meio de uma classe</w:t>
        </w:r>
      </w:ins>
      <w:ins w:id="2121" w:author="Ryan Lemos" w:date="2019-10-13T12:12:00Z">
        <w:r w:rsidR="00A519CE">
          <w:t>.</w:t>
        </w:r>
      </w:ins>
      <w:ins w:id="2122" w:author="Ryan Lemos" w:date="2019-10-13T12:11:00Z">
        <w:r w:rsidR="00A519CE">
          <w:t xml:space="preserve"> </w:t>
        </w:r>
      </w:ins>
      <w:ins w:id="2123" w:author="Ryan Lemos" w:date="2019-10-13T12:12:00Z">
        <w:r w:rsidR="00A519CE">
          <w:t>A</w:t>
        </w:r>
      </w:ins>
      <w:ins w:id="2124" w:author="Ryan Lemos" w:date="2019-10-13T12:11:00Z">
        <w:r w:rsidR="00A519CE">
          <w:t xml:space="preserve">ssim todo </w:t>
        </w:r>
      </w:ins>
      <w:ins w:id="2125" w:author="Ryan Lemos" w:date="2019-10-13T12:12:00Z">
        <w:r w:rsidR="00A519CE">
          <w:t xml:space="preserve">e qualquer registro da base é considerado um objeto PHP da classe de </w:t>
        </w:r>
        <w:proofErr w:type="spellStart"/>
        <w:r w:rsidR="00A519CE" w:rsidRPr="00A519CE">
          <w:rPr>
            <w:i/>
            <w:iCs/>
            <w:rPrChange w:id="2126" w:author="Ryan Lemos" w:date="2019-10-13T12:12:00Z">
              <w:rPr/>
            </w:rPrChange>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w:t>
        </w:r>
      </w:ins>
      <w:ins w:id="2127" w:author="Ryan Lemos" w:date="2019-10-13T12:13:00Z">
        <w:r w:rsidR="00A519CE">
          <w:t xml:space="preserve">manipular todas as colunas da tabela por meio dos atributos dos objetos. Também é possível </w:t>
        </w:r>
      </w:ins>
      <w:ins w:id="2128" w:author="Ryan Lemos" w:date="2019-10-13T12:14:00Z">
        <w:r w:rsidR="00A519CE">
          <w:t>através de um objeto, fazer buscas, inserções, atualizações e exclusões na base. Isso contribui para uma melhor manipulação dos reg</w:t>
        </w:r>
      </w:ins>
      <w:ins w:id="2129" w:author="Ryan Lemos" w:date="2019-10-13T12:15:00Z">
        <w:r w:rsidR="00A519CE">
          <w:t xml:space="preserve">istros por meio do desenvolvimento, </w:t>
        </w:r>
      </w:ins>
      <w:ins w:id="2130" w:author="Ryan Lemos" w:date="2019-10-13T12:16:00Z">
        <w:r w:rsidR="00BD266E">
          <w:t>não ficando preso ao</w:t>
        </w:r>
      </w:ins>
      <w:ins w:id="2131" w:author="Ryan Lemos" w:date="2019-10-13T12:15:00Z">
        <w:r w:rsidR="00A519CE">
          <w:t xml:space="preserve"> tipo de SGBD escolhido</w:t>
        </w:r>
      </w:ins>
      <w:ins w:id="2132" w:author="Ryan Lemos" w:date="2019-10-13T12:16:00Z">
        <w:r w:rsidR="00BD266E">
          <w:t xml:space="preserve">. Ou seja, caso mude o SGBD, </w:t>
        </w:r>
      </w:ins>
      <w:ins w:id="2133" w:author="Ryan Lemos" w:date="2019-10-13T12:17:00Z">
        <w:r w:rsidR="00BD266E">
          <w:t>o sistema não para de funcionar (TURINI, 2015).</w:t>
        </w:r>
      </w:ins>
      <w:ins w:id="2134" w:author="Ryan Lemos" w:date="2019-10-13T12:13:00Z">
        <w:r w:rsidR="00A519CE">
          <w:t xml:space="preserve"> </w:t>
        </w:r>
      </w:ins>
    </w:p>
    <w:p w14:paraId="177B481F" w14:textId="0B68DD24" w:rsidR="00BD1CB5" w:rsidRDefault="00DC21E5">
      <w:ins w:id="2135" w:author="Ryan Lemos" w:date="2019-10-07T09:01:00Z">
        <w:r>
          <w:t xml:space="preserve">Quanto aos testes que é um dos pilares do XP, seção </w:t>
        </w:r>
      </w:ins>
      <w:ins w:id="2136" w:author="Ryan Lemos" w:date="2019-10-13T15:29:00Z">
        <w:r w:rsidR="00A768C5">
          <w:fldChar w:fldCharType="begin"/>
        </w:r>
        <w:r w:rsidR="00A768C5">
          <w:instrText xml:space="preserve"> REF _Ref527668666 \r \h </w:instrText>
        </w:r>
      </w:ins>
      <w:r w:rsidR="00A768C5">
        <w:fldChar w:fldCharType="separate"/>
      </w:r>
      <w:ins w:id="2137" w:author="Ryan Lemos" w:date="2019-10-14T19:23:00Z">
        <w:r w:rsidR="0002745D">
          <w:t>2.2.3.3</w:t>
        </w:r>
      </w:ins>
      <w:ins w:id="2138" w:author="Ryan Lemos" w:date="2019-10-13T15:29:00Z">
        <w:r w:rsidR="00A768C5">
          <w:fldChar w:fldCharType="end"/>
        </w:r>
      </w:ins>
      <w:ins w:id="2139" w:author="Ryan Lemos" w:date="2019-10-07T09:01:00Z">
        <w:r>
          <w:t xml:space="preserve">. </w:t>
        </w:r>
      </w:ins>
      <w:ins w:id="2140" w:author="Ryan Lemos" w:date="2019-10-07T08:52:00Z">
        <w:r w:rsidR="00FA7477">
          <w:t xml:space="preserve">O </w:t>
        </w:r>
        <w:proofErr w:type="spellStart"/>
        <w:r w:rsidR="00FA7477">
          <w:t>Laravel</w:t>
        </w:r>
      </w:ins>
      <w:proofErr w:type="spellEnd"/>
      <w:ins w:id="2141" w:author="Ryan Lemos" w:date="2019-10-07T09:01:00Z">
        <w:r>
          <w:t xml:space="preserve"> possui um módulo que apoia os testes na aplica</w:t>
        </w:r>
      </w:ins>
      <w:ins w:id="2142" w:author="Ryan Lemos" w:date="2019-10-07T09:02:00Z">
        <w:r>
          <w:t>ção,</w:t>
        </w:r>
      </w:ins>
      <w:ins w:id="2143" w:author="Ryan Lemos" w:date="2019-10-07T08:52:00Z">
        <w:r w:rsidR="00FA7477">
          <w:t xml:space="preserve"> </w:t>
        </w:r>
      </w:ins>
      <w:ins w:id="2144" w:author="Ryan Lemos" w:date="2019-10-07T09:02:00Z">
        <w:r>
          <w:t>utilizando-se</w:t>
        </w:r>
      </w:ins>
      <w:ins w:id="2145" w:author="Ryan Lemos" w:date="2019-10-07T08:52:00Z">
        <w:r w:rsidR="00FA7477">
          <w:t xml:space="preserve"> da biblioteca de testes do </w:t>
        </w:r>
      </w:ins>
      <w:ins w:id="2146" w:author="Ryan Lemos" w:date="2019-10-07T08:53:00Z">
        <w:r w:rsidR="00FA7477">
          <w:t xml:space="preserve">PHP chamada </w:t>
        </w:r>
        <w:proofErr w:type="spellStart"/>
        <w:r w:rsidR="00FA7477">
          <w:t>PHPU</w:t>
        </w:r>
      </w:ins>
      <w:ins w:id="2147" w:author="Ryan Lemos" w:date="2019-10-07T08:54:00Z">
        <w:r w:rsidR="00FA7477">
          <w:t>nit</w:t>
        </w:r>
        <w:proofErr w:type="spellEnd"/>
        <w:r w:rsidR="00FA7477">
          <w:t xml:space="preserve">. O </w:t>
        </w:r>
        <w:proofErr w:type="spellStart"/>
        <w:r w:rsidR="00FA7477">
          <w:t>PHPUnit</w:t>
        </w:r>
        <w:proofErr w:type="spellEnd"/>
        <w:r w:rsidR="00FA7477">
          <w:t xml:space="preserve"> se trata de um</w:t>
        </w:r>
      </w:ins>
      <w:ins w:id="2148" w:author="Ryan Lemos" w:date="2019-10-07T08:55:00Z">
        <w:r w:rsidR="00FA7477">
          <w:t xml:space="preserve"> framework </w:t>
        </w:r>
      </w:ins>
      <w:ins w:id="2149" w:author="Ryan Lemos" w:date="2019-10-07T09:00:00Z">
        <w:r w:rsidR="00653FB5">
          <w:t>para auxiliar na programação orientada testes (</w:t>
        </w:r>
        <w:r w:rsidR="00653FB5" w:rsidRPr="00653FB5">
          <w:t>BERGMANN</w:t>
        </w:r>
        <w:r w:rsidR="00653FB5">
          <w:t>, 2019).</w:t>
        </w:r>
      </w:ins>
      <w:ins w:id="2150" w:author="Ryan Lemos" w:date="2019-10-07T09:12:00Z">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CC17F1">
          <w:rPr>
            <w:i/>
            <w:iCs/>
            <w:rPrChange w:id="2151" w:author="Ryan Lemos" w:date="2019-10-07T09:12:00Z">
              <w:rPr/>
            </w:rPrChange>
          </w:rPr>
          <w:t>tests</w:t>
        </w:r>
        <w:proofErr w:type="spellEnd"/>
        <w:r w:rsidR="00CC17F1">
          <w:t>.</w:t>
        </w:r>
      </w:ins>
      <w:ins w:id="2152" w:author="Ryan Lemos" w:date="2019-10-07T09:11:00Z">
        <w:r w:rsidR="00CC17F1">
          <w:t xml:space="preserve"> </w:t>
        </w:r>
      </w:ins>
      <w:ins w:id="2153" w:author="Ryan Lemos" w:date="2019-10-07T09:12:00Z">
        <w:r w:rsidR="00CC17F1">
          <w:t xml:space="preserve">O </w:t>
        </w:r>
        <w:proofErr w:type="spellStart"/>
        <w:r w:rsidR="00CC17F1">
          <w:lastRenderedPageBreak/>
          <w:t>PHPUnit</w:t>
        </w:r>
        <w:proofErr w:type="spellEnd"/>
        <w:r w:rsidR="00CC17F1">
          <w:t xml:space="preserve"> funciona através do te</w:t>
        </w:r>
      </w:ins>
      <w:ins w:id="2154" w:author="Ryan Lemos" w:date="2019-10-07T09:13:00Z">
        <w:r w:rsidR="00CC17F1">
          <w:t xml:space="preserve">rminal de linhas de comando, com isso para executar os arquivos de teste, é necessário rodar </w:t>
        </w:r>
      </w:ins>
      <w:ins w:id="2155" w:author="Ryan Lemos" w:date="2019-10-07T09:14:00Z">
        <w:r w:rsidR="00CC17F1">
          <w:t xml:space="preserve">o </w:t>
        </w:r>
        <w:proofErr w:type="spellStart"/>
        <w:r w:rsidR="00CC17F1">
          <w:t>PHPUnit</w:t>
        </w:r>
        <w:proofErr w:type="spellEnd"/>
        <w:r w:rsidR="00CC17F1">
          <w:t xml:space="preserve"> e indicar qual Classe de testes será executada </w:t>
        </w:r>
      </w:ins>
      <w:ins w:id="2156" w:author="Ryan Lemos" w:date="2019-10-07T09:15:00Z">
        <w:r w:rsidR="00CC17F1">
          <w:rPr>
            <w:noProof/>
          </w:rPr>
          <w:t>(STAUFFER, 2017)</w:t>
        </w:r>
      </w:ins>
      <w:ins w:id="2157" w:author="Ryan Lemos" w:date="2019-10-07T09:14:00Z">
        <w:r w:rsidR="00CC17F1">
          <w:t>.</w:t>
        </w:r>
      </w:ins>
      <w:ins w:id="2158" w:author="Ryan Lemos" w:date="2019-10-13T12:19:00Z">
        <w:r w:rsidR="00BD1CB5">
          <w:t xml:space="preserve"> </w:t>
        </w:r>
      </w:ins>
    </w:p>
    <w:p w14:paraId="10060208" w14:textId="77777777" w:rsidR="002C2BEC" w:rsidRDefault="002C2BEC" w:rsidP="009B4F8A"/>
    <w:p w14:paraId="1E755686" w14:textId="5419AC7E" w:rsidR="00F97B7F" w:rsidRDefault="002C2BEC" w:rsidP="002C2BEC">
      <w:pPr>
        <w:pStyle w:val="Ttulo4"/>
        <w:rPr>
          <w:ins w:id="2159" w:author="Ryan Lemos" w:date="2019-10-05T20:39:00Z"/>
        </w:rPr>
      </w:pPr>
      <w:bookmarkStart w:id="2160" w:name="_Ref21873010"/>
      <w:bookmarkStart w:id="2161" w:name="_Ref21873642"/>
      <w:bookmarkStart w:id="2162" w:name="_Toc21973452"/>
      <w:r w:rsidRPr="00596E44">
        <w:rPr>
          <w:i/>
          <w:lang w:val="en-US"/>
        </w:rPr>
        <w:t>Representational State Transfer</w:t>
      </w:r>
      <w:r w:rsidRPr="00B70A30">
        <w:rPr>
          <w:iCs w:val="0"/>
          <w:lang w:val="en-US"/>
        </w:rPr>
        <w:t xml:space="preserve"> </w:t>
      </w:r>
      <w:r>
        <w:rPr>
          <w:iCs w:val="0"/>
          <w:lang w:val="en-US"/>
        </w:rPr>
        <w:t>(</w:t>
      </w:r>
      <w:r>
        <w:t>REST)</w:t>
      </w:r>
      <w:bookmarkEnd w:id="2160"/>
      <w:bookmarkEnd w:id="2161"/>
      <w:bookmarkEnd w:id="2162"/>
    </w:p>
    <w:p w14:paraId="77FB48FE" w14:textId="77777777" w:rsidR="00C23F2F" w:rsidRPr="00C23F2F" w:rsidRDefault="00C23F2F">
      <w:pPr>
        <w:rPr>
          <w:rPrChange w:id="2163" w:author="Ryan Lemos" w:date="2019-10-05T20:39:00Z">
            <w:rPr/>
          </w:rPrChange>
        </w:rPr>
        <w:pPrChange w:id="2164" w:author="Ryan Lemos" w:date="2019-10-05T20:39:00Z">
          <w:pPr>
            <w:pStyle w:val="Ttulo4"/>
          </w:pPr>
        </w:pPrChange>
      </w:pPr>
    </w:p>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2165" w:name="_Ref21872962"/>
      <w:bookmarkStart w:id="2166" w:name="_Ref21873047"/>
      <w:bookmarkStart w:id="2167" w:name="_Toc2197345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2165"/>
      <w:bookmarkEnd w:id="2166"/>
      <w:bookmarkEnd w:id="2167"/>
    </w:p>
    <w:p w14:paraId="08B7394B" w14:textId="77777777" w:rsidR="00F97B7F" w:rsidRPr="00596E44" w:rsidRDefault="00F97B7F" w:rsidP="00F97B7F">
      <w:pPr>
        <w:rPr>
          <w:iCs/>
          <w:lang w:val="en-US"/>
        </w:rPr>
      </w:pPr>
    </w:p>
    <w:p w14:paraId="23E18217" w14:textId="66BA341D"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06645">
        <w:rPr>
          <w:rPrChange w:id="2168" w:author="Ryan Lemos" w:date="2019-10-14T18:48:00Z">
            <w:rPr>
              <w:highlight w:val="yellow"/>
            </w:rPr>
          </w:rPrChange>
        </w:rPr>
        <w:t xml:space="preserve">seção </w:t>
      </w:r>
      <w:ins w:id="2169" w:author="Ryan Lemos" w:date="2019-10-13T15:29:00Z">
        <w:r w:rsidR="00A768C5" w:rsidRPr="00B06645">
          <w:rPr>
            <w:rPrChange w:id="2170" w:author="Ryan Lemos" w:date="2019-10-14T18:48:00Z">
              <w:rPr>
                <w:highlight w:val="yellow"/>
              </w:rPr>
            </w:rPrChange>
          </w:rPr>
          <w:fldChar w:fldCharType="begin"/>
        </w:r>
        <w:r w:rsidR="00A768C5" w:rsidRPr="00B06645">
          <w:rPr>
            <w:rPrChange w:id="2171" w:author="Ryan Lemos" w:date="2019-10-14T18:48:00Z">
              <w:rPr>
                <w:highlight w:val="yellow"/>
              </w:rPr>
            </w:rPrChange>
          </w:rPr>
          <w:instrText xml:space="preserve"> REF _Ref21873010 \r \h </w:instrText>
        </w:r>
      </w:ins>
      <w:r w:rsidR="00B06645">
        <w:instrText xml:space="preserve"> \* MERGEFORMAT </w:instrText>
      </w:r>
      <w:r w:rsidR="00A768C5" w:rsidRPr="00B06645">
        <w:rPr>
          <w:rPrChange w:id="2172" w:author="Ryan Lemos" w:date="2019-10-14T18:48:00Z">
            <w:rPr/>
          </w:rPrChange>
        </w:rPr>
      </w:r>
      <w:r w:rsidR="00A768C5" w:rsidRPr="00B06645">
        <w:rPr>
          <w:rPrChange w:id="2173" w:author="Ryan Lemos" w:date="2019-10-14T18:48:00Z">
            <w:rPr>
              <w:highlight w:val="yellow"/>
            </w:rPr>
          </w:rPrChange>
        </w:rPr>
        <w:fldChar w:fldCharType="separate"/>
      </w:r>
      <w:ins w:id="2174" w:author="Ryan Lemos" w:date="2019-10-14T19:23:00Z">
        <w:r w:rsidR="0002745D">
          <w:t>2.2.4.10</w:t>
        </w:r>
      </w:ins>
      <w:ins w:id="2175" w:author="Ryan Lemos" w:date="2019-10-13T15:29:00Z">
        <w:r w:rsidR="00A768C5" w:rsidRPr="00B06645">
          <w:rPr>
            <w:rPrChange w:id="2176" w:author="Ryan Lemos" w:date="2019-10-14T18:48:00Z">
              <w:rPr>
                <w:highlight w:val="yellow"/>
              </w:rPr>
            </w:rPrChange>
          </w:rPr>
          <w:fldChar w:fldCharType="end"/>
        </w:r>
      </w:ins>
      <w:del w:id="2177" w:author="Ryan Lemos" w:date="2019-10-13T15:29:00Z">
        <w:r w:rsidRPr="00B70A30" w:rsidDel="00A768C5">
          <w:rPr>
            <w:highlight w:val="yellow"/>
          </w:rPr>
          <w:delText>X</w:delText>
        </w:r>
      </w:del>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pPr>
        <w:rPr>
          <w:ins w:id="2178" w:author="Ryan Lemos" w:date="2019-10-13T12:20:00Z"/>
        </w:rPr>
      </w:pPr>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w:t>
      </w:r>
      <w:ins w:id="2179" w:author="Ryan Lemos" w:date="2019-10-13T12:20:00Z">
        <w:r w:rsidR="00BD1CB5">
          <w:t xml:space="preserve">O </w:t>
        </w:r>
        <w:proofErr w:type="spellStart"/>
        <w:r w:rsidR="00BD1CB5">
          <w:t>Laravel</w:t>
        </w:r>
      </w:ins>
      <w:proofErr w:type="spellEnd"/>
      <w:ins w:id="2180" w:author="Ryan Lemos" w:date="2019-10-13T12:21:00Z">
        <w:r w:rsidR="00BD1CB5">
          <w:t>, a partir da versão 5.5,</w:t>
        </w:r>
      </w:ins>
      <w:ins w:id="2181" w:author="Ryan Lemos" w:date="2019-10-13T12:20:00Z">
        <w:r w:rsidR="00BD1CB5">
          <w:t xml:space="preserve"> conta com um recurso nativo para trabalhar com </w:t>
        </w:r>
        <w:proofErr w:type="spellStart"/>
        <w:r w:rsidR="00BD1CB5">
          <w:t>API’s</w:t>
        </w:r>
        <w:proofErr w:type="spellEnd"/>
        <w:r w:rsidR="00BD1CB5">
          <w:t xml:space="preserve"> que se trata do A</w:t>
        </w:r>
      </w:ins>
      <w:ins w:id="2182" w:author="Ryan Lemos" w:date="2019-10-13T12:21:00Z">
        <w:r w:rsidR="00BD1CB5">
          <w:t>PI</w:t>
        </w:r>
        <w:r w:rsidR="00BD1CB5" w:rsidRPr="00BD1CB5">
          <w:rPr>
            <w:i/>
            <w:iCs/>
            <w:rPrChange w:id="2183" w:author="Ryan Lemos" w:date="2019-10-13T12:21:00Z">
              <w:rPr/>
            </w:rPrChange>
          </w:rPr>
          <w:t xml:space="preserve"> </w:t>
        </w:r>
        <w:proofErr w:type="spellStart"/>
        <w:r w:rsidR="00BD1CB5" w:rsidRPr="00BD1CB5">
          <w:rPr>
            <w:i/>
            <w:iCs/>
            <w:rPrChange w:id="2184" w:author="Ryan Lemos" w:date="2019-10-13T12:21:00Z">
              <w:rPr/>
            </w:rPrChange>
          </w:rPr>
          <w:t>Resources</w:t>
        </w:r>
        <w:proofErr w:type="spellEnd"/>
        <w:r w:rsidR="00BD1CB5">
          <w:t xml:space="preserve">. Com esse recurso o retorno dos dados por meio das </w:t>
        </w:r>
        <w:proofErr w:type="spellStart"/>
        <w:r w:rsidR="00BD1CB5">
          <w:t>API’s</w:t>
        </w:r>
        <w:proofErr w:type="spellEnd"/>
        <w:r w:rsidR="00BD1CB5">
          <w:t xml:space="preserve"> fica mais amigável</w:t>
        </w:r>
      </w:ins>
      <w:ins w:id="2185" w:author="Ryan Lemos" w:date="2019-10-13T12:22:00Z">
        <w:r w:rsidR="00BD1CB5">
          <w:t>.</w:t>
        </w:r>
      </w:ins>
      <w:ins w:id="2186" w:author="Ryan Lemos" w:date="2019-10-13T12:21:00Z">
        <w:r w:rsidR="00BD1CB5">
          <w:t xml:space="preserve"> </w:t>
        </w:r>
      </w:ins>
      <w:ins w:id="2187" w:author="Ryan Lemos" w:date="2019-10-13T12:22:00Z">
        <w:r w:rsidR="00BD1CB5">
          <w:t xml:space="preserve">Isso significa que, por meio de uma classe de API </w:t>
        </w:r>
        <w:proofErr w:type="spellStart"/>
        <w:r w:rsidR="00BD1CB5" w:rsidRPr="00BD1CB5">
          <w:rPr>
            <w:i/>
            <w:iCs/>
            <w:rPrChange w:id="2188" w:author="Ryan Lemos" w:date="2019-10-13T12:22:00Z">
              <w:rPr/>
            </w:rPrChange>
          </w:rPr>
          <w:t>Resource</w:t>
        </w:r>
        <w:proofErr w:type="spellEnd"/>
        <w:r w:rsidR="00BD1CB5">
          <w:t xml:space="preserve"> podem ser definidos quais campos da ta</w:t>
        </w:r>
      </w:ins>
      <w:ins w:id="2189" w:author="Ryan Lemos" w:date="2019-10-13T12:23:00Z">
        <w:r w:rsidR="00BD1CB5">
          <w:t xml:space="preserve">bela podem ser retornados, podendo ser submetidos até a alguma lógica antes de serem de fato retornados. Assim é só passar os registros a serem retornados para a Classe correspondente do API </w:t>
        </w:r>
        <w:proofErr w:type="spellStart"/>
        <w:r w:rsidR="00BD1CB5">
          <w:t>Resource</w:t>
        </w:r>
      </w:ins>
      <w:proofErr w:type="spellEnd"/>
      <w:ins w:id="2190" w:author="Ryan Lemos" w:date="2019-10-13T12:26:00Z">
        <w:r w:rsidR="00E70F3A">
          <w:t xml:space="preserve"> (OTWELL, 2019)</w:t>
        </w:r>
      </w:ins>
      <w:ins w:id="2191" w:author="Ryan Lemos" w:date="2019-10-13T12:23:00Z">
        <w:r w:rsidR="00BD1CB5">
          <w:t>.</w:t>
        </w:r>
      </w:ins>
    </w:p>
    <w:p w14:paraId="1D486587" w14:textId="1BAD3931" w:rsidR="00483DF4" w:rsidRDefault="00483DF4" w:rsidP="00F97B7F">
      <w:r>
        <w:lastRenderedPageBreak/>
        <w:t xml:space="preserve">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w:t>
      </w:r>
      <w:del w:id="2192" w:author="Ryan Lemos" w:date="2019-10-09T09:35:00Z">
        <w:r w:rsidDel="00DE2B76">
          <w:delText xml:space="preserve"> </w:delText>
        </w:r>
      </w:del>
      <w:ins w:id="2193" w:author="Ryan Lemos" w:date="2019-10-09T09:35:00Z">
        <w:r w:rsidR="00DE2B76">
          <w:t xml:space="preserve"> </w:t>
        </w:r>
        <w:r w:rsidR="00DE2B76">
          <w:fldChar w:fldCharType="begin"/>
        </w:r>
        <w:r w:rsidR="00DE2B76">
          <w:instrText xml:space="preserve"> REF _Ref21201698 \h </w:instrText>
        </w:r>
      </w:ins>
      <w:r w:rsidR="00DE2B76">
        <w:fldChar w:fldCharType="separate"/>
      </w:r>
      <w:ins w:id="2194" w:author="Ryan Lemos" w:date="2019-10-14T19:23:00Z">
        <w:r w:rsidR="0002745D">
          <w:t xml:space="preserve">Figura </w:t>
        </w:r>
        <w:r w:rsidR="0002745D">
          <w:rPr>
            <w:noProof/>
          </w:rPr>
          <w:t>20</w:t>
        </w:r>
      </w:ins>
      <w:ins w:id="2195" w:author="Ryan Lemos" w:date="2019-10-09T09:35:00Z">
        <w:r w:rsidR="00DE2B76">
          <w:fldChar w:fldCharType="end"/>
        </w:r>
      </w:ins>
      <w:del w:id="2196"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40EB8CD7" w:rsidR="00483DF4" w:rsidRDefault="00483DF4" w:rsidP="00596E44">
      <w:pPr>
        <w:pStyle w:val="Legenda"/>
        <w:keepNext/>
      </w:pPr>
      <w:bookmarkStart w:id="2197" w:name="_Ref21201698"/>
      <w:bookmarkStart w:id="2198" w:name="_Toc21973953"/>
      <w:bookmarkStart w:id="2199" w:name="_Toc21974185"/>
      <w:r>
        <w:t xml:space="preserve">Figura </w:t>
      </w:r>
      <w:fldSimple w:instr=" SEQ Figura \* ARABIC ">
        <w:ins w:id="2200" w:author="Ryan Lemos" w:date="2019-10-14T19:23:00Z">
          <w:r w:rsidR="0002745D">
            <w:rPr>
              <w:noProof/>
            </w:rPr>
            <w:t>20</w:t>
          </w:r>
        </w:ins>
        <w:del w:id="2201" w:author="Ryan Lemos" w:date="2019-10-07T11:05:00Z">
          <w:r w:rsidR="00D343FF" w:rsidDel="00EA672B">
            <w:rPr>
              <w:noProof/>
            </w:rPr>
            <w:delText>24</w:delText>
          </w:r>
        </w:del>
      </w:fldSimple>
      <w:bookmarkEnd w:id="2197"/>
      <w:r>
        <w:t xml:space="preserve"> - Funcionamento de uma API</w:t>
      </w:r>
      <w:bookmarkEnd w:id="2198"/>
      <w:bookmarkEnd w:id="2199"/>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2202"/>
      <w:del w:id="2203" w:author="Ryan Lemos" w:date="2019-10-07T11:19:00Z">
        <w:r w:rsidRPr="00BB49CF" w:rsidDel="00694F9B">
          <w:delText xml:space="preserve">Sistema de Gerenciamento de Banco de </w:delText>
        </w:r>
        <w:commentRangeStart w:id="2204"/>
        <w:r w:rsidRPr="00BB49CF" w:rsidDel="00694F9B">
          <w:delText>Dados</w:delText>
        </w:r>
        <w:commentRangeEnd w:id="2204"/>
        <w:r w:rsidR="00B30166" w:rsidDel="00694F9B">
          <w:rPr>
            <w:rStyle w:val="Refdecomentrio"/>
            <w:rFonts w:eastAsia="Calibri"/>
            <w:b w:val="0"/>
          </w:rPr>
          <w:commentReference w:id="2204"/>
        </w:r>
        <w:r w:rsidR="00773355" w:rsidDel="00694F9B">
          <w:delText xml:space="preserve"> (MySQL)</w:delText>
        </w:r>
      </w:del>
      <w:bookmarkStart w:id="2205" w:name="_Ref21942504"/>
      <w:bookmarkStart w:id="2206" w:name="_Toc21973454"/>
      <w:ins w:id="2207" w:author="Ryan Lemos" w:date="2019-10-07T11:19:00Z">
        <w:r w:rsidR="00694F9B">
          <w:t>Banco de Dados (BD)</w:t>
        </w:r>
      </w:ins>
      <w:commentRangeEnd w:id="2202"/>
      <w:ins w:id="2208" w:author="Ryan Lemos" w:date="2019-10-07T11:24:00Z">
        <w:r w:rsidR="00216AA0">
          <w:rPr>
            <w:rStyle w:val="Refdecomentrio"/>
            <w:rFonts w:eastAsia="Calibri"/>
            <w:b w:val="0"/>
          </w:rPr>
          <w:commentReference w:id="2202"/>
        </w:r>
      </w:ins>
      <w:bookmarkEnd w:id="2205"/>
      <w:bookmarkEnd w:id="2206"/>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2209" w:author="Ryan Lemos" w:date="2019-10-07T09:16:00Z"/>
        </w:rPr>
      </w:pPr>
    </w:p>
    <w:p w14:paraId="4F6E8175" w14:textId="1BA73527" w:rsidR="00CC17F1" w:rsidRDefault="008D597F" w:rsidP="00641546">
      <w:pPr>
        <w:rPr>
          <w:ins w:id="2210" w:author="Ryan Lemos" w:date="2019-10-07T10:47:00Z"/>
        </w:rPr>
      </w:pPr>
      <w:ins w:id="2211" w:author="Ryan Lemos" w:date="2019-10-07T10:43:00Z">
        <w:r>
          <w:t>Existem diversos tipos de banco de dados. Dentre eles se destaca o banco de dados relacional. Ao qual</w:t>
        </w:r>
      </w:ins>
      <w:ins w:id="2212" w:author="Ryan Lemos" w:date="2019-10-07T19:54:00Z">
        <w:r w:rsidR="00172A13">
          <w:t xml:space="preserve"> os objetos do mundo real são abstraídos em forma de tabelas de registros e</w:t>
        </w:r>
      </w:ins>
      <w:ins w:id="2213" w:author="Ryan Lemos" w:date="2019-10-07T10:43:00Z">
        <w:r>
          <w:t xml:space="preserve"> </w:t>
        </w:r>
      </w:ins>
      <w:ins w:id="2214" w:author="Ryan Lemos" w:date="2019-10-07T19:54:00Z">
        <w:r w:rsidR="00172A13">
          <w:t>essas</w:t>
        </w:r>
      </w:ins>
      <w:ins w:id="2215" w:author="Ryan Lemos" w:date="2019-10-07T10:43:00Z">
        <w:r>
          <w:t xml:space="preserve"> tabelas se relacionam entre si. Recebem e fornecem chaves</w:t>
        </w:r>
      </w:ins>
      <w:ins w:id="2216" w:author="Ryan Lemos" w:date="2019-10-07T10:44:00Z">
        <w:r>
          <w:t xml:space="preserve"> únicas de identificação</w:t>
        </w:r>
      </w:ins>
      <w:ins w:id="2217" w:author="Ryan Lemos" w:date="2019-10-07T10:43:00Z">
        <w:r>
          <w:t xml:space="preserve"> para outras tabelas compondo </w:t>
        </w:r>
      </w:ins>
      <w:ins w:id="2218" w:author="Ryan Lemos" w:date="2019-10-07T10:44:00Z">
        <w:r>
          <w:t>assim ligações de relacionamento.</w:t>
        </w:r>
      </w:ins>
      <w:ins w:id="2219" w:author="Ryan Lemos" w:date="2019-10-07T10:51:00Z">
        <w:r w:rsidR="00933FC4">
          <w:t xml:space="preserve"> A </w:t>
        </w:r>
      </w:ins>
      <w:ins w:id="2220" w:author="Ryan Lemos" w:date="2019-10-07T10:52:00Z">
        <w:r w:rsidR="00933FC4">
          <w:fldChar w:fldCharType="begin"/>
        </w:r>
        <w:r w:rsidR="00933FC4">
          <w:instrText xml:space="preserve"> REF _Ref21337965 \h </w:instrText>
        </w:r>
      </w:ins>
      <w:r w:rsidR="00933FC4">
        <w:fldChar w:fldCharType="separate"/>
      </w:r>
      <w:ins w:id="2221" w:author="Ryan Lemos" w:date="2019-10-14T19:23:00Z">
        <w:r w:rsidR="0002745D">
          <w:t xml:space="preserve">Figura </w:t>
        </w:r>
        <w:r w:rsidR="0002745D">
          <w:rPr>
            <w:noProof/>
          </w:rPr>
          <w:t>21</w:t>
        </w:r>
      </w:ins>
      <w:ins w:id="2222" w:author="Ryan Lemos" w:date="2019-10-07T10:52:00Z">
        <w:r w:rsidR="00933FC4">
          <w:fldChar w:fldCharType="end"/>
        </w:r>
        <w:r w:rsidR="00933FC4">
          <w:t xml:space="preserve"> é um exemplo de um relacionamento entre tabelas. A tabela de questões se relaciona com a </w:t>
        </w:r>
      </w:ins>
      <w:ins w:id="2223" w:author="Ryan Lemos" w:date="2019-10-07T10:53:00Z">
        <w:r w:rsidR="00933FC4">
          <w:t>de alternativas</w:t>
        </w:r>
      </w:ins>
      <w:ins w:id="2224" w:author="Ryan Lemos" w:date="2019-10-07T10:54:00Z">
        <w:r w:rsidR="00933FC4">
          <w:t xml:space="preserve"> e vice-</w:t>
        </w:r>
      </w:ins>
      <w:ins w:id="2225" w:author="Ryan Lemos" w:date="2019-10-07T10:55:00Z">
        <w:r w:rsidR="00933FC4">
          <w:t>versa</w:t>
        </w:r>
      </w:ins>
      <w:ins w:id="2226" w:author="Ryan Lemos" w:date="2019-10-07T10:53:00Z">
        <w:r w:rsidR="00933FC4">
          <w:t>. A</w:t>
        </w:r>
      </w:ins>
      <w:ins w:id="2227" w:author="Ryan Lemos" w:date="2019-10-07T10:54:00Z">
        <w:r w:rsidR="00933FC4">
          <w:t xml:space="preserve"> </w:t>
        </w:r>
      </w:ins>
      <w:ins w:id="2228" w:author="Ryan Lemos" w:date="2019-10-07T10:53:00Z">
        <w:r w:rsidR="00933FC4">
          <w:t>de alternativas recebe a chave de identificação única</w:t>
        </w:r>
      </w:ins>
      <w:ins w:id="2229" w:author="Ryan Lemos" w:date="2019-10-07T10:54:00Z">
        <w:r w:rsidR="00933FC4">
          <w:t xml:space="preserve"> (</w:t>
        </w:r>
        <w:proofErr w:type="spellStart"/>
        <w:r w:rsidR="00933FC4">
          <w:t>questions_id</w:t>
        </w:r>
        <w:proofErr w:type="spellEnd"/>
        <w:r w:rsidR="00933FC4">
          <w:t>)</w:t>
        </w:r>
      </w:ins>
      <w:ins w:id="2230" w:author="Ryan Lemos" w:date="2019-10-07T10:53:00Z">
        <w:r w:rsidR="00933FC4">
          <w:t xml:space="preserve"> da tabela de questões, indicando que uma alternativa pertence a uma dada questão</w:t>
        </w:r>
      </w:ins>
      <w:ins w:id="2231" w:author="Ryan Lemos" w:date="2019-10-07T11:22:00Z">
        <w:r w:rsidR="0025653B">
          <w:t xml:space="preserve"> </w:t>
        </w:r>
        <w:r w:rsidR="0025653B">
          <w:rPr>
            <w:noProof/>
          </w:rPr>
          <w:t>(SILBERCHATZ; KORTH; SUDARSHAN, 1999)</w:t>
        </w:r>
      </w:ins>
      <w:ins w:id="2232" w:author="Ryan Lemos" w:date="2019-10-07T10:53:00Z">
        <w:r w:rsidR="00933FC4">
          <w:t>.</w:t>
        </w:r>
      </w:ins>
      <w:ins w:id="2233" w:author="Ryan Lemos" w:date="2019-10-07T10:51:00Z">
        <w:r w:rsidR="00933FC4">
          <w:t xml:space="preserve"> </w:t>
        </w:r>
      </w:ins>
    </w:p>
    <w:p w14:paraId="5EC9A3DF" w14:textId="2FF814D1" w:rsidR="00933FC4" w:rsidRDefault="006176E4" w:rsidP="00641546">
      <w:pPr>
        <w:rPr>
          <w:ins w:id="2234" w:author="Ryan Lemos" w:date="2019-10-14T10:36:00Z"/>
        </w:rPr>
      </w:pPr>
      <w:ins w:id="2235" w:author="Ryan Lemos" w:date="2019-10-14T10:36:00Z">
        <w:r>
          <w:t xml:space="preserve">Ao se relacionarem, </w:t>
        </w:r>
      </w:ins>
      <w:ins w:id="2236" w:author="Ryan Lemos" w:date="2019-10-14T10:37:00Z">
        <w:r>
          <w:t>surge um novo problema, digamos que eu cadastre uma questão no sistema, com uma série de assuntos. Porém um usuário vai e apaga um desses assuntos que estava vinculado a min</w:t>
        </w:r>
      </w:ins>
      <w:ins w:id="2237" w:author="Ryan Lemos" w:date="2019-10-14T10:38:00Z">
        <w:r>
          <w:t xml:space="preserve">ha questão. Ao acessar a questão um erro de integridade de </w:t>
        </w:r>
        <w:r>
          <w:lastRenderedPageBreak/>
          <w:t xml:space="preserve">dados ocorreria indicando que não é possível encontrar um dos </w:t>
        </w:r>
      </w:ins>
      <w:ins w:id="2238" w:author="Ryan Lemos" w:date="2019-10-14T10:39:00Z">
        <w:r>
          <w:t xml:space="preserve">relacionamentos por conta da exclusão de um registro. Por isso o conceito de integridade dos dados é importantíssimo no ambiente de banco de dados relacionais. Que deve garantir que </w:t>
        </w:r>
      </w:ins>
      <w:ins w:id="2239" w:author="Ryan Lemos" w:date="2019-10-14T10:41:00Z">
        <w:r>
          <w:t>quando</w:t>
        </w:r>
      </w:ins>
      <w:ins w:id="2240" w:author="Ryan Lemos" w:date="2019-10-14T10:39:00Z">
        <w:r>
          <w:t xml:space="preserve"> um registro é excluído e se relaciona com </w:t>
        </w:r>
      </w:ins>
      <w:ins w:id="2241" w:author="Ryan Lemos" w:date="2019-10-14T10:41:00Z">
        <w:r>
          <w:t>outros</w:t>
        </w:r>
      </w:ins>
      <w:ins w:id="2242" w:author="Ryan Lemos" w:date="2019-10-14T10:40:00Z">
        <w:r>
          <w:t xml:space="preserve"> de outras tabelas</w:t>
        </w:r>
      </w:ins>
      <w:ins w:id="2243" w:author="Ryan Lemos" w:date="2019-10-14T10:41:00Z">
        <w:r>
          <w:t>, que</w:t>
        </w:r>
      </w:ins>
      <w:ins w:id="2244" w:author="Ryan Lemos" w:date="2019-10-14T10:40:00Z">
        <w:r>
          <w:t xml:space="preserve"> esses registros</w:t>
        </w:r>
      </w:ins>
      <w:ins w:id="2245" w:author="Ryan Lemos" w:date="2019-10-14T10:41:00Z">
        <w:r>
          <w:t xml:space="preserve"> que se relacionam</w:t>
        </w:r>
      </w:ins>
      <w:ins w:id="2246" w:author="Ryan Lemos" w:date="2019-10-14T10:40:00Z">
        <w:r>
          <w:t xml:space="preserve"> sejam excluídos</w:t>
        </w:r>
      </w:ins>
      <w:ins w:id="2247" w:author="Ryan Lemos" w:date="2019-10-14T10:41:00Z">
        <w:r>
          <w:t xml:space="preserve"> tam</w:t>
        </w:r>
      </w:ins>
      <w:ins w:id="2248" w:author="Ryan Lemos" w:date="2019-10-14T10:42:00Z">
        <w:r>
          <w:t>b</w:t>
        </w:r>
      </w:ins>
      <w:ins w:id="2249" w:author="Ryan Lemos" w:date="2019-10-14T10:41:00Z">
        <w:r>
          <w:t>ém</w:t>
        </w:r>
      </w:ins>
      <w:ins w:id="2250" w:author="Ryan Lemos" w:date="2019-10-14T10:42:00Z">
        <w:r>
          <w:t>.</w:t>
        </w:r>
      </w:ins>
      <w:ins w:id="2251" w:author="Ryan Lemos" w:date="2019-10-14T10:40:00Z">
        <w:r>
          <w:t xml:space="preserve"> </w:t>
        </w:r>
      </w:ins>
      <w:ins w:id="2252" w:author="Ryan Lemos" w:date="2019-10-14T10:42:00Z">
        <w:r>
          <w:t>O</w:t>
        </w:r>
      </w:ins>
      <w:ins w:id="2253" w:author="Ryan Lemos" w:date="2019-10-14T10:40:00Z">
        <w:r>
          <w:t>u</w:t>
        </w:r>
      </w:ins>
      <w:ins w:id="2254" w:author="Ryan Lemos" w:date="2019-10-14T10:42:00Z">
        <w:r>
          <w:t xml:space="preserve"> ainda impedir que esse registro, que se relaciona com os demais, seja excluído</w:t>
        </w:r>
      </w:ins>
      <w:ins w:id="2255" w:author="Ryan Lemos" w:date="2019-10-14T10:43:00Z">
        <w:r>
          <w:t xml:space="preserve"> </w:t>
        </w:r>
        <w:r>
          <w:rPr>
            <w:noProof/>
          </w:rPr>
          <w:t>(SILBERCHATZ; KORTH; SUDARSHAN, 1999)</w:t>
        </w:r>
      </w:ins>
      <w:ins w:id="2256" w:author="Ryan Lemos" w:date="2019-10-14T10:42:00Z">
        <w:r>
          <w:t>.</w:t>
        </w:r>
      </w:ins>
    </w:p>
    <w:p w14:paraId="34A83D00" w14:textId="77777777" w:rsidR="006176E4" w:rsidRDefault="006176E4" w:rsidP="00641546">
      <w:pPr>
        <w:rPr>
          <w:ins w:id="2257" w:author="Ryan Lemos" w:date="2019-10-07T10:50:00Z"/>
        </w:rPr>
      </w:pPr>
    </w:p>
    <w:p w14:paraId="6DEDE357" w14:textId="026EFC46" w:rsidR="00933FC4" w:rsidRDefault="00933FC4">
      <w:pPr>
        <w:pStyle w:val="Legenda"/>
        <w:keepNext/>
        <w:rPr>
          <w:ins w:id="2258" w:author="Ryan Lemos" w:date="2019-10-07T10:51:00Z"/>
        </w:rPr>
        <w:pPrChange w:id="2259" w:author="Ryan Lemos" w:date="2019-10-07T10:51:00Z">
          <w:pPr>
            <w:pStyle w:val="Legenda"/>
          </w:pPr>
        </w:pPrChange>
      </w:pPr>
      <w:bookmarkStart w:id="2260" w:name="_Ref21337965"/>
      <w:bookmarkStart w:id="2261" w:name="_Toc21973954"/>
      <w:bookmarkStart w:id="2262" w:name="_Toc21974186"/>
      <w:ins w:id="2263" w:author="Ryan Lemos" w:date="2019-10-07T10:51:00Z">
        <w:r>
          <w:t xml:space="preserve">Figura </w:t>
        </w:r>
        <w:r>
          <w:fldChar w:fldCharType="begin"/>
        </w:r>
        <w:r>
          <w:instrText xml:space="preserve"> SEQ Figura \* ARABIC </w:instrText>
        </w:r>
      </w:ins>
      <w:r>
        <w:fldChar w:fldCharType="separate"/>
      </w:r>
      <w:ins w:id="2264" w:author="Ryan Lemos" w:date="2019-10-14T19:23:00Z">
        <w:r w:rsidR="0002745D">
          <w:rPr>
            <w:noProof/>
          </w:rPr>
          <w:t>21</w:t>
        </w:r>
      </w:ins>
      <w:ins w:id="2265" w:author="Ryan Lemos" w:date="2019-10-07T10:51:00Z">
        <w:r>
          <w:fldChar w:fldCharType="end"/>
        </w:r>
        <w:bookmarkEnd w:id="2260"/>
        <w:r>
          <w:t xml:space="preserve"> - Exemplo de um relacionamento entre tabelas</w:t>
        </w:r>
        <w:bookmarkEnd w:id="2261"/>
        <w:bookmarkEnd w:id="2262"/>
      </w:ins>
    </w:p>
    <w:p w14:paraId="065CCE1A" w14:textId="688CA617" w:rsidR="00933FC4" w:rsidRDefault="00933FC4" w:rsidP="00933FC4">
      <w:pPr>
        <w:ind w:firstLine="0"/>
        <w:jc w:val="center"/>
        <w:rPr>
          <w:ins w:id="2266" w:author="Ryan Lemos" w:date="2019-10-07T20:09:00Z"/>
        </w:rPr>
      </w:pPr>
      <w:ins w:id="2267"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3483" cy="2933508"/>
                      </a:xfrm>
                      <a:prstGeom prst="rect">
                        <a:avLst/>
                      </a:prstGeom>
                    </pic:spPr>
                  </pic:pic>
                </a:graphicData>
              </a:graphic>
            </wp:inline>
          </w:drawing>
        </w:r>
      </w:ins>
    </w:p>
    <w:p w14:paraId="461377BD" w14:textId="77777777" w:rsidR="0010565A" w:rsidRDefault="0010565A" w:rsidP="0010565A">
      <w:pPr>
        <w:pStyle w:val="Fontes"/>
        <w:rPr>
          <w:ins w:id="2268" w:author="Ryan Lemos" w:date="2019-10-13T15:20:00Z"/>
        </w:rPr>
      </w:pPr>
      <w:ins w:id="2269" w:author="Ryan Lemos" w:date="2019-10-13T15:20:00Z">
        <w:r>
          <w:t xml:space="preserve">Fonte: PRÓPRIA, 2019. Utilizando o </w:t>
        </w:r>
        <w:proofErr w:type="spellStart"/>
        <w:r>
          <w:t>MySQLWorkbench</w:t>
        </w:r>
        <w:proofErr w:type="spellEnd"/>
        <w:r>
          <w:t xml:space="preserve"> v.8.0.13.</w:t>
        </w:r>
      </w:ins>
    </w:p>
    <w:p w14:paraId="2934C595" w14:textId="77777777" w:rsidR="006F2975" w:rsidRDefault="006F2975" w:rsidP="00933FC4">
      <w:pPr>
        <w:ind w:firstLine="0"/>
        <w:jc w:val="center"/>
        <w:rPr>
          <w:ins w:id="2270" w:author="Ryan Lemos" w:date="2019-10-07T10:55:00Z"/>
        </w:rPr>
      </w:pPr>
    </w:p>
    <w:p w14:paraId="483FF4D8" w14:textId="605CEDE9" w:rsidR="00933FC4" w:rsidRDefault="00933FC4" w:rsidP="00933FC4">
      <w:pPr>
        <w:rPr>
          <w:ins w:id="2271" w:author="Ryan Lemos" w:date="2019-10-07T10:55:00Z"/>
        </w:rPr>
      </w:pPr>
      <w:ins w:id="2272" w:author="Ryan Lemos" w:date="2019-10-07T10:55:00Z">
        <w:r>
          <w:t>Com isso surgem-se os graus</w:t>
        </w:r>
      </w:ins>
      <w:ins w:id="2273" w:author="Ryan Lemos" w:date="2019-10-07T20:09:00Z">
        <w:r w:rsidR="006F2975">
          <w:t xml:space="preserve"> (ou cardinalidade)</w:t>
        </w:r>
      </w:ins>
      <w:ins w:id="2274" w:author="Ryan Lemos" w:date="2019-10-07T10:55:00Z">
        <w:r>
          <w:t xml:space="preserve"> d</w:t>
        </w:r>
      </w:ins>
      <w:ins w:id="2275" w:author="Ryan Lemos" w:date="2019-10-07T20:10:00Z">
        <w:r w:rsidR="006F2975">
          <w:t>esses</w:t>
        </w:r>
      </w:ins>
      <w:ins w:id="2276" w:author="Ryan Lemos" w:date="2019-10-07T10:55:00Z">
        <w:r>
          <w:t xml:space="preserve"> relacionamentos. </w:t>
        </w:r>
      </w:ins>
      <w:ins w:id="2277" w:author="Ryan Lemos" w:date="2019-10-07T10:56:00Z">
        <w:r>
          <w:t>Um registro pode se relacionar com um</w:t>
        </w:r>
      </w:ins>
      <w:ins w:id="2278" w:author="Ryan Lemos" w:date="2019-10-07T11:06:00Z">
        <w:r w:rsidR="00EA672B">
          <w:t xml:space="preserve"> outro</w:t>
        </w:r>
      </w:ins>
      <w:ins w:id="2279" w:author="Ryan Lemos" w:date="2019-10-07T10:56:00Z">
        <w:r>
          <w:t xml:space="preserve"> registro (1 para 1), pode se relacionar com vários registros (1 para n) ou vários registros podem se relacionar com vários registros (n para n)</w:t>
        </w:r>
      </w:ins>
      <w:ins w:id="2280" w:author="Ryan Lemos" w:date="2019-10-07T10:57:00Z">
        <w:r>
          <w:t xml:space="preserve">. </w:t>
        </w:r>
      </w:ins>
      <w:ins w:id="2281" w:author="Ryan Lemos" w:date="2019-10-07T11:01:00Z">
        <w:r w:rsidR="00EA672B">
          <w:t>Por exemplo, uma</w:t>
        </w:r>
      </w:ins>
      <w:ins w:id="2282" w:author="Ryan Lemos" w:date="2019-10-07T11:02:00Z">
        <w:r w:rsidR="00EA672B">
          <w:t xml:space="preserve"> </w:t>
        </w:r>
      </w:ins>
      <w:ins w:id="2283"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2284" w:author="Ryan Lemos" w:date="2019-10-14T19:23:00Z">
        <w:r w:rsidR="0002745D">
          <w:t xml:space="preserve">Figura </w:t>
        </w:r>
        <w:r w:rsidR="0002745D">
          <w:rPr>
            <w:noProof/>
          </w:rPr>
          <w:t>21</w:t>
        </w:r>
      </w:ins>
      <w:ins w:id="2285" w:author="Ryan Lemos" w:date="2019-10-07T11:01:00Z">
        <w:r w:rsidR="00EA672B">
          <w:fldChar w:fldCharType="end"/>
        </w:r>
        <w:r w:rsidR="00EA672B">
          <w:t xml:space="preserve"> se relaciona </w:t>
        </w:r>
      </w:ins>
      <w:ins w:id="2286" w:author="Ryan Lemos" w:date="2019-10-07T11:02:00Z">
        <w:r w:rsidR="00EA672B">
          <w:t xml:space="preserve">com </w:t>
        </w:r>
      </w:ins>
      <w:ins w:id="2287" w:author="Ryan Lemos" w:date="2019-10-07T11:06:00Z">
        <w:r w:rsidR="00EA672B">
          <w:t>apenas</w:t>
        </w:r>
      </w:ins>
      <w:ins w:id="2288" w:author="Ryan Lemos" w:date="2019-10-07T11:02:00Z">
        <w:r w:rsidR="00EA672B">
          <w:t xml:space="preserve"> uma questão (ou seja, pertence a um registro). </w:t>
        </w:r>
      </w:ins>
      <w:ins w:id="2289" w:author="Ryan Lemos" w:date="2019-10-07T11:03:00Z">
        <w:r w:rsidR="00EA672B">
          <w:t>Então para um registro da tabela de alternativas temos um correspondente na tabela de questões (1 para 1). Por outro lado,</w:t>
        </w:r>
      </w:ins>
      <w:ins w:id="2290" w:author="Ryan Lemos" w:date="2019-10-07T11:04:00Z">
        <w:r w:rsidR="00EA672B">
          <w:t xml:space="preserve"> para uma questão</w:t>
        </w:r>
      </w:ins>
      <w:ins w:id="2291" w:author="Ryan Lemos" w:date="2019-10-07T11:02:00Z">
        <w:r w:rsidR="00EA672B">
          <w:t xml:space="preserve"> pode </w:t>
        </w:r>
      </w:ins>
      <w:ins w:id="2292" w:author="Ryan Lemos" w:date="2019-10-07T11:03:00Z">
        <w:r w:rsidR="00EA672B">
          <w:t>não</w:t>
        </w:r>
      </w:ins>
      <w:ins w:id="2293" w:author="Ryan Lemos" w:date="2019-10-07T11:04:00Z">
        <w:r w:rsidR="00EA672B">
          <w:t xml:space="preserve"> ter alternativas, como também ter uma ou mais alternativas (</w:t>
        </w:r>
      </w:ins>
      <w:ins w:id="2294" w:author="Ryan Lemos" w:date="2019-10-07T11:05:00Z">
        <w:r w:rsidR="00EA672B">
          <w:t>1 para n)</w:t>
        </w:r>
      </w:ins>
      <w:ins w:id="2295" w:author="Ryan Lemos" w:date="2019-10-07T11:04:00Z">
        <w:r w:rsidR="00EA672B">
          <w:t>.</w:t>
        </w:r>
      </w:ins>
      <w:ins w:id="2296" w:author="Ryan Lemos" w:date="2019-10-07T11:05:00Z">
        <w:r w:rsidR="00EA672B">
          <w:t xml:space="preserve"> Porém surge o exemplo da </w:t>
        </w:r>
      </w:ins>
      <w:ins w:id="2297" w:author="Ryan Lemos" w:date="2019-10-07T11:06:00Z">
        <w:r w:rsidR="00EA672B">
          <w:fldChar w:fldCharType="begin"/>
        </w:r>
        <w:r w:rsidR="00EA672B">
          <w:instrText xml:space="preserve"> REF _Ref21338818 \h </w:instrText>
        </w:r>
      </w:ins>
      <w:r w:rsidR="00EA672B">
        <w:fldChar w:fldCharType="separate"/>
      </w:r>
      <w:ins w:id="2298" w:author="Ryan Lemos" w:date="2019-10-14T19:23:00Z">
        <w:r w:rsidR="0002745D">
          <w:t xml:space="preserve">Figura </w:t>
        </w:r>
        <w:r w:rsidR="0002745D">
          <w:rPr>
            <w:noProof/>
          </w:rPr>
          <w:t>22</w:t>
        </w:r>
      </w:ins>
      <w:ins w:id="2299" w:author="Ryan Lemos" w:date="2019-10-07T11:06:00Z">
        <w:r w:rsidR="00EA672B">
          <w:fldChar w:fldCharType="end"/>
        </w:r>
        <w:r w:rsidR="00EA672B">
          <w:t xml:space="preserve">, </w:t>
        </w:r>
      </w:ins>
      <w:ins w:id="2300" w:author="Ryan Lemos" w:date="2019-10-07T11:07:00Z">
        <w:r w:rsidR="00EA672B">
          <w:t xml:space="preserve">que </w:t>
        </w:r>
        <w:r w:rsidR="000738BC">
          <w:t>se tem</w:t>
        </w:r>
        <w:r w:rsidR="00EA672B">
          <w:t xml:space="preserve"> uma tabela de perfis</w:t>
        </w:r>
        <w:r w:rsidR="000738BC">
          <w:t>, uma outra tabela de permissões. Um perfil pode ter v</w:t>
        </w:r>
      </w:ins>
      <w:ins w:id="2301" w:author="Ryan Lemos" w:date="2019-10-07T11:09:00Z">
        <w:r w:rsidR="000738BC">
          <w:t>á</w:t>
        </w:r>
      </w:ins>
      <w:ins w:id="2302" w:author="Ryan Lemos" w:date="2019-10-07T11:07:00Z">
        <w:r w:rsidR="000738BC">
          <w:t>ri</w:t>
        </w:r>
      </w:ins>
      <w:ins w:id="2303" w:author="Ryan Lemos" w:date="2019-10-07T11:08:00Z">
        <w:r w:rsidR="000738BC">
          <w:t xml:space="preserve">as permissões, por outro lado uma permissão </w:t>
        </w:r>
      </w:ins>
      <w:ins w:id="2304" w:author="Ryan Lemos" w:date="2019-10-07T11:09:00Z">
        <w:r w:rsidR="000738BC">
          <w:t>é capaz de pertencer a vários perfis. Assim</w:t>
        </w:r>
      </w:ins>
      <w:ins w:id="2305" w:author="Ryan Lemos" w:date="2019-10-07T11:10:00Z">
        <w:r w:rsidR="000738BC">
          <w:t xml:space="preserve"> nesses tipos de relacionamento, em que tanto de uma tabela quanto da outra, o nível de relacionamento for 1 para muitos,</w:t>
        </w:r>
      </w:ins>
      <w:ins w:id="2306" w:author="Ryan Lemos" w:date="2019-10-07T11:09:00Z">
        <w:r w:rsidR="000738BC">
          <w:t xml:space="preserve"> surge a figura de uma nova tabela que é chamada de pivô</w:t>
        </w:r>
      </w:ins>
      <w:ins w:id="2307" w:author="Ryan Lemos" w:date="2019-10-07T11:10:00Z">
        <w:r w:rsidR="000738BC">
          <w:t>. Essa tabela serve para agr</w:t>
        </w:r>
      </w:ins>
      <w:ins w:id="2308" w:author="Ryan Lemos" w:date="2019-10-07T11:11:00Z">
        <w:r w:rsidR="000738BC">
          <w:t xml:space="preserve">upar as chaves das duas tabelas participantes da relação. Desse jeito é possível identificar </w:t>
        </w:r>
        <w:r w:rsidR="000738BC">
          <w:lastRenderedPageBreak/>
          <w:t xml:space="preserve">por exemplo quais são as permissões </w:t>
        </w:r>
      </w:ins>
      <w:ins w:id="2309" w:author="Ryan Lemos" w:date="2019-10-07T11:12:00Z">
        <w:r w:rsidR="000738BC">
          <w:t xml:space="preserve">de um determinado perfil. </w:t>
        </w:r>
      </w:ins>
      <w:ins w:id="2310" w:author="Ryan Lemos" w:date="2019-10-07T11:13:00Z">
        <w:r w:rsidR="00B205FF">
          <w:t>E</w:t>
        </w:r>
      </w:ins>
      <w:ins w:id="2311" w:author="Ryan Lemos" w:date="2019-10-07T11:12:00Z">
        <w:r w:rsidR="000738BC">
          <w:t xml:space="preserve"> saber quais perfis tem acesso a uma determinada permissão</w:t>
        </w:r>
      </w:ins>
      <w:ins w:id="2312" w:author="Ryan Lemos" w:date="2019-10-07T11:22:00Z">
        <w:r w:rsidR="0025653B">
          <w:t xml:space="preserve"> </w:t>
        </w:r>
        <w:r w:rsidR="0025653B">
          <w:rPr>
            <w:noProof/>
          </w:rPr>
          <w:t>(SILBERCHATZ; KORTH; SUDARSHAN, 1999)</w:t>
        </w:r>
      </w:ins>
      <w:ins w:id="2313" w:author="Ryan Lemos" w:date="2019-10-07T11:12:00Z">
        <w:r w:rsidR="000738BC">
          <w:t>.</w:t>
        </w:r>
      </w:ins>
      <w:ins w:id="2314" w:author="Ryan Lemos" w:date="2019-10-07T11:09:00Z">
        <w:r w:rsidR="000738BC">
          <w:t xml:space="preserve"> </w:t>
        </w:r>
      </w:ins>
    </w:p>
    <w:p w14:paraId="1E3CA50B" w14:textId="77777777" w:rsidR="00933FC4" w:rsidRDefault="00933FC4">
      <w:pPr>
        <w:rPr>
          <w:ins w:id="2315" w:author="Ryan Lemos" w:date="2019-10-07T10:47:00Z"/>
        </w:rPr>
      </w:pPr>
    </w:p>
    <w:p w14:paraId="017D85C4" w14:textId="12F62345" w:rsidR="00EA672B" w:rsidRDefault="00EA672B">
      <w:pPr>
        <w:pStyle w:val="Legenda"/>
        <w:keepNext/>
        <w:rPr>
          <w:ins w:id="2316" w:author="Ryan Lemos" w:date="2019-10-07T11:05:00Z"/>
        </w:rPr>
        <w:pPrChange w:id="2317" w:author="Ryan Lemos" w:date="2019-10-07T11:05:00Z">
          <w:pPr>
            <w:pStyle w:val="Legenda"/>
          </w:pPr>
        </w:pPrChange>
      </w:pPr>
      <w:bookmarkStart w:id="2318" w:name="_Ref21338818"/>
      <w:bookmarkStart w:id="2319" w:name="_Toc21973955"/>
      <w:bookmarkStart w:id="2320" w:name="_Toc21974187"/>
      <w:ins w:id="2321" w:author="Ryan Lemos" w:date="2019-10-07T11:05:00Z">
        <w:r>
          <w:t xml:space="preserve">Figura </w:t>
        </w:r>
        <w:r>
          <w:fldChar w:fldCharType="begin"/>
        </w:r>
        <w:r>
          <w:instrText xml:space="preserve"> SEQ Figura \* ARABIC </w:instrText>
        </w:r>
      </w:ins>
      <w:r>
        <w:fldChar w:fldCharType="separate"/>
      </w:r>
      <w:ins w:id="2322" w:author="Ryan Lemos" w:date="2019-10-14T19:23:00Z">
        <w:r w:rsidR="0002745D">
          <w:rPr>
            <w:noProof/>
          </w:rPr>
          <w:t>22</w:t>
        </w:r>
      </w:ins>
      <w:ins w:id="2323" w:author="Ryan Lemos" w:date="2019-10-07T11:05:00Z">
        <w:r>
          <w:fldChar w:fldCharType="end"/>
        </w:r>
        <w:bookmarkEnd w:id="2318"/>
        <w:r>
          <w:t xml:space="preserve"> - Relacionamento muitos para muitos</w:t>
        </w:r>
        <w:bookmarkEnd w:id="2319"/>
        <w:bookmarkEnd w:id="2320"/>
      </w:ins>
    </w:p>
    <w:p w14:paraId="436B0173" w14:textId="331A3B2D" w:rsidR="00933FC4" w:rsidRDefault="00933FC4">
      <w:pPr>
        <w:ind w:firstLine="0"/>
        <w:jc w:val="center"/>
        <w:rPr>
          <w:ins w:id="2324" w:author="Ryan Lemos" w:date="2019-10-13T15:20:00Z"/>
        </w:rPr>
      </w:pPr>
      <w:ins w:id="2325" w:author="Ryan Lemos" w:date="2019-10-07T10:47:00Z">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7560" cy="1110000"/>
                      </a:xfrm>
                      <a:prstGeom prst="rect">
                        <a:avLst/>
                      </a:prstGeom>
                    </pic:spPr>
                  </pic:pic>
                </a:graphicData>
              </a:graphic>
            </wp:inline>
          </w:drawing>
        </w:r>
      </w:ins>
    </w:p>
    <w:p w14:paraId="105CF282" w14:textId="0A31D6B4" w:rsidR="0010565A" w:rsidRDefault="0010565A">
      <w:pPr>
        <w:pStyle w:val="Fontes"/>
        <w:rPr>
          <w:ins w:id="2326" w:author="Ryan Lemos" w:date="2019-10-07T11:19:00Z"/>
        </w:rPr>
        <w:pPrChange w:id="2327" w:author="Ryan Lemos" w:date="2019-10-13T15:24:00Z">
          <w:pPr>
            <w:jc w:val="center"/>
          </w:pPr>
        </w:pPrChange>
      </w:pPr>
      <w:ins w:id="2328" w:author="Ryan Lemos" w:date="2019-10-13T15:20:00Z">
        <w:r>
          <w:t xml:space="preserve">Fonte: PRÓPRIA, 2019. Utilizando o </w:t>
        </w:r>
        <w:proofErr w:type="spellStart"/>
        <w:r>
          <w:t>MySQLWorkbench</w:t>
        </w:r>
        <w:proofErr w:type="spellEnd"/>
        <w:r>
          <w:t xml:space="preserve"> v.8.0.13.</w:t>
        </w:r>
      </w:ins>
    </w:p>
    <w:p w14:paraId="1B32CBB6" w14:textId="77777777" w:rsidR="00694F9B" w:rsidRDefault="00694F9B">
      <w:pPr>
        <w:ind w:firstLine="0"/>
        <w:jc w:val="center"/>
        <w:rPr>
          <w:ins w:id="2329" w:author="Ryan Lemos" w:date="2019-10-07T09:16:00Z"/>
        </w:rPr>
        <w:pPrChange w:id="2330" w:author="Ryan Lemos" w:date="2019-10-13T15:24:00Z">
          <w:pPr/>
        </w:pPrChange>
      </w:pPr>
    </w:p>
    <w:p w14:paraId="30F7B58A" w14:textId="77777777" w:rsidR="00694F9B" w:rsidRDefault="00694F9B" w:rsidP="00694F9B">
      <w:pPr>
        <w:pStyle w:val="Ttulo3"/>
        <w:rPr>
          <w:ins w:id="2331" w:author="Ryan Lemos" w:date="2019-10-07T11:18:00Z"/>
        </w:rPr>
      </w:pPr>
      <w:bookmarkStart w:id="2332" w:name="_Toc21973455"/>
      <w:ins w:id="2333" w:author="Ryan Lemos" w:date="2019-10-07T11:18:00Z">
        <w:r w:rsidRPr="00BB49CF">
          <w:t>Sistema de Gerenciamento de Banco de Dados</w:t>
        </w:r>
        <w:r>
          <w:t xml:space="preserve"> (MySQL)</w:t>
        </w:r>
        <w:bookmarkEnd w:id="2332"/>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6308C75"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2334" w:author="Ryan Lemos" w:date="2019-10-14T19:23:00Z">
        <w:r w:rsidR="0002745D">
          <w:t xml:space="preserve">Figura </w:t>
        </w:r>
        <w:r w:rsidR="0002745D">
          <w:rPr>
            <w:noProof/>
          </w:rPr>
          <w:t>23</w:t>
        </w:r>
      </w:ins>
      <w:del w:id="2335"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5824193C" w:rsidR="00F93875" w:rsidRDefault="00F93875" w:rsidP="00952162">
      <w:pPr>
        <w:pStyle w:val="Legenda"/>
        <w:keepNext/>
      </w:pPr>
      <w:bookmarkStart w:id="2336" w:name="_Ref526697739"/>
      <w:bookmarkStart w:id="2337" w:name="_Toc21973956"/>
      <w:bookmarkStart w:id="2338" w:name="_Toc21974188"/>
      <w:r>
        <w:lastRenderedPageBreak/>
        <w:t xml:space="preserve">Figura </w:t>
      </w:r>
      <w:fldSimple w:instr=" SEQ Figura \* ARABIC ">
        <w:ins w:id="2339" w:author="Ryan Lemos" w:date="2019-10-14T19:23:00Z">
          <w:r w:rsidR="0002745D">
            <w:rPr>
              <w:noProof/>
            </w:rPr>
            <w:t>23</w:t>
          </w:r>
        </w:ins>
        <w:del w:id="2340" w:author="Ryan Lemos" w:date="2019-10-07T11:05:00Z">
          <w:r w:rsidR="00D343FF" w:rsidDel="00EA672B">
            <w:rPr>
              <w:noProof/>
            </w:rPr>
            <w:delText>25</w:delText>
          </w:r>
        </w:del>
      </w:fldSimple>
      <w:bookmarkEnd w:id="2336"/>
      <w:r>
        <w:t xml:space="preserve"> - Características do MySQL</w:t>
      </w:r>
      <w:bookmarkEnd w:id="2337"/>
      <w:bookmarkEnd w:id="2338"/>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15FDEF0"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2341" w:author="Ryan Lemos" w:date="2019-10-14T19:23:00Z">
        <w:r w:rsidR="0002745D">
          <w:t xml:space="preserve">Figura </w:t>
        </w:r>
        <w:r w:rsidR="0002745D">
          <w:rPr>
            <w:noProof/>
          </w:rPr>
          <w:t>23</w:t>
        </w:r>
      </w:ins>
      <w:del w:id="2342"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343" w:name="_Toc21973456"/>
      <w:r>
        <w:lastRenderedPageBreak/>
        <w:t xml:space="preserve">desenvolvimento do </w:t>
      </w:r>
      <w:r w:rsidR="00B265CE">
        <w:t>ambiente</w:t>
      </w:r>
      <w:r>
        <w:t xml:space="preserve"> proposto</w:t>
      </w:r>
      <w:bookmarkEnd w:id="2343"/>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42245C77" w:rsidR="00F21104" w:rsidRDefault="00DD2FB4">
      <w:r>
        <w:t>Como o XP é um modelo de desenvolvimento incremental e dividido em entregas (</w:t>
      </w:r>
      <w:r w:rsidRPr="000B6DA0">
        <w:rPr>
          <w:i/>
        </w:rPr>
        <w:t>releases</w:t>
      </w:r>
      <w:r>
        <w:t>), como discutido na seção</w:t>
      </w:r>
      <w:del w:id="2344" w:author="Ryan Lemos" w:date="2019-10-13T15:42:00Z">
        <w:r w:rsidDel="00A768C5">
          <w:delText xml:space="preserve"> </w:delText>
        </w:r>
      </w:del>
      <w:ins w:id="2345" w:author="Ryan Lemos" w:date="2019-10-13T15:42:00Z">
        <w:r w:rsidR="00A768C5">
          <w:t xml:space="preserve"> </w:t>
        </w:r>
      </w:ins>
      <w:ins w:id="2346" w:author="Ryan Lemos" w:date="2019-10-13T15:43:00Z">
        <w:r w:rsidR="00A768C5">
          <w:fldChar w:fldCharType="begin"/>
        </w:r>
        <w:r w:rsidR="00A768C5">
          <w:instrText xml:space="preserve"> REF _Ref527668666 \r \h </w:instrText>
        </w:r>
      </w:ins>
      <w:r w:rsidR="00A768C5">
        <w:fldChar w:fldCharType="separate"/>
      </w:r>
      <w:ins w:id="2347" w:author="Ryan Lemos" w:date="2019-10-14T19:23:00Z">
        <w:r w:rsidR="0002745D">
          <w:t>2.2.3.3</w:t>
        </w:r>
      </w:ins>
      <w:ins w:id="2348" w:author="Ryan Lemos" w:date="2019-10-13T15:43:00Z">
        <w:r w:rsidR="00A768C5">
          <w:fldChar w:fldCharType="end"/>
        </w:r>
      </w:ins>
      <w:del w:id="2349" w:author="Ryan Lemos" w:date="2019-10-13T15:42:00Z">
        <w:r w:rsidRPr="000B6DA0" w:rsidDel="00A768C5">
          <w:rPr>
            <w:highlight w:val="yellow"/>
          </w:rPr>
          <w:delText>numeroseção</w:delText>
        </w:r>
      </w:del>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2350" w:name="_Toc21973457"/>
      <w:r>
        <w:t>Ferramentas de desenvolvimento utilizadas</w:t>
      </w:r>
      <w:bookmarkEnd w:id="2350"/>
    </w:p>
    <w:p w14:paraId="2E52A14F" w14:textId="77777777" w:rsidR="00F21104" w:rsidRPr="00436F61" w:rsidRDefault="00F21104" w:rsidP="00596E44"/>
    <w:p w14:paraId="3303176F" w14:textId="6CC71D4C"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B06645">
        <w:rPr>
          <w:rPrChange w:id="2351" w:author="Ryan Lemos" w:date="2019-10-14T18:48:00Z">
            <w:rPr>
              <w:highlight w:val="yellow"/>
            </w:rPr>
          </w:rPrChange>
        </w:rPr>
        <w:t>seção</w:t>
      </w:r>
      <w:ins w:id="2352" w:author="Ryan Lemos" w:date="2019-10-13T15:30:00Z">
        <w:r w:rsidR="00A768C5" w:rsidRPr="00B06645">
          <w:rPr>
            <w:rPrChange w:id="2353" w:author="Ryan Lemos" w:date="2019-10-14T18:48:00Z">
              <w:rPr>
                <w:highlight w:val="yellow"/>
              </w:rPr>
            </w:rPrChange>
          </w:rPr>
          <w:t xml:space="preserve"> </w:t>
        </w:r>
        <w:r w:rsidR="00A768C5" w:rsidRPr="00B06645">
          <w:rPr>
            <w:rPrChange w:id="2354" w:author="Ryan Lemos" w:date="2019-10-14T18:48:00Z">
              <w:rPr>
                <w:highlight w:val="yellow"/>
              </w:rPr>
            </w:rPrChange>
          </w:rPr>
          <w:fldChar w:fldCharType="begin"/>
        </w:r>
        <w:r w:rsidR="00A768C5" w:rsidRPr="00B06645">
          <w:rPr>
            <w:rPrChange w:id="2355" w:author="Ryan Lemos" w:date="2019-10-14T18:48:00Z">
              <w:rPr>
                <w:highlight w:val="yellow"/>
              </w:rPr>
            </w:rPrChange>
          </w:rPr>
          <w:instrText xml:space="preserve"> REF _Ref21873025 \r \h </w:instrText>
        </w:r>
      </w:ins>
      <w:r w:rsidR="00B06645">
        <w:instrText xml:space="preserve"> \* MERGEFORMAT </w:instrText>
      </w:r>
      <w:r w:rsidR="00A768C5" w:rsidRPr="00B06645">
        <w:rPr>
          <w:rPrChange w:id="2356" w:author="Ryan Lemos" w:date="2019-10-14T18:48:00Z">
            <w:rPr/>
          </w:rPrChange>
        </w:rPr>
      </w:r>
      <w:r w:rsidR="00A768C5" w:rsidRPr="00B06645">
        <w:rPr>
          <w:rPrChange w:id="2357" w:author="Ryan Lemos" w:date="2019-10-14T18:48:00Z">
            <w:rPr>
              <w:highlight w:val="yellow"/>
            </w:rPr>
          </w:rPrChange>
        </w:rPr>
        <w:fldChar w:fldCharType="separate"/>
      </w:r>
      <w:ins w:id="2358" w:author="Ryan Lemos" w:date="2019-10-14T19:23:00Z">
        <w:r w:rsidR="0002745D">
          <w:t>2.2.4</w:t>
        </w:r>
      </w:ins>
      <w:ins w:id="2359" w:author="Ryan Lemos" w:date="2019-10-13T15:30:00Z">
        <w:r w:rsidR="00A768C5" w:rsidRPr="00B06645">
          <w:rPr>
            <w:rPrChange w:id="2360" w:author="Ryan Lemos" w:date="2019-10-14T18:48:00Z">
              <w:rPr>
                <w:highlight w:val="yellow"/>
              </w:rPr>
            </w:rPrChange>
          </w:rPr>
          <w:fldChar w:fldCharType="end"/>
        </w:r>
      </w:ins>
      <w:del w:id="2361" w:author="Ryan Lemos" w:date="2019-10-13T15:30:00Z">
        <w:r w:rsidRPr="00596E44" w:rsidDel="00A768C5">
          <w:rPr>
            <w:highlight w:val="yellow"/>
          </w:rPr>
          <w:delText xml:space="preserve"> x</w:delText>
        </w:r>
      </w:del>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19D56337"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B06645">
        <w:rPr>
          <w:rPrChange w:id="2362" w:author="Ryan Lemos" w:date="2019-10-14T18:48:00Z">
            <w:rPr>
              <w:highlight w:val="yellow"/>
            </w:rPr>
          </w:rPrChange>
        </w:rPr>
        <w:t>seção</w:t>
      </w:r>
      <w:del w:id="2363" w:author="Ryan Lemos" w:date="2019-10-13T15:30:00Z">
        <w:r w:rsidR="00646DE8" w:rsidRPr="00B06645" w:rsidDel="00A768C5">
          <w:rPr>
            <w:rPrChange w:id="2364" w:author="Ryan Lemos" w:date="2019-10-14T18:48:00Z">
              <w:rPr>
                <w:highlight w:val="yellow"/>
              </w:rPr>
            </w:rPrChange>
          </w:rPr>
          <w:delText xml:space="preserve"> </w:delText>
        </w:r>
      </w:del>
      <w:ins w:id="2365" w:author="Ryan Lemos" w:date="2019-10-13T15:30:00Z">
        <w:r w:rsidR="00A768C5" w:rsidRPr="00B06645">
          <w:rPr>
            <w:rPrChange w:id="2366" w:author="Ryan Lemos" w:date="2019-10-14T18:48:00Z">
              <w:rPr>
                <w:highlight w:val="yellow"/>
              </w:rPr>
            </w:rPrChange>
          </w:rPr>
          <w:t xml:space="preserve"> </w:t>
        </w:r>
        <w:r w:rsidR="00A768C5" w:rsidRPr="00B06645">
          <w:rPr>
            <w:rPrChange w:id="2367" w:author="Ryan Lemos" w:date="2019-10-14T18:48:00Z">
              <w:rPr>
                <w:highlight w:val="yellow"/>
              </w:rPr>
            </w:rPrChange>
          </w:rPr>
          <w:fldChar w:fldCharType="begin"/>
        </w:r>
        <w:r w:rsidR="00A768C5" w:rsidRPr="00B06645">
          <w:rPr>
            <w:rPrChange w:id="2368" w:author="Ryan Lemos" w:date="2019-10-14T18:48:00Z">
              <w:rPr>
                <w:highlight w:val="yellow"/>
              </w:rPr>
            </w:rPrChange>
          </w:rPr>
          <w:instrText xml:space="preserve"> REF _Ref21873047 \r \h </w:instrText>
        </w:r>
      </w:ins>
      <w:r w:rsidR="00B06645">
        <w:instrText xml:space="preserve"> \* MERGEFORMAT </w:instrText>
      </w:r>
      <w:r w:rsidR="00A768C5" w:rsidRPr="00B06645">
        <w:rPr>
          <w:rPrChange w:id="2369" w:author="Ryan Lemos" w:date="2019-10-14T18:48:00Z">
            <w:rPr/>
          </w:rPrChange>
        </w:rPr>
      </w:r>
      <w:r w:rsidR="00A768C5" w:rsidRPr="00B06645">
        <w:rPr>
          <w:rPrChange w:id="2370" w:author="Ryan Lemos" w:date="2019-10-14T18:48:00Z">
            <w:rPr>
              <w:highlight w:val="yellow"/>
            </w:rPr>
          </w:rPrChange>
        </w:rPr>
        <w:fldChar w:fldCharType="separate"/>
      </w:r>
      <w:ins w:id="2371" w:author="Ryan Lemos" w:date="2019-10-14T19:23:00Z">
        <w:r w:rsidR="0002745D">
          <w:t>2.2.4.11</w:t>
        </w:r>
      </w:ins>
      <w:ins w:id="2372" w:author="Ryan Lemos" w:date="2019-10-13T15:30:00Z">
        <w:r w:rsidR="00A768C5" w:rsidRPr="00B06645">
          <w:rPr>
            <w:rPrChange w:id="2373" w:author="Ryan Lemos" w:date="2019-10-14T18:48:00Z">
              <w:rPr>
                <w:highlight w:val="yellow"/>
              </w:rPr>
            </w:rPrChange>
          </w:rPr>
          <w:fldChar w:fldCharType="end"/>
        </w:r>
      </w:ins>
      <w:del w:id="2374" w:author="Ryan Lemos" w:date="2019-10-13T15:30:00Z">
        <w:r w:rsidR="00646DE8" w:rsidRPr="00596E44" w:rsidDel="00A768C5">
          <w:rPr>
            <w:highlight w:val="yellow"/>
          </w:rPr>
          <w:delText>x</w:delText>
        </w:r>
      </w:del>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3CFC43DC"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xml:space="preserve">. </w:t>
      </w:r>
      <w:del w:id="2375" w:author="Ryan Lemos" w:date="2019-10-07T21:00:00Z">
        <w:r w:rsidDel="004D18C2">
          <w:delText xml:space="preserve">Para a primeira </w:delText>
        </w:r>
      </w:del>
      <w:ins w:id="2376" w:author="Ryan Lemos" w:date="2019-10-07T21:00:00Z">
        <w:r w:rsidR="004D18C2">
          <w:t>F</w:t>
        </w:r>
      </w:ins>
      <w:del w:id="2377" w:author="Ryan Lemos" w:date="2019-10-07T21:00:00Z">
        <w:r w:rsidDel="004D18C2">
          <w:delText>f</w:delText>
        </w:r>
      </w:del>
      <w:r>
        <w:t>oi</w:t>
      </w:r>
      <w:ins w:id="2378" w:author="Ryan Lemos" w:date="2019-10-07T21:00:00Z">
        <w:r w:rsidR="004D18C2">
          <w:t>-se</w:t>
        </w:r>
      </w:ins>
      <w:r w:rsidR="00C3177A">
        <w:t xml:space="preserve"> </w:t>
      </w:r>
      <w:del w:id="2379" w:author="Ryan Lemos" w:date="2019-10-07T21:00:00Z">
        <w:r w:rsidR="00C3177A" w:rsidDel="004D18C2">
          <w:delText>usado</w:delText>
        </w:r>
        <w:r w:rsidDel="004D18C2">
          <w:delText xml:space="preserve"> </w:delText>
        </w:r>
      </w:del>
      <w:ins w:id="2380" w:author="Ryan Lemos" w:date="2019-10-07T21:00:00Z">
        <w:r w:rsidR="004D18C2">
          <w:t xml:space="preserve">utilizado </w:t>
        </w:r>
      </w:ins>
      <w:r>
        <w:t>o</w:t>
      </w:r>
      <w:del w:id="2381" w:author="Ryan Lemos" w:date="2019-10-07T21:00:00Z">
        <w:r w:rsidDel="004D18C2">
          <w:delText xml:space="preserve"> </w:delText>
        </w:r>
        <w:commentRangeStart w:id="2382"/>
        <w:r w:rsidDel="004D18C2">
          <w:delText>Visual Studio Code</w:delText>
        </w:r>
      </w:del>
      <w:r>
        <w:t xml:space="preserve"> </w:t>
      </w:r>
      <w:commentRangeEnd w:id="2382"/>
      <w:r w:rsidR="00C3177A">
        <w:rPr>
          <w:rStyle w:val="Refdecomentrio"/>
        </w:rPr>
        <w:commentReference w:id="2382"/>
      </w:r>
      <w:commentRangeStart w:id="2383"/>
      <w:del w:id="2384" w:author="Ryan Lemos" w:date="2019-10-07T21:01:00Z">
        <w:r w:rsidDel="004D18C2">
          <w:delText>(</w:delText>
        </w:r>
      </w:del>
      <w:r>
        <w:t>VSCODE</w:t>
      </w:r>
      <w:commentRangeEnd w:id="2383"/>
      <w:r w:rsidR="005D3460">
        <w:rPr>
          <w:rStyle w:val="Refdecomentrio"/>
        </w:rPr>
        <w:commentReference w:id="2383"/>
      </w:r>
      <w:del w:id="2385" w:author="Ryan Lemos" w:date="2019-10-07T21:01:00Z">
        <w:r w:rsidDel="004D18C2">
          <w:delText>)</w:delText>
        </w:r>
      </w:del>
      <w:r>
        <w:t xml:space="preserve"> da Microsoft</w:t>
      </w:r>
      <w:ins w:id="2386" w:author="Ryan Lemos" w:date="2019-10-13T12:40:00Z">
        <w:r w:rsidR="00031AD6">
          <w:t xml:space="preserve"> </w:t>
        </w:r>
      </w:ins>
      <w:ins w:id="2387" w:author="Ryan Lemos" w:date="2019-10-13T12:41:00Z">
        <w:r w:rsidR="00031AD6">
          <w:t>na versão 1.39.1</w:t>
        </w:r>
      </w:ins>
      <w:r>
        <w:t xml:space="preserve">, pois apoia o desenvolvimento em </w:t>
      </w:r>
      <w:proofErr w:type="spellStart"/>
      <w:r>
        <w:t>TypeScript</w:t>
      </w:r>
      <w:proofErr w:type="spellEnd"/>
      <w:r>
        <w:t xml:space="preserve"> auxiliando em complementação de nomes de funções e pacotes. </w:t>
      </w:r>
      <w:ins w:id="2388" w:author="Ryan Lemos" w:date="2019-10-07T21:01:00Z">
        <w:r w:rsidR="004D18C2">
          <w:t>Também com extensões, como visto na seção</w:t>
        </w:r>
      </w:ins>
      <w:ins w:id="2389" w:author="Ryan Lemos" w:date="2019-10-13T15:30:00Z">
        <w:r w:rsidR="00A768C5">
          <w:t xml:space="preserve"> </w:t>
        </w:r>
        <w:r w:rsidR="00A768C5">
          <w:fldChar w:fldCharType="begin"/>
        </w:r>
        <w:r w:rsidR="00A768C5">
          <w:instrText xml:space="preserve"> REF _Ref21873062 \r \h </w:instrText>
        </w:r>
      </w:ins>
      <w:r w:rsidR="00A768C5">
        <w:fldChar w:fldCharType="separate"/>
      </w:r>
      <w:ins w:id="2390" w:author="Ryan Lemos" w:date="2019-10-14T19:23:00Z">
        <w:r w:rsidR="0002745D">
          <w:t>2.2.4.1</w:t>
        </w:r>
      </w:ins>
      <w:ins w:id="2391" w:author="Ryan Lemos" w:date="2019-10-13T15:30:00Z">
        <w:r w:rsidR="00A768C5">
          <w:fldChar w:fldCharType="end"/>
        </w:r>
      </w:ins>
      <w:ins w:id="2392" w:author="Ryan Lemos" w:date="2019-10-07T21:01:00Z">
        <w:r w:rsidR="004D18C2">
          <w:t>, foi possível que o VSCODE reconhecesse as funções PHP, além de form</w:t>
        </w:r>
      </w:ins>
      <w:ins w:id="2393" w:author="Ryan Lemos" w:date="2019-10-07T21:02:00Z">
        <w:r w:rsidR="004D18C2">
          <w:t>atar os códigos conforme os padrões do PHP.</w:t>
        </w:r>
      </w:ins>
      <w:ins w:id="2394" w:author="Ryan Lemos" w:date="2019-10-07T21:01:00Z">
        <w:r w:rsidR="004D18C2">
          <w:t xml:space="preserve"> </w:t>
        </w:r>
      </w:ins>
      <w:del w:id="2395"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2396"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rsidP="00596E44">
      <w:pPr>
        <w:pStyle w:val="Ttulo2"/>
      </w:pPr>
      <w:bookmarkStart w:id="2397" w:name="_Toc21973458"/>
      <w:r>
        <w:t>Estruturação do sistema</w:t>
      </w:r>
      <w:bookmarkEnd w:id="2397"/>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2398" w:name="_Ref21873233"/>
      <w:bookmarkStart w:id="2399" w:name="_Toc21973459"/>
      <w:r>
        <w:t>Diagrama de banco de dados</w:t>
      </w:r>
      <w:bookmarkEnd w:id="2398"/>
      <w:bookmarkEnd w:id="2399"/>
    </w:p>
    <w:p w14:paraId="22B4D6FC" w14:textId="77777777" w:rsidR="009A2E13" w:rsidRDefault="009A2E13" w:rsidP="009A2E13"/>
    <w:p w14:paraId="7CBA9CDA" w14:textId="6818E19D" w:rsidR="00511CE0" w:rsidRDefault="009A2E13" w:rsidP="00511CE0">
      <w:pPr>
        <w:rPr>
          <w:ins w:id="2400"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2401" w:author="Ryan Lemos" w:date="2019-10-09T09:38:00Z">
        <w:r w:rsidR="00A57CA9">
          <w:t xml:space="preserve"> </w:t>
        </w:r>
      </w:ins>
      <w:del w:id="2402" w:author="Ryan Lemos" w:date="2019-10-09T09:38:00Z">
        <w:r w:rsidRPr="005B582B" w:rsidDel="00A57CA9">
          <w:delText xml:space="preserve"> Assim os próximos parágrafos explicam o significado de cada tabela e o seu motivo de relacionar com outras tabelas.</w:delText>
        </w:r>
      </w:del>
      <w:ins w:id="2403" w:author="Ryan Lemos" w:date="2019-10-09T09:45:00Z">
        <w:r w:rsidR="00511CE0">
          <w:t xml:space="preserve">A </w:t>
        </w:r>
        <w:r w:rsidR="00511CE0">
          <w:fldChar w:fldCharType="begin"/>
        </w:r>
        <w:r w:rsidR="00511CE0">
          <w:instrText xml:space="preserve"> REF _Ref21506616 \h </w:instrText>
        </w:r>
      </w:ins>
      <w:r w:rsidR="00511CE0">
        <w:fldChar w:fldCharType="separate"/>
      </w:r>
      <w:ins w:id="2404" w:author="Ryan Lemos" w:date="2019-10-14T19:23:00Z">
        <w:r w:rsidR="0002745D">
          <w:t xml:space="preserve">Figura </w:t>
        </w:r>
        <w:r w:rsidR="0002745D">
          <w:rPr>
            <w:noProof/>
          </w:rPr>
          <w:t>24</w:t>
        </w:r>
      </w:ins>
      <w:ins w:id="2405" w:author="Ryan Lemos" w:date="2019-10-09T09:45:00Z">
        <w:r w:rsidR="00511CE0">
          <w:fldChar w:fldCharType="end"/>
        </w:r>
        <w:r w:rsidR="00511CE0">
          <w:t xml:space="preserve"> se trata da modelagem de banco de dados final da aplicação. </w:t>
        </w:r>
      </w:ins>
      <w:ins w:id="2406" w:author="Ryan Lemos" w:date="2019-10-09T09:46:00Z">
        <w:r w:rsidR="00511CE0">
          <w:t>Ela</w:t>
        </w:r>
      </w:ins>
      <w:ins w:id="2407" w:author="Ryan Lemos" w:date="2019-10-09T09:45:00Z">
        <w:r w:rsidR="00511CE0">
          <w:t xml:space="preserve"> contempla a gestão de eventos, turmas, usuários, menus, permissões, perfis, dúvidas, materiais, atividades, questões, alternativas e assuntos de questões.</w:t>
        </w:r>
      </w:ins>
      <w:ins w:id="2408" w:author="Ryan Lemos" w:date="2019-10-09T09:47:00Z">
        <w:r w:rsidR="00511CE0">
          <w:t xml:space="preserve"> Vale destacar que a modelagem serviu somente como apoio a documentação</w:t>
        </w:r>
      </w:ins>
      <w:ins w:id="2409" w:author="Ryan Lemos" w:date="2019-10-09T09:48:00Z">
        <w:r w:rsidR="00511CE0">
          <w:t xml:space="preserve"> e visualização das interações</w:t>
        </w:r>
      </w:ins>
      <w:ins w:id="2410" w:author="Ryan Lemos" w:date="2019-10-09T09:47:00Z">
        <w:r w:rsidR="00511CE0">
          <w:t xml:space="preserve"> do sistema</w:t>
        </w:r>
      </w:ins>
      <w:ins w:id="2411" w:author="Ryan Lemos" w:date="2019-10-09T09:48:00Z">
        <w:r w:rsidR="00511CE0">
          <w:t>. Como discutido na seção</w:t>
        </w:r>
      </w:ins>
      <w:ins w:id="2412" w:author="Ryan Lemos" w:date="2019-10-13T15:30:00Z">
        <w:r w:rsidR="00A768C5">
          <w:t xml:space="preserve"> </w:t>
        </w:r>
      </w:ins>
      <w:ins w:id="2413" w:author="Ryan Lemos" w:date="2019-10-13T15:31:00Z">
        <w:r w:rsidR="00A768C5">
          <w:fldChar w:fldCharType="begin"/>
        </w:r>
        <w:r w:rsidR="00A768C5">
          <w:instrText xml:space="preserve"> REF _Ref526533823 \r \h </w:instrText>
        </w:r>
      </w:ins>
      <w:r w:rsidR="00A768C5">
        <w:fldChar w:fldCharType="separate"/>
      </w:r>
      <w:ins w:id="2414" w:author="Ryan Lemos" w:date="2019-10-14T19:23:00Z">
        <w:r w:rsidR="0002745D">
          <w:t>2.2.4.9</w:t>
        </w:r>
      </w:ins>
      <w:ins w:id="2415" w:author="Ryan Lemos" w:date="2019-10-13T15:31:00Z">
        <w:r w:rsidR="00A768C5">
          <w:fldChar w:fldCharType="end"/>
        </w:r>
      </w:ins>
      <w:ins w:id="2416" w:author="Ryan Lemos" w:date="2019-10-09T09:48:00Z">
        <w:r w:rsidR="00511CE0">
          <w:t xml:space="preserve">, o </w:t>
        </w:r>
        <w:proofErr w:type="spellStart"/>
        <w:r w:rsidR="00511CE0">
          <w:t>Laravel</w:t>
        </w:r>
        <w:proofErr w:type="spellEnd"/>
        <w:r w:rsidR="00511CE0">
          <w:t>, framework utilizado para o desenvolvimento da aplicação, conta com uma funcionalidade chamada de migrações</w:t>
        </w:r>
      </w:ins>
      <w:ins w:id="2417" w:author="Ryan Lemos" w:date="2019-10-09T09:49:00Z">
        <w:r w:rsidR="00511CE0">
          <w:t>. Assim todas as mudanças na modelagem da base, eram feitas primeiro nos arquivos das migrações, para posteriormente serem alteradas no mo</w:t>
        </w:r>
      </w:ins>
      <w:ins w:id="2418" w:author="Ryan Lemos" w:date="2019-10-09T09:50:00Z">
        <w:r w:rsidR="00511CE0">
          <w:t xml:space="preserve">delo. Optou-se por essa alternativa, por acreditar que agilizaria o processo de desenvolvimento, tendo em vista que caso algum campo fosse alterado, a migração sofreria uma mudança </w:t>
        </w:r>
      </w:ins>
      <w:ins w:id="2419" w:author="Ryan Lemos" w:date="2019-10-09T09:51:00Z">
        <w:r w:rsidR="00511CE0">
          <w:t xml:space="preserve">e não teria que ficar alterando a modelagem a todo momento. </w:t>
        </w:r>
      </w:ins>
      <w:del w:id="2420" w:author="Ryan Lemos" w:date="2019-10-09T09:43:00Z">
        <w:r w:rsidRPr="005B582B" w:rsidDel="00511CE0">
          <w:delText xml:space="preserve"> </w:delText>
        </w:r>
      </w:del>
    </w:p>
    <w:p w14:paraId="57C04D14" w14:textId="77777777" w:rsidR="00511CE0" w:rsidRDefault="00511CE0" w:rsidP="00511CE0">
      <w:pPr>
        <w:rPr>
          <w:ins w:id="2421" w:author="Ryan Lemos" w:date="2019-10-09T09:51:00Z"/>
        </w:rPr>
      </w:pPr>
    </w:p>
    <w:p w14:paraId="21672C59" w14:textId="1BB22F16" w:rsidR="005B293B" w:rsidRDefault="00511CE0" w:rsidP="005B293B">
      <w:pPr>
        <w:rPr>
          <w:ins w:id="2422" w:author="Ryan Lemos" w:date="2019-10-09T10:07:00Z"/>
        </w:rPr>
      </w:pPr>
      <w:ins w:id="2423" w:author="Ryan Lemos" w:date="2019-10-09T09:51:00Z">
        <w:r>
          <w:t>Uma outra caraterística visível, é que</w:t>
        </w:r>
      </w:ins>
      <w:ins w:id="2424" w:author="Ryan Lemos" w:date="2019-10-09T09:52:00Z">
        <w:r>
          <w:t xml:space="preserve"> os nomes</w:t>
        </w:r>
      </w:ins>
      <w:ins w:id="2425" w:author="Ryan Lemos" w:date="2019-10-09T09:51:00Z">
        <w:r>
          <w:t xml:space="preserve"> </w:t>
        </w:r>
      </w:ins>
      <w:ins w:id="2426" w:author="Ryan Lemos" w:date="2019-10-09T09:52:00Z">
        <w:r>
          <w:t>d</w:t>
        </w:r>
      </w:ins>
      <w:ins w:id="2427" w:author="Ryan Lemos" w:date="2019-10-09T09:51:00Z">
        <w:r>
          <w:t>as tabelas estão tod</w:t>
        </w:r>
      </w:ins>
      <w:ins w:id="2428" w:author="Ryan Lemos" w:date="2019-10-09T09:52:00Z">
        <w:r>
          <w:t xml:space="preserve">os em inglês. Isso se deu pelo fato de que se seguiu o padrão do </w:t>
        </w:r>
        <w:proofErr w:type="spellStart"/>
        <w:r>
          <w:t>Laravel</w:t>
        </w:r>
        <w:proofErr w:type="spellEnd"/>
        <w:r>
          <w:t xml:space="preserve"> para nomeação de tabelas. Pois por exemplo, </w:t>
        </w:r>
      </w:ins>
      <w:ins w:id="2429" w:author="Ryan Lemos" w:date="2019-10-09T09:53:00Z">
        <w:r>
          <w:t>quando</w:t>
        </w:r>
        <w:r w:rsidR="00B23593">
          <w:t xml:space="preserve"> se cria um </w:t>
        </w:r>
      </w:ins>
      <w:proofErr w:type="spellStart"/>
      <w:ins w:id="2430" w:author="Ryan Lemos" w:date="2019-10-09T09:54:00Z">
        <w:r w:rsidR="00B23593">
          <w:t>M</w:t>
        </w:r>
      </w:ins>
      <w:ins w:id="2431" w:author="Ryan Lemos" w:date="2019-10-09T09:53:00Z">
        <w:r w:rsidR="00B23593">
          <w:t>odel</w:t>
        </w:r>
      </w:ins>
      <w:proofErr w:type="spellEnd"/>
      <w:ins w:id="2432" w:author="Ryan Lemos" w:date="2019-10-09T09:54:00Z">
        <w:r w:rsidR="00B23593">
          <w:t xml:space="preserve"> no </w:t>
        </w:r>
        <w:proofErr w:type="spellStart"/>
        <w:r w:rsidR="00B23593">
          <w:t>Laravel</w:t>
        </w:r>
      </w:ins>
      <w:proofErr w:type="spellEnd"/>
      <w:ins w:id="2433" w:author="Ryan Lemos" w:date="2019-10-09T09:53:00Z">
        <w:r w:rsidR="00B23593">
          <w:t xml:space="preserve"> </w:t>
        </w:r>
      </w:ins>
      <w:ins w:id="2434" w:author="Ryan Lemos" w:date="2019-10-09T09:54:00Z">
        <w:r w:rsidR="00B23593">
          <w:t xml:space="preserve">com o nome </w:t>
        </w:r>
        <w:proofErr w:type="spellStart"/>
        <w:r w:rsidR="00B23593" w:rsidRPr="00B23593">
          <w:rPr>
            <w:i/>
            <w:iCs/>
            <w:rPrChange w:id="2435" w:author="Ryan Lemos" w:date="2019-10-09T09:54:00Z">
              <w:rPr/>
            </w:rPrChange>
          </w:rPr>
          <w:t>User</w:t>
        </w:r>
        <w:proofErr w:type="spellEnd"/>
        <w:r w:rsidR="00B23593">
          <w:t xml:space="preserve">, o </w:t>
        </w:r>
        <w:proofErr w:type="spellStart"/>
        <w:r w:rsidR="00B23593">
          <w:t>Laravel</w:t>
        </w:r>
        <w:proofErr w:type="spellEnd"/>
        <w:r w:rsidR="00B23593">
          <w:t xml:space="preserve"> deduz que o nome da tabela seja </w:t>
        </w:r>
      </w:ins>
      <w:proofErr w:type="spellStart"/>
      <w:ins w:id="2436" w:author="Ryan Lemos" w:date="2019-10-09T09:55:00Z">
        <w:r w:rsidR="00B23593" w:rsidRPr="00B23593">
          <w:rPr>
            <w:i/>
            <w:iCs/>
            <w:rPrChange w:id="2437" w:author="Ryan Lemos" w:date="2019-10-09T09:55:00Z">
              <w:rPr/>
            </w:rPrChange>
          </w:rPr>
          <w:t>Users</w:t>
        </w:r>
        <w:proofErr w:type="spellEnd"/>
        <w:r w:rsidR="00B23593">
          <w:t xml:space="preserve"> sempre no plural.</w:t>
        </w:r>
      </w:ins>
      <w:ins w:id="2438" w:author="Ryan Lemos" w:date="2019-10-09T09:56:00Z">
        <w:r w:rsidR="00B23593">
          <w:t xml:space="preserve"> O framework entende as tabelas no plural no idioma inglês, tome-se o exempl</w:t>
        </w:r>
      </w:ins>
      <w:ins w:id="2439" w:author="Ryan Lemos" w:date="2019-10-09T09:57:00Z">
        <w:r w:rsidR="00B23593">
          <w:t>o da tabela de atividades da modelagem (</w:t>
        </w:r>
        <w:proofErr w:type="spellStart"/>
        <w:r w:rsidR="00B23593" w:rsidRPr="00B23593">
          <w:rPr>
            <w:i/>
            <w:iCs/>
            <w:rPrChange w:id="2440" w:author="Ryan Lemos" w:date="2019-10-09T09:57:00Z">
              <w:rPr/>
            </w:rPrChange>
          </w:rPr>
          <w:t>activities</w:t>
        </w:r>
        <w:proofErr w:type="spellEnd"/>
        <w:r w:rsidR="00B23593">
          <w:t xml:space="preserve">, </w:t>
        </w:r>
        <w:r w:rsidR="00B23593">
          <w:fldChar w:fldCharType="begin"/>
        </w:r>
        <w:r w:rsidR="00B23593">
          <w:instrText xml:space="preserve"> REF _Ref21506616 \h </w:instrText>
        </w:r>
      </w:ins>
      <w:r w:rsidR="00B23593">
        <w:fldChar w:fldCharType="separate"/>
      </w:r>
      <w:ins w:id="2441" w:author="Ryan Lemos" w:date="2019-10-14T19:23:00Z">
        <w:r w:rsidR="0002745D">
          <w:t xml:space="preserve">Figura </w:t>
        </w:r>
        <w:r w:rsidR="0002745D">
          <w:rPr>
            <w:noProof/>
          </w:rPr>
          <w:t>24</w:t>
        </w:r>
      </w:ins>
      <w:ins w:id="2442" w:author="Ryan Lemos" w:date="2019-10-09T09:57:00Z">
        <w:r w:rsidR="00B23593">
          <w:fldChar w:fldCharType="end"/>
        </w:r>
        <w:r w:rsidR="00B23593">
          <w:t>)</w:t>
        </w:r>
      </w:ins>
      <w:ins w:id="2443" w:author="Ryan Lemos" w:date="2019-10-09T09:58:00Z">
        <w:r w:rsidR="00B23593">
          <w:t xml:space="preserve">. O nome do </w:t>
        </w:r>
        <w:proofErr w:type="spellStart"/>
        <w:r w:rsidR="00B23593">
          <w:t>Model</w:t>
        </w:r>
        <w:proofErr w:type="spellEnd"/>
        <w:r w:rsidR="00B23593">
          <w:t xml:space="preserve"> é </w:t>
        </w:r>
        <w:proofErr w:type="spellStart"/>
        <w:r w:rsidR="00B23593" w:rsidRPr="00B23593">
          <w:rPr>
            <w:i/>
            <w:iCs/>
            <w:rPrChange w:id="2444" w:author="Ryan Lemos" w:date="2019-10-09T09:58:00Z">
              <w:rPr/>
            </w:rPrChange>
          </w:rPr>
          <w:t>Activity</w:t>
        </w:r>
        <w:proofErr w:type="spellEnd"/>
        <w:r w:rsidR="00B23593">
          <w:t xml:space="preserve">, porém sozinho o </w:t>
        </w:r>
        <w:proofErr w:type="spellStart"/>
        <w:r w:rsidR="00B23593">
          <w:t>Laravel</w:t>
        </w:r>
        <w:proofErr w:type="spellEnd"/>
        <w:r w:rsidR="00B23593">
          <w:t xml:space="preserve"> deduz o nome para o p</w:t>
        </w:r>
      </w:ins>
      <w:ins w:id="2445" w:author="Ryan Lemos" w:date="2019-10-09T09:59:00Z">
        <w:r w:rsidR="00B23593">
          <w:t>lural na língua inglesa. Toma-se o exemplo da tabela de questões, se fosse utilizado no idioma português u</w:t>
        </w:r>
      </w:ins>
      <w:ins w:id="2446" w:author="Ryan Lemos" w:date="2019-10-09T10:00:00Z">
        <w:r w:rsidR="00B23593">
          <w:t xml:space="preserve">m possível nome do </w:t>
        </w:r>
        <w:proofErr w:type="spellStart"/>
        <w:r w:rsidR="00B23593">
          <w:t>Model</w:t>
        </w:r>
        <w:proofErr w:type="spellEnd"/>
        <w:r w:rsidR="00B23593">
          <w:t xml:space="preserve"> seria </w:t>
        </w:r>
        <w:proofErr w:type="spellStart"/>
        <w:r w:rsidR="00B23593">
          <w:t>Questao</w:t>
        </w:r>
        <w:proofErr w:type="spellEnd"/>
        <w:r w:rsidR="00B23593">
          <w:t xml:space="preserve">, sem acentos. Porém ao converter o </w:t>
        </w:r>
        <w:proofErr w:type="spellStart"/>
        <w:r w:rsidR="00B23593">
          <w:t>Laravel</w:t>
        </w:r>
        <w:proofErr w:type="spellEnd"/>
        <w:r w:rsidR="00B23593">
          <w:t xml:space="preserve"> deduziria que o nome da tabela seria ‘</w:t>
        </w:r>
        <w:proofErr w:type="spellStart"/>
        <w:r w:rsidR="00B23593">
          <w:t>questaos</w:t>
        </w:r>
        <w:proofErr w:type="spellEnd"/>
        <w:r w:rsidR="00B23593">
          <w:t>’.</w:t>
        </w:r>
      </w:ins>
      <w:ins w:id="2447" w:author="Ryan Lemos" w:date="2019-10-09T09:58:00Z">
        <w:r w:rsidR="00B23593">
          <w:t xml:space="preserve"> </w:t>
        </w:r>
      </w:ins>
      <w:ins w:id="2448" w:author="Ryan Lemos" w:date="2019-10-09T09:55:00Z">
        <w:r w:rsidR="00B23593">
          <w:t xml:space="preserve"> Isso pode ser alterado por meio de</w:t>
        </w:r>
      </w:ins>
      <w:ins w:id="2449" w:author="Ryan Lemos" w:date="2019-10-09T09:56:00Z">
        <w:r w:rsidR="00B23593">
          <w:t xml:space="preserve"> uma variável </w:t>
        </w:r>
      </w:ins>
      <w:ins w:id="2450" w:author="Ryan Lemos" w:date="2019-10-09T09:55:00Z">
        <w:r w:rsidR="00B23593">
          <w:t xml:space="preserve">do </w:t>
        </w:r>
      </w:ins>
      <w:proofErr w:type="spellStart"/>
      <w:ins w:id="2451" w:author="Ryan Lemos" w:date="2019-10-09T09:56:00Z">
        <w:r w:rsidR="00B23593">
          <w:t>M</w:t>
        </w:r>
      </w:ins>
      <w:ins w:id="2452" w:author="Ryan Lemos" w:date="2019-10-09T09:55:00Z">
        <w:r w:rsidR="00B23593">
          <w:t>odel</w:t>
        </w:r>
      </w:ins>
      <w:proofErr w:type="spellEnd"/>
      <w:ins w:id="2453" w:author="Ryan Lemos" w:date="2019-10-09T09:56:00Z">
        <w:r w:rsidR="00B23593">
          <w:t xml:space="preserve"> chamada de </w:t>
        </w:r>
        <w:proofErr w:type="spellStart"/>
        <w:r w:rsidR="00B23593" w:rsidRPr="00B23593">
          <w:rPr>
            <w:i/>
            <w:iCs/>
            <w:rPrChange w:id="2454" w:author="Ryan Lemos" w:date="2019-10-09T09:56:00Z">
              <w:rPr/>
            </w:rPrChange>
          </w:rPr>
          <w:t>table</w:t>
        </w:r>
        <w:proofErr w:type="spellEnd"/>
        <w:r w:rsidR="00B23593">
          <w:t>.</w:t>
        </w:r>
      </w:ins>
      <w:ins w:id="2455" w:author="Ryan Lemos" w:date="2019-10-09T10:01:00Z">
        <w:r w:rsidR="00B23593">
          <w:t xml:space="preserve"> Porém, novamente a fim de garantir uma maior velocidade no desenvolvimento, optou-se por manter o padrão adotado pelo </w:t>
        </w:r>
        <w:proofErr w:type="spellStart"/>
        <w:r w:rsidR="00B23593">
          <w:t>Laravel</w:t>
        </w:r>
        <w:proofErr w:type="spellEnd"/>
        <w:r w:rsidR="00B23593">
          <w:t>.</w:t>
        </w:r>
      </w:ins>
      <w:ins w:id="2456" w:author="Ryan Lemos" w:date="2019-10-09T10:07:00Z">
        <w:r w:rsidR="005B293B">
          <w:t xml:space="preserve"> </w:t>
        </w:r>
      </w:ins>
    </w:p>
    <w:p w14:paraId="07FCB4FF" w14:textId="2D5C6C04" w:rsidR="00B32D53" w:rsidRDefault="005B293B">
      <w:pPr>
        <w:sectPr w:rsidR="00B32D53" w:rsidSect="00C1350C">
          <w:headerReference w:type="default" r:id="rId45"/>
          <w:pgSz w:w="11906" w:h="16838"/>
          <w:pgMar w:top="1701" w:right="1134" w:bottom="1134" w:left="1701" w:header="1134" w:footer="567" w:gutter="0"/>
          <w:cols w:space="708"/>
          <w:docGrid w:linePitch="360"/>
        </w:sectPr>
      </w:pPr>
      <w:ins w:id="2457" w:author="Ryan Lemos" w:date="2019-10-09T10:07:00Z">
        <w:r>
          <w:t xml:space="preserve">Para </w:t>
        </w:r>
        <w:r w:rsidR="00F74B19">
          <w:t>se ade</w:t>
        </w:r>
      </w:ins>
      <w:ins w:id="2458" w:author="Ryan Lemos" w:date="2019-10-09T10:08:00Z">
        <w:r w:rsidR="00F74B19">
          <w:t>quar ao modelo de permissões, descrito pela seção</w:t>
        </w:r>
      </w:ins>
      <w:ins w:id="2459" w:author="Ryan Lemos" w:date="2019-10-13T15:31:00Z">
        <w:r w:rsidR="00A768C5">
          <w:t xml:space="preserve"> </w:t>
        </w:r>
      </w:ins>
      <w:ins w:id="2460" w:author="Ryan Lemos" w:date="2019-10-13T15:32:00Z">
        <w:r w:rsidR="00A768C5">
          <w:fldChar w:fldCharType="begin"/>
        </w:r>
        <w:r w:rsidR="00A768C5">
          <w:instrText xml:space="preserve"> REF _Ref21873142 \r \h </w:instrText>
        </w:r>
      </w:ins>
      <w:r w:rsidR="00A768C5">
        <w:fldChar w:fldCharType="separate"/>
      </w:r>
      <w:ins w:id="2461" w:author="Ryan Lemos" w:date="2019-10-14T19:23:00Z">
        <w:r w:rsidR="0002745D">
          <w:t>2.2.1</w:t>
        </w:r>
      </w:ins>
      <w:ins w:id="2462" w:author="Ryan Lemos" w:date="2019-10-13T15:32:00Z">
        <w:r w:rsidR="00A768C5">
          <w:fldChar w:fldCharType="end"/>
        </w:r>
      </w:ins>
      <w:ins w:id="2463" w:author="Ryan Lemos" w:date="2019-10-09T10:08:00Z">
        <w:r w:rsidR="00F74B19">
          <w:t xml:space="preserve">, que é baseado em papéis ou perfis e a esses perfis permissões, gerou-se a tabela de </w:t>
        </w:r>
      </w:ins>
      <w:ins w:id="2464" w:author="Ryan Lemos" w:date="2019-10-09T10:09:00Z">
        <w:r w:rsidR="00F74B19">
          <w:t>perfis (</w:t>
        </w:r>
        <w:r w:rsidR="00F74B19" w:rsidRPr="00F74B19">
          <w:rPr>
            <w:i/>
            <w:iCs/>
            <w:rPrChange w:id="2465" w:author="Ryan Lemos" w:date="2019-10-09T10:09:00Z">
              <w:rPr/>
            </w:rPrChange>
          </w:rPr>
          <w:t>roles</w:t>
        </w:r>
        <w:r w:rsidR="00F74B19">
          <w:t>) e de permissões (</w:t>
        </w:r>
        <w:proofErr w:type="spellStart"/>
        <w:r w:rsidR="00F74B19" w:rsidRPr="00F74B19">
          <w:rPr>
            <w:i/>
            <w:iCs/>
            <w:rPrChange w:id="2466" w:author="Ryan Lemos" w:date="2019-10-09T10:09:00Z">
              <w:rPr/>
            </w:rPrChange>
          </w:rPr>
          <w:t>permissions</w:t>
        </w:r>
        <w:proofErr w:type="spellEnd"/>
        <w:r w:rsidR="00F74B19">
          <w:t>)</w:t>
        </w:r>
      </w:ins>
      <w:ins w:id="2467" w:author="Ryan Lemos" w:date="2019-10-09T10:10:00Z">
        <w:r w:rsidR="00F74B19">
          <w:t xml:space="preserve">. Na tabela de perfis optou-se pela implementação de um campo de verificação (chamado de </w:t>
        </w:r>
        <w:proofErr w:type="spellStart"/>
        <w:r w:rsidR="00F74B19">
          <w:t>is_admin</w:t>
        </w:r>
        <w:proofErr w:type="spellEnd"/>
        <w:r w:rsidR="00F74B19">
          <w:t>). Esse campo serve para indicar se o perfil tem acesso total a</w:t>
        </w:r>
      </w:ins>
      <w:ins w:id="2468" w:author="Ryan Lemos" w:date="2019-10-09T10:11:00Z">
        <w:r w:rsidR="00F74B19">
          <w:t xml:space="preserve"> todas as funcionalidades da aplicação. Sendo assim as permissões totais (ou de administrador)</w:t>
        </w:r>
      </w:ins>
      <w:ins w:id="2469" w:author="Ryan Lemos" w:date="2019-10-09T10:12:00Z">
        <w:r w:rsidR="00CF264A">
          <w:t xml:space="preserve"> não ficam associadas unicamente a um perfil, podendo ser definido a quais perfis podem ter esse tipo de </w:t>
        </w:r>
      </w:ins>
      <w:ins w:id="2470" w:author="Ryan Lemos" w:date="2019-10-09T10:13:00Z">
        <w:r w:rsidR="00CF264A">
          <w:t>acesso.</w:t>
        </w:r>
      </w:ins>
    </w:p>
    <w:p w14:paraId="77489A0D" w14:textId="4BACAF89" w:rsidR="008C4A0B" w:rsidRDefault="008C4A0B" w:rsidP="00B70A30">
      <w:pPr>
        <w:pStyle w:val="Legenda"/>
        <w:keepNext/>
      </w:pPr>
      <w:bookmarkStart w:id="2471" w:name="_Ref21506616"/>
      <w:bookmarkStart w:id="2472" w:name="_Toc21973957"/>
      <w:bookmarkStart w:id="2473" w:name="_Toc21974189"/>
      <w:r>
        <w:lastRenderedPageBreak/>
        <w:t xml:space="preserve">Figura </w:t>
      </w:r>
      <w:fldSimple w:instr=" SEQ Figura \* ARABIC ">
        <w:ins w:id="2474" w:author="Ryan Lemos" w:date="2019-10-14T19:23:00Z">
          <w:r w:rsidR="0002745D">
            <w:rPr>
              <w:noProof/>
            </w:rPr>
            <w:t>24</w:t>
          </w:r>
        </w:ins>
        <w:del w:id="2475" w:author="Ryan Lemos" w:date="2019-10-07T11:05:00Z">
          <w:r w:rsidR="00D343FF" w:rsidDel="00EA672B">
            <w:rPr>
              <w:noProof/>
            </w:rPr>
            <w:delText>26</w:delText>
          </w:r>
        </w:del>
      </w:fldSimple>
      <w:bookmarkEnd w:id="2471"/>
      <w:r>
        <w:t xml:space="preserve"> - Diagrama da base de dados do ambiente</w:t>
      </w:r>
      <w:bookmarkEnd w:id="2472"/>
      <w:bookmarkEnd w:id="2473"/>
    </w:p>
    <w:p w14:paraId="03A3123D" w14:textId="770D80CB" w:rsidR="00017D8C" w:rsidRDefault="00017D8C" w:rsidP="005B582B">
      <w:pPr>
        <w:ind w:firstLine="0"/>
        <w:jc w:val="center"/>
      </w:pPr>
      <w:commentRangeStart w:id="2476"/>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2476"/>
      <w:r w:rsidR="005C4E6B">
        <w:rPr>
          <w:rStyle w:val="Refdecomentrio"/>
        </w:rPr>
        <w:commentReference w:id="2476"/>
      </w:r>
    </w:p>
    <w:p w14:paraId="0667C014" w14:textId="35705397" w:rsidR="008C4A0B" w:rsidRDefault="008C4A0B" w:rsidP="00B70A30">
      <w:pPr>
        <w:pStyle w:val="Fontes"/>
      </w:pPr>
      <w:r>
        <w:t>Fonte: PRÓPRIA,</w:t>
      </w:r>
      <w:ins w:id="2477" w:author="Ryan Lemos" w:date="2019-10-13T15:17:00Z">
        <w:r w:rsidR="0010565A">
          <w:t xml:space="preserve"> 2019.</w:t>
        </w:r>
      </w:ins>
      <w:r>
        <w:t xml:space="preserve"> </w:t>
      </w:r>
      <w:ins w:id="2478" w:author="Ryan Lemos" w:date="2019-10-13T15:17:00Z">
        <w:r w:rsidR="0010565A">
          <w:t>U</w:t>
        </w:r>
      </w:ins>
      <w:del w:id="2479" w:author="Ryan Lemos" w:date="2019-10-13T15:17:00Z">
        <w:r w:rsidDel="0010565A">
          <w:delText>u</w:delText>
        </w:r>
      </w:del>
      <w:r>
        <w:t xml:space="preserve">tilizando o </w:t>
      </w:r>
      <w:proofErr w:type="spellStart"/>
      <w:r>
        <w:t>MySQLWorkbench</w:t>
      </w:r>
      <w:proofErr w:type="spellEnd"/>
      <w:ins w:id="2480" w:author="Ryan Lemos" w:date="2019-10-13T15:19:00Z">
        <w:r w:rsidR="0010565A">
          <w:t xml:space="preserve"> v.8.0.1</w:t>
        </w:r>
      </w:ins>
      <w:ins w:id="2481" w:author="Ryan Lemos" w:date="2019-10-13T15:20:00Z">
        <w:r w:rsidR="0010565A">
          <w:t>3</w:t>
        </w:r>
      </w:ins>
      <w:r>
        <w:t>.</w:t>
      </w:r>
    </w:p>
    <w:p w14:paraId="288BF466" w14:textId="21FF5859" w:rsidR="00017D8C" w:rsidRDefault="00017D8C" w:rsidP="009A2E13">
      <w:pPr>
        <w:ind w:firstLine="0"/>
        <w:sectPr w:rsidR="00017D8C" w:rsidSect="005B582B">
          <w:headerReference w:type="default" r:id="rId47"/>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2482" w:name="_Ref21873241"/>
      <w:bookmarkStart w:id="2483" w:name="_Toc21973460"/>
      <w:r>
        <w:lastRenderedPageBreak/>
        <w:t>Diagrama de processos</w:t>
      </w:r>
      <w:bookmarkEnd w:id="2482"/>
      <w:bookmarkEnd w:id="2483"/>
    </w:p>
    <w:p w14:paraId="2BC587C8" w14:textId="77777777" w:rsidR="009A2E13" w:rsidRDefault="009A2E13" w:rsidP="009A2E13"/>
    <w:p w14:paraId="07DCD0AA" w14:textId="12217D90" w:rsidR="00B44F1A" w:rsidRDefault="00B32D53">
      <w:pPr>
        <w:rPr>
          <w:ins w:id="2484" w:author="Ryan Lemos" w:date="2019-10-09T20:10:00Z"/>
        </w:rPr>
        <w:pPrChange w:id="2485" w:author="Ryan Lemos" w:date="2019-10-09T20:11:00Z">
          <w:pPr>
            <w:ind w:firstLine="0"/>
          </w:pPr>
        </w:pPrChange>
      </w:pPr>
      <w:ins w:id="2486" w:author="Ryan Lemos" w:date="2019-10-09T20:06:00Z">
        <w:r>
          <w:t xml:space="preserve">Foram feitas duas modelagens </w:t>
        </w:r>
        <w:r w:rsidR="00B44F1A">
          <w:t>quanto aos processos do am</w:t>
        </w:r>
      </w:ins>
      <w:ins w:id="2487" w:author="Ryan Lemos" w:date="2019-10-09T20:07:00Z">
        <w:r w:rsidR="00B44F1A">
          <w:t xml:space="preserve">biente. O primeiro relacionado ao primeiro </w:t>
        </w:r>
        <w:r w:rsidR="00B44F1A" w:rsidRPr="00B44F1A">
          <w:rPr>
            <w:i/>
            <w:iCs/>
            <w:rPrChange w:id="2488" w:author="Ryan Lemos" w:date="2019-10-09T20:07:00Z">
              <w:rPr/>
            </w:rPrChange>
          </w:rPr>
          <w:t>release</w:t>
        </w:r>
        <w:r w:rsidR="00B44F1A">
          <w:t>, seção</w:t>
        </w:r>
      </w:ins>
      <w:ins w:id="2489" w:author="Ryan Lemos" w:date="2019-10-13T15:32:00Z">
        <w:r w:rsidR="00A768C5">
          <w:t xml:space="preserve"> </w:t>
        </w:r>
        <w:r w:rsidR="00A768C5">
          <w:fldChar w:fldCharType="begin"/>
        </w:r>
        <w:r w:rsidR="00A768C5">
          <w:instrText xml:space="preserve"> REF _Ref21873173 \r \h </w:instrText>
        </w:r>
      </w:ins>
      <w:r w:rsidR="00A768C5">
        <w:fldChar w:fldCharType="separate"/>
      </w:r>
      <w:ins w:id="2490" w:author="Ryan Lemos" w:date="2019-10-14T19:23:00Z">
        <w:r w:rsidR="0002745D">
          <w:t>3.6</w:t>
        </w:r>
      </w:ins>
      <w:ins w:id="2491" w:author="Ryan Lemos" w:date="2019-10-13T15:32:00Z">
        <w:r w:rsidR="00A768C5">
          <w:fldChar w:fldCharType="end"/>
        </w:r>
      </w:ins>
      <w:ins w:id="2492" w:author="Ryan Lemos" w:date="2019-10-09T20:07:00Z">
        <w:r w:rsidR="00B44F1A">
          <w:t xml:space="preserve">, e o segundo relacionado ao segundo </w:t>
        </w:r>
        <w:r w:rsidR="00B44F1A" w:rsidRPr="00B44F1A">
          <w:rPr>
            <w:i/>
            <w:iCs/>
            <w:rPrChange w:id="2493" w:author="Ryan Lemos" w:date="2019-10-09T20:07:00Z">
              <w:rPr/>
            </w:rPrChange>
          </w:rPr>
          <w:t>release</w:t>
        </w:r>
        <w:r w:rsidR="00B44F1A">
          <w:t>, seção</w:t>
        </w:r>
      </w:ins>
      <w:ins w:id="2494" w:author="Ryan Lemos" w:date="2019-10-13T15:32:00Z">
        <w:r w:rsidR="00A768C5">
          <w:t xml:space="preserve"> </w:t>
        </w:r>
        <w:r w:rsidR="00A768C5">
          <w:fldChar w:fldCharType="begin"/>
        </w:r>
        <w:r w:rsidR="00A768C5">
          <w:instrText xml:space="preserve"> REF _Ref21873185 \r \h </w:instrText>
        </w:r>
      </w:ins>
      <w:r w:rsidR="00A768C5">
        <w:fldChar w:fldCharType="separate"/>
      </w:r>
      <w:ins w:id="2495" w:author="Ryan Lemos" w:date="2019-10-14T19:23:00Z">
        <w:r w:rsidR="0002745D">
          <w:t>3.7</w:t>
        </w:r>
      </w:ins>
      <w:ins w:id="2496" w:author="Ryan Lemos" w:date="2019-10-13T15:32:00Z">
        <w:r w:rsidR="00A768C5">
          <w:fldChar w:fldCharType="end"/>
        </w:r>
      </w:ins>
      <w:ins w:id="2497" w:author="Ryan Lemos" w:date="2019-10-09T20:07:00Z">
        <w:r w:rsidR="00B44F1A">
          <w:t xml:space="preserve">. Decidiu-se pela não modelagem do terceiro </w:t>
        </w:r>
        <w:r w:rsidR="00B44F1A" w:rsidRPr="00B44F1A">
          <w:rPr>
            <w:i/>
            <w:iCs/>
            <w:rPrChange w:id="2498" w:author="Ryan Lemos" w:date="2019-10-09T20:09:00Z">
              <w:rPr/>
            </w:rPrChange>
          </w:rPr>
          <w:t>release</w:t>
        </w:r>
      </w:ins>
      <w:ins w:id="2499" w:author="Ryan Lemos" w:date="2019-10-09T20:09:00Z">
        <w:r w:rsidR="00B44F1A">
          <w:t xml:space="preserve"> pois as funcionalidades dele não seriam complexas de se produzir ao ponto de necessitar de uma modelagem. </w:t>
        </w:r>
      </w:ins>
      <w:ins w:id="2500" w:author="Ryan Lemos" w:date="2019-10-09T20:11:00Z">
        <w:r w:rsidR="00B44F1A">
          <w:t xml:space="preserve">As modelagens foram </w:t>
        </w:r>
      </w:ins>
      <w:ins w:id="2501" w:author="Ryan Lemos" w:date="2019-10-09T20:12:00Z">
        <w:r w:rsidR="00B44F1A">
          <w:t>feitas utilizando a notação BPMN, conforme seção</w:t>
        </w:r>
      </w:ins>
      <w:ins w:id="2502" w:author="Ryan Lemos" w:date="2019-10-13T15:32:00Z">
        <w:r w:rsidR="00A768C5">
          <w:t xml:space="preserve"> </w:t>
        </w:r>
      </w:ins>
      <w:ins w:id="2503" w:author="Ryan Lemos" w:date="2019-10-13T15:33:00Z">
        <w:r w:rsidR="00A768C5">
          <w:fldChar w:fldCharType="begin"/>
        </w:r>
        <w:r w:rsidR="00A768C5">
          <w:instrText xml:space="preserve"> REF _Ref21873209 \r \h </w:instrText>
        </w:r>
      </w:ins>
      <w:r w:rsidR="00A768C5">
        <w:fldChar w:fldCharType="separate"/>
      </w:r>
      <w:ins w:id="2504" w:author="Ryan Lemos" w:date="2019-10-14T19:23:00Z">
        <w:r w:rsidR="0002745D">
          <w:t>2.2.3.1</w:t>
        </w:r>
      </w:ins>
      <w:ins w:id="2505" w:author="Ryan Lemos" w:date="2019-10-13T15:33:00Z">
        <w:r w:rsidR="00A768C5">
          <w:fldChar w:fldCharType="end"/>
        </w:r>
      </w:ins>
      <w:ins w:id="2506" w:author="Ryan Lemos" w:date="2019-10-09T20:12:00Z">
        <w:r w:rsidR="00B44F1A">
          <w:t>.</w:t>
        </w:r>
      </w:ins>
    </w:p>
    <w:p w14:paraId="7D55B990" w14:textId="5EF3FF89" w:rsidR="007216C5" w:rsidRPr="00B32D53" w:rsidRDefault="00B44F1A">
      <w:pPr>
        <w:pPrChange w:id="2507" w:author="Ryan Lemos" w:date="2019-10-09T20:10:00Z">
          <w:pPr>
            <w:ind w:firstLine="0"/>
          </w:pPr>
        </w:pPrChange>
      </w:pPr>
      <w:ins w:id="2508" w:author="Ryan Lemos" w:date="2019-10-09T20:10:00Z">
        <w:r>
          <w:t xml:space="preserve">A modelagem do primeiro </w:t>
        </w:r>
        <w:r w:rsidRPr="00B44F1A">
          <w:rPr>
            <w:i/>
            <w:iCs/>
            <w:rPrChange w:id="2509" w:author="Ryan Lemos" w:date="2019-10-09T20:10:00Z">
              <w:rPr/>
            </w:rPrChange>
          </w:rPr>
          <w:t>release</w:t>
        </w:r>
        <w:r>
          <w:t xml:space="preserve">, </w:t>
        </w:r>
        <w:r>
          <w:fldChar w:fldCharType="begin"/>
        </w:r>
        <w:r>
          <w:instrText xml:space="preserve"> REF _Ref21544260 \h </w:instrText>
        </w:r>
      </w:ins>
      <w:r>
        <w:fldChar w:fldCharType="separate"/>
      </w:r>
      <w:ins w:id="2510" w:author="Ryan Lemos" w:date="2019-10-14T19:23:00Z">
        <w:r w:rsidR="0002745D">
          <w:t xml:space="preserve">Figura </w:t>
        </w:r>
        <w:r w:rsidR="0002745D">
          <w:rPr>
            <w:noProof/>
          </w:rPr>
          <w:t>25</w:t>
        </w:r>
      </w:ins>
      <w:ins w:id="2511" w:author="Ryan Lemos" w:date="2019-10-09T20:10:00Z">
        <w:r>
          <w:fldChar w:fldCharType="end"/>
        </w:r>
        <w:r>
          <w:t xml:space="preserve">, </w:t>
        </w:r>
      </w:ins>
      <w:del w:id="2512" w:author="Ryan Lemos" w:date="2019-10-09T20:01:00Z">
        <w:r w:rsidR="009A2E13" w:rsidRPr="00B32D53" w:rsidDel="00B32D53">
          <w:rPr>
            <w:rPrChange w:id="2513" w:author="Ryan Lemos" w:date="2019-10-09T20:06:00Z">
              <w:rPr>
                <w:highlight w:val="cyan"/>
              </w:rPr>
            </w:rPrChange>
          </w:rPr>
          <w:delText xml:space="preserve">Para o primeiro release, focou-se em funcionalidades iniciais de cadastro juntamente com as dúvidas dos alunos e as turmas. </w:delText>
        </w:r>
      </w:del>
      <w:del w:id="2514" w:author="Ryan Lemos" w:date="2019-10-09T20:10:00Z">
        <w:r w:rsidR="009A2E13" w:rsidRPr="00B32D53" w:rsidDel="00B44F1A">
          <w:rPr>
            <w:rPrChange w:id="2515" w:author="Ryan Lemos" w:date="2019-10-09T20:06:00Z">
              <w:rPr>
                <w:highlight w:val="cyan"/>
              </w:rPr>
            </w:rPrChange>
          </w:rPr>
          <w:delText>O processo foi modelado a</w:delText>
        </w:r>
      </w:del>
      <w:ins w:id="2516" w:author="Ryan Lemos" w:date="2019-10-09T20:10:00Z">
        <w:r>
          <w:t>foi concebida para contemplar</w:t>
        </w:r>
      </w:ins>
      <w:r w:rsidR="009A2E13" w:rsidRPr="00B32D53">
        <w:rPr>
          <w:rPrChange w:id="2517" w:author="Ryan Lemos" w:date="2019-10-09T20:06:00Z">
            <w:rPr>
              <w:highlight w:val="cyan"/>
            </w:rPr>
          </w:rPrChange>
        </w:rPr>
        <w:t xml:space="preserve"> </w:t>
      </w:r>
      <w:proofErr w:type="spellStart"/>
      <w:r w:rsidR="009A2E13" w:rsidRPr="00B32D53">
        <w:rPr>
          <w:rPrChange w:id="2518" w:author="Ryan Lemos" w:date="2019-10-09T20:06:00Z">
            <w:rPr>
              <w:highlight w:val="cyan"/>
            </w:rPr>
          </w:rPrChange>
        </w:rPr>
        <w:t>contemplar</w:t>
      </w:r>
      <w:proofErr w:type="spellEnd"/>
      <w:r w:rsidR="009A2E13" w:rsidRPr="00B32D53">
        <w:rPr>
          <w:rPrChange w:id="2519" w:author="Ryan Lemos" w:date="2019-10-09T20:06:00Z">
            <w:rPr>
              <w:highlight w:val="cyan"/>
            </w:rPr>
          </w:rPrChange>
        </w:rPr>
        <w:t xml:space="preserve"> </w:t>
      </w:r>
      <w:del w:id="2520" w:author="Ryan Lemos" w:date="2019-10-09T20:11:00Z">
        <w:r w:rsidR="009A2E13" w:rsidRPr="00B32D53" w:rsidDel="00B44F1A">
          <w:rPr>
            <w:rPrChange w:id="2521" w:author="Ryan Lemos" w:date="2019-10-09T20:06:00Z">
              <w:rPr>
                <w:highlight w:val="cyan"/>
              </w:rPr>
            </w:rPrChange>
          </w:rPr>
          <w:delText xml:space="preserve">esse </w:delText>
        </w:r>
      </w:del>
      <w:ins w:id="2522" w:author="Ryan Lemos" w:date="2019-10-09T20:11:00Z">
        <w:r>
          <w:t>o</w:t>
        </w:r>
        <w:r w:rsidRPr="00B32D53">
          <w:rPr>
            <w:rPrChange w:id="2523" w:author="Ryan Lemos" w:date="2019-10-09T20:06:00Z">
              <w:rPr>
                <w:highlight w:val="cyan"/>
              </w:rPr>
            </w:rPrChange>
          </w:rPr>
          <w:t xml:space="preserve"> </w:t>
        </w:r>
      </w:ins>
      <w:r w:rsidR="009A2E13" w:rsidRPr="00B32D53">
        <w:rPr>
          <w:rPrChange w:id="2524" w:author="Ryan Lemos" w:date="2019-10-09T20:06:00Z">
            <w:rPr>
              <w:highlight w:val="cyan"/>
            </w:rPr>
          </w:rPrChange>
        </w:rPr>
        <w:t>processo de cadastros</w:t>
      </w:r>
      <w:ins w:id="2525" w:author="Ryan Lemos" w:date="2019-10-09T20:11:00Z">
        <w:r>
          <w:t xml:space="preserve"> gerais do sistema conforme planejado</w:t>
        </w:r>
      </w:ins>
      <w:r w:rsidR="009A2E13" w:rsidRPr="00B32D53">
        <w:rPr>
          <w:rPrChange w:id="2526" w:author="Ryan Lemos" w:date="2019-10-09T20:06:00Z">
            <w:rPr>
              <w:highlight w:val="cyan"/>
            </w:rPr>
          </w:rPrChange>
        </w:rPr>
        <w:t xml:space="preserve">. </w:t>
      </w:r>
      <w:ins w:id="2527" w:author="Ryan Lemos" w:date="2019-10-09T20:14:00Z">
        <w:r>
          <w:t xml:space="preserve">Esse processo pode ser descrito como </w:t>
        </w:r>
      </w:ins>
      <w:del w:id="2528" w:author="Ryan Lemos" w:date="2019-10-09T20:15:00Z">
        <w:r w:rsidR="009A2E13" w:rsidRPr="00B32D53" w:rsidDel="00B44F1A">
          <w:rPr>
            <w:rPrChange w:id="2529" w:author="Ryan Lemos" w:date="2019-10-09T20:06:00Z">
              <w:rPr>
                <w:highlight w:val="cyan"/>
              </w:rPr>
            </w:rPrChange>
          </w:rPr>
          <w:delText>Então há</w:delText>
        </w:r>
      </w:del>
      <w:ins w:id="2530" w:author="Ryan Lemos" w:date="2019-10-09T20:15:00Z">
        <w:r>
          <w:t>primeiramente</w:t>
        </w:r>
      </w:ins>
      <w:r w:rsidR="009A2E13" w:rsidRPr="00B32D53">
        <w:rPr>
          <w:rPrChange w:id="2531" w:author="Ryan Lemos" w:date="2019-10-09T20:06:00Z">
            <w:rPr>
              <w:highlight w:val="cyan"/>
            </w:rPr>
          </w:rPrChange>
        </w:rPr>
        <w:t xml:space="preserve"> a figura inicial do administrador que é responsável por cadastrar</w:t>
      </w:r>
      <w:ins w:id="2532" w:author="Ryan Lemos" w:date="2019-10-09T20:15:00Z">
        <w:r>
          <w:t xml:space="preserve"> um usuário com o perfil</w:t>
        </w:r>
      </w:ins>
      <w:r w:rsidR="009A2E13" w:rsidRPr="00B32D53">
        <w:rPr>
          <w:rPrChange w:id="2533" w:author="Ryan Lemos" w:date="2019-10-09T20:06:00Z">
            <w:rPr>
              <w:highlight w:val="cyan"/>
            </w:rPr>
          </w:rPrChange>
        </w:rPr>
        <w:t xml:space="preserve"> o gestor na base. Feito isso o administrador é responsável por cadastrar os </w:t>
      </w:r>
      <w:r w:rsidR="009A2E13" w:rsidRPr="00B44F1A">
        <w:rPr>
          <w:rPrChange w:id="2534" w:author="Ryan Lemos" w:date="2019-10-09T20:11:00Z">
            <w:rPr>
              <w:i/>
              <w:iCs/>
              <w:highlight w:val="cyan"/>
            </w:rPr>
          </w:rPrChange>
        </w:rPr>
        <w:t>menus</w:t>
      </w:r>
      <w:r w:rsidR="009A2E13" w:rsidRPr="00B32D53">
        <w:rPr>
          <w:rPrChange w:id="2535" w:author="Ryan Lemos" w:date="2019-10-09T20:06:00Z">
            <w:rPr>
              <w:highlight w:val="cyan"/>
            </w:rPr>
          </w:rPrChange>
        </w:rPr>
        <w:t xml:space="preserve"> da aplicação e autorizar o que cada perfil pode fazer dentro da aplicação. Ao término dessa etapa, o usuário com perfil de gestor entra no sistema e cadastra os professores </w:t>
      </w:r>
      <w:ins w:id="2536" w:author="Ryan Lemos" w:date="2019-10-09T20:15:00Z">
        <w:r>
          <w:t xml:space="preserve">e </w:t>
        </w:r>
      </w:ins>
      <w:del w:id="2537" w:author="Ryan Lemos" w:date="2019-10-09T20:15:00Z">
        <w:r w:rsidR="009A2E13" w:rsidRPr="00B32D53" w:rsidDel="00B44F1A">
          <w:rPr>
            <w:rPrChange w:id="2538" w:author="Ryan Lemos" w:date="2019-10-09T20:06:00Z">
              <w:rPr>
                <w:highlight w:val="cyan"/>
              </w:rPr>
            </w:rPrChange>
          </w:rPr>
          <w:delText xml:space="preserve">da escola, posteriormente cadastra todos os </w:delText>
        </w:r>
      </w:del>
      <w:r w:rsidR="009A2E13" w:rsidRPr="00B32D53">
        <w:rPr>
          <w:rPrChange w:id="2539" w:author="Ryan Lemos" w:date="2019-10-09T20:06:00Z">
            <w:rPr>
              <w:highlight w:val="cyan"/>
            </w:rPr>
          </w:rPrChange>
        </w:rPr>
        <w:t>alunos</w:t>
      </w:r>
      <w:del w:id="2540" w:author="Ryan Lemos" w:date="2019-10-09T20:15:00Z">
        <w:r w:rsidR="009A2E13" w:rsidRPr="00B32D53" w:rsidDel="00B44F1A">
          <w:rPr>
            <w:rPrChange w:id="2541" w:author="Ryan Lemos" w:date="2019-10-09T20:06:00Z">
              <w:rPr>
                <w:highlight w:val="cyan"/>
              </w:rPr>
            </w:rPrChange>
          </w:rPr>
          <w:delText xml:space="preserve"> também</w:delText>
        </w:r>
      </w:del>
      <w:r w:rsidR="009A2E13" w:rsidRPr="00B32D53">
        <w:rPr>
          <w:rPrChange w:id="2542" w:author="Ryan Lemos" w:date="2019-10-09T20:06:00Z">
            <w:rPr>
              <w:highlight w:val="cyan"/>
            </w:rPr>
          </w:rPrChange>
        </w:rPr>
        <w:t xml:space="preserve">.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del w:id="2543" w:author="Ryan Lemos" w:date="2019-10-09T20:13:00Z">
        <w:r w:rsidR="009A2E13" w:rsidRPr="00B32D53" w:rsidDel="00B44F1A">
          <w:rPr>
            <w:rPrChange w:id="2544" w:author="Ryan Lemos" w:date="2019-10-09T20:06:00Z">
              <w:rPr>
                <w:highlight w:val="cyan"/>
              </w:rPr>
            </w:rPrChange>
          </w:rPr>
          <w:delText>Feito isso o</w:delText>
        </w:r>
      </w:del>
      <w:ins w:id="2545" w:author="Ryan Lemos" w:date="2019-10-09T20:13:00Z">
        <w:r>
          <w:t>Após esta tarefa</w:t>
        </w:r>
      </w:ins>
      <w:r w:rsidR="009A2E13" w:rsidRPr="00B32D53">
        <w:rPr>
          <w:rPrChange w:id="2546" w:author="Ryan Lemos" w:date="2019-10-09T20:06:00Z">
            <w:rPr>
              <w:highlight w:val="cyan"/>
            </w:rPr>
          </w:rPrChange>
        </w:rPr>
        <w:t xml:space="preserve"> aluno</w:t>
      </w:r>
      <w:ins w:id="2547" w:author="Ryan Lemos" w:date="2019-10-09T20:13:00Z">
        <w:r>
          <w:t xml:space="preserve"> deve</w:t>
        </w:r>
      </w:ins>
      <w:r w:rsidR="009A2E13" w:rsidRPr="00B32D53">
        <w:rPr>
          <w:rPrChange w:id="2548" w:author="Ryan Lemos" w:date="2019-10-09T20:06:00Z">
            <w:rPr>
              <w:highlight w:val="cyan"/>
            </w:rPr>
          </w:rPrChange>
        </w:rPr>
        <w:t xml:space="preserve"> entra</w:t>
      </w:r>
      <w:ins w:id="2549" w:author="Ryan Lemos" w:date="2019-10-09T20:13:00Z">
        <w:r>
          <w:t>r</w:t>
        </w:r>
      </w:ins>
      <w:r w:rsidR="009A2E13" w:rsidRPr="00B32D53">
        <w:rPr>
          <w:rPrChange w:id="2550" w:author="Ryan Lemos" w:date="2019-10-09T20:06:00Z">
            <w:rPr>
              <w:highlight w:val="cyan"/>
            </w:rPr>
          </w:rPrChange>
        </w:rPr>
        <w:t xml:space="preserve"> e verifica</w:t>
      </w:r>
      <w:ins w:id="2551" w:author="Ryan Lemos" w:date="2019-10-09T20:13:00Z">
        <w:r>
          <w:t>r</w:t>
        </w:r>
      </w:ins>
      <w:r w:rsidR="009A2E13" w:rsidRPr="00B32D53">
        <w:rPr>
          <w:rPrChange w:id="2552" w:author="Ryan Lemos" w:date="2019-10-09T20:06:00Z">
            <w:rPr>
              <w:highlight w:val="cyan"/>
            </w:rPr>
          </w:rPrChange>
        </w:rPr>
        <w:t xml:space="preserve"> seu calendário que é apresentado logo na tela inicial do ambiente. O aluno ainda pode visualizar seus materiais ou as suas dúvidas. Caso o aluno tenha uma nova dúvida, deve enviá-la ao professor que a responderá. </w:t>
      </w:r>
      <w:del w:id="2553" w:author="Ryan Lemos" w:date="2019-10-09T20:13:00Z">
        <w:r w:rsidR="009A2E13" w:rsidRPr="00B32D53" w:rsidDel="00B44F1A">
          <w:rPr>
            <w:rPrChange w:id="2554" w:author="Ryan Lemos" w:date="2019-10-09T20:06:00Z">
              <w:rPr>
                <w:highlight w:val="cyan"/>
              </w:rPr>
            </w:rPrChange>
          </w:rPr>
          <w:delText>Todo esse processo pode ser visto na figura X.</w:delText>
        </w:r>
        <w:r w:rsidR="009A2E13" w:rsidRPr="00B32D53" w:rsidDel="00B44F1A">
          <w:rPr>
            <w:noProof/>
            <w:rPrChange w:id="2555" w:author="Ryan Lemos" w:date="2019-10-09T20:06:00Z">
              <w:rPr>
                <w:noProof/>
                <w:highlight w:val="cyan"/>
              </w:rPr>
            </w:rPrChange>
          </w:rPr>
          <w:delText xml:space="preserve"> </w:delText>
        </w:r>
      </w:del>
    </w:p>
    <w:p w14:paraId="5CBCC53E" w14:textId="77777777" w:rsidR="007216C5" w:rsidRDefault="007216C5" w:rsidP="00B930B2">
      <w:pPr>
        <w:sectPr w:rsidR="007216C5" w:rsidSect="00C1350C">
          <w:headerReference w:type="default" r:id="rId48"/>
          <w:pgSz w:w="11906" w:h="16838"/>
          <w:pgMar w:top="1701" w:right="1134" w:bottom="1134" w:left="1701" w:header="1134" w:footer="567" w:gutter="0"/>
          <w:cols w:space="708"/>
          <w:docGrid w:linePitch="360"/>
        </w:sectPr>
      </w:pPr>
    </w:p>
    <w:p w14:paraId="27107286" w14:textId="52EA494C" w:rsidR="008C4A0B" w:rsidRDefault="008C4A0B" w:rsidP="00B70A30">
      <w:pPr>
        <w:pStyle w:val="Legenda"/>
        <w:keepNext/>
      </w:pPr>
      <w:bookmarkStart w:id="2556" w:name="_Ref21544260"/>
      <w:bookmarkStart w:id="2557" w:name="_Toc21973958"/>
      <w:bookmarkStart w:id="2558" w:name="_Toc21974190"/>
      <w:r>
        <w:lastRenderedPageBreak/>
        <w:t xml:space="preserve">Figura </w:t>
      </w:r>
      <w:fldSimple w:instr=" SEQ Figura \* ARABIC ">
        <w:ins w:id="2559" w:author="Ryan Lemos" w:date="2019-10-14T19:23:00Z">
          <w:r w:rsidR="0002745D">
            <w:rPr>
              <w:noProof/>
            </w:rPr>
            <w:t>25</w:t>
          </w:r>
        </w:ins>
        <w:del w:id="2560" w:author="Ryan Lemos" w:date="2019-10-07T11:05:00Z">
          <w:r w:rsidR="00D343FF" w:rsidDel="00EA672B">
            <w:rPr>
              <w:noProof/>
            </w:rPr>
            <w:delText>27</w:delText>
          </w:r>
        </w:del>
      </w:fldSimple>
      <w:bookmarkEnd w:id="2556"/>
      <w:r>
        <w:t xml:space="preserve"> - Diagrama de processos do primeiro release</w:t>
      </w:r>
      <w:bookmarkEnd w:id="2557"/>
      <w:bookmarkEnd w:id="2558"/>
    </w:p>
    <w:p w14:paraId="564CF12A" w14:textId="11B1FD07" w:rsidR="007216C5" w:rsidRDefault="009C658F" w:rsidP="00596E44">
      <w:pPr>
        <w:spacing w:line="240" w:lineRule="auto"/>
        <w:ind w:firstLine="0"/>
        <w:jc w:val="center"/>
        <w:outlineLvl w:val="9"/>
      </w:pPr>
      <w:del w:id="2561" w:author="Ryan Lemos" w:date="2019-10-09T20:25:00Z">
        <w:r w:rsidDel="00752B91">
          <w:rPr>
            <w:noProof/>
          </w:rPr>
          <w:drawing>
            <wp:inline distT="0" distB="0" distL="0" distR="0" wp14:anchorId="7C371CEE" wp14:editId="5A8418A6">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del>
      <w:ins w:id="2562" w:author="Ryan Lemos" w:date="2019-10-09T20:25:00Z">
        <w:r w:rsidR="00752B91">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50">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ins>
    </w:p>
    <w:p w14:paraId="71A57034" w14:textId="77777777" w:rsidR="0010565A" w:rsidRDefault="0010565A" w:rsidP="0010565A">
      <w:pPr>
        <w:pStyle w:val="Fontes"/>
        <w:rPr>
          <w:ins w:id="2563" w:author="Ryan Lemos" w:date="2019-10-13T15:22:00Z"/>
        </w:rPr>
      </w:pPr>
      <w:ins w:id="2564" w:author="Ryan Lemos" w:date="2019-10-13T15:22:00Z">
        <w:r>
          <w:t xml:space="preserve">Fonte: PRÓPRIA, utilizando o </w:t>
        </w:r>
        <w:proofErr w:type="spellStart"/>
        <w:r>
          <w:t>bizagi</w:t>
        </w:r>
        <w:proofErr w:type="spellEnd"/>
        <w:r>
          <w:t xml:space="preserve"> </w:t>
        </w:r>
        <w:proofErr w:type="spellStart"/>
        <w:r>
          <w:t>Modeler</w:t>
        </w:r>
        <w:proofErr w:type="spellEnd"/>
        <w:r>
          <w:t xml:space="preserve"> v.3.5.0.</w:t>
        </w:r>
      </w:ins>
    </w:p>
    <w:p w14:paraId="65323980" w14:textId="55DBF07B" w:rsidR="00B32D53" w:rsidRDefault="008C4A0B" w:rsidP="00B70A30">
      <w:pPr>
        <w:pStyle w:val="Fontes"/>
        <w:rPr>
          <w:ins w:id="2565" w:author="Ryan Lemos" w:date="2019-10-09T20:02:00Z"/>
        </w:rPr>
        <w:sectPr w:rsidR="00B32D53" w:rsidSect="007216C5">
          <w:pgSz w:w="16838" w:h="11906" w:orient="landscape"/>
          <w:pgMar w:top="1701" w:right="1701" w:bottom="1134" w:left="1134" w:header="1134" w:footer="567" w:gutter="0"/>
          <w:cols w:space="708"/>
          <w:docGrid w:linePitch="360"/>
        </w:sectPr>
      </w:pPr>
      <w:del w:id="2566" w:author="Ryan Lemos" w:date="2019-10-13T15:22:00Z">
        <w:r w:rsidDel="0010565A">
          <w:delText>Fonte: PRÓPRIA, utilizando o bizagi Modeler</w:delText>
        </w:r>
      </w:del>
      <w:del w:id="2567" w:author="Ryan Lemos" w:date="2019-10-09T20:03:00Z">
        <w:r w:rsidDel="00B32D53">
          <w:delText>.</w:delText>
        </w:r>
      </w:del>
    </w:p>
    <w:p w14:paraId="7438AF8B" w14:textId="3437BEAA" w:rsidR="00752B91" w:rsidRDefault="00752B91">
      <w:pPr>
        <w:rPr>
          <w:ins w:id="2568" w:author="Ryan Lemos" w:date="2019-10-09T20:03:00Z"/>
        </w:rPr>
        <w:pPrChange w:id="2569" w:author="Ryan Lemos" w:date="2019-10-13T15:23:00Z">
          <w:pPr>
            <w:pStyle w:val="Fontes"/>
          </w:pPr>
        </w:pPrChange>
      </w:pPr>
      <w:ins w:id="2570" w:author="Ryan Lemos" w:date="2019-10-09T20:16:00Z">
        <w:r>
          <w:lastRenderedPageBreak/>
          <w:t xml:space="preserve">O segundo release por sua vez </w:t>
        </w:r>
      </w:ins>
      <w:ins w:id="2571" w:author="Ryan Lemos" w:date="2019-10-09T20:17:00Z">
        <w:r>
          <w:t xml:space="preserve">trouxe consigo interações mais complexas </w:t>
        </w:r>
      </w:ins>
      <w:ins w:id="2572" w:author="Ryan Lemos" w:date="2019-10-09T20:27:00Z">
        <w:r w:rsidR="002A7215">
          <w:t>e a modelagem foi de grande aux</w:t>
        </w:r>
      </w:ins>
      <w:ins w:id="2573" w:author="Ryan Lemos" w:date="2019-10-09T20:28:00Z">
        <w:r w:rsidR="002A7215">
          <w:t>í</w:t>
        </w:r>
      </w:ins>
      <w:ins w:id="2574" w:author="Ryan Lemos" w:date="2019-10-09T20:27:00Z">
        <w:r w:rsidR="002A7215">
          <w:t>lio na compreensão principalmente de como as atividades seriam geradas e como o processo de confecção de uma atividade funcionaria.</w:t>
        </w:r>
      </w:ins>
      <w:ins w:id="2575" w:author="Ryan Lemos" w:date="2019-10-09T20:28:00Z">
        <w:r w:rsidR="002A7215">
          <w:t xml:space="preserve"> A modelagem da </w:t>
        </w:r>
        <w:r w:rsidR="002A7215">
          <w:fldChar w:fldCharType="begin"/>
        </w:r>
        <w:r w:rsidR="002A7215">
          <w:instrText xml:space="preserve"> REF _Ref21545340 \h </w:instrText>
        </w:r>
      </w:ins>
      <w:r w:rsidR="002A7215">
        <w:fldChar w:fldCharType="separate"/>
      </w:r>
      <w:ins w:id="2576" w:author="Ryan Lemos" w:date="2019-10-14T19:23:00Z">
        <w:r w:rsidR="0002745D">
          <w:t xml:space="preserve">Figura </w:t>
        </w:r>
        <w:r w:rsidR="0002745D">
          <w:rPr>
            <w:noProof/>
          </w:rPr>
          <w:t>26</w:t>
        </w:r>
      </w:ins>
      <w:ins w:id="2577" w:author="Ryan Lemos" w:date="2019-10-09T20:28:00Z">
        <w:r w:rsidR="002A7215">
          <w:fldChar w:fldCharType="end"/>
        </w:r>
      </w:ins>
      <w:ins w:id="2578" w:author="Ryan Lemos" w:date="2019-10-09T20:29:00Z">
        <w:r w:rsidR="002A7215">
          <w:t>.</w:t>
        </w:r>
        <w:r w:rsidR="008A0026">
          <w:t xml:space="preserve"> No processo é possível presenciar a criação das questões, caso contenham ou não alternativas, seus</w:t>
        </w:r>
      </w:ins>
      <w:ins w:id="2579" w:author="Ryan Lemos" w:date="2019-10-09T20:30:00Z">
        <w:r w:rsidR="008A0026">
          <w:t xml:space="preserve"> assuntos, dados complementas. Após a criação de um determinado número de questões o professor e</w:t>
        </w:r>
      </w:ins>
      <w:ins w:id="2580" w:author="Ryan Lemos" w:date="2019-10-09T20:31:00Z">
        <w:r w:rsidR="008A0026">
          <w:t>ntão parte para a criação de sua atividade. Aplicando filtro para selecionar as questões que desejar incluir na atividade.</w:t>
        </w:r>
      </w:ins>
      <w:ins w:id="2581" w:author="Ryan Lemos" w:date="2019-10-09T20:32:00Z">
        <w:r w:rsidR="008A0026">
          <w:t xml:space="preserve"> A associação das atividades as turmas, e a resolução por pa</w:t>
        </w:r>
      </w:ins>
      <w:ins w:id="2582" w:author="Ryan Lemos" w:date="2019-10-09T20:33:00Z">
        <w:r w:rsidR="008A0026">
          <w:t>rte dos alunos e correção por parte do professor, até o momento de recebimento da nota final. Vale destacar que nem todas as interações do segundo release foram modeladas nesse processo, a modelagem ocorreu nas interações chave e conside</w:t>
        </w:r>
      </w:ins>
      <w:ins w:id="2583" w:author="Ryan Lemos" w:date="2019-10-09T20:34:00Z">
        <w:r w:rsidR="008A0026">
          <w:t xml:space="preserve">radas mais complexas. </w:t>
        </w:r>
      </w:ins>
      <w:ins w:id="2584" w:author="Ryan Lemos" w:date="2019-10-09T20:35:00Z">
        <w:r w:rsidR="008A0026">
          <w:t>Novamente, seguiu-se o definido pela metodologia XP, para ter um ganho de tempo de desenvolvimento e qualidade do produto entregue.</w:t>
        </w:r>
      </w:ins>
      <w:ins w:id="2585" w:author="Ryan Lemos" w:date="2019-10-09T20:36:00Z">
        <w:r w:rsidR="008A0026">
          <w:t xml:space="preserve"> Além da documentação gerada pela seção </w:t>
        </w:r>
      </w:ins>
      <w:ins w:id="2586" w:author="Ryan Lemos" w:date="2019-10-13T15:33:00Z">
        <w:r w:rsidR="00A768C5">
          <w:fldChar w:fldCharType="begin"/>
        </w:r>
        <w:r w:rsidR="00A768C5">
          <w:instrText xml:space="preserve"> REF _Ref21873233 \r \h </w:instrText>
        </w:r>
      </w:ins>
      <w:r w:rsidR="00A768C5">
        <w:fldChar w:fldCharType="separate"/>
      </w:r>
      <w:ins w:id="2587" w:author="Ryan Lemos" w:date="2019-10-14T19:23:00Z">
        <w:r w:rsidR="0002745D">
          <w:t>3.3</w:t>
        </w:r>
      </w:ins>
      <w:ins w:id="2588" w:author="Ryan Lemos" w:date="2019-10-13T15:33:00Z">
        <w:r w:rsidR="00A768C5">
          <w:fldChar w:fldCharType="end"/>
        </w:r>
      </w:ins>
      <w:ins w:id="2589" w:author="Ryan Lemos" w:date="2019-10-09T20:36:00Z">
        <w:r w:rsidR="008A0026">
          <w:t xml:space="preserve"> e pela seção </w:t>
        </w:r>
      </w:ins>
      <w:ins w:id="2590" w:author="Ryan Lemos" w:date="2019-10-13T15:33:00Z">
        <w:r w:rsidR="00A768C5">
          <w:fldChar w:fldCharType="begin"/>
        </w:r>
        <w:r w:rsidR="00A768C5">
          <w:instrText xml:space="preserve"> REF _Ref21873241 \r \h </w:instrText>
        </w:r>
      </w:ins>
      <w:r w:rsidR="00A768C5">
        <w:fldChar w:fldCharType="separate"/>
      </w:r>
      <w:ins w:id="2591" w:author="Ryan Lemos" w:date="2019-10-14T19:23:00Z">
        <w:r w:rsidR="0002745D">
          <w:t>3.4</w:t>
        </w:r>
      </w:ins>
      <w:ins w:id="2592" w:author="Ryan Lemos" w:date="2019-10-13T15:33:00Z">
        <w:r w:rsidR="00A768C5">
          <w:fldChar w:fldCharType="end"/>
        </w:r>
      </w:ins>
      <w:ins w:id="2593" w:author="Ryan Lemos" w:date="2019-10-09T20:36:00Z">
        <w:r w:rsidR="008A0026">
          <w:t xml:space="preserve">, utilizou-se também </w:t>
        </w:r>
      </w:ins>
      <w:ins w:id="2594" w:author="Ryan Lemos" w:date="2019-10-09T20:37:00Z">
        <w:r w:rsidR="008A0026">
          <w:t xml:space="preserve">no desenvolvimento deste trabalho um outro tipo de </w:t>
        </w:r>
        <w:r w:rsidR="00E77EBF">
          <w:t>documentação para apoiar o processo de confecção do ambiente. Se trata das estórias de usuário</w:t>
        </w:r>
      </w:ins>
      <w:ins w:id="2595" w:author="Ryan Lemos" w:date="2019-10-09T20:38:00Z">
        <w:r w:rsidR="00E77EBF">
          <w:t xml:space="preserve"> (seção</w:t>
        </w:r>
      </w:ins>
      <w:ins w:id="2596" w:author="Ryan Lemos" w:date="2019-10-13T15:40:00Z">
        <w:r w:rsidR="00A768C5">
          <w:t xml:space="preserve"> </w:t>
        </w:r>
        <w:r w:rsidR="00A768C5">
          <w:fldChar w:fldCharType="begin"/>
        </w:r>
        <w:r w:rsidR="00A768C5">
          <w:instrText xml:space="preserve"> REF _Ref527668666 \r \h </w:instrText>
        </w:r>
      </w:ins>
      <w:r w:rsidR="00A768C5">
        <w:fldChar w:fldCharType="separate"/>
      </w:r>
      <w:ins w:id="2597" w:author="Ryan Lemos" w:date="2019-10-14T19:23:00Z">
        <w:r w:rsidR="0002745D">
          <w:t>2.2.3.3</w:t>
        </w:r>
      </w:ins>
      <w:ins w:id="2598" w:author="Ryan Lemos" w:date="2019-10-13T15:40:00Z">
        <w:r w:rsidR="00A768C5">
          <w:fldChar w:fldCharType="end"/>
        </w:r>
      </w:ins>
      <w:ins w:id="2599" w:author="Ryan Lemos" w:date="2019-10-09T20:38:00Z">
        <w:r w:rsidR="00E77EBF">
          <w:t>)</w:t>
        </w:r>
      </w:ins>
      <w:ins w:id="2600" w:author="Ryan Lemos" w:date="2019-10-09T20:37:00Z">
        <w:r w:rsidR="00E77EBF">
          <w:t>, a cada funcionalidade a ser desenvo</w:t>
        </w:r>
      </w:ins>
      <w:ins w:id="2601" w:author="Ryan Lemos" w:date="2019-10-09T20:38:00Z">
        <w:r w:rsidR="00E77EBF">
          <w:t xml:space="preserve">lvida uma nova estória foi gerada. As estórias surgem neste trabalho a partir da </w:t>
        </w:r>
      </w:ins>
      <w:ins w:id="2602" w:author="Ryan Lemos" w:date="2019-10-09T20:39:00Z">
        <w:r w:rsidR="00E77EBF">
          <w:t>seção</w:t>
        </w:r>
      </w:ins>
      <w:ins w:id="2603" w:author="Ryan Lemos" w:date="2019-10-13T15:33:00Z">
        <w:r w:rsidR="00A768C5">
          <w:t xml:space="preserve"> </w:t>
        </w:r>
        <w:r w:rsidR="00A768C5">
          <w:fldChar w:fldCharType="begin"/>
        </w:r>
        <w:r w:rsidR="00A768C5">
          <w:instrText xml:space="preserve"> REF _Ref21873255 \r \h </w:instrText>
        </w:r>
      </w:ins>
      <w:r w:rsidR="00A768C5">
        <w:fldChar w:fldCharType="separate"/>
      </w:r>
      <w:ins w:id="2604" w:author="Ryan Lemos" w:date="2019-10-14T19:23:00Z">
        <w:r w:rsidR="0002745D">
          <w:t>3.6</w:t>
        </w:r>
      </w:ins>
      <w:ins w:id="2605" w:author="Ryan Lemos" w:date="2019-10-13T15:33:00Z">
        <w:r w:rsidR="00A768C5">
          <w:fldChar w:fldCharType="end"/>
        </w:r>
      </w:ins>
      <w:ins w:id="2606" w:author="Ryan Lemos" w:date="2019-10-09T20:39:00Z">
        <w:r w:rsidR="00E77EBF">
          <w:t>.</w:t>
        </w:r>
      </w:ins>
    </w:p>
    <w:p w14:paraId="6BC5CFA9" w14:textId="77777777" w:rsidR="00B32D53" w:rsidRDefault="00B32D53" w:rsidP="00B70A30">
      <w:pPr>
        <w:pStyle w:val="Fontes"/>
        <w:rPr>
          <w:ins w:id="2607" w:author="Ryan Lemos" w:date="2019-10-09T20:03:00Z"/>
        </w:rPr>
      </w:pPr>
    </w:p>
    <w:p w14:paraId="3A45786F" w14:textId="45ABD2E1" w:rsidR="00B32D53" w:rsidRDefault="00B32D53" w:rsidP="00B70A30">
      <w:pPr>
        <w:pStyle w:val="Fontes"/>
        <w:rPr>
          <w:ins w:id="2608" w:author="Ryan Lemos" w:date="2019-10-09T20:02:00Z"/>
        </w:rPr>
        <w:sectPr w:rsidR="00B32D53" w:rsidSect="00B32D53">
          <w:pgSz w:w="11906" w:h="16838" w:orient="portrait"/>
          <w:pgMar w:top="1701" w:right="1134" w:bottom="1134" w:left="1701" w:header="1134" w:footer="567" w:gutter="0"/>
          <w:cols w:space="708"/>
          <w:docGrid w:linePitch="360"/>
          <w:sectPrChange w:id="2609" w:author="Ryan Lemos" w:date="2019-10-09T20:03:00Z">
            <w:sectPr w:rsidR="00B32D53" w:rsidSect="00B32D53">
              <w:pgSz w:w="16838" w:h="11906" w:orient="landscape"/>
              <w:pgMar w:top="1701" w:right="1701" w:bottom="1134" w:left="1134" w:header="1134" w:footer="567" w:gutter="0"/>
            </w:sectPr>
          </w:sectPrChange>
        </w:sectPr>
      </w:pPr>
    </w:p>
    <w:p w14:paraId="5C5AAA8D" w14:textId="4D6BC3DB" w:rsidR="008C4A0B" w:rsidRDefault="008C4A0B" w:rsidP="00B70A30">
      <w:pPr>
        <w:pStyle w:val="Fontes"/>
      </w:pPr>
    </w:p>
    <w:p w14:paraId="673394B2" w14:textId="2BBD3FB3" w:rsidR="008C4A0B" w:rsidRDefault="008C4A0B" w:rsidP="00B70A30">
      <w:pPr>
        <w:pStyle w:val="Legenda"/>
        <w:keepNext/>
      </w:pPr>
      <w:bookmarkStart w:id="2610" w:name="_Ref21545340"/>
      <w:bookmarkStart w:id="2611" w:name="_Toc21973959"/>
      <w:bookmarkStart w:id="2612" w:name="_Toc21974191"/>
      <w:r>
        <w:t xml:space="preserve">Figura </w:t>
      </w:r>
      <w:fldSimple w:instr=" SEQ Figura \* ARABIC ">
        <w:ins w:id="2613" w:author="Ryan Lemos" w:date="2019-10-14T19:23:00Z">
          <w:r w:rsidR="0002745D">
            <w:rPr>
              <w:noProof/>
            </w:rPr>
            <w:t>26</w:t>
          </w:r>
        </w:ins>
        <w:del w:id="2614" w:author="Ryan Lemos" w:date="2019-10-07T11:05:00Z">
          <w:r w:rsidR="00D343FF" w:rsidDel="00EA672B">
            <w:rPr>
              <w:noProof/>
            </w:rPr>
            <w:delText>28</w:delText>
          </w:r>
        </w:del>
      </w:fldSimple>
      <w:bookmarkEnd w:id="2610"/>
      <w:r>
        <w:t xml:space="preserve"> - Diagrama de processos do segundo release</w:t>
      </w:r>
      <w:bookmarkEnd w:id="2611"/>
      <w:bookmarkEnd w:id="2612"/>
    </w:p>
    <w:p w14:paraId="4CEB2352" w14:textId="634CD598" w:rsidR="0060102B" w:rsidRDefault="0060102B" w:rsidP="00596E44">
      <w:pPr>
        <w:spacing w:line="240" w:lineRule="auto"/>
        <w:ind w:firstLine="0"/>
        <w:jc w:val="center"/>
        <w:outlineLvl w:val="9"/>
      </w:pPr>
      <w:del w:id="2615" w:author="Ryan Lemos" w:date="2019-10-09T20:26:00Z">
        <w:r w:rsidDel="00752B91">
          <w:rPr>
            <w:noProof/>
          </w:rPr>
          <w:drawing>
            <wp:inline distT="0" distB="0" distL="0" distR="0" wp14:anchorId="6AFEFCB2" wp14:editId="4E0449E6">
              <wp:extent cx="9522360" cy="4221480"/>
              <wp:effectExtent l="0" t="0" r="3175" b="7620"/>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1">
                        <a:extLst>
                          <a:ext uri="{28A0092B-C50C-407E-A947-70E740481C1C}">
                            <a14:useLocalDpi xmlns:a14="http://schemas.microsoft.com/office/drawing/2010/main" val="0"/>
                          </a:ext>
                        </a:extLst>
                      </a:blip>
                      <a:stretch>
                        <a:fillRect/>
                      </a:stretch>
                    </pic:blipFill>
                    <pic:spPr>
                      <a:xfrm>
                        <a:off x="0" y="0"/>
                        <a:ext cx="9529151" cy="4224491"/>
                      </a:xfrm>
                      <a:prstGeom prst="rect">
                        <a:avLst/>
                      </a:prstGeom>
                    </pic:spPr>
                  </pic:pic>
                </a:graphicData>
              </a:graphic>
            </wp:inline>
          </w:drawing>
        </w:r>
      </w:del>
      <w:ins w:id="2616" w:author="Ryan Lemos" w:date="2019-10-09T20:26:00Z">
        <w:r w:rsidR="00752B91">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52">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ins>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ins w:id="2617" w:author="Ryan Lemos" w:date="2019-10-13T15:22:00Z">
        <w:r w:rsidR="0010565A">
          <w:t xml:space="preserve"> v.3.5.0</w:t>
        </w:r>
      </w:ins>
      <w:r>
        <w:t>.</w:t>
      </w:r>
    </w:p>
    <w:p w14:paraId="2E9D12BE" w14:textId="77777777" w:rsidR="008C4A0B" w:rsidRDefault="008C4A0B" w:rsidP="00596E44">
      <w:pPr>
        <w:spacing w:line="240" w:lineRule="auto"/>
        <w:ind w:firstLine="0"/>
        <w:jc w:val="center"/>
        <w:outlineLvl w:val="9"/>
      </w:pPr>
    </w:p>
    <w:p w14:paraId="4AD10E6F" w14:textId="77777777" w:rsidR="008C4A0B" w:rsidDel="00752B91" w:rsidRDefault="008C4A0B" w:rsidP="00596E44">
      <w:pPr>
        <w:spacing w:line="240" w:lineRule="auto"/>
        <w:ind w:firstLine="0"/>
        <w:jc w:val="center"/>
        <w:outlineLvl w:val="9"/>
        <w:rPr>
          <w:del w:id="2618" w:author="Ryan Lemos" w:date="2019-10-09T20:26:00Z"/>
        </w:rPr>
      </w:pPr>
    </w:p>
    <w:p w14:paraId="50E7C625" w14:textId="73B6E737" w:rsidR="008C4A0B" w:rsidRDefault="008C4A0B">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Change w:id="2619" w:author="Ryan Lemos" w:date="2019-10-09T20:26:00Z">
          <w:pPr>
            <w:spacing w:line="240" w:lineRule="auto"/>
            <w:ind w:firstLine="0"/>
            <w:jc w:val="center"/>
            <w:outlineLvl w:val="9"/>
          </w:pPr>
        </w:pPrChange>
      </w:pPr>
    </w:p>
    <w:p w14:paraId="5A4B8016" w14:textId="3F1A0C1E" w:rsidR="00273340" w:rsidRDefault="00273340" w:rsidP="009A2E13">
      <w:pPr>
        <w:pStyle w:val="Ttulo2"/>
      </w:pPr>
      <w:bookmarkStart w:id="2620" w:name="_Toc21973461"/>
      <w:bookmarkStart w:id="2621" w:name="_Ref22063014"/>
      <w:r>
        <w:lastRenderedPageBreak/>
        <w:t xml:space="preserve">Padrões visuais da </w:t>
      </w:r>
      <w:commentRangeStart w:id="2622"/>
      <w:r>
        <w:t>aplicação</w:t>
      </w:r>
      <w:commentRangeEnd w:id="2622"/>
      <w:r>
        <w:rPr>
          <w:rStyle w:val="Refdecomentrio"/>
          <w:rFonts w:eastAsia="Calibri"/>
          <w:caps w:val="0"/>
        </w:rPr>
        <w:commentReference w:id="2622"/>
      </w:r>
      <w:bookmarkEnd w:id="2620"/>
      <w:bookmarkEnd w:id="2621"/>
    </w:p>
    <w:p w14:paraId="654FBFAD" w14:textId="3F793573" w:rsidR="007F2136" w:rsidRDefault="007F2136" w:rsidP="007F2136"/>
    <w:p w14:paraId="2804624F" w14:textId="125D8965" w:rsidR="007F2136" w:rsidRPr="005074A5" w:rsidRDefault="007F2136" w:rsidP="005074A5">
      <w:r>
        <w:t>Buscando a melhoria na utilização, no terceiro release tentou-se padronizar visualmente a aplicação. Isso se deu buscando os conceitos de IHC, como visto na seção</w:t>
      </w:r>
      <w:del w:id="2623" w:author="Ryan Lemos" w:date="2019-10-13T15:34:00Z">
        <w:r w:rsidDel="00A768C5">
          <w:delText xml:space="preserve"> </w:delText>
        </w:r>
      </w:del>
      <w:ins w:id="2624" w:author="Ryan Lemos" w:date="2019-10-13T15:34:00Z">
        <w:r w:rsidR="00A768C5">
          <w:t xml:space="preserve"> </w:t>
        </w:r>
        <w:r w:rsidR="00A768C5">
          <w:fldChar w:fldCharType="begin"/>
        </w:r>
        <w:r w:rsidR="00A768C5">
          <w:instrText xml:space="preserve"> REF _Ref21873278 \r \h </w:instrText>
        </w:r>
      </w:ins>
      <w:r w:rsidR="00A768C5">
        <w:fldChar w:fldCharType="separate"/>
      </w:r>
      <w:ins w:id="2625" w:author="Ryan Lemos" w:date="2019-10-14T19:23:00Z">
        <w:r w:rsidR="0002745D">
          <w:t>2.2.2</w:t>
        </w:r>
      </w:ins>
      <w:ins w:id="2626" w:author="Ryan Lemos" w:date="2019-10-13T15:34:00Z">
        <w:r w:rsidR="00A768C5">
          <w:fldChar w:fldCharType="end"/>
        </w:r>
      </w:ins>
      <w:del w:id="2627" w:author="Ryan Lemos" w:date="2019-10-13T15:34:00Z">
        <w:r w:rsidDel="00A768C5">
          <w:delText>x</w:delText>
        </w:r>
      </w:del>
      <w:r>
        <w:t>. Padronizando o visual das interfaces acredita-se que o usuário se acostume com as interações com o sistema já que não se modificam a cada tela.</w:t>
      </w:r>
    </w:p>
    <w:p w14:paraId="3E3C861F" w14:textId="2E96F3BF"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2628"/>
      <w:r w:rsidR="007F2136">
        <w:t xml:space="preserve">Material </w:t>
      </w:r>
      <w:proofErr w:type="spellStart"/>
      <w:r w:rsidR="007F2136" w:rsidRPr="005074A5">
        <w:rPr>
          <w:i/>
          <w:iCs/>
        </w:rPr>
        <w:t>Icons</w:t>
      </w:r>
      <w:commentRangeEnd w:id="2628"/>
      <w:proofErr w:type="spellEnd"/>
      <w:r w:rsidR="007F2136">
        <w:rPr>
          <w:rStyle w:val="Refdecomentrio"/>
        </w:rPr>
        <w:commentReference w:id="2628"/>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2629" w:author="Ryan Lemos" w:date="2019-10-14T19:23:00Z">
        <w:r w:rsidR="0002745D">
          <w:t xml:space="preserve">Figura </w:t>
        </w:r>
        <w:r w:rsidR="0002745D">
          <w:rPr>
            <w:noProof/>
          </w:rPr>
          <w:t>27</w:t>
        </w:r>
      </w:ins>
      <w:del w:id="2630"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2B9937CB" w:rsidR="0069744B" w:rsidRDefault="0069744B" w:rsidP="005074A5">
      <w:pPr>
        <w:pStyle w:val="Legenda"/>
        <w:keepNext/>
      </w:pPr>
      <w:bookmarkStart w:id="2631" w:name="_Ref20733598"/>
      <w:bookmarkStart w:id="2632" w:name="_Toc21973960"/>
      <w:bookmarkStart w:id="2633" w:name="_Toc21974192"/>
      <w:r>
        <w:t xml:space="preserve">Figura </w:t>
      </w:r>
      <w:fldSimple w:instr=" SEQ Figura \* ARABIC ">
        <w:ins w:id="2634" w:author="Ryan Lemos" w:date="2019-10-14T19:23:00Z">
          <w:r w:rsidR="0002745D">
            <w:rPr>
              <w:noProof/>
            </w:rPr>
            <w:t>27</w:t>
          </w:r>
        </w:ins>
        <w:del w:id="2635" w:author="Ryan Lemos" w:date="2019-10-07T11:05:00Z">
          <w:r w:rsidR="00D343FF" w:rsidDel="00EA672B">
            <w:rPr>
              <w:noProof/>
            </w:rPr>
            <w:delText>29</w:delText>
          </w:r>
        </w:del>
      </w:fldSimple>
      <w:bookmarkEnd w:id="2631"/>
      <w:r>
        <w:t xml:space="preserve"> - Auxílio na utilização dos botões</w:t>
      </w:r>
      <w:bookmarkEnd w:id="2632"/>
      <w:bookmarkEnd w:id="2633"/>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190B9250" w:rsidR="00DA6C7C" w:rsidRDefault="009E79A9">
      <w:pPr>
        <w:pStyle w:val="Fontes"/>
        <w:rPr>
          <w:ins w:id="2636" w:author="Ryan Lemos" w:date="2019-10-13T12:45:00Z"/>
        </w:rPr>
        <w:pPrChange w:id="2637" w:author="Ryan Lemos" w:date="2019-10-13T12:45:00Z">
          <w:pPr>
            <w:ind w:firstLine="0"/>
            <w:jc w:val="center"/>
          </w:pPr>
        </w:pPrChange>
      </w:pPr>
      <w:ins w:id="2638" w:author="Ryan Lemos" w:date="2019-10-13T12:59:00Z">
        <w:r>
          <w:t>Fonte: PRÓPRIA, 2019. Utilizando o ambiente ILC v.1.</w:t>
        </w:r>
      </w:ins>
    </w:p>
    <w:p w14:paraId="34416926" w14:textId="77777777" w:rsidR="00D536A8" w:rsidRDefault="00D536A8" w:rsidP="00DA6C7C">
      <w:pPr>
        <w:ind w:firstLine="0"/>
        <w:jc w:val="center"/>
      </w:pPr>
    </w:p>
    <w:p w14:paraId="498B6AB1" w14:textId="175DD16D"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2639" w:author="Ryan Lemos" w:date="2019-10-14T19:23:00Z">
        <w:r w:rsidR="0002745D">
          <w:t xml:space="preserve">Figura </w:t>
        </w:r>
        <w:r w:rsidR="0002745D">
          <w:rPr>
            <w:noProof/>
          </w:rPr>
          <w:t>27</w:t>
        </w:r>
      </w:ins>
      <w:del w:id="2640"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2641" w:author="Ryan Lemos" w:date="2019-10-14T19:23:00Z">
        <w:r w:rsidR="0002745D">
          <w:t xml:space="preserve">Figura </w:t>
        </w:r>
        <w:r w:rsidR="0002745D">
          <w:rPr>
            <w:noProof/>
          </w:rPr>
          <w:t>28</w:t>
        </w:r>
      </w:ins>
      <w:del w:id="2642"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37E4EC62" w:rsidR="0069744B" w:rsidRDefault="0069744B" w:rsidP="005074A5">
      <w:pPr>
        <w:pStyle w:val="Legenda"/>
        <w:keepNext/>
      </w:pPr>
      <w:bookmarkStart w:id="2643" w:name="_Ref20733643"/>
      <w:bookmarkStart w:id="2644" w:name="_Toc21973961"/>
      <w:bookmarkStart w:id="2645" w:name="_Toc21974193"/>
      <w:r>
        <w:t xml:space="preserve">Figura </w:t>
      </w:r>
      <w:fldSimple w:instr=" SEQ Figura \* ARABIC ">
        <w:ins w:id="2646" w:author="Ryan Lemos" w:date="2019-10-14T19:23:00Z">
          <w:r w:rsidR="0002745D">
            <w:rPr>
              <w:noProof/>
            </w:rPr>
            <w:t>28</w:t>
          </w:r>
        </w:ins>
        <w:del w:id="2647" w:author="Ryan Lemos" w:date="2019-10-07T11:05:00Z">
          <w:r w:rsidR="00D343FF" w:rsidDel="00EA672B">
            <w:rPr>
              <w:noProof/>
            </w:rPr>
            <w:delText>30</w:delText>
          </w:r>
        </w:del>
      </w:fldSimple>
      <w:bookmarkEnd w:id="2643"/>
      <w:r>
        <w:t xml:space="preserve"> - Exemplo de botão desabilitado</w:t>
      </w:r>
      <w:bookmarkEnd w:id="2644"/>
      <w:bookmarkEnd w:id="2645"/>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1A724FC" w:rsidR="00D536A8" w:rsidRDefault="009E79A9" w:rsidP="00D536A8">
      <w:pPr>
        <w:pStyle w:val="Fontes"/>
        <w:rPr>
          <w:ins w:id="2648" w:author="Ryan Lemos" w:date="2019-10-13T12:45:00Z"/>
        </w:rPr>
      </w:pPr>
      <w:ins w:id="2649" w:author="Ryan Lemos" w:date="2019-10-13T12:59:00Z">
        <w:r>
          <w:t>Fonte: PRÓPRIA, 2019. Utilizando o ambiente ILC v.1.</w:t>
        </w:r>
      </w:ins>
    </w:p>
    <w:p w14:paraId="470EDA22" w14:textId="77777777" w:rsidR="00DA6C7C" w:rsidRDefault="00DA6C7C" w:rsidP="00DA6C7C">
      <w:pPr>
        <w:ind w:firstLine="0"/>
        <w:jc w:val="center"/>
      </w:pPr>
    </w:p>
    <w:p w14:paraId="1FD32864" w14:textId="5613AD52"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2650" w:author="Ryan Lemos" w:date="2019-10-14T19:23:00Z">
        <w:r w:rsidR="0002745D">
          <w:t xml:space="preserve">Figura </w:t>
        </w:r>
        <w:r w:rsidR="0002745D">
          <w:rPr>
            <w:noProof/>
          </w:rPr>
          <w:t>29</w:t>
        </w:r>
      </w:ins>
      <w:del w:id="2651"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2652" w:author="Ryan Lemos" w:date="2019-10-14T19:23:00Z">
        <w:r w:rsidR="0002745D">
          <w:t xml:space="preserve">Figura </w:t>
        </w:r>
        <w:r w:rsidR="0002745D">
          <w:rPr>
            <w:noProof/>
          </w:rPr>
          <w:t>29</w:t>
        </w:r>
      </w:ins>
      <w:del w:id="2653"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4052D77C" w:rsidR="0069744B" w:rsidRDefault="0069744B" w:rsidP="005074A5">
      <w:pPr>
        <w:pStyle w:val="Legenda"/>
        <w:keepNext/>
      </w:pPr>
      <w:bookmarkStart w:id="2654" w:name="_Ref20733676"/>
      <w:bookmarkStart w:id="2655" w:name="_Toc21973962"/>
      <w:bookmarkStart w:id="2656" w:name="_Toc21974194"/>
      <w:r>
        <w:t xml:space="preserve">Figura </w:t>
      </w:r>
      <w:fldSimple w:instr=" SEQ Figura \* ARABIC ">
        <w:ins w:id="2657" w:author="Ryan Lemos" w:date="2019-10-14T19:23:00Z">
          <w:r w:rsidR="0002745D">
            <w:rPr>
              <w:noProof/>
            </w:rPr>
            <w:t>29</w:t>
          </w:r>
        </w:ins>
        <w:del w:id="2658" w:author="Ryan Lemos" w:date="2019-10-07T11:05:00Z">
          <w:r w:rsidR="00D343FF" w:rsidDel="00EA672B">
            <w:rPr>
              <w:noProof/>
            </w:rPr>
            <w:delText>31</w:delText>
          </w:r>
        </w:del>
      </w:fldSimple>
      <w:bookmarkEnd w:id="2654"/>
      <w:r>
        <w:t xml:space="preserve"> - Exemplo de botão habilitado</w:t>
      </w:r>
      <w:bookmarkEnd w:id="2655"/>
      <w:bookmarkEnd w:id="2656"/>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8244" cy="2865270"/>
                    </a:xfrm>
                    <a:prstGeom prst="rect">
                      <a:avLst/>
                    </a:prstGeom>
                  </pic:spPr>
                </pic:pic>
              </a:graphicData>
            </a:graphic>
          </wp:inline>
        </w:drawing>
      </w:r>
    </w:p>
    <w:p w14:paraId="022280A2" w14:textId="31A7021B" w:rsidR="00D536A8" w:rsidRDefault="009E79A9" w:rsidP="00D536A8">
      <w:pPr>
        <w:pStyle w:val="Fontes"/>
        <w:rPr>
          <w:ins w:id="2659" w:author="Ryan Lemos" w:date="2019-10-13T12:45:00Z"/>
        </w:rPr>
      </w:pPr>
      <w:ins w:id="2660" w:author="Ryan Lemos" w:date="2019-10-13T12:59:00Z">
        <w:r>
          <w:t>Fonte: PRÓPRIA, 2019. Utilizando o ambiente ILC v.1.</w:t>
        </w:r>
      </w:ins>
    </w:p>
    <w:p w14:paraId="46878D6D" w14:textId="77777777" w:rsidR="00DA6C7C" w:rsidRDefault="00DA6C7C" w:rsidP="005074A5">
      <w:pPr>
        <w:ind w:firstLine="0"/>
      </w:pPr>
    </w:p>
    <w:p w14:paraId="5949661D" w14:textId="225AFA2C" w:rsidR="00DA6C7C" w:rsidRDefault="00DA6C7C" w:rsidP="005074A5">
      <w:pPr>
        <w:pStyle w:val="Ttulo3"/>
      </w:pPr>
      <w:bookmarkStart w:id="2661" w:name="_Toc21973462"/>
      <w:r>
        <w:t>Bot</w:t>
      </w:r>
      <w:r w:rsidR="006C7E48">
        <w:t>ões de ação</w:t>
      </w:r>
      <w:bookmarkEnd w:id="2661"/>
    </w:p>
    <w:p w14:paraId="6FDF465E" w14:textId="77777777" w:rsidR="00DA6C7C" w:rsidRPr="00AE4137" w:rsidRDefault="00DA6C7C" w:rsidP="00DA6C7C"/>
    <w:p w14:paraId="639B6A33" w14:textId="1FFE5E90" w:rsidR="00DA6C7C" w:rsidRDefault="006C7E48" w:rsidP="00DA6C7C">
      <w:pPr>
        <w:rPr>
          <w:ins w:id="2662"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2663" w:author="Ryan Lemos" w:date="2019-10-14T19:23:00Z">
        <w:r w:rsidR="0002745D">
          <w:t xml:space="preserve">Figura </w:t>
        </w:r>
        <w:r w:rsidR="0002745D">
          <w:rPr>
            <w:noProof/>
          </w:rPr>
          <w:t>30</w:t>
        </w:r>
      </w:ins>
      <w:del w:id="2664"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1B8408A1" w:rsidR="0069744B" w:rsidRDefault="0069744B" w:rsidP="005074A5">
      <w:pPr>
        <w:pStyle w:val="Legenda"/>
        <w:keepNext/>
      </w:pPr>
      <w:bookmarkStart w:id="2665" w:name="_Ref20733793"/>
      <w:bookmarkStart w:id="2666" w:name="_Toc21973963"/>
      <w:bookmarkStart w:id="2667" w:name="_Toc21974195"/>
      <w:r>
        <w:t xml:space="preserve">Figura </w:t>
      </w:r>
      <w:fldSimple w:instr=" SEQ Figura \* ARABIC ">
        <w:ins w:id="2668" w:author="Ryan Lemos" w:date="2019-10-14T19:23:00Z">
          <w:r w:rsidR="0002745D">
            <w:rPr>
              <w:noProof/>
            </w:rPr>
            <w:t>30</w:t>
          </w:r>
        </w:ins>
        <w:del w:id="2669" w:author="Ryan Lemos" w:date="2019-10-07T11:05:00Z">
          <w:r w:rsidR="00D343FF" w:rsidDel="00EA672B">
            <w:rPr>
              <w:noProof/>
            </w:rPr>
            <w:delText>32</w:delText>
          </w:r>
        </w:del>
      </w:fldSimple>
      <w:bookmarkEnd w:id="2665"/>
      <w:r>
        <w:t xml:space="preserve"> - Botão salvar habilitado</w:t>
      </w:r>
      <w:bookmarkEnd w:id="2666"/>
      <w:bookmarkEnd w:id="2667"/>
    </w:p>
    <w:p w14:paraId="5C460FA6" w14:textId="00AD6580" w:rsidR="00DA6C7C" w:rsidRDefault="00DA6C7C" w:rsidP="00DA6C7C">
      <w:pPr>
        <w:ind w:firstLine="0"/>
        <w:jc w:val="center"/>
        <w:rPr>
          <w:ins w:id="2670" w:author="Ryan Lemos" w:date="2019-10-13T12:45:00Z"/>
        </w:rP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6092" cy="549769"/>
                    </a:xfrm>
                    <a:prstGeom prst="rect">
                      <a:avLst/>
                    </a:prstGeom>
                  </pic:spPr>
                </pic:pic>
              </a:graphicData>
            </a:graphic>
          </wp:inline>
        </w:drawing>
      </w:r>
    </w:p>
    <w:p w14:paraId="198EB639" w14:textId="257E173D" w:rsidR="00D536A8" w:rsidRDefault="009E79A9" w:rsidP="00D536A8">
      <w:pPr>
        <w:pStyle w:val="Fontes"/>
        <w:rPr>
          <w:ins w:id="2671" w:author="Ryan Lemos" w:date="2019-10-13T12:45:00Z"/>
        </w:rPr>
      </w:pPr>
      <w:ins w:id="2672" w:author="Ryan Lemos" w:date="2019-10-13T12:59:00Z">
        <w:r>
          <w:t>Fonte: PRÓPRIA, 2019. Utilizando o ambiente ILC v.1.</w:t>
        </w:r>
      </w:ins>
    </w:p>
    <w:p w14:paraId="171B9E25" w14:textId="77777777" w:rsidR="00D536A8" w:rsidRDefault="00D536A8" w:rsidP="00DA6C7C">
      <w:pPr>
        <w:ind w:firstLine="0"/>
        <w:jc w:val="center"/>
      </w:pPr>
    </w:p>
    <w:p w14:paraId="06D34D71" w14:textId="7F0798CD" w:rsidR="00DA6C7C" w:rsidRDefault="00DA6C7C" w:rsidP="00DA6C7C">
      <w:pPr>
        <w:rPr>
          <w:ins w:id="2673"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2674" w:author="Ryan Lemos" w:date="2019-10-14T19:23:00Z">
        <w:r w:rsidR="0002745D">
          <w:t xml:space="preserve">Figura </w:t>
        </w:r>
        <w:r w:rsidR="0002745D">
          <w:rPr>
            <w:noProof/>
          </w:rPr>
          <w:t>31</w:t>
        </w:r>
      </w:ins>
      <w:del w:id="2675"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668E2751" w:rsidR="0069744B" w:rsidRDefault="0069744B" w:rsidP="005074A5">
      <w:pPr>
        <w:pStyle w:val="Legenda"/>
        <w:keepNext/>
      </w:pPr>
      <w:bookmarkStart w:id="2676" w:name="_Ref20733811"/>
      <w:bookmarkStart w:id="2677" w:name="_Toc21973964"/>
      <w:bookmarkStart w:id="2678" w:name="_Toc21974196"/>
      <w:r>
        <w:lastRenderedPageBreak/>
        <w:t xml:space="preserve">Figura </w:t>
      </w:r>
      <w:fldSimple w:instr=" SEQ Figura \* ARABIC ">
        <w:ins w:id="2679" w:author="Ryan Lemos" w:date="2019-10-14T19:23:00Z">
          <w:r w:rsidR="0002745D">
            <w:rPr>
              <w:noProof/>
            </w:rPr>
            <w:t>31</w:t>
          </w:r>
        </w:ins>
        <w:del w:id="2680" w:author="Ryan Lemos" w:date="2019-10-07T11:05:00Z">
          <w:r w:rsidR="00D343FF" w:rsidDel="00EA672B">
            <w:rPr>
              <w:noProof/>
            </w:rPr>
            <w:delText>33</w:delText>
          </w:r>
        </w:del>
      </w:fldSimple>
      <w:bookmarkEnd w:id="2676"/>
      <w:r>
        <w:t xml:space="preserve"> - Botão salvar desabilitado</w:t>
      </w:r>
      <w:bookmarkEnd w:id="2677"/>
      <w:bookmarkEnd w:id="2678"/>
    </w:p>
    <w:p w14:paraId="734E9E5F" w14:textId="12F165AF" w:rsidR="00DA6C7C" w:rsidRDefault="00DA6C7C" w:rsidP="00DA6C7C">
      <w:pPr>
        <w:ind w:firstLine="0"/>
        <w:jc w:val="center"/>
        <w:rPr>
          <w:ins w:id="2681" w:author="Ryan Lemos" w:date="2019-10-13T12:45:00Z"/>
        </w:rP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08404" cy="465653"/>
                    </a:xfrm>
                    <a:prstGeom prst="rect">
                      <a:avLst/>
                    </a:prstGeom>
                  </pic:spPr>
                </pic:pic>
              </a:graphicData>
            </a:graphic>
          </wp:inline>
        </w:drawing>
      </w:r>
    </w:p>
    <w:p w14:paraId="31D28E6B" w14:textId="209C44AE" w:rsidR="00D536A8" w:rsidRDefault="009E79A9" w:rsidP="00D536A8">
      <w:pPr>
        <w:pStyle w:val="Fontes"/>
        <w:rPr>
          <w:ins w:id="2682" w:author="Ryan Lemos" w:date="2019-10-13T12:45:00Z"/>
        </w:rPr>
      </w:pPr>
      <w:ins w:id="2683" w:author="Ryan Lemos" w:date="2019-10-13T12:59:00Z">
        <w:r>
          <w:t>Fonte: PRÓPRIA, 2019. Utilizando o ambiente ILC v.1.</w:t>
        </w:r>
      </w:ins>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3CF68861"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2684" w:author="Ryan Lemos" w:date="2019-10-14T19:23:00Z">
        <w:r w:rsidR="0002745D">
          <w:t xml:space="preserve">Figura </w:t>
        </w:r>
        <w:r w:rsidR="0002745D">
          <w:rPr>
            <w:noProof/>
          </w:rPr>
          <w:t>32</w:t>
        </w:r>
      </w:ins>
      <w:del w:id="2685"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18F93180" w:rsidR="0069744B" w:rsidRDefault="0069744B" w:rsidP="005074A5">
      <w:pPr>
        <w:pStyle w:val="Legenda"/>
        <w:keepNext/>
      </w:pPr>
      <w:bookmarkStart w:id="2686" w:name="_Ref20733963"/>
      <w:bookmarkStart w:id="2687" w:name="_Toc21973965"/>
      <w:bookmarkStart w:id="2688" w:name="_Toc21974197"/>
      <w:r>
        <w:t xml:space="preserve">Figura </w:t>
      </w:r>
      <w:fldSimple w:instr=" SEQ Figura \* ARABIC ">
        <w:ins w:id="2689" w:author="Ryan Lemos" w:date="2019-10-14T19:23:00Z">
          <w:r w:rsidR="0002745D">
            <w:rPr>
              <w:noProof/>
            </w:rPr>
            <w:t>32</w:t>
          </w:r>
        </w:ins>
        <w:del w:id="2690" w:author="Ryan Lemos" w:date="2019-10-07T11:05:00Z">
          <w:r w:rsidR="00D343FF" w:rsidDel="00EA672B">
            <w:rPr>
              <w:noProof/>
            </w:rPr>
            <w:delText>34</w:delText>
          </w:r>
        </w:del>
      </w:fldSimple>
      <w:bookmarkEnd w:id="2686"/>
      <w:r>
        <w:t xml:space="preserve"> - Botão voltar</w:t>
      </w:r>
      <w:bookmarkEnd w:id="2687"/>
      <w:bookmarkEnd w:id="2688"/>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8601" cy="541096"/>
                    </a:xfrm>
                    <a:prstGeom prst="rect">
                      <a:avLst/>
                    </a:prstGeom>
                  </pic:spPr>
                </pic:pic>
              </a:graphicData>
            </a:graphic>
          </wp:inline>
        </w:drawing>
      </w:r>
    </w:p>
    <w:p w14:paraId="75AE763C" w14:textId="392129C4" w:rsidR="00D536A8" w:rsidRDefault="009E79A9" w:rsidP="00D536A8">
      <w:pPr>
        <w:pStyle w:val="Fontes"/>
        <w:rPr>
          <w:ins w:id="2691" w:author="Ryan Lemos" w:date="2019-10-13T12:45:00Z"/>
        </w:rPr>
      </w:pPr>
      <w:ins w:id="2692" w:author="Ryan Lemos" w:date="2019-10-13T12:59:00Z">
        <w:r>
          <w:t>Fonte: PRÓPRIA, 2019. Utilizando o ambiente ILC v.1.</w:t>
        </w:r>
      </w:ins>
    </w:p>
    <w:p w14:paraId="05A725F0" w14:textId="77777777" w:rsidR="006C7E48" w:rsidRDefault="006C7E48" w:rsidP="005074A5">
      <w:pPr>
        <w:ind w:firstLine="0"/>
        <w:jc w:val="center"/>
      </w:pPr>
    </w:p>
    <w:p w14:paraId="22405C43" w14:textId="0E6DE639"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2693" w:author="Ryan Lemos" w:date="2019-10-14T19:23:00Z">
        <w:r w:rsidR="0002745D">
          <w:t xml:space="preserve">Figura </w:t>
        </w:r>
        <w:r w:rsidR="0002745D">
          <w:rPr>
            <w:noProof/>
          </w:rPr>
          <w:t>33</w:t>
        </w:r>
      </w:ins>
      <w:del w:id="2694"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1B25B774" w:rsidR="0069744B" w:rsidRDefault="0069744B" w:rsidP="005074A5">
      <w:pPr>
        <w:pStyle w:val="Legenda"/>
        <w:keepNext/>
      </w:pPr>
      <w:bookmarkStart w:id="2695" w:name="_Ref20734009"/>
      <w:bookmarkStart w:id="2696" w:name="_Toc21973966"/>
      <w:bookmarkStart w:id="2697" w:name="_Toc21974198"/>
      <w:r>
        <w:t xml:space="preserve">Figura </w:t>
      </w:r>
      <w:fldSimple w:instr=" SEQ Figura \* ARABIC ">
        <w:ins w:id="2698" w:author="Ryan Lemos" w:date="2019-10-14T19:23:00Z">
          <w:r w:rsidR="0002745D">
            <w:rPr>
              <w:noProof/>
            </w:rPr>
            <w:t>33</w:t>
          </w:r>
        </w:ins>
        <w:del w:id="2699" w:author="Ryan Lemos" w:date="2019-10-07T11:05:00Z">
          <w:r w:rsidR="00D343FF" w:rsidDel="00EA672B">
            <w:rPr>
              <w:noProof/>
            </w:rPr>
            <w:delText>35</w:delText>
          </w:r>
        </w:del>
      </w:fldSimple>
      <w:bookmarkEnd w:id="2695"/>
      <w:r>
        <w:t xml:space="preserve"> - Botão de edição</w:t>
      </w:r>
      <w:bookmarkEnd w:id="2696"/>
      <w:bookmarkEnd w:id="2697"/>
    </w:p>
    <w:p w14:paraId="62D67BB8" w14:textId="6E17BCC3" w:rsidR="00DA6C7C" w:rsidDel="00DC21E5" w:rsidRDefault="0069744B" w:rsidP="00DA6C7C">
      <w:pPr>
        <w:ind w:firstLine="0"/>
        <w:jc w:val="center"/>
        <w:rPr>
          <w:del w:id="2700"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9">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2701" w:author="Ryan Lemos" w:date="2019-10-07T09:10:00Z">
          <w:pPr>
            <w:pStyle w:val="Ttulo3"/>
            <w:numPr>
              <w:ilvl w:val="0"/>
              <w:numId w:val="0"/>
            </w:numPr>
            <w:ind w:left="0" w:firstLine="0"/>
          </w:pPr>
        </w:pPrChange>
      </w:pPr>
    </w:p>
    <w:p w14:paraId="40FAD40F" w14:textId="39851251" w:rsidR="00D536A8" w:rsidRDefault="009E79A9" w:rsidP="00D536A8">
      <w:pPr>
        <w:pStyle w:val="Fontes"/>
        <w:rPr>
          <w:ins w:id="2702" w:author="Ryan Lemos" w:date="2019-10-13T12:45:00Z"/>
        </w:rPr>
      </w:pPr>
      <w:ins w:id="2703" w:author="Ryan Lemos" w:date="2019-10-13T12:59:00Z">
        <w:r>
          <w:t>Fonte: PRÓPRIA, 2019. Utilizando o ambiente ILC v.1.</w:t>
        </w:r>
      </w:ins>
    </w:p>
    <w:p w14:paraId="1C0D765F" w14:textId="77777777" w:rsidR="00DA6C7C" w:rsidRPr="008B2D67" w:rsidRDefault="00DA6C7C" w:rsidP="00DA6C7C"/>
    <w:p w14:paraId="4B82D807" w14:textId="0BDBA956"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2704" w:author="Ryan Lemos" w:date="2019-10-14T19:23:00Z">
        <w:r w:rsidR="0002745D">
          <w:t xml:space="preserve">Figura </w:t>
        </w:r>
        <w:r w:rsidR="0002745D">
          <w:rPr>
            <w:noProof/>
          </w:rPr>
          <w:t>34</w:t>
        </w:r>
      </w:ins>
      <w:del w:id="2705"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5028D1CF" w:rsidR="0069744B" w:rsidRDefault="0069744B" w:rsidP="005074A5">
      <w:pPr>
        <w:pStyle w:val="Legenda"/>
        <w:keepNext/>
      </w:pPr>
      <w:bookmarkStart w:id="2706" w:name="_Ref20734034"/>
      <w:bookmarkStart w:id="2707" w:name="_Toc21973967"/>
      <w:bookmarkStart w:id="2708" w:name="_Toc21974199"/>
      <w:r>
        <w:lastRenderedPageBreak/>
        <w:t xml:space="preserve">Figura </w:t>
      </w:r>
      <w:fldSimple w:instr=" SEQ Figura \* ARABIC ">
        <w:ins w:id="2709" w:author="Ryan Lemos" w:date="2019-10-14T19:23:00Z">
          <w:r w:rsidR="0002745D">
            <w:rPr>
              <w:noProof/>
            </w:rPr>
            <w:t>34</w:t>
          </w:r>
        </w:ins>
        <w:del w:id="2710" w:author="Ryan Lemos" w:date="2019-10-07T11:05:00Z">
          <w:r w:rsidR="00D343FF" w:rsidDel="00EA672B">
            <w:rPr>
              <w:noProof/>
            </w:rPr>
            <w:delText>36</w:delText>
          </w:r>
        </w:del>
      </w:fldSimple>
      <w:bookmarkEnd w:id="2706"/>
      <w:r>
        <w:t xml:space="preserve"> - Botão de exclusão</w:t>
      </w:r>
      <w:bookmarkEnd w:id="2707"/>
      <w:bookmarkEnd w:id="2708"/>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480" cy="538670"/>
                    </a:xfrm>
                    <a:prstGeom prst="rect">
                      <a:avLst/>
                    </a:prstGeom>
                  </pic:spPr>
                </pic:pic>
              </a:graphicData>
            </a:graphic>
          </wp:inline>
        </w:drawing>
      </w:r>
    </w:p>
    <w:p w14:paraId="71A60B74" w14:textId="3C71C05B" w:rsidR="00D536A8" w:rsidRDefault="009E79A9" w:rsidP="00D536A8">
      <w:pPr>
        <w:pStyle w:val="Fontes"/>
        <w:rPr>
          <w:ins w:id="2711" w:author="Ryan Lemos" w:date="2019-10-13T12:45:00Z"/>
        </w:rPr>
      </w:pPr>
      <w:ins w:id="2712" w:author="Ryan Lemos" w:date="2019-10-13T12:59:00Z">
        <w:r>
          <w:t>Fonte: PRÓPRIA, 2019. Utilizando o ambiente ILC v.1.</w:t>
        </w:r>
      </w:ins>
    </w:p>
    <w:p w14:paraId="28103A74" w14:textId="77777777" w:rsidR="007F2136" w:rsidRDefault="007F2136" w:rsidP="00DA6C7C">
      <w:pPr>
        <w:ind w:firstLine="0"/>
        <w:jc w:val="center"/>
      </w:pPr>
    </w:p>
    <w:p w14:paraId="123F663F" w14:textId="6415931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2713"/>
      <w:r w:rsidR="006C7E48">
        <w:t>SWAL</w:t>
      </w:r>
      <w:commentRangeEnd w:id="2713"/>
      <w:r w:rsidR="006C7E48">
        <w:t xml:space="preserve"> que provê uma interface mais amigável para respostas dos sistemas. </w:t>
      </w:r>
      <w:commentRangeStart w:id="2714"/>
      <w:r w:rsidR="006C7E48">
        <w:t>Porém utilizou-se</w:t>
      </w:r>
      <w:del w:id="2715" w:author="Ryan Lemos" w:date="2019-10-13T12:02:00Z">
        <w:r w:rsidR="006C7E48" w:rsidDel="00EE035A">
          <w:delText xml:space="preserve"> um</w:delText>
        </w:r>
      </w:del>
      <w:ins w:id="2716" w:author="Ryan Lemos" w:date="2019-10-13T12:01:00Z">
        <w:r w:rsidR="00EE035A">
          <w:t xml:space="preserve"> </w:t>
        </w:r>
      </w:ins>
      <w:del w:id="2717" w:author="Ryan Lemos" w:date="2019-10-13T12:01:00Z">
        <w:r w:rsidR="006C7E48" w:rsidDel="00EE035A">
          <w:delText xml:space="preserve"> </w:delText>
        </w:r>
        <w:r w:rsidR="006C7E48" w:rsidDel="00EE035A">
          <w:rPr>
            <w:rStyle w:val="Refdecomentrio"/>
          </w:rPr>
          <w:commentReference w:id="2713"/>
        </w:r>
        <w:r w:rsidR="006C7E48" w:rsidRPr="005074A5" w:rsidDel="00EE035A">
          <w:rPr>
            <w:i/>
            <w:iCs/>
          </w:rPr>
          <w:delText>Wrapper</w:delText>
        </w:r>
        <w:r w:rsidR="006C7E48" w:rsidDel="00EE035A">
          <w:delText xml:space="preserve"> Angular para essa biblioteca, que seria um</w:delText>
        </w:r>
      </w:del>
      <w:r w:rsidR="006C7E48">
        <w:t>a implementação da biblioteca SWAL utilizando o padrão do Angular</w:t>
      </w:r>
      <w:ins w:id="2718" w:author="Ryan Lemos" w:date="2019-10-13T12:02:00Z">
        <w:r w:rsidR="00EE035A">
          <w:t xml:space="preserve"> conforme seção</w:t>
        </w:r>
      </w:ins>
      <w:ins w:id="2719" w:author="Ryan Lemos" w:date="2019-10-13T15:34:00Z">
        <w:r w:rsidR="00A768C5">
          <w:t xml:space="preserve"> </w:t>
        </w:r>
        <w:r w:rsidR="00A768C5">
          <w:fldChar w:fldCharType="begin"/>
        </w:r>
        <w:r w:rsidR="00A768C5">
          <w:instrText xml:space="preserve"> REF _Ref21873296 \r \h </w:instrText>
        </w:r>
      </w:ins>
      <w:r w:rsidR="00A768C5">
        <w:fldChar w:fldCharType="separate"/>
      </w:r>
      <w:ins w:id="2720" w:author="Ryan Lemos" w:date="2019-10-14T19:23:00Z">
        <w:r w:rsidR="0002745D">
          <w:t>2.2.4.7</w:t>
        </w:r>
      </w:ins>
      <w:ins w:id="2721" w:author="Ryan Lemos" w:date="2019-10-13T15:34:00Z">
        <w:r w:rsidR="00A768C5">
          <w:fldChar w:fldCharType="end"/>
        </w:r>
      </w:ins>
      <w:r w:rsidR="006C7E48">
        <w:t xml:space="preserve">.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2714"/>
      <w:r w:rsidR="006C7E48">
        <w:rPr>
          <w:rStyle w:val="Refdecomentrio"/>
        </w:rPr>
        <w:commentReference w:id="2714"/>
      </w:r>
      <w:r w:rsidR="006C7E48">
        <w:t xml:space="preserve">A </w:t>
      </w:r>
      <w:r w:rsidR="006C7E48">
        <w:fldChar w:fldCharType="begin"/>
      </w:r>
      <w:r w:rsidR="006C7E48">
        <w:instrText xml:space="preserve"> REF _Ref20734450 \h </w:instrText>
      </w:r>
      <w:r w:rsidR="006C7E48">
        <w:fldChar w:fldCharType="separate"/>
      </w:r>
      <w:ins w:id="2722" w:author="Ryan Lemos" w:date="2019-10-14T19:23:00Z">
        <w:r w:rsidR="0002745D">
          <w:t xml:space="preserve">Figura </w:t>
        </w:r>
        <w:r w:rsidR="0002745D">
          <w:rPr>
            <w:noProof/>
          </w:rPr>
          <w:t>35</w:t>
        </w:r>
      </w:ins>
      <w:del w:id="2723"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7D9A1BA7" w:rsidR="006C7E48" w:rsidRDefault="006C7E48" w:rsidP="005074A5">
      <w:pPr>
        <w:pStyle w:val="Legenda"/>
        <w:keepNext/>
      </w:pPr>
      <w:bookmarkStart w:id="2724" w:name="_Ref20734450"/>
      <w:bookmarkStart w:id="2725" w:name="_Toc21973968"/>
      <w:bookmarkStart w:id="2726" w:name="_Toc21974200"/>
      <w:r>
        <w:t xml:space="preserve">Figura </w:t>
      </w:r>
      <w:fldSimple w:instr=" SEQ Figura \* ARABIC ">
        <w:ins w:id="2727" w:author="Ryan Lemos" w:date="2019-10-14T19:23:00Z">
          <w:r w:rsidR="0002745D">
            <w:rPr>
              <w:noProof/>
            </w:rPr>
            <w:t>35</w:t>
          </w:r>
        </w:ins>
        <w:del w:id="2728" w:author="Ryan Lemos" w:date="2019-10-07T11:05:00Z">
          <w:r w:rsidR="00D343FF" w:rsidDel="00EA672B">
            <w:rPr>
              <w:noProof/>
            </w:rPr>
            <w:delText>37</w:delText>
          </w:r>
        </w:del>
      </w:fldSimple>
      <w:bookmarkEnd w:id="2724"/>
      <w:r>
        <w:t xml:space="preserve"> - Mensagem de exclusão de um registro</w:t>
      </w:r>
      <w:bookmarkEnd w:id="2725"/>
      <w:bookmarkEnd w:id="2726"/>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123" cy="2034656"/>
                    </a:xfrm>
                    <a:prstGeom prst="rect">
                      <a:avLst/>
                    </a:prstGeom>
                  </pic:spPr>
                </pic:pic>
              </a:graphicData>
            </a:graphic>
          </wp:inline>
        </w:drawing>
      </w:r>
    </w:p>
    <w:p w14:paraId="0A125056" w14:textId="7BBA0653" w:rsidR="00D536A8" w:rsidRDefault="009E79A9" w:rsidP="00D536A8">
      <w:pPr>
        <w:pStyle w:val="Fontes"/>
        <w:rPr>
          <w:ins w:id="2729" w:author="Ryan Lemos" w:date="2019-10-13T12:45:00Z"/>
        </w:rPr>
      </w:pPr>
      <w:ins w:id="2730" w:author="Ryan Lemos" w:date="2019-10-13T12:59:00Z">
        <w:r>
          <w:t>Fonte: PRÓPRIA, 2019. Utilizando o ambiente ILC v.1.</w:t>
        </w:r>
      </w:ins>
    </w:p>
    <w:p w14:paraId="677DE394" w14:textId="77777777" w:rsidR="00DA6C7C" w:rsidRDefault="00DA6C7C" w:rsidP="00DA6C7C"/>
    <w:p w14:paraId="63909ADA" w14:textId="284B0E7A"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2731" w:author="Ryan Lemos" w:date="2019-10-14T19:23:00Z">
        <w:r w:rsidR="0002745D">
          <w:t xml:space="preserve">Figura </w:t>
        </w:r>
        <w:r w:rsidR="0002745D">
          <w:rPr>
            <w:noProof/>
          </w:rPr>
          <w:t>36</w:t>
        </w:r>
      </w:ins>
      <w:del w:id="2732"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23C45E2D" w:rsidR="0069744B" w:rsidRDefault="0069744B" w:rsidP="005074A5">
      <w:pPr>
        <w:pStyle w:val="Legenda"/>
        <w:keepNext/>
      </w:pPr>
      <w:bookmarkStart w:id="2733" w:name="_Ref20734568"/>
      <w:bookmarkStart w:id="2734" w:name="_Toc21973969"/>
      <w:bookmarkStart w:id="2735" w:name="_Toc21974201"/>
      <w:r>
        <w:t xml:space="preserve">Figura </w:t>
      </w:r>
      <w:fldSimple w:instr=" SEQ Figura \* ARABIC ">
        <w:ins w:id="2736" w:author="Ryan Lemos" w:date="2019-10-14T19:23:00Z">
          <w:r w:rsidR="0002745D">
            <w:rPr>
              <w:noProof/>
            </w:rPr>
            <w:t>36</w:t>
          </w:r>
        </w:ins>
        <w:del w:id="2737" w:author="Ryan Lemos" w:date="2019-10-07T11:05:00Z">
          <w:r w:rsidR="00D343FF" w:rsidDel="00EA672B">
            <w:rPr>
              <w:noProof/>
            </w:rPr>
            <w:delText>38</w:delText>
          </w:r>
        </w:del>
      </w:fldSimple>
      <w:bookmarkEnd w:id="2733"/>
      <w:r>
        <w:t xml:space="preserve"> - Botão de visualizar registro</w:t>
      </w:r>
      <w:bookmarkEnd w:id="2734"/>
      <w:bookmarkEnd w:id="2735"/>
    </w:p>
    <w:p w14:paraId="2D9C8479" w14:textId="5372C471" w:rsidR="006C7E48" w:rsidRDefault="00DA6C7C" w:rsidP="005074A5">
      <w:pPr>
        <w:ind w:firstLine="0"/>
        <w:jc w:val="center"/>
        <w:rPr>
          <w:ins w:id="2738" w:author="Ryan Lemos" w:date="2019-10-13T12:46:00Z"/>
        </w:rP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4375" cy="561975"/>
                    </a:xfrm>
                    <a:prstGeom prst="rect">
                      <a:avLst/>
                    </a:prstGeom>
                  </pic:spPr>
                </pic:pic>
              </a:graphicData>
            </a:graphic>
          </wp:inline>
        </w:drawing>
      </w:r>
    </w:p>
    <w:p w14:paraId="5B8C337E" w14:textId="7E376735" w:rsidR="00D536A8" w:rsidRDefault="009E79A9" w:rsidP="00D536A8">
      <w:pPr>
        <w:pStyle w:val="Fontes"/>
        <w:rPr>
          <w:ins w:id="2739" w:author="Ryan Lemos" w:date="2019-10-13T12:46:00Z"/>
        </w:rPr>
      </w:pPr>
      <w:ins w:id="2740" w:author="Ryan Lemos" w:date="2019-10-13T12:59:00Z">
        <w:r>
          <w:t>Fonte: PRÓPRIA, 2019. Utilizando o ambiente ILC v.1.</w:t>
        </w:r>
      </w:ins>
    </w:p>
    <w:p w14:paraId="74E6F685" w14:textId="77777777" w:rsidR="00D536A8" w:rsidRDefault="00D536A8" w:rsidP="005074A5">
      <w:pPr>
        <w:ind w:firstLine="0"/>
        <w:jc w:val="center"/>
      </w:pPr>
    </w:p>
    <w:p w14:paraId="6892E980" w14:textId="66AC0367"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2741" w:author="Ryan Lemos" w:date="2019-10-14T19:23:00Z">
        <w:r w:rsidR="0002745D">
          <w:t xml:space="preserve">Figura </w:t>
        </w:r>
        <w:r w:rsidR="0002745D">
          <w:rPr>
            <w:noProof/>
          </w:rPr>
          <w:t>37</w:t>
        </w:r>
      </w:ins>
      <w:del w:id="2742" w:author="Ryan Lemos" w:date="2019-10-07T11:05:00Z">
        <w:r w:rsidR="00054B21" w:rsidDel="00EA672B">
          <w:delText xml:space="preserve">Figura </w:delText>
        </w:r>
        <w:r w:rsidR="00054B21" w:rsidDel="00EA672B">
          <w:rPr>
            <w:noProof/>
          </w:rPr>
          <w:delText>39</w:delText>
        </w:r>
      </w:del>
      <w:r>
        <w:fldChar w:fldCharType="end"/>
      </w:r>
      <w:r>
        <w:t>.</w:t>
      </w:r>
    </w:p>
    <w:p w14:paraId="6714C1A4" w14:textId="0C7A3BF6" w:rsidR="006C7E48" w:rsidRDefault="006C7E48" w:rsidP="006C7E48">
      <w:pPr>
        <w:pStyle w:val="Legenda"/>
        <w:keepNext/>
      </w:pPr>
      <w:bookmarkStart w:id="2743" w:name="_Ref20734696"/>
      <w:bookmarkStart w:id="2744" w:name="_Toc21973970"/>
      <w:bookmarkStart w:id="2745" w:name="_Toc21974202"/>
      <w:r>
        <w:t xml:space="preserve">Figura </w:t>
      </w:r>
      <w:fldSimple w:instr=" SEQ Figura \* ARABIC ">
        <w:ins w:id="2746" w:author="Ryan Lemos" w:date="2019-10-14T19:23:00Z">
          <w:r w:rsidR="0002745D">
            <w:rPr>
              <w:noProof/>
            </w:rPr>
            <w:t>37</w:t>
          </w:r>
        </w:ins>
        <w:del w:id="2747" w:author="Ryan Lemos" w:date="2019-10-07T11:05:00Z">
          <w:r w:rsidR="00D343FF" w:rsidDel="00EA672B">
            <w:rPr>
              <w:noProof/>
            </w:rPr>
            <w:delText>39</w:delText>
          </w:r>
        </w:del>
      </w:fldSimple>
      <w:bookmarkEnd w:id="2743"/>
      <w:r>
        <w:t xml:space="preserve"> - Botão de novo registro</w:t>
      </w:r>
      <w:bookmarkEnd w:id="2744"/>
      <w:bookmarkEnd w:id="2745"/>
    </w:p>
    <w:p w14:paraId="77F93259" w14:textId="2A07685E" w:rsidR="00DA6C7C" w:rsidRDefault="006C7E48" w:rsidP="006C7E48">
      <w:pPr>
        <w:ind w:firstLine="0"/>
        <w:jc w:val="center"/>
        <w:rPr>
          <w:ins w:id="2748" w:author="Ryan Lemos" w:date="2019-10-13T12:46:00Z"/>
        </w:rP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23975" cy="676275"/>
                    </a:xfrm>
                    <a:prstGeom prst="rect">
                      <a:avLst/>
                    </a:prstGeom>
                  </pic:spPr>
                </pic:pic>
              </a:graphicData>
            </a:graphic>
          </wp:inline>
        </w:drawing>
      </w:r>
    </w:p>
    <w:p w14:paraId="7F0C04BF" w14:textId="5F569F16" w:rsidR="00D536A8" w:rsidRDefault="009E79A9" w:rsidP="00D536A8">
      <w:pPr>
        <w:pStyle w:val="Fontes"/>
        <w:rPr>
          <w:ins w:id="2749" w:author="Ryan Lemos" w:date="2019-10-13T12:46:00Z"/>
        </w:rPr>
      </w:pPr>
      <w:ins w:id="2750" w:author="Ryan Lemos" w:date="2019-10-13T12:59:00Z">
        <w:r>
          <w:t>Fonte: PRÓPRIA, 2019. Utilizando o ambiente ILC v.1.</w:t>
        </w:r>
      </w:ins>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2DA0DA0" w:rsidR="0073158C" w:rsidRDefault="0073158C" w:rsidP="0073158C">
      <w:pPr>
        <w:pStyle w:val="Legenda"/>
        <w:keepNext/>
      </w:pPr>
      <w:bookmarkStart w:id="2751" w:name="_Toc21973971"/>
      <w:bookmarkStart w:id="2752" w:name="_Toc21974203"/>
      <w:r>
        <w:t xml:space="preserve">Figura </w:t>
      </w:r>
      <w:fldSimple w:instr=" SEQ Figura \* ARABIC ">
        <w:ins w:id="2753" w:author="Ryan Lemos" w:date="2019-10-14T19:23:00Z">
          <w:r w:rsidR="0002745D">
            <w:rPr>
              <w:noProof/>
            </w:rPr>
            <w:t>38</w:t>
          </w:r>
        </w:ins>
        <w:del w:id="2754" w:author="Ryan Lemos" w:date="2019-10-07T11:05:00Z">
          <w:r w:rsidR="00D343FF" w:rsidDel="00EA672B">
            <w:rPr>
              <w:noProof/>
            </w:rPr>
            <w:delText>40</w:delText>
          </w:r>
        </w:del>
      </w:fldSimple>
      <w:r>
        <w:t xml:space="preserve"> - Botão de recarregar dados</w:t>
      </w:r>
      <w:bookmarkEnd w:id="2751"/>
      <w:bookmarkEnd w:id="2752"/>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2075" cy="609600"/>
                    </a:xfrm>
                    <a:prstGeom prst="rect">
                      <a:avLst/>
                    </a:prstGeom>
                  </pic:spPr>
                </pic:pic>
              </a:graphicData>
            </a:graphic>
          </wp:inline>
        </w:drawing>
      </w:r>
    </w:p>
    <w:p w14:paraId="0B1F20A1" w14:textId="03E96951" w:rsidR="00D536A8" w:rsidRDefault="009E79A9" w:rsidP="00D536A8">
      <w:pPr>
        <w:pStyle w:val="Fontes"/>
        <w:rPr>
          <w:ins w:id="2755" w:author="Ryan Lemos" w:date="2019-10-13T12:46:00Z"/>
        </w:rPr>
      </w:pPr>
      <w:ins w:id="2756" w:author="Ryan Lemos" w:date="2019-10-13T12:59:00Z">
        <w:r>
          <w:t>Fonte: PRÓPRIA, 2019. Utilizando o ambiente ILC v.1.</w:t>
        </w:r>
      </w:ins>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757" w:name="_Toc21973463"/>
      <w:r>
        <w:t>Trocar senha (somente para gestores)</w:t>
      </w:r>
      <w:bookmarkEnd w:id="2757"/>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273FAC72" w:rsidR="0069744B" w:rsidRDefault="0069744B" w:rsidP="005074A5">
      <w:pPr>
        <w:pStyle w:val="Legenda"/>
        <w:keepNext/>
      </w:pPr>
      <w:bookmarkStart w:id="2758" w:name="_Toc21973972"/>
      <w:bookmarkStart w:id="2759" w:name="_Toc21974204"/>
      <w:r>
        <w:t xml:space="preserve">Figura </w:t>
      </w:r>
      <w:fldSimple w:instr=" SEQ Figura \* ARABIC ">
        <w:ins w:id="2760" w:author="Ryan Lemos" w:date="2019-10-14T19:23:00Z">
          <w:r w:rsidR="0002745D">
            <w:rPr>
              <w:noProof/>
            </w:rPr>
            <w:t>39</w:t>
          </w:r>
        </w:ins>
        <w:del w:id="2761" w:author="Ryan Lemos" w:date="2019-10-07T11:05:00Z">
          <w:r w:rsidR="00D343FF" w:rsidDel="00EA672B">
            <w:rPr>
              <w:noProof/>
            </w:rPr>
            <w:delText>41</w:delText>
          </w:r>
        </w:del>
      </w:fldSimple>
      <w:r>
        <w:t xml:space="preserve"> - Botão para trocar de senha</w:t>
      </w:r>
      <w:bookmarkEnd w:id="2758"/>
      <w:bookmarkEnd w:id="2759"/>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00" cy="609600"/>
                    </a:xfrm>
                    <a:prstGeom prst="rect">
                      <a:avLst/>
                    </a:prstGeom>
                  </pic:spPr>
                </pic:pic>
              </a:graphicData>
            </a:graphic>
          </wp:inline>
        </w:drawing>
      </w:r>
    </w:p>
    <w:p w14:paraId="44338319" w14:textId="3B8F7BDB" w:rsidR="00D536A8" w:rsidRDefault="009E79A9" w:rsidP="00D536A8">
      <w:pPr>
        <w:pStyle w:val="Fontes"/>
        <w:rPr>
          <w:ins w:id="2762" w:author="Ryan Lemos" w:date="2019-10-13T12:46:00Z"/>
        </w:rPr>
      </w:pPr>
      <w:ins w:id="2763" w:author="Ryan Lemos" w:date="2019-10-13T12:59:00Z">
        <w:r>
          <w:t>Fonte: PRÓPRIA, 2019. Utilizando o ambiente ILC v.1.</w:t>
        </w:r>
      </w:ins>
    </w:p>
    <w:p w14:paraId="7E2C7F44" w14:textId="77777777" w:rsidR="00DA6C7C" w:rsidRDefault="00DA6C7C" w:rsidP="00DA6C7C"/>
    <w:p w14:paraId="7F0D00E2" w14:textId="46A7B98E" w:rsidR="006C7E48" w:rsidRDefault="006C7E48">
      <w:pPr>
        <w:pStyle w:val="Ttulo3"/>
      </w:pPr>
      <w:bookmarkStart w:id="2764" w:name="_Toc21973464"/>
      <w:r>
        <w:t>Botões para a gestão de atividades de uma turma</w:t>
      </w:r>
      <w:bookmarkEnd w:id="2764"/>
    </w:p>
    <w:p w14:paraId="101E1511" w14:textId="77777777" w:rsidR="00DA6C7C" w:rsidRPr="003E2735" w:rsidRDefault="00DA6C7C" w:rsidP="00DA6C7C"/>
    <w:p w14:paraId="6D1AF15C" w14:textId="4CF1336A"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del w:id="2765" w:author="Ryan Lemos" w:date="2019-10-13T15:34:00Z">
        <w:r w:rsidR="0073158C" w:rsidDel="00A768C5">
          <w:delText xml:space="preserve"> </w:delText>
        </w:r>
      </w:del>
      <w:ins w:id="2766" w:author="Ryan Lemos" w:date="2019-10-13T15:34:00Z">
        <w:r w:rsidR="00A768C5">
          <w:t xml:space="preserve"> </w:t>
        </w:r>
      </w:ins>
      <w:ins w:id="2767" w:author="Ryan Lemos" w:date="2019-10-13T15:35:00Z">
        <w:r w:rsidR="00A768C5">
          <w:fldChar w:fldCharType="begin"/>
        </w:r>
        <w:r w:rsidR="00A768C5">
          <w:instrText xml:space="preserve"> REF _Ref21873331 \r \h </w:instrText>
        </w:r>
      </w:ins>
      <w:r w:rsidR="00A768C5">
        <w:fldChar w:fldCharType="separate"/>
      </w:r>
      <w:ins w:id="2768" w:author="Ryan Lemos" w:date="2019-10-14T19:23:00Z">
        <w:r w:rsidR="0002745D">
          <w:t>1.1.1.1</w:t>
        </w:r>
      </w:ins>
      <w:ins w:id="2769" w:author="Ryan Lemos" w:date="2019-10-13T15:35:00Z">
        <w:r w:rsidR="00A768C5">
          <w:fldChar w:fldCharType="end"/>
        </w:r>
      </w:ins>
      <w:del w:id="2770" w:author="Ryan Lemos" w:date="2019-10-13T15:34:00Z">
        <w:r w:rsidR="0073158C" w:rsidDel="00A768C5">
          <w:delText>x</w:delText>
        </w:r>
      </w:del>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2771" w:author="Ryan Lemos" w:date="2019-10-14T19:23:00Z">
        <w:r w:rsidR="0002745D">
          <w:t xml:space="preserve">Figura </w:t>
        </w:r>
        <w:r w:rsidR="0002745D">
          <w:rPr>
            <w:noProof/>
          </w:rPr>
          <w:t>40</w:t>
        </w:r>
      </w:ins>
      <w:del w:id="2772"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0A0C912C" w:rsidR="0069744B" w:rsidRDefault="0069744B" w:rsidP="005074A5">
      <w:pPr>
        <w:pStyle w:val="Legenda"/>
        <w:keepNext/>
      </w:pPr>
      <w:bookmarkStart w:id="2773" w:name="_Ref20734771"/>
      <w:bookmarkStart w:id="2774" w:name="_Toc21973973"/>
      <w:bookmarkStart w:id="2775" w:name="_Toc21974205"/>
      <w:r>
        <w:t xml:space="preserve">Figura </w:t>
      </w:r>
      <w:fldSimple w:instr=" SEQ Figura \* ARABIC ">
        <w:ins w:id="2776" w:author="Ryan Lemos" w:date="2019-10-14T19:23:00Z">
          <w:r w:rsidR="0002745D">
            <w:rPr>
              <w:noProof/>
            </w:rPr>
            <w:t>40</w:t>
          </w:r>
        </w:ins>
        <w:del w:id="2777" w:author="Ryan Lemos" w:date="2019-10-07T11:05:00Z">
          <w:r w:rsidR="00D343FF" w:rsidDel="00EA672B">
            <w:rPr>
              <w:noProof/>
            </w:rPr>
            <w:delText>42</w:delText>
          </w:r>
        </w:del>
      </w:fldSimple>
      <w:bookmarkEnd w:id="2773"/>
      <w:r>
        <w:t xml:space="preserve"> - Botão de duplicar registro</w:t>
      </w:r>
      <w:bookmarkEnd w:id="2774"/>
      <w:bookmarkEnd w:id="2775"/>
    </w:p>
    <w:p w14:paraId="46B978B0" w14:textId="77777777" w:rsidR="00DA6C7C" w:rsidDel="00B318DA" w:rsidRDefault="00DA6C7C" w:rsidP="00DA6C7C">
      <w:pPr>
        <w:ind w:firstLine="0"/>
        <w:jc w:val="center"/>
        <w:rPr>
          <w:del w:id="2778"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2779" w:author="Ryan Lemos" w:date="2019-10-07T21:02:00Z">
          <w:pPr>
            <w:pStyle w:val="Ttulo3"/>
            <w:numPr>
              <w:ilvl w:val="0"/>
              <w:numId w:val="0"/>
            </w:numPr>
            <w:ind w:left="0" w:firstLine="0"/>
          </w:pPr>
        </w:pPrChange>
      </w:pPr>
    </w:p>
    <w:p w14:paraId="07394248" w14:textId="02AC31F1" w:rsidR="00D536A8" w:rsidRDefault="009E79A9" w:rsidP="00D536A8">
      <w:pPr>
        <w:pStyle w:val="Fontes"/>
        <w:rPr>
          <w:ins w:id="2780" w:author="Ryan Lemos" w:date="2019-10-13T12:46:00Z"/>
        </w:rPr>
      </w:pPr>
      <w:ins w:id="2781" w:author="Ryan Lemos" w:date="2019-10-13T12:59:00Z">
        <w:r>
          <w:t>Fonte: PRÓPRIA, 2019. Utilizando o ambiente ILC v.1.</w:t>
        </w:r>
      </w:ins>
    </w:p>
    <w:p w14:paraId="491B2BF3" w14:textId="77777777" w:rsidR="00DA6C7C" w:rsidRDefault="00DA6C7C" w:rsidP="00DA6C7C"/>
    <w:p w14:paraId="3271E25E" w14:textId="1FC92282" w:rsidR="00DA6C7C" w:rsidRDefault="00DA6C7C" w:rsidP="00DA6C7C">
      <w:r>
        <w:t>É possível ao professor gerar um documento em formato PDF das atividades criadas no ambiente</w:t>
      </w:r>
      <w:r w:rsidR="0073158C">
        <w:t xml:space="preserve">, conforme seção </w:t>
      </w:r>
      <w:ins w:id="2782" w:author="Ryan Lemos" w:date="2019-10-13T15:35:00Z">
        <w:r w:rsidR="00A768C5">
          <w:fldChar w:fldCharType="begin"/>
        </w:r>
        <w:r w:rsidR="00A768C5">
          <w:instrText xml:space="preserve"> REF _Ref21873355 \r \h </w:instrText>
        </w:r>
      </w:ins>
      <w:r w:rsidR="00A768C5">
        <w:fldChar w:fldCharType="separate"/>
      </w:r>
      <w:ins w:id="2783" w:author="Ryan Lemos" w:date="2019-10-14T19:23:00Z">
        <w:r w:rsidR="0002745D">
          <w:t>3.6.1.3</w:t>
        </w:r>
      </w:ins>
      <w:ins w:id="2784" w:author="Ryan Lemos" w:date="2019-10-13T15:35:00Z">
        <w:r w:rsidR="00A768C5">
          <w:fldChar w:fldCharType="end"/>
        </w:r>
      </w:ins>
      <w:del w:id="2785" w:author="Ryan Lemos" w:date="2019-10-13T15:35:00Z">
        <w:r w:rsidR="0073158C" w:rsidDel="00A768C5">
          <w:delText>x e seção y</w:delText>
        </w:r>
      </w:del>
      <w:r>
        <w:t>. Para isso deve clicar no botão da</w:t>
      </w:r>
      <w:r w:rsidR="0073158C">
        <w:t xml:space="preserve"> </w:t>
      </w:r>
      <w:r w:rsidR="0073158C">
        <w:fldChar w:fldCharType="begin"/>
      </w:r>
      <w:r w:rsidR="0073158C">
        <w:instrText xml:space="preserve"> REF _Ref20734813 \h </w:instrText>
      </w:r>
      <w:r w:rsidR="0073158C">
        <w:fldChar w:fldCharType="separate"/>
      </w:r>
      <w:ins w:id="2786" w:author="Ryan Lemos" w:date="2019-10-14T19:23:00Z">
        <w:r w:rsidR="0002745D">
          <w:t xml:space="preserve">Figura </w:t>
        </w:r>
        <w:r w:rsidR="0002745D">
          <w:rPr>
            <w:noProof/>
          </w:rPr>
          <w:t>41</w:t>
        </w:r>
      </w:ins>
      <w:del w:id="2787"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7C6241D7" w:rsidR="0069744B" w:rsidRDefault="0069744B" w:rsidP="005074A5">
      <w:pPr>
        <w:pStyle w:val="Legenda"/>
        <w:keepNext/>
      </w:pPr>
      <w:bookmarkStart w:id="2788" w:name="_Ref20734813"/>
      <w:bookmarkStart w:id="2789" w:name="_Toc21973974"/>
      <w:bookmarkStart w:id="2790" w:name="_Toc21974206"/>
      <w:r>
        <w:t xml:space="preserve">Figura </w:t>
      </w:r>
      <w:fldSimple w:instr=" SEQ Figura \* ARABIC ">
        <w:ins w:id="2791" w:author="Ryan Lemos" w:date="2019-10-14T19:23:00Z">
          <w:r w:rsidR="0002745D">
            <w:rPr>
              <w:noProof/>
            </w:rPr>
            <w:t>41</w:t>
          </w:r>
        </w:ins>
        <w:del w:id="2792" w:author="Ryan Lemos" w:date="2019-10-07T11:05:00Z">
          <w:r w:rsidR="00D343FF" w:rsidDel="00EA672B">
            <w:rPr>
              <w:noProof/>
            </w:rPr>
            <w:delText>43</w:delText>
          </w:r>
        </w:del>
      </w:fldSimple>
      <w:bookmarkEnd w:id="2788"/>
      <w:r>
        <w:t xml:space="preserve"> - Botão de gerar</w:t>
      </w:r>
      <w:r>
        <w:rPr>
          <w:noProof/>
        </w:rPr>
        <w:t xml:space="preserve"> PDF</w:t>
      </w:r>
      <w:bookmarkEnd w:id="2789"/>
      <w:bookmarkEnd w:id="2790"/>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647700"/>
                    </a:xfrm>
                    <a:prstGeom prst="rect">
                      <a:avLst/>
                    </a:prstGeom>
                  </pic:spPr>
                </pic:pic>
              </a:graphicData>
            </a:graphic>
          </wp:inline>
        </w:drawing>
      </w:r>
    </w:p>
    <w:p w14:paraId="3AB082B9" w14:textId="1B2C7DD1" w:rsidR="00D536A8" w:rsidRDefault="009E79A9" w:rsidP="00D536A8">
      <w:pPr>
        <w:pStyle w:val="Fontes"/>
        <w:rPr>
          <w:ins w:id="2793" w:author="Ryan Lemos" w:date="2019-10-13T12:46:00Z"/>
        </w:rPr>
      </w:pPr>
      <w:ins w:id="2794" w:author="Ryan Lemos" w:date="2019-10-13T12:59:00Z">
        <w:r>
          <w:t>Fonte: PRÓPRIA, 2019. Utilizando o ambiente ILC v.1.</w:t>
        </w:r>
      </w:ins>
    </w:p>
    <w:p w14:paraId="19BC814B" w14:textId="77777777" w:rsidR="0073158C" w:rsidRDefault="0073158C" w:rsidP="00DA6C7C">
      <w:pPr>
        <w:ind w:firstLine="0"/>
        <w:jc w:val="center"/>
      </w:pPr>
    </w:p>
    <w:p w14:paraId="22276281" w14:textId="2DDA3579" w:rsidR="00DA6C7C" w:rsidRDefault="0073158C" w:rsidP="00DA6C7C">
      <w:r>
        <w:t xml:space="preserve">O botão da </w:t>
      </w:r>
      <w:r>
        <w:fldChar w:fldCharType="begin"/>
      </w:r>
      <w:r>
        <w:instrText xml:space="preserve"> REF _Ref20734851 \h </w:instrText>
      </w:r>
      <w:r>
        <w:fldChar w:fldCharType="separate"/>
      </w:r>
      <w:ins w:id="2795" w:author="Ryan Lemos" w:date="2019-10-14T19:23:00Z">
        <w:r w:rsidR="0002745D">
          <w:t xml:space="preserve">Figura </w:t>
        </w:r>
        <w:r w:rsidR="0002745D">
          <w:rPr>
            <w:noProof/>
          </w:rPr>
          <w:t>42</w:t>
        </w:r>
      </w:ins>
      <w:del w:id="2796"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31F9BF64" w:rsidR="0069744B" w:rsidRDefault="0069744B" w:rsidP="005074A5">
      <w:pPr>
        <w:pStyle w:val="Legenda"/>
        <w:keepNext/>
      </w:pPr>
      <w:bookmarkStart w:id="2797" w:name="_Ref20734851"/>
      <w:bookmarkStart w:id="2798" w:name="_Toc21973975"/>
      <w:bookmarkStart w:id="2799" w:name="_Toc21974207"/>
      <w:r>
        <w:t xml:space="preserve">Figura </w:t>
      </w:r>
      <w:fldSimple w:instr=" SEQ Figura \* ARABIC ">
        <w:ins w:id="2800" w:author="Ryan Lemos" w:date="2019-10-14T19:23:00Z">
          <w:r w:rsidR="0002745D">
            <w:rPr>
              <w:noProof/>
            </w:rPr>
            <w:t>42</w:t>
          </w:r>
        </w:ins>
        <w:del w:id="2801" w:author="Ryan Lemos" w:date="2019-10-07T11:05:00Z">
          <w:r w:rsidR="00D343FF" w:rsidDel="00EA672B">
            <w:rPr>
              <w:noProof/>
            </w:rPr>
            <w:delText>44</w:delText>
          </w:r>
        </w:del>
      </w:fldSimple>
      <w:bookmarkEnd w:id="2797"/>
      <w:r>
        <w:t xml:space="preserve"> - Botão de informações</w:t>
      </w:r>
      <w:bookmarkEnd w:id="2798"/>
      <w:bookmarkEnd w:id="2799"/>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8175" cy="828675"/>
                    </a:xfrm>
                    <a:prstGeom prst="rect">
                      <a:avLst/>
                    </a:prstGeom>
                  </pic:spPr>
                </pic:pic>
              </a:graphicData>
            </a:graphic>
          </wp:inline>
        </w:drawing>
      </w:r>
    </w:p>
    <w:p w14:paraId="2093C063" w14:textId="1D2DBB2A" w:rsidR="00D536A8" w:rsidRDefault="009E79A9" w:rsidP="00D536A8">
      <w:pPr>
        <w:pStyle w:val="Fontes"/>
        <w:rPr>
          <w:ins w:id="2802" w:author="Ryan Lemos" w:date="2019-10-13T12:46:00Z"/>
        </w:rPr>
      </w:pPr>
      <w:ins w:id="2803" w:author="Ryan Lemos" w:date="2019-10-13T12:59:00Z">
        <w:r>
          <w:t>Fonte: PRÓPRIA, 2019. Utilizando o ambiente ILC v.1.</w:t>
        </w:r>
      </w:ins>
    </w:p>
    <w:p w14:paraId="3885BF82" w14:textId="77777777" w:rsidR="0069744B" w:rsidRDefault="0069744B" w:rsidP="005074A5">
      <w:pPr>
        <w:ind w:firstLine="0"/>
        <w:jc w:val="center"/>
      </w:pPr>
    </w:p>
    <w:p w14:paraId="10C14FA4" w14:textId="67747B78"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2804" w:author="Ryan Lemos" w:date="2019-10-14T19:23:00Z">
        <w:r w:rsidR="0002745D">
          <w:t xml:space="preserve">Figura </w:t>
        </w:r>
        <w:r w:rsidR="0002745D">
          <w:rPr>
            <w:noProof/>
          </w:rPr>
          <w:t>43</w:t>
        </w:r>
      </w:ins>
      <w:del w:id="2805"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78758B87" w:rsidR="0069744B" w:rsidRDefault="0069744B" w:rsidP="005074A5">
      <w:pPr>
        <w:pStyle w:val="Legenda"/>
        <w:keepNext/>
      </w:pPr>
      <w:bookmarkStart w:id="2806" w:name="_Ref20735172"/>
      <w:bookmarkStart w:id="2807" w:name="_Toc21973976"/>
      <w:bookmarkStart w:id="2808" w:name="_Toc21974208"/>
      <w:r>
        <w:lastRenderedPageBreak/>
        <w:t xml:space="preserve">Figura </w:t>
      </w:r>
      <w:fldSimple w:instr=" SEQ Figura \* ARABIC ">
        <w:ins w:id="2809" w:author="Ryan Lemos" w:date="2019-10-14T19:23:00Z">
          <w:r w:rsidR="0002745D">
            <w:rPr>
              <w:noProof/>
            </w:rPr>
            <w:t>43</w:t>
          </w:r>
        </w:ins>
        <w:del w:id="2810" w:author="Ryan Lemos" w:date="2019-10-07T11:05:00Z">
          <w:r w:rsidR="00D343FF" w:rsidDel="00EA672B">
            <w:rPr>
              <w:noProof/>
            </w:rPr>
            <w:delText>45</w:delText>
          </w:r>
        </w:del>
      </w:fldSimple>
      <w:bookmarkEnd w:id="2806"/>
      <w:r>
        <w:t xml:space="preserve"> - Botão de resetar resultado</w:t>
      </w:r>
      <w:bookmarkEnd w:id="2807"/>
      <w:bookmarkEnd w:id="2808"/>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5825" cy="657225"/>
                    </a:xfrm>
                    <a:prstGeom prst="rect">
                      <a:avLst/>
                    </a:prstGeom>
                  </pic:spPr>
                </pic:pic>
              </a:graphicData>
            </a:graphic>
          </wp:inline>
        </w:drawing>
      </w:r>
    </w:p>
    <w:p w14:paraId="5F484CE3" w14:textId="02361EA0" w:rsidR="00D536A8" w:rsidRDefault="009E79A9" w:rsidP="00D536A8">
      <w:pPr>
        <w:pStyle w:val="Fontes"/>
        <w:rPr>
          <w:ins w:id="2811" w:author="Ryan Lemos" w:date="2019-10-13T12:46:00Z"/>
        </w:rPr>
      </w:pPr>
      <w:ins w:id="2812" w:author="Ryan Lemos" w:date="2019-10-13T12:59:00Z">
        <w:r>
          <w:t>Fonte: PRÓPRIA, 2019. Utilizando o ambiente ILC v.1.</w:t>
        </w:r>
      </w:ins>
    </w:p>
    <w:p w14:paraId="4023A9AB" w14:textId="77777777" w:rsidR="0073158C" w:rsidRPr="008D0372" w:rsidRDefault="0073158C" w:rsidP="005074A5">
      <w:pPr>
        <w:ind w:firstLine="0"/>
        <w:jc w:val="center"/>
      </w:pPr>
    </w:p>
    <w:p w14:paraId="5DCE5383" w14:textId="09B2AE3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2813" w:author="Ryan Lemos" w:date="2019-10-14T19:23:00Z">
        <w:r w:rsidR="0002745D">
          <w:t xml:space="preserve">Figura </w:t>
        </w:r>
        <w:r w:rsidR="0002745D">
          <w:rPr>
            <w:noProof/>
          </w:rPr>
          <w:t>44</w:t>
        </w:r>
      </w:ins>
      <w:del w:id="2814"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0906ACF1" w:rsidR="0069744B" w:rsidRDefault="0069744B" w:rsidP="005074A5">
      <w:pPr>
        <w:pStyle w:val="Legenda"/>
        <w:keepNext/>
      </w:pPr>
      <w:bookmarkStart w:id="2815" w:name="_Ref20735155"/>
      <w:bookmarkStart w:id="2816" w:name="_Toc21973977"/>
      <w:bookmarkStart w:id="2817" w:name="_Toc21974209"/>
      <w:r>
        <w:t xml:space="preserve">Figura </w:t>
      </w:r>
      <w:fldSimple w:instr=" SEQ Figura \* ARABIC ">
        <w:ins w:id="2818" w:author="Ryan Lemos" w:date="2019-10-14T19:23:00Z">
          <w:r w:rsidR="0002745D">
            <w:rPr>
              <w:noProof/>
            </w:rPr>
            <w:t>44</w:t>
          </w:r>
        </w:ins>
        <w:del w:id="2819" w:author="Ryan Lemos" w:date="2019-10-07T11:05:00Z">
          <w:r w:rsidR="00D343FF" w:rsidDel="00EA672B">
            <w:rPr>
              <w:noProof/>
            </w:rPr>
            <w:delText>46</w:delText>
          </w:r>
        </w:del>
      </w:fldSimple>
      <w:bookmarkEnd w:id="2815"/>
      <w:r>
        <w:t xml:space="preserve"> - Botão de vincular alunos a uma atividade</w:t>
      </w:r>
      <w:bookmarkEnd w:id="2816"/>
      <w:bookmarkEnd w:id="2817"/>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61975"/>
                    </a:xfrm>
                    <a:prstGeom prst="rect">
                      <a:avLst/>
                    </a:prstGeom>
                  </pic:spPr>
                </pic:pic>
              </a:graphicData>
            </a:graphic>
          </wp:inline>
        </w:drawing>
      </w:r>
    </w:p>
    <w:p w14:paraId="73BA7FC5" w14:textId="423F9981" w:rsidR="00D536A8" w:rsidRDefault="009E79A9" w:rsidP="00D536A8">
      <w:pPr>
        <w:pStyle w:val="Fontes"/>
        <w:rPr>
          <w:ins w:id="2820" w:author="Ryan Lemos" w:date="2019-10-13T12:46:00Z"/>
        </w:rPr>
      </w:pPr>
      <w:ins w:id="2821" w:author="Ryan Lemos" w:date="2019-10-13T12:59:00Z">
        <w:r>
          <w:t>Fonte: PRÓPRIA, 2019. Utilizando o ambiente ILC v.1.</w:t>
        </w:r>
      </w:ins>
    </w:p>
    <w:p w14:paraId="5DC9D2F4" w14:textId="77777777" w:rsidR="00DA6C7C" w:rsidRDefault="00DA6C7C" w:rsidP="005074A5">
      <w:pPr>
        <w:ind w:firstLine="0"/>
      </w:pPr>
    </w:p>
    <w:p w14:paraId="22AED440" w14:textId="157FD174"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2822" w:author="Ryan Lemos" w:date="2019-10-14T19:23:00Z">
        <w:r w:rsidR="0002745D">
          <w:t xml:space="preserve">Figura </w:t>
        </w:r>
        <w:r w:rsidR="0002745D">
          <w:rPr>
            <w:noProof/>
          </w:rPr>
          <w:t>45</w:t>
        </w:r>
      </w:ins>
      <w:del w:id="2823"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30C6CAC5" w:rsidR="0069744B" w:rsidRDefault="0069744B" w:rsidP="005074A5">
      <w:pPr>
        <w:pStyle w:val="Legenda"/>
        <w:keepNext/>
      </w:pPr>
      <w:bookmarkStart w:id="2824" w:name="_Ref20735143"/>
      <w:bookmarkStart w:id="2825" w:name="_Toc21973978"/>
      <w:bookmarkStart w:id="2826" w:name="_Toc21974210"/>
      <w:r>
        <w:t xml:space="preserve">Figura </w:t>
      </w:r>
      <w:fldSimple w:instr=" SEQ Figura \* ARABIC ">
        <w:ins w:id="2827" w:author="Ryan Lemos" w:date="2019-10-14T19:23:00Z">
          <w:r w:rsidR="0002745D">
            <w:rPr>
              <w:noProof/>
            </w:rPr>
            <w:t>45</w:t>
          </w:r>
        </w:ins>
        <w:del w:id="2828" w:author="Ryan Lemos" w:date="2019-10-07T11:05:00Z">
          <w:r w:rsidR="00D343FF" w:rsidDel="00EA672B">
            <w:rPr>
              <w:noProof/>
            </w:rPr>
            <w:delText>47</w:delText>
          </w:r>
        </w:del>
      </w:fldSimple>
      <w:bookmarkEnd w:id="2824"/>
      <w:r>
        <w:t xml:space="preserve"> - Botão de redistribuir pontuação</w:t>
      </w:r>
      <w:bookmarkEnd w:id="2825"/>
      <w:bookmarkEnd w:id="2826"/>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225" cy="666750"/>
                    </a:xfrm>
                    <a:prstGeom prst="rect">
                      <a:avLst/>
                    </a:prstGeom>
                  </pic:spPr>
                </pic:pic>
              </a:graphicData>
            </a:graphic>
          </wp:inline>
        </w:drawing>
      </w:r>
    </w:p>
    <w:p w14:paraId="54C4AA91" w14:textId="3E4EFE89" w:rsidR="00D536A8" w:rsidRDefault="009E79A9" w:rsidP="00D536A8">
      <w:pPr>
        <w:pStyle w:val="Fontes"/>
        <w:rPr>
          <w:ins w:id="2829" w:author="Ryan Lemos" w:date="2019-10-13T12:46:00Z"/>
        </w:rPr>
      </w:pPr>
      <w:ins w:id="2830" w:author="Ryan Lemos" w:date="2019-10-13T12:59:00Z">
        <w:r>
          <w:t>Fonte: PRÓPRIA, 2019. Utilizando o ambiente ILC v.1.</w:t>
        </w:r>
      </w:ins>
    </w:p>
    <w:p w14:paraId="7C5CAFF9" w14:textId="77777777" w:rsidR="00DA6C7C" w:rsidRDefault="00DA6C7C" w:rsidP="00DA6C7C"/>
    <w:p w14:paraId="0AD7D893" w14:textId="5E7A6511"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2831" w:author="Ryan Lemos" w:date="2019-10-14T19:23:00Z">
        <w:r w:rsidR="0002745D">
          <w:t xml:space="preserve">Figura </w:t>
        </w:r>
        <w:r w:rsidR="0002745D">
          <w:rPr>
            <w:noProof/>
          </w:rPr>
          <w:t>46</w:t>
        </w:r>
      </w:ins>
      <w:del w:id="2832"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15431EC6" w:rsidR="0069744B" w:rsidRDefault="0069744B" w:rsidP="005074A5">
      <w:pPr>
        <w:pStyle w:val="Legenda"/>
        <w:keepNext/>
      </w:pPr>
      <w:bookmarkStart w:id="2833" w:name="_Ref20735120"/>
      <w:bookmarkStart w:id="2834" w:name="_Toc21973979"/>
      <w:bookmarkStart w:id="2835" w:name="_Toc21974211"/>
      <w:r>
        <w:t xml:space="preserve">Figura </w:t>
      </w:r>
      <w:fldSimple w:instr=" SEQ Figura \* ARABIC ">
        <w:ins w:id="2836" w:author="Ryan Lemos" w:date="2019-10-14T19:23:00Z">
          <w:r w:rsidR="0002745D">
            <w:rPr>
              <w:noProof/>
            </w:rPr>
            <w:t>46</w:t>
          </w:r>
        </w:ins>
        <w:del w:id="2837" w:author="Ryan Lemos" w:date="2019-10-07T11:05:00Z">
          <w:r w:rsidR="00D343FF" w:rsidDel="00EA672B">
            <w:rPr>
              <w:noProof/>
            </w:rPr>
            <w:delText>48</w:delText>
          </w:r>
        </w:del>
      </w:fldSimple>
      <w:bookmarkEnd w:id="2833"/>
      <w:r>
        <w:t xml:space="preserve"> - Botão de envio de nota</w:t>
      </w:r>
      <w:bookmarkEnd w:id="2834"/>
      <w:bookmarkEnd w:id="2835"/>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733425"/>
                    </a:xfrm>
                    <a:prstGeom prst="rect">
                      <a:avLst/>
                    </a:prstGeom>
                  </pic:spPr>
                </pic:pic>
              </a:graphicData>
            </a:graphic>
          </wp:inline>
        </w:drawing>
      </w:r>
    </w:p>
    <w:p w14:paraId="17D05C36" w14:textId="795A0879" w:rsidR="00D536A8" w:rsidRDefault="009E79A9" w:rsidP="00D536A8">
      <w:pPr>
        <w:pStyle w:val="Fontes"/>
        <w:rPr>
          <w:ins w:id="2838" w:author="Ryan Lemos" w:date="2019-10-13T12:46:00Z"/>
        </w:rPr>
      </w:pPr>
      <w:ins w:id="2839" w:author="Ryan Lemos" w:date="2019-10-13T12:59:00Z">
        <w:r>
          <w:t>Fonte: PRÓPRIA, 2019. Utilizando o ambiente ILC v.1.</w:t>
        </w:r>
      </w:ins>
    </w:p>
    <w:p w14:paraId="4CB3C1C8" w14:textId="77777777" w:rsidR="00DA6C7C" w:rsidRPr="00F24BB2" w:rsidRDefault="00DA6C7C" w:rsidP="00DA6C7C"/>
    <w:p w14:paraId="271DF844" w14:textId="77777777" w:rsidR="00DA6C7C" w:rsidRDefault="00DA6C7C" w:rsidP="005074A5">
      <w:pPr>
        <w:pStyle w:val="Ttulo3"/>
      </w:pPr>
      <w:bookmarkStart w:id="2840" w:name="_Toc21973465"/>
      <w:r>
        <w:t>Botões do calendário</w:t>
      </w:r>
      <w:bookmarkEnd w:id="2840"/>
    </w:p>
    <w:p w14:paraId="43C9FDAD" w14:textId="77777777" w:rsidR="00DA6C7C" w:rsidRDefault="00DA6C7C" w:rsidP="00DA6C7C"/>
    <w:p w14:paraId="3715BFCC" w14:textId="2EDA18B7" w:rsidR="00DA6C7C" w:rsidRDefault="00DA6C7C" w:rsidP="00DA6C7C">
      <w:r>
        <w:t>O ambiente conta com um calendário interativo, em que os alunos e professores podem acompanhar os eventos criados pelos professores para uma turma, e pela própria escola</w:t>
      </w:r>
      <w:r w:rsidR="0073158C">
        <w:t>, conforme</w:t>
      </w:r>
      <w:del w:id="2841" w:author="Ryan Lemos" w:date="2019-10-13T15:36:00Z">
        <w:r w:rsidR="0073158C" w:rsidDel="00A768C5">
          <w:delText xml:space="preserve"> </w:delText>
        </w:r>
      </w:del>
      <w:ins w:id="2842" w:author="Ryan Lemos" w:date="2019-10-13T15:36:00Z">
        <w:r w:rsidR="00A768C5">
          <w:t xml:space="preserve"> </w:t>
        </w:r>
        <w:r w:rsidR="00A768C5">
          <w:fldChar w:fldCharType="begin"/>
        </w:r>
        <w:r w:rsidR="00A768C5">
          <w:instrText xml:space="preserve"> REF _Ref21873391 \r \h </w:instrText>
        </w:r>
      </w:ins>
      <w:r w:rsidR="00A768C5">
        <w:fldChar w:fldCharType="separate"/>
      </w:r>
      <w:ins w:id="2843" w:author="Ryan Lemos" w:date="2019-10-14T19:23:00Z">
        <w:r w:rsidR="0002745D">
          <w:t>3.6.1.3</w:t>
        </w:r>
      </w:ins>
      <w:ins w:id="2844" w:author="Ryan Lemos" w:date="2019-10-13T15:36:00Z">
        <w:r w:rsidR="00A768C5">
          <w:fldChar w:fldCharType="end"/>
        </w:r>
      </w:ins>
      <w:del w:id="2845" w:author="Ryan Lemos" w:date="2019-10-13T15:36:00Z">
        <w:r w:rsidR="0073158C" w:rsidDel="00A768C5">
          <w:delText>seção x, seção y e seção z</w:delText>
        </w:r>
      </w:del>
      <w:r>
        <w:t>. A</w:t>
      </w:r>
      <w:r w:rsidR="0073158C">
        <w:t xml:space="preserve"> </w:t>
      </w:r>
      <w:r w:rsidR="0073158C">
        <w:fldChar w:fldCharType="begin"/>
      </w:r>
      <w:r w:rsidR="0073158C">
        <w:instrText xml:space="preserve"> REF _Ref20735032 \h </w:instrText>
      </w:r>
      <w:r w:rsidR="0073158C">
        <w:fldChar w:fldCharType="separate"/>
      </w:r>
      <w:ins w:id="2846" w:author="Ryan Lemos" w:date="2019-10-14T19:23:00Z">
        <w:r w:rsidR="0002745D">
          <w:t xml:space="preserve">Figura </w:t>
        </w:r>
        <w:r w:rsidR="0002745D">
          <w:rPr>
            <w:noProof/>
          </w:rPr>
          <w:t>47</w:t>
        </w:r>
      </w:ins>
      <w:del w:id="2847"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63EC15BA" w:rsidR="0069744B" w:rsidRDefault="0069744B" w:rsidP="005074A5">
      <w:pPr>
        <w:pStyle w:val="Legenda"/>
        <w:keepNext/>
      </w:pPr>
      <w:bookmarkStart w:id="2848" w:name="_Ref20735032"/>
      <w:bookmarkStart w:id="2849" w:name="_Toc21973980"/>
      <w:bookmarkStart w:id="2850" w:name="_Toc21974212"/>
      <w:r>
        <w:t xml:space="preserve">Figura </w:t>
      </w:r>
      <w:fldSimple w:instr=" SEQ Figura \* ARABIC ">
        <w:ins w:id="2851" w:author="Ryan Lemos" w:date="2019-10-14T19:23:00Z">
          <w:r w:rsidR="0002745D">
            <w:rPr>
              <w:noProof/>
            </w:rPr>
            <w:t>47</w:t>
          </w:r>
        </w:ins>
        <w:del w:id="2852" w:author="Ryan Lemos" w:date="2019-10-07T11:05:00Z">
          <w:r w:rsidR="00D343FF" w:rsidDel="00EA672B">
            <w:rPr>
              <w:noProof/>
            </w:rPr>
            <w:delText>49</w:delText>
          </w:r>
        </w:del>
      </w:fldSimple>
      <w:bookmarkEnd w:id="2848"/>
      <w:r>
        <w:t xml:space="preserve"> - Botões de visualização do calendário</w:t>
      </w:r>
      <w:bookmarkEnd w:id="2849"/>
      <w:bookmarkEnd w:id="2850"/>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9155" cy="1030171"/>
                    </a:xfrm>
                    <a:prstGeom prst="rect">
                      <a:avLst/>
                    </a:prstGeom>
                  </pic:spPr>
                </pic:pic>
              </a:graphicData>
            </a:graphic>
          </wp:inline>
        </w:drawing>
      </w:r>
    </w:p>
    <w:p w14:paraId="2F6E4DCC" w14:textId="4AE3BFAF" w:rsidR="00D536A8" w:rsidRDefault="009E79A9" w:rsidP="00D536A8">
      <w:pPr>
        <w:pStyle w:val="Fontes"/>
        <w:rPr>
          <w:ins w:id="2853" w:author="Ryan Lemos" w:date="2019-10-13T12:46:00Z"/>
        </w:rPr>
      </w:pPr>
      <w:ins w:id="2854" w:author="Ryan Lemos" w:date="2019-10-13T12:59:00Z">
        <w:r>
          <w:t>Fonte: PRÓPRIA, 2019. Utilizando o ambiente ILC v.1.</w:t>
        </w:r>
      </w:ins>
    </w:p>
    <w:p w14:paraId="26797B21" w14:textId="77777777" w:rsidR="0073158C" w:rsidRDefault="0073158C" w:rsidP="005074A5">
      <w:pPr>
        <w:ind w:firstLine="0"/>
        <w:jc w:val="center"/>
      </w:pPr>
    </w:p>
    <w:p w14:paraId="3A035C8E" w14:textId="23188D2B"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2855" w:author="Ryan Lemos" w:date="2019-10-14T19:23:00Z">
        <w:r w:rsidR="0002745D">
          <w:t xml:space="preserve">Figura </w:t>
        </w:r>
        <w:r w:rsidR="0002745D">
          <w:rPr>
            <w:noProof/>
          </w:rPr>
          <w:t>48</w:t>
        </w:r>
      </w:ins>
      <w:del w:id="2856"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06C04A2C" w:rsidR="0069744B" w:rsidRDefault="0069744B" w:rsidP="005074A5">
      <w:pPr>
        <w:pStyle w:val="Legenda"/>
        <w:keepNext/>
      </w:pPr>
      <w:bookmarkStart w:id="2857" w:name="_Ref20735031"/>
      <w:bookmarkStart w:id="2858" w:name="_Toc21973981"/>
      <w:bookmarkStart w:id="2859" w:name="_Toc21974213"/>
      <w:r>
        <w:t xml:space="preserve">Figura </w:t>
      </w:r>
      <w:fldSimple w:instr=" SEQ Figura \* ARABIC ">
        <w:ins w:id="2860" w:author="Ryan Lemos" w:date="2019-10-14T19:23:00Z">
          <w:r w:rsidR="0002745D">
            <w:rPr>
              <w:noProof/>
            </w:rPr>
            <w:t>48</w:t>
          </w:r>
        </w:ins>
        <w:del w:id="2861" w:author="Ryan Lemos" w:date="2019-10-07T11:05:00Z">
          <w:r w:rsidR="00D343FF" w:rsidDel="00EA672B">
            <w:rPr>
              <w:noProof/>
            </w:rPr>
            <w:delText>50</w:delText>
          </w:r>
        </w:del>
      </w:fldSimple>
      <w:bookmarkEnd w:id="2857"/>
      <w:r>
        <w:t xml:space="preserve"> - Botões de navegação do calendário</w:t>
      </w:r>
      <w:bookmarkEnd w:id="2858"/>
      <w:bookmarkEnd w:id="2859"/>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5566" cy="1200316"/>
                    </a:xfrm>
                    <a:prstGeom prst="rect">
                      <a:avLst/>
                    </a:prstGeom>
                  </pic:spPr>
                </pic:pic>
              </a:graphicData>
            </a:graphic>
          </wp:inline>
        </w:drawing>
      </w:r>
    </w:p>
    <w:p w14:paraId="35AB5E35" w14:textId="62E343C2" w:rsidR="00D536A8" w:rsidRDefault="009E79A9" w:rsidP="00D536A8">
      <w:pPr>
        <w:pStyle w:val="Fontes"/>
        <w:rPr>
          <w:ins w:id="2862" w:author="Ryan Lemos" w:date="2019-10-13T12:46:00Z"/>
        </w:rPr>
      </w:pPr>
      <w:ins w:id="2863" w:author="Ryan Lemos" w:date="2019-10-13T12:59:00Z">
        <w:r>
          <w:t>Fonte: PRÓPRIA, 2019. Utilizando o ambiente ILC v.1.</w:t>
        </w:r>
      </w:ins>
    </w:p>
    <w:p w14:paraId="7D2152FF" w14:textId="77777777" w:rsidR="00DA6C7C" w:rsidRDefault="00DA6C7C" w:rsidP="00DA6C7C"/>
    <w:p w14:paraId="027A0976" w14:textId="450829FD" w:rsidR="00DA6C7C" w:rsidRDefault="00DA6C7C" w:rsidP="005074A5">
      <w:pPr>
        <w:pStyle w:val="Ttulo3"/>
      </w:pPr>
      <w:commentRangeStart w:id="2864"/>
      <w:del w:id="2865" w:author="Ryan Lemos" w:date="2019-10-07T09:08:00Z">
        <w:r w:rsidDel="00DC21E5">
          <w:delText>Notificações</w:delText>
        </w:r>
        <w:commentRangeEnd w:id="2864"/>
        <w:r w:rsidR="00724525" w:rsidDel="00DC21E5">
          <w:rPr>
            <w:rStyle w:val="Refdecomentrio"/>
            <w:rFonts w:eastAsia="Calibri"/>
            <w:b w:val="0"/>
          </w:rPr>
          <w:commentReference w:id="2864"/>
        </w:r>
      </w:del>
      <w:bookmarkStart w:id="2866" w:name="_Toc21973466"/>
      <w:ins w:id="2867" w:author="Ryan Lemos" w:date="2019-10-07T09:08:00Z">
        <w:r w:rsidR="00DC21E5">
          <w:t>Botões da barra superior</w:t>
        </w:r>
      </w:ins>
      <w:bookmarkEnd w:id="2866"/>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5451DB73" w:rsidR="0069744B" w:rsidRDefault="0069744B" w:rsidP="005074A5">
      <w:pPr>
        <w:pStyle w:val="Legenda"/>
        <w:keepNext/>
      </w:pPr>
      <w:bookmarkStart w:id="2868" w:name="_Ref21942313"/>
      <w:bookmarkStart w:id="2869" w:name="_Toc21973982"/>
      <w:bookmarkStart w:id="2870" w:name="_Toc21974214"/>
      <w:r>
        <w:t xml:space="preserve">Figura </w:t>
      </w:r>
      <w:fldSimple w:instr=" SEQ Figura \* ARABIC ">
        <w:ins w:id="2871" w:author="Ryan Lemos" w:date="2019-10-14T19:23:00Z">
          <w:r w:rsidR="0002745D">
            <w:rPr>
              <w:noProof/>
            </w:rPr>
            <w:t>49</w:t>
          </w:r>
        </w:ins>
        <w:del w:id="2872" w:author="Ryan Lemos" w:date="2019-10-07T11:05:00Z">
          <w:r w:rsidR="00D343FF" w:rsidDel="00EA672B">
            <w:rPr>
              <w:noProof/>
            </w:rPr>
            <w:delText>51</w:delText>
          </w:r>
        </w:del>
      </w:fldSimple>
      <w:bookmarkEnd w:id="2868"/>
      <w:r>
        <w:t xml:space="preserve"> - Botão de Notificações (sem novas notificações)</w:t>
      </w:r>
      <w:bookmarkEnd w:id="2869"/>
      <w:bookmarkEnd w:id="2870"/>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90866" cy="509256"/>
                    </a:xfrm>
                    <a:prstGeom prst="rect">
                      <a:avLst/>
                    </a:prstGeom>
                  </pic:spPr>
                </pic:pic>
              </a:graphicData>
            </a:graphic>
          </wp:inline>
        </w:drawing>
      </w:r>
    </w:p>
    <w:p w14:paraId="0A49DB98" w14:textId="5BC85945" w:rsidR="00D536A8" w:rsidRDefault="009E79A9" w:rsidP="00D536A8">
      <w:pPr>
        <w:pStyle w:val="Fontes"/>
        <w:rPr>
          <w:ins w:id="2873" w:author="Ryan Lemos" w:date="2019-10-13T12:46:00Z"/>
        </w:rPr>
      </w:pPr>
      <w:ins w:id="2874" w:author="Ryan Lemos" w:date="2019-10-13T12:59:00Z">
        <w:r>
          <w:t>Fonte: PRÓPRIA, 2019. Utilizando o ambiente ILC v.1.</w:t>
        </w:r>
      </w:ins>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46C02A22" w:rsidR="0069744B" w:rsidRDefault="0069744B" w:rsidP="005074A5">
      <w:pPr>
        <w:pStyle w:val="Legenda"/>
        <w:keepNext/>
      </w:pPr>
      <w:bookmarkStart w:id="2875" w:name="_Ref20735067"/>
      <w:bookmarkStart w:id="2876" w:name="_Toc21973983"/>
      <w:bookmarkStart w:id="2877" w:name="_Toc21974215"/>
      <w:r>
        <w:t xml:space="preserve">Figura </w:t>
      </w:r>
      <w:fldSimple w:instr=" SEQ Figura \* ARABIC ">
        <w:ins w:id="2878" w:author="Ryan Lemos" w:date="2019-10-14T19:23:00Z">
          <w:r w:rsidR="0002745D">
            <w:rPr>
              <w:noProof/>
            </w:rPr>
            <w:t>50</w:t>
          </w:r>
        </w:ins>
        <w:del w:id="2879" w:author="Ryan Lemos" w:date="2019-10-07T11:05:00Z">
          <w:r w:rsidR="00D343FF" w:rsidDel="00EA672B">
            <w:rPr>
              <w:noProof/>
            </w:rPr>
            <w:delText>52</w:delText>
          </w:r>
        </w:del>
      </w:fldSimple>
      <w:bookmarkEnd w:id="2875"/>
      <w:r>
        <w:t xml:space="preserve"> - </w:t>
      </w:r>
      <w:r w:rsidRPr="00870B88">
        <w:t>Botão de Notificações (</w:t>
      </w:r>
      <w:r>
        <w:t>com</w:t>
      </w:r>
      <w:r w:rsidRPr="00870B88">
        <w:t xml:space="preserve"> novas notificações)</w:t>
      </w:r>
      <w:bookmarkEnd w:id="2876"/>
      <w:bookmarkEnd w:id="2877"/>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4379" cy="531947"/>
                    </a:xfrm>
                    <a:prstGeom prst="rect">
                      <a:avLst/>
                    </a:prstGeom>
                  </pic:spPr>
                </pic:pic>
              </a:graphicData>
            </a:graphic>
          </wp:inline>
        </w:drawing>
      </w:r>
    </w:p>
    <w:p w14:paraId="4E79FC82" w14:textId="334E8373" w:rsidR="00D536A8" w:rsidRDefault="009E79A9" w:rsidP="00D536A8">
      <w:pPr>
        <w:pStyle w:val="Fontes"/>
        <w:rPr>
          <w:ins w:id="2880" w:author="Ryan Lemos" w:date="2019-10-13T12:46:00Z"/>
        </w:rPr>
      </w:pPr>
      <w:ins w:id="2881" w:author="Ryan Lemos" w:date="2019-10-13T12:59:00Z">
        <w:r>
          <w:t>Fonte: PRÓPRIA, 2019. Utilizando o ambiente ILC v.1.</w:t>
        </w:r>
      </w:ins>
    </w:p>
    <w:p w14:paraId="4A9F1BBF" w14:textId="77777777" w:rsidR="00DA6C7C" w:rsidDel="00DC21E5" w:rsidRDefault="00DA6C7C" w:rsidP="00DA6C7C">
      <w:pPr>
        <w:ind w:firstLine="0"/>
        <w:jc w:val="center"/>
        <w:rPr>
          <w:del w:id="2882" w:author="Ryan Lemos" w:date="2019-10-07T09:08:00Z"/>
        </w:rPr>
      </w:pPr>
    </w:p>
    <w:p w14:paraId="54F85ACF" w14:textId="414FD772" w:rsidR="00DA6C7C" w:rsidDel="00DC21E5" w:rsidRDefault="00DA6C7C">
      <w:pPr>
        <w:pStyle w:val="Ttulo3"/>
        <w:ind w:left="0" w:firstLine="0"/>
        <w:rPr>
          <w:del w:id="2883" w:author="Ryan Lemos" w:date="2019-10-07T09:08:00Z"/>
        </w:rPr>
        <w:pPrChange w:id="2884" w:author="Ryan Lemos" w:date="2019-10-07T09:08:00Z">
          <w:pPr>
            <w:pStyle w:val="Ttulo3"/>
          </w:pPr>
        </w:pPrChange>
      </w:pPr>
      <w:del w:id="2885" w:author="Ryan Lemos" w:date="2019-10-07T09:08:00Z">
        <w:r w:rsidDel="00DC21E5">
          <w:delText>Configurações</w:delText>
        </w:r>
      </w:del>
    </w:p>
    <w:p w14:paraId="56C08AAB" w14:textId="77777777" w:rsidR="00DA6C7C" w:rsidRDefault="00DA6C7C">
      <w:pPr>
        <w:ind w:firstLine="0"/>
        <w:pPrChange w:id="2886" w:author="Ryan Lemos" w:date="2019-10-07T09:08:00Z">
          <w:pPr/>
        </w:pPrChange>
      </w:pPr>
    </w:p>
    <w:p w14:paraId="3394A94C" w14:textId="24AD2DAA" w:rsidR="00DA6C7C" w:rsidDel="00DC21E5" w:rsidRDefault="00DA6C7C">
      <w:pPr>
        <w:rPr>
          <w:del w:id="2887"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2888" w:author="Ryan Lemos" w:date="2019-10-14T19:23:00Z">
        <w:r w:rsidR="0002745D">
          <w:t xml:space="preserve">Figura </w:t>
        </w:r>
        <w:r w:rsidR="0002745D">
          <w:rPr>
            <w:noProof/>
          </w:rPr>
          <w:t>50</w:t>
        </w:r>
      </w:ins>
      <w:del w:id="2889"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2890" w:author="Ryan Lemos" w:date="2019-10-07T09:08:00Z"/>
        </w:rPr>
      </w:pPr>
    </w:p>
    <w:p w14:paraId="64273F8F" w14:textId="77777777" w:rsidR="00DA6C7C" w:rsidDel="00DC21E5" w:rsidRDefault="00DA6C7C">
      <w:pPr>
        <w:rPr>
          <w:del w:id="2891" w:author="Ryan Lemos" w:date="2019-10-07T09:08:00Z"/>
        </w:rPr>
        <w:pPrChange w:id="2892" w:author="Ryan Lemos" w:date="2019-10-07T09:09:00Z">
          <w:pPr>
            <w:pStyle w:val="Ttulo3"/>
          </w:pPr>
        </w:pPrChange>
      </w:pPr>
      <w:del w:id="2893" w:author="Ryan Lemos" w:date="2019-10-07T09:08:00Z">
        <w:r w:rsidDel="00DC21E5">
          <w:delText>Sair</w:delText>
        </w:r>
      </w:del>
    </w:p>
    <w:p w14:paraId="50BE3B7F" w14:textId="07748EDC" w:rsidR="00DA6C7C" w:rsidDel="00DC21E5" w:rsidRDefault="00DC21E5">
      <w:pPr>
        <w:rPr>
          <w:del w:id="2894" w:author="Ryan Lemos" w:date="2019-10-07T09:09:00Z"/>
        </w:rPr>
      </w:pPr>
      <w:ins w:id="2895" w:author="Ryan Lemos" w:date="2019-10-07T09:09:00Z">
        <w:r>
          <w:t xml:space="preserve"> </w:t>
        </w:r>
      </w:ins>
    </w:p>
    <w:p w14:paraId="2CFD5C37" w14:textId="0E133A7F" w:rsidR="00DA6C7C" w:rsidDel="00DC21E5" w:rsidRDefault="00DA6C7C">
      <w:pPr>
        <w:rPr>
          <w:del w:id="2896" w:author="Ryan Lemos" w:date="2019-10-07T09:08:00Z"/>
        </w:rPr>
      </w:pP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2897" w:author="Ryan Lemos" w:date="2019-10-14T19:23:00Z">
        <w:r w:rsidR="0002745D">
          <w:t xml:space="preserve">Figura </w:t>
        </w:r>
        <w:r w:rsidR="0002745D">
          <w:rPr>
            <w:noProof/>
          </w:rPr>
          <w:t>50</w:t>
        </w:r>
      </w:ins>
      <w:del w:id="2898"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2899" w:author="Ryan Lemos" w:date="2019-10-07T09:08:00Z"/>
        </w:rPr>
      </w:pPr>
    </w:p>
    <w:p w14:paraId="1749BEC4" w14:textId="0A4EADF7" w:rsidR="00DA6C7C" w:rsidDel="00DC21E5" w:rsidRDefault="00DA6C7C">
      <w:pPr>
        <w:rPr>
          <w:del w:id="2900" w:author="Ryan Lemos" w:date="2019-10-07T09:08:00Z"/>
        </w:rPr>
        <w:pPrChange w:id="2901" w:author="Ryan Lemos" w:date="2019-10-07T09:09:00Z">
          <w:pPr>
            <w:pStyle w:val="Ttulo3"/>
          </w:pPr>
        </w:pPrChange>
      </w:pPr>
      <w:del w:id="2902" w:author="Ryan Lemos" w:date="2019-10-07T09:08:00Z">
        <w:r w:rsidDel="00DC21E5">
          <w:delText>Menu</w:delText>
        </w:r>
      </w:del>
    </w:p>
    <w:p w14:paraId="03281EE7" w14:textId="77777777" w:rsidR="00DA6C7C" w:rsidRPr="00A71532" w:rsidRDefault="00DA6C7C"/>
    <w:p w14:paraId="35363226" w14:textId="5296D149"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2903" w:author="Ryan Lemos" w:date="2019-10-14T19:23:00Z">
        <w:r w:rsidR="0002745D">
          <w:t xml:space="preserve">Figura </w:t>
        </w:r>
        <w:r w:rsidR="0002745D">
          <w:rPr>
            <w:noProof/>
          </w:rPr>
          <w:t>51</w:t>
        </w:r>
      </w:ins>
      <w:del w:id="2904"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4C796AE0" w:rsidR="0069744B" w:rsidRDefault="0069744B" w:rsidP="005074A5">
      <w:pPr>
        <w:pStyle w:val="Legenda"/>
        <w:keepNext/>
      </w:pPr>
      <w:bookmarkStart w:id="2905" w:name="_Ref20735105"/>
      <w:bookmarkStart w:id="2906" w:name="_Toc21973984"/>
      <w:bookmarkStart w:id="2907" w:name="_Toc21974216"/>
      <w:r>
        <w:t xml:space="preserve">Figura </w:t>
      </w:r>
      <w:fldSimple w:instr=" SEQ Figura \* ARABIC ">
        <w:ins w:id="2908" w:author="Ryan Lemos" w:date="2019-10-14T19:23:00Z">
          <w:r w:rsidR="0002745D">
            <w:rPr>
              <w:noProof/>
            </w:rPr>
            <w:t>51</w:t>
          </w:r>
        </w:ins>
        <w:del w:id="2909" w:author="Ryan Lemos" w:date="2019-10-07T11:05:00Z">
          <w:r w:rsidR="00D343FF" w:rsidDel="00EA672B">
            <w:rPr>
              <w:noProof/>
            </w:rPr>
            <w:delText>53</w:delText>
          </w:r>
        </w:del>
      </w:fldSimple>
      <w:bookmarkEnd w:id="2905"/>
      <w:r>
        <w:t xml:space="preserve"> - Botão de menu</w:t>
      </w:r>
      <w:bookmarkEnd w:id="2906"/>
      <w:bookmarkEnd w:id="2907"/>
    </w:p>
    <w:p w14:paraId="4A65BED5" w14:textId="38D8DA19" w:rsidR="00DA6C7C" w:rsidRDefault="00DA6C7C" w:rsidP="00DA6C7C">
      <w:pPr>
        <w:ind w:firstLine="0"/>
        <w:jc w:val="center"/>
        <w:rPr>
          <w:ins w:id="2910" w:author="Ryan Lemos" w:date="2019-10-13T12:46:00Z"/>
        </w:rP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23950" cy="762000"/>
                    </a:xfrm>
                    <a:prstGeom prst="rect">
                      <a:avLst/>
                    </a:prstGeom>
                  </pic:spPr>
                </pic:pic>
              </a:graphicData>
            </a:graphic>
          </wp:inline>
        </w:drawing>
      </w:r>
    </w:p>
    <w:p w14:paraId="47615864" w14:textId="69B6B00A" w:rsidR="00D536A8" w:rsidRDefault="009E79A9" w:rsidP="00D536A8">
      <w:pPr>
        <w:pStyle w:val="Fontes"/>
        <w:rPr>
          <w:ins w:id="2911" w:author="Ryan Lemos" w:date="2019-10-13T12:46:00Z"/>
        </w:rPr>
      </w:pPr>
      <w:ins w:id="2912" w:author="Ryan Lemos" w:date="2019-10-13T12:59:00Z">
        <w:r>
          <w:t>Fonte: PRÓPRIA, 2019. Utilizando o ambiente ILC v.1.</w:t>
        </w:r>
      </w:ins>
    </w:p>
    <w:p w14:paraId="7233C6DF" w14:textId="77777777" w:rsidR="00D536A8" w:rsidRPr="007E03F0" w:rsidRDefault="00D536A8" w:rsidP="00DA6C7C">
      <w:pPr>
        <w:ind w:firstLine="0"/>
        <w:jc w:val="center"/>
      </w:pPr>
    </w:p>
    <w:p w14:paraId="3C56C2D4" w14:textId="77777777" w:rsidR="00DA6C7C" w:rsidRPr="007E03F0" w:rsidDel="00B318DA" w:rsidRDefault="00DA6C7C" w:rsidP="00DA6C7C">
      <w:pPr>
        <w:rPr>
          <w:del w:id="2913" w:author="Ryan Lemos" w:date="2019-10-07T21:03:00Z"/>
        </w:rPr>
      </w:pPr>
    </w:p>
    <w:p w14:paraId="79641F39" w14:textId="2298C85E" w:rsidR="00273340" w:rsidRDefault="00273340">
      <w:pPr>
        <w:pStyle w:val="Ttulo2"/>
        <w:numPr>
          <w:ilvl w:val="0"/>
          <w:numId w:val="0"/>
        </w:numPr>
      </w:pPr>
    </w:p>
    <w:p w14:paraId="36C8F8D0" w14:textId="53157631" w:rsidR="009A2E13" w:rsidRDefault="009A2E13" w:rsidP="009A2E13">
      <w:pPr>
        <w:pStyle w:val="Ttulo2"/>
      </w:pPr>
      <w:bookmarkStart w:id="2914" w:name="_Ref21873173"/>
      <w:bookmarkStart w:id="2915" w:name="_Ref21873255"/>
      <w:bookmarkStart w:id="2916" w:name="_Toc21973467"/>
      <w:r>
        <w:t>Release 1 – Cadastros Básicos</w:t>
      </w:r>
      <w:bookmarkEnd w:id="2914"/>
      <w:bookmarkEnd w:id="2915"/>
      <w:bookmarkEnd w:id="2916"/>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2917" w:name="_Toc21973468"/>
      <w:r>
        <w:t>Sistema desenvolvido</w:t>
      </w:r>
      <w:bookmarkEnd w:id="2917"/>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2918" w:name="_Ref20051330"/>
      <w:bookmarkStart w:id="2919" w:name="_Ref20051323"/>
      <w:bookmarkStart w:id="2920" w:name="_Toc21974282"/>
      <w:r>
        <w:t xml:space="preserve">Quadro </w:t>
      </w:r>
      <w:fldSimple w:instr=" SEQ Quadro \* ARABIC ">
        <w:r w:rsidR="0002745D">
          <w:rPr>
            <w:noProof/>
          </w:rPr>
          <w:t>1</w:t>
        </w:r>
      </w:fldSimple>
      <w:bookmarkEnd w:id="2918"/>
      <w:r>
        <w:t xml:space="preserve"> - Estória de login</w:t>
      </w:r>
      <w:bookmarkEnd w:id="2919"/>
      <w:bookmarkEnd w:id="2920"/>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pPr>
        <w:pStyle w:val="Fontes"/>
        <w:rPr>
          <w:ins w:id="2921" w:author="Ryan Lemos" w:date="2019-10-13T12:53:00Z"/>
        </w:rPr>
        <w:pPrChange w:id="2922" w:author="Ryan Lemos" w:date="2019-10-13T12:53:00Z">
          <w:pPr>
            <w:ind w:firstLine="0"/>
            <w:jc w:val="center"/>
          </w:pPr>
        </w:pPrChange>
      </w:pPr>
      <w:ins w:id="2923" w:author="Ryan Lemos" w:date="2019-10-13T12:53:00Z">
        <w:r>
          <w:t>Fonte: PRÓPRIA, 2019.</w:t>
        </w:r>
      </w:ins>
    </w:p>
    <w:p w14:paraId="4F10C938" w14:textId="77777777" w:rsidR="00E01488" w:rsidRDefault="00E01488" w:rsidP="00FB122B">
      <w:pPr>
        <w:ind w:firstLine="0"/>
        <w:jc w:val="center"/>
      </w:pPr>
    </w:p>
    <w:p w14:paraId="45019969" w14:textId="0C51F6B4"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2924" w:author="Ryan Lemos" w:date="2019-10-14T19:23:00Z">
        <w:r w:rsidR="0002745D">
          <w:t xml:space="preserve">Figura </w:t>
        </w:r>
        <w:r w:rsidR="0002745D">
          <w:rPr>
            <w:noProof/>
          </w:rPr>
          <w:t>52</w:t>
        </w:r>
      </w:ins>
      <w:del w:id="2925"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462F5785" w:rsidR="008C4A0B" w:rsidRDefault="008C4A0B" w:rsidP="00B70A30">
      <w:pPr>
        <w:pStyle w:val="Legenda"/>
        <w:keepNext/>
      </w:pPr>
      <w:bookmarkStart w:id="2926" w:name="_Ref20051389"/>
      <w:bookmarkStart w:id="2927" w:name="_Ref20051380"/>
      <w:bookmarkStart w:id="2928" w:name="_Toc21973985"/>
      <w:bookmarkStart w:id="2929" w:name="_Toc21974217"/>
      <w:r>
        <w:lastRenderedPageBreak/>
        <w:t xml:space="preserve">Figura </w:t>
      </w:r>
      <w:fldSimple w:instr=" SEQ Figura \* ARABIC ">
        <w:ins w:id="2930" w:author="Ryan Lemos" w:date="2019-10-14T19:23:00Z">
          <w:r w:rsidR="0002745D">
            <w:rPr>
              <w:noProof/>
            </w:rPr>
            <w:t>52</w:t>
          </w:r>
        </w:ins>
        <w:del w:id="2931" w:author="Ryan Lemos" w:date="2019-10-07T11:05:00Z">
          <w:r w:rsidR="00D343FF" w:rsidDel="00EA672B">
            <w:rPr>
              <w:noProof/>
            </w:rPr>
            <w:delText>54</w:delText>
          </w:r>
        </w:del>
      </w:fldSimple>
      <w:bookmarkEnd w:id="2926"/>
      <w:r>
        <w:t xml:space="preserve"> - Tela de login</w:t>
      </w:r>
      <w:bookmarkEnd w:id="2927"/>
      <w:bookmarkEnd w:id="2928"/>
      <w:bookmarkEnd w:id="2929"/>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7331" cy="2674323"/>
                    </a:xfrm>
                    <a:prstGeom prst="rect">
                      <a:avLst/>
                    </a:prstGeom>
                  </pic:spPr>
                </pic:pic>
              </a:graphicData>
            </a:graphic>
          </wp:inline>
        </w:drawing>
      </w:r>
    </w:p>
    <w:p w14:paraId="0D6554F8" w14:textId="56AA42C4" w:rsidR="007E37B0" w:rsidRDefault="009E79A9" w:rsidP="007E37B0">
      <w:pPr>
        <w:pStyle w:val="Fontes"/>
        <w:rPr>
          <w:ins w:id="2932" w:author="Ryan Lemos" w:date="2019-10-13T12:46:00Z"/>
        </w:rPr>
      </w:pPr>
      <w:ins w:id="2933" w:author="Ryan Lemos" w:date="2019-10-13T12:59:00Z">
        <w:r>
          <w:t>Fonte: PRÓPRIA, 2019. Utilizando o ambiente ILC v.1.</w:t>
        </w:r>
      </w:ins>
    </w:p>
    <w:p w14:paraId="54611FF8" w14:textId="77777777" w:rsidR="00F97159" w:rsidRDefault="00F97159" w:rsidP="005B582B">
      <w:pPr>
        <w:ind w:firstLine="0"/>
      </w:pPr>
    </w:p>
    <w:p w14:paraId="2D144643" w14:textId="6A6D912C"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del w:id="2934" w:author="Ryan Lemos" w:date="2019-10-09T20:57:00Z">
        <w:r w:rsidDel="00014BF9">
          <w:delText xml:space="preserve">a </w:delText>
        </w:r>
        <w:r w:rsidRPr="00596E44" w:rsidDel="00014BF9">
          <w:rPr>
            <w:highlight w:val="yellow"/>
          </w:rPr>
          <w:delText>figura x</w:delText>
        </w:r>
      </w:del>
      <w:ins w:id="2935" w:author="Ryan Lemos" w:date="2019-10-09T20:57:00Z">
        <w:r w:rsidR="00014BF9">
          <w:t xml:space="preserve">o </w:t>
        </w:r>
      </w:ins>
      <w:ins w:id="2936" w:author="Ryan Lemos" w:date="2019-10-09T20:58:00Z">
        <w:r w:rsidR="00014BF9">
          <w:fldChar w:fldCharType="begin"/>
        </w:r>
        <w:r w:rsidR="00014BF9">
          <w:instrText xml:space="preserve"> REF _Ref21547097 \h </w:instrText>
        </w:r>
      </w:ins>
      <w:r w:rsidR="00014BF9">
        <w:fldChar w:fldCharType="separate"/>
      </w:r>
      <w:ins w:id="2937" w:author="Ryan Lemos" w:date="2019-10-14T19:23:00Z">
        <w:r w:rsidR="0002745D">
          <w:t xml:space="preserve">Quadro </w:t>
        </w:r>
        <w:r w:rsidR="0002745D">
          <w:rPr>
            <w:noProof/>
          </w:rPr>
          <w:t>2</w:t>
        </w:r>
      </w:ins>
      <w:ins w:id="2938" w:author="Ryan Lemos" w:date="2019-10-09T20:58:00Z">
        <w:r w:rsidR="00014BF9">
          <w:fldChar w:fldCharType="end"/>
        </w:r>
      </w:ins>
      <w:r>
        <w:t xml:space="preserve"> define como o usuário imaginou o recurso. A</w:t>
      </w:r>
      <w:ins w:id="2939" w:author="Ryan Lemos" w:date="2019-10-14T10:44:00Z">
        <w:r w:rsidR="006320F5">
          <w:t xml:space="preserve"> </w:t>
        </w:r>
        <w:r w:rsidR="006320F5">
          <w:fldChar w:fldCharType="begin"/>
        </w:r>
        <w:r w:rsidR="006320F5">
          <w:instrText xml:space="preserve"> REF _Ref21942313 \h </w:instrText>
        </w:r>
      </w:ins>
      <w:r w:rsidR="006320F5">
        <w:fldChar w:fldCharType="separate"/>
      </w:r>
      <w:ins w:id="2940" w:author="Ryan Lemos" w:date="2019-10-14T19:23:00Z">
        <w:r w:rsidR="0002745D">
          <w:t xml:space="preserve">Figura </w:t>
        </w:r>
        <w:r w:rsidR="0002745D">
          <w:rPr>
            <w:noProof/>
          </w:rPr>
          <w:t>49</w:t>
        </w:r>
      </w:ins>
      <w:ins w:id="2941" w:author="Ryan Lemos" w:date="2019-10-14T10:44:00Z">
        <w:r w:rsidR="006320F5">
          <w:fldChar w:fldCharType="end"/>
        </w:r>
      </w:ins>
      <w:ins w:id="2942" w:author="Ryan Lemos" w:date="2019-10-14T10:45:00Z">
        <w:r w:rsidR="006320F5">
          <w:t xml:space="preserve"> e a </w:t>
        </w:r>
        <w:r w:rsidR="006320F5">
          <w:fldChar w:fldCharType="begin"/>
        </w:r>
        <w:r w:rsidR="006320F5">
          <w:instrText xml:space="preserve"> REF _Ref20735067 \h </w:instrText>
        </w:r>
      </w:ins>
      <w:r w:rsidR="006320F5">
        <w:fldChar w:fldCharType="separate"/>
      </w:r>
      <w:ins w:id="2943" w:author="Ryan Lemos" w:date="2019-10-14T19:23:00Z">
        <w:r w:rsidR="0002745D">
          <w:t xml:space="preserve">Figura </w:t>
        </w:r>
        <w:r w:rsidR="0002745D">
          <w:rPr>
            <w:noProof/>
          </w:rPr>
          <w:t>50</w:t>
        </w:r>
      </w:ins>
      <w:ins w:id="2944" w:author="Ryan Lemos" w:date="2019-10-14T10:45:00Z">
        <w:r w:rsidR="006320F5">
          <w:fldChar w:fldCharType="end"/>
        </w:r>
      </w:ins>
      <w:r>
        <w:t xml:space="preserve"> </w:t>
      </w:r>
      <w:del w:id="2945" w:author="Ryan Lemos" w:date="2019-10-14T10:44:00Z">
        <w:r w:rsidR="004D4704" w:rsidDel="006320F5">
          <w:fldChar w:fldCharType="begin"/>
        </w:r>
        <w:r w:rsidR="004D4704" w:rsidDel="006320F5">
          <w:delInstrText xml:space="preserve"> REF _Ref20051436 \h </w:delInstrText>
        </w:r>
        <w:r w:rsidR="004D4704" w:rsidDel="006320F5">
          <w:fldChar w:fldCharType="separate"/>
        </w:r>
      </w:del>
      <w:del w:id="2946" w:author="Ryan Lemos" w:date="2019-10-07T11:05:00Z">
        <w:r w:rsidR="00054B21" w:rsidDel="00EA672B">
          <w:delText xml:space="preserve">Figura </w:delText>
        </w:r>
        <w:r w:rsidR="00054B21" w:rsidDel="00EA672B">
          <w:rPr>
            <w:noProof/>
          </w:rPr>
          <w:delText>55</w:delText>
        </w:r>
      </w:del>
      <w:del w:id="2947" w:author="Ryan Lemos" w:date="2019-10-14T10:44:00Z">
        <w:r w:rsidR="004D4704" w:rsidDel="006320F5">
          <w:fldChar w:fldCharType="end"/>
        </w:r>
        <w:r w:rsidR="004D4704" w:rsidDel="006320F5">
          <w:delText xml:space="preserve"> </w:delText>
        </w:r>
      </w:del>
      <w:r>
        <w:t>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2948" w:name="_Ref21547097"/>
      <w:bookmarkStart w:id="2949" w:name="_Toc21974283"/>
      <w:r>
        <w:t xml:space="preserve">Quadro </w:t>
      </w:r>
      <w:fldSimple w:instr=" SEQ Quadro \* ARABIC ">
        <w:r w:rsidR="0002745D">
          <w:rPr>
            <w:noProof/>
          </w:rPr>
          <w:t>2</w:t>
        </w:r>
      </w:fldSimple>
      <w:bookmarkEnd w:id="2948"/>
      <w:r>
        <w:t xml:space="preserve"> - Estória de notificações</w:t>
      </w:r>
      <w:bookmarkEnd w:id="2949"/>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Del="006320F5" w:rsidRDefault="004B083A" w:rsidP="004B083A">
      <w:pPr>
        <w:rPr>
          <w:del w:id="2950" w:author="Ryan Lemos" w:date="2019-10-14T10:45:00Z"/>
        </w:rPr>
      </w:pPr>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14D082C5" w:rsidR="004B083A" w:rsidDel="006320F5" w:rsidRDefault="004B083A">
      <w:pPr>
        <w:ind w:firstLine="0"/>
        <w:rPr>
          <w:del w:id="2951" w:author="Ryan Lemos" w:date="2019-10-14T10:45:00Z"/>
        </w:rPr>
        <w:pPrChange w:id="2952" w:author="Ryan Lemos" w:date="2019-10-14T10:45:00Z">
          <w:pPr/>
        </w:pPrChange>
      </w:pPr>
    </w:p>
    <w:p w14:paraId="215A7FF8" w14:textId="6E5F8204" w:rsidR="008C4A0B" w:rsidDel="006320F5" w:rsidRDefault="008C4A0B">
      <w:pPr>
        <w:pStyle w:val="Legenda"/>
        <w:keepNext/>
        <w:rPr>
          <w:del w:id="2953" w:author="Ryan Lemos" w:date="2019-10-14T10:45:00Z"/>
        </w:rPr>
      </w:pPr>
      <w:bookmarkStart w:id="2954" w:name="_Ref20051436"/>
      <w:del w:id="2955"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2956" w:author="Ryan Lemos" w:date="2019-10-07T11:05:00Z">
        <w:r w:rsidR="00D343FF" w:rsidDel="00EA672B">
          <w:rPr>
            <w:noProof/>
          </w:rPr>
          <w:delText>55</w:delText>
        </w:r>
      </w:del>
      <w:del w:id="2957" w:author="Ryan Lemos" w:date="2019-10-14T10:45:00Z">
        <w:r w:rsidR="0096109B" w:rsidDel="006320F5">
          <w:rPr>
            <w:noProof/>
          </w:rPr>
          <w:fldChar w:fldCharType="end"/>
        </w:r>
        <w:bookmarkEnd w:id="2954"/>
        <w:r w:rsidDel="006320F5">
          <w:delText xml:space="preserve"> - Notificações</w:delText>
        </w:r>
      </w:del>
    </w:p>
    <w:p w14:paraId="6970ABB3" w14:textId="192562B0" w:rsidR="00F420BA" w:rsidDel="006320F5" w:rsidRDefault="00F420BA">
      <w:pPr>
        <w:ind w:firstLine="0"/>
        <w:jc w:val="center"/>
        <w:rPr>
          <w:del w:id="2958" w:author="Ryan Lemos" w:date="2019-10-14T10:45:00Z"/>
        </w:rPr>
      </w:pPr>
      <w:del w:id="2959" w:author="Ryan Lemos" w:date="2019-10-14T10:45:00Z">
        <w:r w:rsidDel="006320F5">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2835" cy="640310"/>
                      </a:xfrm>
                      <a:prstGeom prst="rect">
                        <a:avLst/>
                      </a:prstGeom>
                    </pic:spPr>
                  </pic:pic>
                </a:graphicData>
              </a:graphic>
            </wp:inline>
          </w:drawing>
        </w:r>
      </w:del>
    </w:p>
    <w:p w14:paraId="2277F48E" w14:textId="77777777" w:rsidR="00B672E1" w:rsidRDefault="00B672E1"/>
    <w:p w14:paraId="6EEDAF18" w14:textId="698ED5EE" w:rsidR="00B672E1" w:rsidDel="006320F5" w:rsidRDefault="00B672E1">
      <w:pPr>
        <w:rPr>
          <w:del w:id="2960" w:author="Ryan Lemos" w:date="2019-10-14T10:45:00Z"/>
        </w:rPr>
      </w:pPr>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2961"/>
      <w:r>
        <w:t>JSON</w:t>
      </w:r>
      <w:commentRangeEnd w:id="2961"/>
      <w:r w:rsidR="0016185B">
        <w:rPr>
          <w:rStyle w:val="Refdecomentrio"/>
        </w:rPr>
        <w:commentReference w:id="2961"/>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w:t>
      </w:r>
      <w:r>
        <w:lastRenderedPageBreak/>
        <w:t xml:space="preserve">que deve ser criada pelo usuário, e pode ser criada utilizando o </w:t>
      </w:r>
      <w:commentRangeStart w:id="2962"/>
      <w:proofErr w:type="spellStart"/>
      <w:r w:rsidR="0016185B">
        <w:t>Artisan</w:t>
      </w:r>
      <w:commentRangeEnd w:id="2962"/>
      <w:proofErr w:type="spellEnd"/>
      <w:r w:rsidR="0016185B">
        <w:rPr>
          <w:rStyle w:val="Refdecomentrio"/>
        </w:rPr>
        <w:commentReference w:id="2962"/>
      </w:r>
      <w:r w:rsidR="00D72925">
        <w:t>,</w:t>
      </w:r>
      <w:r>
        <w:t xml:space="preserve"> que é a ferramenta de linha de comandos do </w:t>
      </w:r>
      <w:proofErr w:type="spellStart"/>
      <w:r>
        <w:t>Laravel</w:t>
      </w:r>
      <w:proofErr w:type="spellEnd"/>
      <w:r>
        <w:t>.</w:t>
      </w:r>
      <w:r w:rsidR="00A05EF6">
        <w:t xml:space="preserve"> </w:t>
      </w:r>
      <w:del w:id="2963" w:author="Ryan Lemos" w:date="2019-10-14T10:45:00Z">
        <w:r w:rsidR="00A05EF6" w:rsidDel="006320F5">
          <w:delText xml:space="preserve">Vale ressaltar ainda que todos os botões da aplicação têm uma mensagem que indica qual é a interação proposta para o botão. Essa mensagem somente é exibida quando o usuário passa o </w:delText>
        </w:r>
        <w:r w:rsidR="00A05EF6" w:rsidRPr="005B582B" w:rsidDel="006320F5">
          <w:rPr>
            <w:i/>
            <w:iCs/>
          </w:rPr>
          <w:delText>mouse</w:delText>
        </w:r>
        <w:r w:rsidR="00A05EF6" w:rsidDel="006320F5">
          <w:delText xml:space="preserve"> sobre o botão, conforme visto na</w:delText>
        </w:r>
        <w:r w:rsidR="004D4704" w:rsidDel="006320F5">
          <w:delText xml:space="preserve"> </w:delText>
        </w:r>
        <w:r w:rsidR="004D4704" w:rsidDel="006320F5">
          <w:fldChar w:fldCharType="begin"/>
        </w:r>
        <w:r w:rsidR="004D4704" w:rsidDel="006320F5">
          <w:delInstrText xml:space="preserve"> REF _Ref20051461 \h </w:delInstrText>
        </w:r>
        <w:r w:rsidR="004D4704" w:rsidDel="006320F5">
          <w:fldChar w:fldCharType="separate"/>
        </w:r>
      </w:del>
      <w:del w:id="2964" w:author="Ryan Lemos" w:date="2019-10-07T11:05:00Z">
        <w:r w:rsidR="00054B21" w:rsidDel="00EA672B">
          <w:delText xml:space="preserve">Figura </w:delText>
        </w:r>
        <w:r w:rsidR="00054B21" w:rsidDel="00EA672B">
          <w:rPr>
            <w:noProof/>
          </w:rPr>
          <w:delText>56</w:delText>
        </w:r>
      </w:del>
      <w:del w:id="2965" w:author="Ryan Lemos" w:date="2019-10-14T10:45:00Z">
        <w:r w:rsidR="004D4704" w:rsidDel="006320F5">
          <w:fldChar w:fldCharType="end"/>
        </w:r>
        <w:r w:rsidR="0016185B" w:rsidDel="006320F5">
          <w:delText xml:space="preserve">, auxiliando </w:delText>
        </w:r>
        <w:r w:rsidR="00D72925" w:rsidDel="006320F5">
          <w:delText xml:space="preserve">o usuário </w:delText>
        </w:r>
        <w:r w:rsidR="0016185B" w:rsidDel="006320F5">
          <w:delText>na compreensão</w:delText>
        </w:r>
        <w:r w:rsidR="00D72925" w:rsidDel="006320F5">
          <w:delText xml:space="preserve"> da interação com o sistema.</w:delText>
        </w:r>
      </w:del>
    </w:p>
    <w:p w14:paraId="206BC812" w14:textId="27B1FFE7" w:rsidR="00D72925" w:rsidDel="006320F5" w:rsidRDefault="00D72925">
      <w:pPr>
        <w:rPr>
          <w:del w:id="2966" w:author="Ryan Lemos" w:date="2019-10-14T10:45:00Z"/>
        </w:rPr>
      </w:pPr>
    </w:p>
    <w:p w14:paraId="28752031" w14:textId="67DFAABB" w:rsidR="008C4A0B" w:rsidDel="006320F5" w:rsidRDefault="008C4A0B">
      <w:pPr>
        <w:rPr>
          <w:del w:id="2967" w:author="Ryan Lemos" w:date="2019-10-14T10:45:00Z"/>
        </w:rPr>
        <w:pPrChange w:id="2968" w:author="Ryan Lemos" w:date="2019-10-14T10:45:00Z">
          <w:pPr>
            <w:pStyle w:val="Legenda"/>
            <w:keepNext/>
          </w:pPr>
        </w:pPrChange>
      </w:pPr>
      <w:bookmarkStart w:id="2969" w:name="_Ref20051461"/>
      <w:del w:id="2970"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2971" w:author="Ryan Lemos" w:date="2019-10-07T11:05:00Z">
        <w:r w:rsidR="00D343FF" w:rsidDel="00EA672B">
          <w:rPr>
            <w:noProof/>
          </w:rPr>
          <w:delText>56</w:delText>
        </w:r>
      </w:del>
      <w:del w:id="2972" w:author="Ryan Lemos" w:date="2019-10-14T10:45:00Z">
        <w:r w:rsidR="0096109B" w:rsidDel="006320F5">
          <w:rPr>
            <w:noProof/>
          </w:rPr>
          <w:fldChar w:fldCharType="end"/>
        </w:r>
        <w:bookmarkEnd w:id="2969"/>
        <w:r w:rsidDel="006320F5">
          <w:delText xml:space="preserve"> - Mensagem de auxílio dos botões</w:delText>
        </w:r>
      </w:del>
    </w:p>
    <w:p w14:paraId="15FDA7E7" w14:textId="7536F844" w:rsidR="00A05EF6" w:rsidDel="006320F5" w:rsidRDefault="00D72925">
      <w:pPr>
        <w:rPr>
          <w:del w:id="2973" w:author="Ryan Lemos" w:date="2019-10-14T10:45:00Z"/>
        </w:rPr>
        <w:pPrChange w:id="2974" w:author="Ryan Lemos" w:date="2019-10-14T10:45:00Z">
          <w:pPr>
            <w:ind w:firstLine="0"/>
            <w:jc w:val="center"/>
          </w:pPr>
        </w:pPrChange>
      </w:pPr>
      <w:del w:id="2975" w:author="Ryan Lemos" w:date="2019-10-14T10:45:00Z">
        <w:r w:rsidDel="006320F5">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del>
    </w:p>
    <w:p w14:paraId="7A088A7D" w14:textId="77777777" w:rsidR="00D72925" w:rsidDel="006320F5" w:rsidRDefault="00D72925">
      <w:pPr>
        <w:ind w:firstLine="0"/>
        <w:rPr>
          <w:del w:id="2976" w:author="Ryan Lemos" w:date="2019-10-14T10:45:00Z"/>
        </w:rPr>
        <w:pPrChange w:id="2977" w:author="Ryan Lemos" w:date="2019-10-14T10:45:00Z">
          <w:pPr>
            <w:ind w:firstLine="0"/>
            <w:jc w:val="center"/>
          </w:pPr>
        </w:pPrChange>
      </w:pPr>
    </w:p>
    <w:p w14:paraId="0BF6175D" w14:textId="706B30B4" w:rsidR="006320F5" w:rsidRDefault="00CD1ADB" w:rsidP="006320F5">
      <w:pPr>
        <w:rPr>
          <w:moveTo w:id="2978" w:author="Ryan Lemos" w:date="2019-10-14T10:46:00Z"/>
        </w:rPr>
      </w:pPr>
      <w:r>
        <w:t>Quanto a troca de senha, a estória representada pel</w:t>
      </w:r>
      <w:ins w:id="2979" w:author="Ryan Lemos" w:date="2019-10-09T20:58:00Z">
        <w:r w:rsidR="00014BF9">
          <w:t xml:space="preserve">o </w:t>
        </w:r>
        <w:r w:rsidR="00014BF9">
          <w:fldChar w:fldCharType="begin"/>
        </w:r>
        <w:r w:rsidR="00014BF9">
          <w:instrText xml:space="preserve"> REF _Ref21547116 \h </w:instrText>
        </w:r>
      </w:ins>
      <w:r w:rsidR="00014BF9">
        <w:fldChar w:fldCharType="separate"/>
      </w:r>
      <w:ins w:id="2980" w:author="Ryan Lemos" w:date="2019-10-14T19:23:00Z">
        <w:r w:rsidR="0002745D">
          <w:t xml:space="preserve">Quadro </w:t>
        </w:r>
        <w:r w:rsidR="0002745D">
          <w:rPr>
            <w:noProof/>
          </w:rPr>
          <w:t>3</w:t>
        </w:r>
      </w:ins>
      <w:ins w:id="2981" w:author="Ryan Lemos" w:date="2019-10-09T20:58:00Z">
        <w:r w:rsidR="00014BF9">
          <w:fldChar w:fldCharType="end"/>
        </w:r>
        <w:r w:rsidR="00014BF9">
          <w:t xml:space="preserve"> </w:t>
        </w:r>
      </w:ins>
      <w:del w:id="2982" w:author="Ryan Lemos" w:date="2019-10-09T20:58:00Z">
        <w:r w:rsidDel="00014BF9">
          <w:delText xml:space="preserve">a </w:delText>
        </w:r>
        <w:r w:rsidRPr="00596E44" w:rsidDel="00014BF9">
          <w:rPr>
            <w:highlight w:val="yellow"/>
          </w:rPr>
          <w:delText>figura X</w:delText>
        </w:r>
        <w:r w:rsidDel="00014BF9">
          <w:delText xml:space="preserve"> </w:delText>
        </w:r>
      </w:del>
      <w:r>
        <w:t>representa o que foi requisitado pelo cliente. É uma função simples, e a sua interface pode ser vista na</w:t>
      </w:r>
      <w:del w:id="2983" w:author="Ryan Lemos" w:date="2019-10-14T10:46:00Z">
        <w:r w:rsidR="004D4704" w:rsidDel="006320F5">
          <w:delText xml:space="preserve"> </w:delText>
        </w:r>
      </w:del>
      <w:ins w:id="2984" w:author="Ryan Lemos" w:date="2019-10-14T10:46:00Z">
        <w:r w:rsidR="006320F5">
          <w:t xml:space="preserve"> </w:t>
        </w:r>
        <w:r w:rsidR="006320F5">
          <w:fldChar w:fldCharType="begin"/>
        </w:r>
        <w:r w:rsidR="006320F5">
          <w:instrText xml:space="preserve"> REF _Ref20733643 \h </w:instrText>
        </w:r>
      </w:ins>
      <w:r w:rsidR="006320F5">
        <w:fldChar w:fldCharType="separate"/>
      </w:r>
      <w:ins w:id="2985" w:author="Ryan Lemos" w:date="2019-10-14T19:23:00Z">
        <w:r w:rsidR="0002745D">
          <w:t xml:space="preserve">Figura </w:t>
        </w:r>
        <w:r w:rsidR="0002745D">
          <w:rPr>
            <w:noProof/>
          </w:rPr>
          <w:t>28</w:t>
        </w:r>
      </w:ins>
      <w:ins w:id="2986" w:author="Ryan Lemos" w:date="2019-10-14T10:46:00Z">
        <w:r w:rsidR="006320F5">
          <w:fldChar w:fldCharType="end"/>
        </w:r>
        <w:r w:rsidR="006320F5">
          <w:t xml:space="preserve"> e na </w:t>
        </w:r>
        <w:r w:rsidR="006320F5">
          <w:fldChar w:fldCharType="begin"/>
        </w:r>
        <w:r w:rsidR="006320F5">
          <w:instrText xml:space="preserve"> REF _Ref20733676 \h </w:instrText>
        </w:r>
      </w:ins>
      <w:r w:rsidR="006320F5">
        <w:fldChar w:fldCharType="separate"/>
      </w:r>
      <w:ins w:id="2987" w:author="Ryan Lemos" w:date="2019-10-14T19:23:00Z">
        <w:r w:rsidR="0002745D">
          <w:t xml:space="preserve">Figura </w:t>
        </w:r>
        <w:r w:rsidR="0002745D">
          <w:rPr>
            <w:noProof/>
          </w:rPr>
          <w:t>29</w:t>
        </w:r>
      </w:ins>
      <w:ins w:id="2988" w:author="Ryan Lemos" w:date="2019-10-14T10:46:00Z">
        <w:r w:rsidR="006320F5">
          <w:fldChar w:fldCharType="end"/>
        </w:r>
      </w:ins>
      <w:del w:id="2989" w:author="Ryan Lemos" w:date="2019-10-14T10:46:00Z">
        <w:r w:rsidR="004D4704" w:rsidDel="006320F5">
          <w:fldChar w:fldCharType="begin"/>
        </w:r>
        <w:r w:rsidR="004D4704" w:rsidDel="006320F5">
          <w:delInstrText xml:space="preserve"> REF _Ref20051489 \h </w:delInstrText>
        </w:r>
        <w:r w:rsidR="004D4704" w:rsidDel="006320F5">
          <w:fldChar w:fldCharType="separate"/>
        </w:r>
      </w:del>
      <w:del w:id="2990" w:author="Ryan Lemos" w:date="2019-10-07T11:05:00Z">
        <w:r w:rsidR="00054B21" w:rsidDel="00EA672B">
          <w:delText xml:space="preserve">Figura </w:delText>
        </w:r>
        <w:r w:rsidR="00054B21" w:rsidDel="00EA672B">
          <w:rPr>
            <w:noProof/>
          </w:rPr>
          <w:delText>57</w:delText>
        </w:r>
      </w:del>
      <w:del w:id="2991" w:author="Ryan Lemos" w:date="2019-10-14T10:46:00Z">
        <w:r w:rsidR="004D4704" w:rsidDel="006320F5">
          <w:fldChar w:fldCharType="end"/>
        </w:r>
      </w:del>
      <w:r w:rsidR="004D4704">
        <w:t>.</w:t>
      </w:r>
      <w:ins w:id="2992" w:author="Ryan Lemos" w:date="2019-10-14T10:46:00Z">
        <w:r w:rsidR="006320F5">
          <w:t xml:space="preserve"> </w:t>
        </w:r>
      </w:ins>
      <w:moveToRangeStart w:id="2993" w:author="Ryan Lemos" w:date="2019-10-14T10:46:00Z" w:name="move21942434"/>
      <w:moveTo w:id="2994" w:author="Ryan Lemos" w:date="2019-10-14T10:46:00Z">
        <w:r w:rsidR="006320F5">
          <w:t>O usuário é capaz de trocar sua senha, digitando e confirmando a senha digitada, lembrando que a senha deve ser de no mínimo 6 caracteres.</w:t>
        </w:r>
      </w:moveTo>
    </w:p>
    <w:moveToRangeEnd w:id="2993"/>
    <w:p w14:paraId="2F631ECF" w14:textId="58827813" w:rsidR="00CD1ADB" w:rsidDel="006320F5" w:rsidRDefault="00CD1ADB">
      <w:pPr>
        <w:ind w:firstLine="0"/>
        <w:rPr>
          <w:del w:id="2995" w:author="Ryan Lemos" w:date="2019-10-14T10:47:00Z"/>
        </w:rPr>
        <w:pPrChange w:id="2996" w:author="Ryan Lemos" w:date="2019-10-14T10:45:00Z">
          <w:pPr/>
        </w:pPrChange>
      </w:pPr>
    </w:p>
    <w:p w14:paraId="3B5BD2C7" w14:textId="7E6C33E5" w:rsidR="00646DF8" w:rsidRDefault="00646DF8"/>
    <w:p w14:paraId="180FD493" w14:textId="1735E01F" w:rsidR="00921163" w:rsidRDefault="00921163" w:rsidP="00B70A30">
      <w:pPr>
        <w:pStyle w:val="Legenda"/>
        <w:keepNext/>
      </w:pPr>
      <w:bookmarkStart w:id="2997" w:name="_Ref21547116"/>
      <w:bookmarkStart w:id="2998" w:name="_Toc21974284"/>
      <w:r>
        <w:t xml:space="preserve">Quadro </w:t>
      </w:r>
      <w:fldSimple w:instr=" SEQ Quadro \* ARABIC ">
        <w:r w:rsidR="0002745D">
          <w:rPr>
            <w:noProof/>
          </w:rPr>
          <w:t>3</w:t>
        </w:r>
      </w:fldSimple>
      <w:bookmarkEnd w:id="2997"/>
      <w:r>
        <w:t xml:space="preserve"> - Estória de troca de senhas</w:t>
      </w:r>
      <w:bookmarkEnd w:id="2998"/>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pPr>
        <w:pStyle w:val="Fontes"/>
        <w:pPrChange w:id="2999" w:author="Ryan Lemos" w:date="2019-10-14T10:47:00Z">
          <w:pPr>
            <w:ind w:firstLine="0"/>
          </w:pPr>
        </w:pPrChange>
      </w:pPr>
      <w:ins w:id="3000" w:author="Ryan Lemos" w:date="2019-10-13T12:54:00Z">
        <w:r>
          <w:t>Fonte: PRÓPRIA, 2019.</w:t>
        </w:r>
      </w:ins>
    </w:p>
    <w:p w14:paraId="3FC6A3BA" w14:textId="028E7364" w:rsidR="00CD1ADB" w:rsidDel="006320F5" w:rsidRDefault="00CD1ADB" w:rsidP="00CD1ADB">
      <w:pPr>
        <w:rPr>
          <w:moveFrom w:id="3001" w:author="Ryan Lemos" w:date="2019-10-14T10:46:00Z"/>
        </w:rPr>
      </w:pPr>
      <w:moveFromRangeStart w:id="3002" w:author="Ryan Lemos" w:date="2019-10-14T10:46:00Z" w:name="move21942434"/>
      <w:moveFrom w:id="3003" w:author="Ryan Lemos" w:date="2019-10-14T10:46:00Z">
        <w:r w:rsidDel="006320F5">
          <w:t>O usuário é capaz de trocar sua senha, digitando e confirmando a senha digitada, lembrando que a senha deve ser de no mínimo 6 caracteres.</w:t>
        </w:r>
      </w:moveFrom>
    </w:p>
    <w:moveFromRangeEnd w:id="3002"/>
    <w:p w14:paraId="733C02EC" w14:textId="77777777" w:rsidR="00DA42CB" w:rsidDel="006320F5" w:rsidRDefault="00DA42CB" w:rsidP="00CD1ADB">
      <w:pPr>
        <w:rPr>
          <w:del w:id="3004" w:author="Ryan Lemos" w:date="2019-10-14T10:46:00Z"/>
        </w:rPr>
      </w:pPr>
    </w:p>
    <w:p w14:paraId="3374013D" w14:textId="6242D384" w:rsidR="0094620F" w:rsidDel="006320F5" w:rsidRDefault="0094620F" w:rsidP="00B70A30">
      <w:pPr>
        <w:pStyle w:val="Legenda"/>
        <w:keepNext/>
        <w:rPr>
          <w:del w:id="3005" w:author="Ryan Lemos" w:date="2019-10-14T10:46:00Z"/>
        </w:rPr>
      </w:pPr>
      <w:bookmarkStart w:id="3006" w:name="_Ref20051489"/>
      <w:del w:id="3007" w:author="Ryan Lemos" w:date="2019-10-14T10:46: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3008" w:author="Ryan Lemos" w:date="2019-10-07T11:05:00Z">
        <w:r w:rsidR="00D343FF" w:rsidDel="00EA672B">
          <w:rPr>
            <w:noProof/>
          </w:rPr>
          <w:delText>57</w:delText>
        </w:r>
      </w:del>
      <w:del w:id="3009" w:author="Ryan Lemos" w:date="2019-10-14T10:46:00Z">
        <w:r w:rsidR="0096109B" w:rsidDel="006320F5">
          <w:rPr>
            <w:noProof/>
          </w:rPr>
          <w:fldChar w:fldCharType="end"/>
        </w:r>
        <w:bookmarkEnd w:id="3006"/>
        <w:r w:rsidDel="006320F5">
          <w:delText xml:space="preserve"> - Modificação de senha</w:delText>
        </w:r>
      </w:del>
    </w:p>
    <w:p w14:paraId="14AC40F0" w14:textId="485465FA" w:rsidR="00DA42CB" w:rsidDel="006320F5" w:rsidRDefault="00DA42CB" w:rsidP="00B70A30">
      <w:pPr>
        <w:ind w:firstLine="0"/>
        <w:jc w:val="center"/>
        <w:rPr>
          <w:del w:id="3010" w:author="Ryan Lemos" w:date="2019-10-14T10:46:00Z"/>
        </w:rPr>
      </w:pPr>
      <w:del w:id="3011" w:author="Ryan Lemos" w:date="2019-10-14T10:46:00Z">
        <w:r w:rsidDel="006320F5">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893570"/>
                      </a:xfrm>
                      <a:prstGeom prst="rect">
                        <a:avLst/>
                      </a:prstGeom>
                    </pic:spPr>
                  </pic:pic>
                </a:graphicData>
              </a:graphic>
            </wp:inline>
          </w:drawing>
        </w:r>
      </w:del>
    </w:p>
    <w:p w14:paraId="1E9EB744" w14:textId="77777777" w:rsidR="00905032" w:rsidRDefault="00905032" w:rsidP="00596E44">
      <w:pPr>
        <w:ind w:firstLine="0"/>
      </w:pPr>
    </w:p>
    <w:p w14:paraId="49E96639" w14:textId="77777777" w:rsidR="00905032" w:rsidRDefault="00905032" w:rsidP="00905032">
      <w:pPr>
        <w:pStyle w:val="Ttulo4"/>
      </w:pPr>
      <w:bookmarkStart w:id="3012" w:name="_Toc21973469"/>
      <w:r>
        <w:t>Gestor</w:t>
      </w:r>
      <w:bookmarkEnd w:id="3012"/>
    </w:p>
    <w:p w14:paraId="1A036D3B" w14:textId="77777777" w:rsidR="00887225" w:rsidRPr="006F3DF2" w:rsidRDefault="00887225" w:rsidP="00596E44"/>
    <w:p w14:paraId="10821FB7" w14:textId="717BDAD3"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ins w:id="3013" w:author="Ryan Lemos" w:date="2019-10-09T20:58:00Z">
        <w:r w:rsidR="00014BF9">
          <w:t xml:space="preserve">o </w:t>
        </w:r>
        <w:r w:rsidR="00014BF9">
          <w:fldChar w:fldCharType="begin"/>
        </w:r>
        <w:r w:rsidR="00014BF9">
          <w:instrText xml:space="preserve"> REF _Ref21547133 \h </w:instrText>
        </w:r>
      </w:ins>
      <w:r w:rsidR="00014BF9">
        <w:fldChar w:fldCharType="separate"/>
      </w:r>
      <w:ins w:id="3014" w:author="Ryan Lemos" w:date="2019-10-14T19:23:00Z">
        <w:r w:rsidR="0002745D">
          <w:t xml:space="preserve">Quadro </w:t>
        </w:r>
        <w:r w:rsidR="0002745D">
          <w:rPr>
            <w:noProof/>
          </w:rPr>
          <w:t>4</w:t>
        </w:r>
      </w:ins>
      <w:ins w:id="3015" w:author="Ryan Lemos" w:date="2019-10-09T20:58:00Z">
        <w:r w:rsidR="00014BF9">
          <w:fldChar w:fldCharType="end"/>
        </w:r>
      </w:ins>
      <w:del w:id="3016" w:author="Ryan Lemos" w:date="2019-10-09T20:58:00Z">
        <w:r w:rsidDel="00014BF9">
          <w:delText xml:space="preserve">a </w:delText>
        </w:r>
        <w:r w:rsidRPr="00596E44" w:rsidDel="00014BF9">
          <w:rPr>
            <w:highlight w:val="yellow"/>
          </w:rPr>
          <w:delText>figura X</w:delText>
        </w:r>
      </w:del>
      <w:r>
        <w:t>.</w:t>
      </w:r>
    </w:p>
    <w:p w14:paraId="22603F7E" w14:textId="3E0FBCC2" w:rsidR="00921163" w:rsidRDefault="00921163" w:rsidP="00B70A30">
      <w:pPr>
        <w:pStyle w:val="Legenda"/>
      </w:pPr>
      <w:bookmarkStart w:id="3017" w:name="_Ref21547133"/>
      <w:bookmarkStart w:id="3018" w:name="_Toc21974285"/>
      <w:r>
        <w:t xml:space="preserve">Quadro </w:t>
      </w:r>
      <w:fldSimple w:instr=" SEQ Quadro \* ARABIC ">
        <w:r w:rsidR="0002745D">
          <w:rPr>
            <w:noProof/>
          </w:rPr>
          <w:t>4</w:t>
        </w:r>
      </w:fldSimple>
      <w:bookmarkEnd w:id="3017"/>
      <w:r>
        <w:t xml:space="preserve"> - Gerencia de usuários</w:t>
      </w:r>
      <w:bookmarkEnd w:id="3018"/>
    </w:p>
    <w:p w14:paraId="103BAD0E" w14:textId="5C9D86CF" w:rsidR="00646DF8" w:rsidRDefault="00646DF8" w:rsidP="00596E44">
      <w:pPr>
        <w:pStyle w:val="estrias"/>
      </w:pPr>
      <w:r>
        <w:t>Como gestor eu gostaria de gerenciar professores e alunos.</w:t>
      </w:r>
    </w:p>
    <w:p w14:paraId="18F599F1" w14:textId="1C5717F3" w:rsidR="00905032" w:rsidRDefault="009E79A9">
      <w:pPr>
        <w:pStyle w:val="Fontes"/>
        <w:pPrChange w:id="3019" w:author="Ryan Lemos" w:date="2019-10-14T10:47:00Z">
          <w:pPr>
            <w:ind w:firstLine="0"/>
          </w:pPr>
        </w:pPrChange>
      </w:pPr>
      <w:ins w:id="3020" w:author="Ryan Lemos" w:date="2019-10-13T12:59:00Z">
        <w:r>
          <w:t>Fonte: PRÓPRIA, 2019. Utilizando o ambiente ILC v.1.</w:t>
        </w:r>
      </w:ins>
    </w:p>
    <w:p w14:paraId="211F6BE0" w14:textId="77777777" w:rsidR="006F3DF2" w:rsidRDefault="006F3DF2" w:rsidP="00905032">
      <w:pPr>
        <w:ind w:firstLine="0"/>
        <w:jc w:val="center"/>
      </w:pPr>
    </w:p>
    <w:p w14:paraId="4D7A2220" w14:textId="342F780F"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ins w:id="3021" w:author="Ryan Lemos" w:date="2019-10-09T21:17:00Z">
        <w:r w:rsidR="005A7551">
          <w:t>a</w:t>
        </w:r>
      </w:ins>
      <w:del w:id="3022" w:author="Ryan Lemos" w:date="2019-10-09T21:17:00Z">
        <w:r w:rsidDel="005A7551">
          <w:delText>a</w:delText>
        </w:r>
      </w:del>
      <w:ins w:id="3023" w:author="Ryan Lemos" w:date="2019-10-09T21:17:00Z">
        <w:r w:rsidR="005A7551">
          <w:t xml:space="preserve"> </w:t>
        </w:r>
      </w:ins>
      <w:ins w:id="3024" w:author="Ryan Lemos" w:date="2019-10-09T21:18:00Z">
        <w:r w:rsidR="005A7551">
          <w:fldChar w:fldCharType="begin"/>
        </w:r>
        <w:r w:rsidR="005A7551">
          <w:instrText xml:space="preserve"> REF _Ref20051489 \h </w:instrText>
        </w:r>
      </w:ins>
      <w:del w:id="3025" w:author="Ryan Lemos" w:date="2019-10-14T11:07:00Z">
        <w:r w:rsidR="005A7551">
          <w:fldChar w:fldCharType="end"/>
        </w:r>
      </w:del>
      <w:r>
        <w:t xml:space="preserve"> </w:t>
      </w:r>
      <w:del w:id="3026" w:author="Ryan Lemos" w:date="2019-10-09T21:17:00Z">
        <w:r w:rsidRPr="00596E44" w:rsidDel="005A7551">
          <w:rPr>
            <w:highlight w:val="yellow"/>
          </w:rPr>
          <w:delText>figura X</w:delText>
        </w:r>
        <w:r w:rsidDel="005A7551">
          <w:delText xml:space="preserve"> </w:delText>
        </w:r>
      </w:del>
      <w:r>
        <w:t>e permite trocar as senhas dos alunos em caso de perda ou esquecimento.</w:t>
      </w:r>
      <w:r w:rsidR="00485768">
        <w:t xml:space="preserve"> Foi utilizado um recurso chamado </w:t>
      </w:r>
      <w:proofErr w:type="spellStart"/>
      <w:r w:rsidR="00485768" w:rsidRPr="00596E44">
        <w:rPr>
          <w:i/>
        </w:rPr>
        <w:t>Datatables</w:t>
      </w:r>
      <w:proofErr w:type="spellEnd"/>
      <w:del w:id="3027" w:author="Ryan Lemos" w:date="2019-10-07T21:04:00Z">
        <w:r w:rsidR="00485768" w:rsidDel="005B3A5D">
          <w:delText xml:space="preserve"> </w:delText>
        </w:r>
      </w:del>
      <w:ins w:id="3028" w:author="Ryan Lemos" w:date="2019-10-07T21:04:00Z">
        <w:r w:rsidR="005B3A5D">
          <w:t xml:space="preserve"> para gerar tabelas dinâmicas e pesquisáveis</w:t>
        </w:r>
      </w:ins>
      <w:del w:id="3029" w:author="Ryan Lemos" w:date="2019-10-07T21:04:00Z">
        <w:r w:rsidR="00485768" w:rsidDel="005B3A5D">
          <w:delText>que s</w:delText>
        </w:r>
      </w:del>
      <w:del w:id="3030"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3031"/>
        <w:r w:rsidR="00485768" w:rsidDel="005B3A5D">
          <w:delText>Jquery</w:delText>
        </w:r>
        <w:commentRangeEnd w:id="3031"/>
        <w:r w:rsidR="004D4704" w:rsidDel="005B3A5D">
          <w:rPr>
            <w:rStyle w:val="Refdecomentrio"/>
          </w:rPr>
          <w:commentReference w:id="3031"/>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041E382" w:rsidR="0094620F" w:rsidRDefault="0094620F" w:rsidP="00B70A30">
      <w:pPr>
        <w:pStyle w:val="Legenda"/>
        <w:keepNext/>
      </w:pPr>
      <w:bookmarkStart w:id="3032" w:name="_Ref21505146"/>
      <w:bookmarkStart w:id="3033" w:name="_Toc21973986"/>
      <w:bookmarkStart w:id="3034" w:name="_Toc21974218"/>
      <w:r>
        <w:lastRenderedPageBreak/>
        <w:t xml:space="preserve">Figura </w:t>
      </w:r>
      <w:fldSimple w:instr=" SEQ Figura \* ARABIC ">
        <w:ins w:id="3035" w:author="Ryan Lemos" w:date="2019-10-14T19:23:00Z">
          <w:r w:rsidR="0002745D">
            <w:rPr>
              <w:noProof/>
            </w:rPr>
            <w:t>53</w:t>
          </w:r>
        </w:ins>
        <w:del w:id="3036" w:author="Ryan Lemos" w:date="2019-10-07T11:05:00Z">
          <w:r w:rsidR="00D343FF" w:rsidDel="00EA672B">
            <w:rPr>
              <w:noProof/>
            </w:rPr>
            <w:delText>58</w:delText>
          </w:r>
        </w:del>
      </w:fldSimple>
      <w:bookmarkEnd w:id="3032"/>
      <w:r>
        <w:t xml:space="preserve"> - Listagem dos alunos</w:t>
      </w:r>
      <w:bookmarkEnd w:id="3033"/>
      <w:bookmarkEnd w:id="3034"/>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46780"/>
                    </a:xfrm>
                    <a:prstGeom prst="rect">
                      <a:avLst/>
                    </a:prstGeom>
                  </pic:spPr>
                </pic:pic>
              </a:graphicData>
            </a:graphic>
          </wp:inline>
        </w:drawing>
      </w:r>
    </w:p>
    <w:p w14:paraId="4A6A681D" w14:textId="0529C342" w:rsidR="007E37B0" w:rsidRDefault="009E79A9" w:rsidP="007E37B0">
      <w:pPr>
        <w:pStyle w:val="Fontes"/>
        <w:rPr>
          <w:ins w:id="3037" w:author="Ryan Lemos" w:date="2019-10-13T12:47:00Z"/>
        </w:rPr>
      </w:pPr>
      <w:ins w:id="3038" w:author="Ryan Lemos" w:date="2019-10-13T12:59:00Z">
        <w:r>
          <w:t>Fonte: PRÓPRIA, 2019. Utilizando o ambiente ILC v.1.</w:t>
        </w:r>
      </w:ins>
    </w:p>
    <w:p w14:paraId="3E650A32" w14:textId="77777777" w:rsidR="006F3DF2" w:rsidRDefault="006F3DF2" w:rsidP="00905032">
      <w:pPr>
        <w:ind w:firstLine="0"/>
        <w:jc w:val="center"/>
      </w:pPr>
    </w:p>
    <w:p w14:paraId="4544F043" w14:textId="17962F60"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039"/>
      <w:r>
        <w:t>e a senha</w:t>
      </w:r>
      <w:commentRangeEnd w:id="3039"/>
      <w:r w:rsidR="0024674F">
        <w:rPr>
          <w:rStyle w:val="Refdecomentrio"/>
        </w:rPr>
        <w:commentReference w:id="3039"/>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ins w:id="3040" w:author="Ryan Lemos" w:date="2019-10-14T18:50:00Z">
        <w:r w:rsidR="00B06645">
          <w:rPr>
            <w:i/>
            <w:iCs/>
          </w:rPr>
          <w:t>-</w:t>
        </w:r>
      </w:ins>
      <w:proofErr w:type="spellStart"/>
      <w:r w:rsidR="002E06F3" w:rsidRPr="00B70A30">
        <w:rPr>
          <w:i/>
          <w:iCs/>
        </w:rPr>
        <w:t>end</w:t>
      </w:r>
      <w:proofErr w:type="spellEnd"/>
      <w:r w:rsidR="002E06F3">
        <w:t xml:space="preserve"> Angular envia uma requisição para o </w:t>
      </w:r>
      <w:proofErr w:type="spellStart"/>
      <w:r w:rsidR="002E06F3" w:rsidRPr="00B70A30">
        <w:rPr>
          <w:i/>
          <w:iCs/>
        </w:rPr>
        <w:t>back</w:t>
      </w:r>
      <w:ins w:id="3041" w:author="Ryan Lemos" w:date="2019-10-14T18:50:00Z">
        <w:r w:rsidR="00B06645">
          <w:rPr>
            <w:i/>
            <w:iCs/>
          </w:rPr>
          <w:t>-</w:t>
        </w:r>
      </w:ins>
      <w:r w:rsidR="002E06F3" w:rsidRPr="00B70A30">
        <w:rPr>
          <w:i/>
          <w:iCs/>
        </w:rPr>
        <w:t>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3042" w:author="Ryan Lemos" w:date="2019-10-14T19:23:00Z">
        <w:r w:rsidR="0002745D">
          <w:t xml:space="preserve">Figura </w:t>
        </w:r>
        <w:r w:rsidR="0002745D">
          <w:rPr>
            <w:noProof/>
          </w:rPr>
          <w:t>54</w:t>
        </w:r>
      </w:ins>
      <w:del w:id="3043"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BDE6B56" w:rsidR="0094620F" w:rsidRDefault="0094620F" w:rsidP="00B70A30">
      <w:pPr>
        <w:pStyle w:val="Legenda"/>
        <w:keepNext/>
      </w:pPr>
      <w:bookmarkStart w:id="3044" w:name="_Ref20051603"/>
      <w:bookmarkStart w:id="3045" w:name="_Toc21973987"/>
      <w:bookmarkStart w:id="3046" w:name="_Toc21974219"/>
      <w:r>
        <w:lastRenderedPageBreak/>
        <w:t xml:space="preserve">Figura </w:t>
      </w:r>
      <w:fldSimple w:instr=" SEQ Figura \* ARABIC ">
        <w:ins w:id="3047" w:author="Ryan Lemos" w:date="2019-10-14T19:23:00Z">
          <w:r w:rsidR="0002745D">
            <w:rPr>
              <w:noProof/>
            </w:rPr>
            <w:t>54</w:t>
          </w:r>
        </w:ins>
        <w:del w:id="3048" w:author="Ryan Lemos" w:date="2019-10-07T11:05:00Z">
          <w:r w:rsidR="00D343FF" w:rsidDel="00EA672B">
            <w:rPr>
              <w:noProof/>
            </w:rPr>
            <w:delText>59</w:delText>
          </w:r>
        </w:del>
      </w:fldSimple>
      <w:bookmarkEnd w:id="3044"/>
      <w:r>
        <w:t xml:space="preserve"> - Tela de cadastro dos alunos</w:t>
      </w:r>
      <w:bookmarkEnd w:id="3045"/>
      <w:bookmarkEnd w:id="3046"/>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653030"/>
                    </a:xfrm>
                    <a:prstGeom prst="rect">
                      <a:avLst/>
                    </a:prstGeom>
                  </pic:spPr>
                </pic:pic>
              </a:graphicData>
            </a:graphic>
          </wp:inline>
        </w:drawing>
      </w:r>
    </w:p>
    <w:p w14:paraId="6F28FDF8" w14:textId="7005B17F" w:rsidR="007E37B0" w:rsidRDefault="009E79A9" w:rsidP="007E37B0">
      <w:pPr>
        <w:pStyle w:val="Fontes"/>
        <w:rPr>
          <w:ins w:id="3049" w:author="Ryan Lemos" w:date="2019-10-13T12:47:00Z"/>
        </w:rPr>
      </w:pPr>
      <w:ins w:id="3050" w:author="Ryan Lemos" w:date="2019-10-13T12:59:00Z">
        <w:r>
          <w:t>Fonte: PRÓPRIA, 2019. Utilizando o ambiente ILC v.1.</w:t>
        </w:r>
      </w:ins>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41E3529" w:rsidR="0094620F" w:rsidRDefault="0094620F" w:rsidP="00B70A30">
      <w:pPr>
        <w:pStyle w:val="Legenda"/>
        <w:keepNext/>
      </w:pPr>
      <w:bookmarkStart w:id="3051" w:name="_Toc21973988"/>
      <w:bookmarkStart w:id="3052" w:name="_Toc21974220"/>
      <w:r>
        <w:t xml:space="preserve">Figura </w:t>
      </w:r>
      <w:fldSimple w:instr=" SEQ Figura \* ARABIC ">
        <w:ins w:id="3053" w:author="Ryan Lemos" w:date="2019-10-14T19:23:00Z">
          <w:r w:rsidR="0002745D">
            <w:rPr>
              <w:noProof/>
            </w:rPr>
            <w:t>55</w:t>
          </w:r>
        </w:ins>
        <w:del w:id="3054" w:author="Ryan Lemos" w:date="2019-10-07T11:05:00Z">
          <w:r w:rsidR="00D343FF" w:rsidDel="00EA672B">
            <w:rPr>
              <w:noProof/>
            </w:rPr>
            <w:delText>60</w:delText>
          </w:r>
        </w:del>
      </w:fldSimple>
      <w:r>
        <w:t xml:space="preserve"> - Tela de listagem dos professores</w:t>
      </w:r>
      <w:bookmarkEnd w:id="3051"/>
      <w:bookmarkEnd w:id="3052"/>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1907540"/>
                    </a:xfrm>
                    <a:prstGeom prst="rect">
                      <a:avLst/>
                    </a:prstGeom>
                  </pic:spPr>
                </pic:pic>
              </a:graphicData>
            </a:graphic>
          </wp:inline>
        </w:drawing>
      </w:r>
    </w:p>
    <w:p w14:paraId="12A40058" w14:textId="15798349" w:rsidR="007E37B0" w:rsidRDefault="009E79A9" w:rsidP="007E37B0">
      <w:pPr>
        <w:pStyle w:val="Fontes"/>
        <w:rPr>
          <w:ins w:id="3055" w:author="Ryan Lemos" w:date="2019-10-13T12:47:00Z"/>
        </w:rPr>
      </w:pPr>
      <w:ins w:id="3056" w:author="Ryan Lemos" w:date="2019-10-13T12:59:00Z">
        <w:r>
          <w:t>Fonte: PRÓPRIA, 2019. Utilizando o ambiente ILC v.1.</w:t>
        </w:r>
      </w:ins>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1367F07" w:rsidR="0094620F" w:rsidRDefault="0094620F" w:rsidP="00B70A30">
      <w:pPr>
        <w:pStyle w:val="Legenda"/>
        <w:keepNext/>
      </w:pPr>
      <w:bookmarkStart w:id="3057" w:name="_Toc21973989"/>
      <w:bookmarkStart w:id="3058" w:name="_Toc21974221"/>
      <w:r>
        <w:lastRenderedPageBreak/>
        <w:t xml:space="preserve">Figura </w:t>
      </w:r>
      <w:fldSimple w:instr=" SEQ Figura \* ARABIC ">
        <w:ins w:id="3059" w:author="Ryan Lemos" w:date="2019-10-14T19:23:00Z">
          <w:r w:rsidR="0002745D">
            <w:rPr>
              <w:noProof/>
            </w:rPr>
            <w:t>56</w:t>
          </w:r>
        </w:ins>
        <w:del w:id="3060" w:author="Ryan Lemos" w:date="2019-10-07T11:05:00Z">
          <w:r w:rsidR="00D343FF" w:rsidDel="00EA672B">
            <w:rPr>
              <w:noProof/>
            </w:rPr>
            <w:delText>61</w:delText>
          </w:r>
        </w:del>
      </w:fldSimple>
      <w:r>
        <w:t xml:space="preserve"> - Tela de cadastro do professor</w:t>
      </w:r>
      <w:bookmarkEnd w:id="3057"/>
      <w:bookmarkEnd w:id="3058"/>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282" cy="3187088"/>
                    </a:xfrm>
                    <a:prstGeom prst="rect">
                      <a:avLst/>
                    </a:prstGeom>
                  </pic:spPr>
                </pic:pic>
              </a:graphicData>
            </a:graphic>
          </wp:inline>
        </w:drawing>
      </w:r>
    </w:p>
    <w:p w14:paraId="38ADDD27" w14:textId="6B64475F" w:rsidR="007E37B0" w:rsidRDefault="009E79A9" w:rsidP="007E37B0">
      <w:pPr>
        <w:pStyle w:val="Fontes"/>
        <w:rPr>
          <w:ins w:id="3061" w:author="Ryan Lemos" w:date="2019-10-13T12:47:00Z"/>
        </w:rPr>
      </w:pPr>
      <w:ins w:id="3062" w:author="Ryan Lemos" w:date="2019-10-13T12:59:00Z">
        <w:r>
          <w:t>Fonte: PRÓPRIA, 2019. Utilizando o ambiente ILC v.1.</w:t>
        </w:r>
      </w:ins>
    </w:p>
    <w:p w14:paraId="53E477C5" w14:textId="77777777" w:rsidR="00CC245E" w:rsidRDefault="00CC245E" w:rsidP="00905032">
      <w:pPr>
        <w:ind w:firstLine="0"/>
        <w:jc w:val="center"/>
      </w:pPr>
    </w:p>
    <w:p w14:paraId="7ED3A68A" w14:textId="1816E4F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ins w:id="3063" w:author="Ryan Lemos" w:date="2019-10-09T20:59:00Z">
        <w:r w:rsidR="00014BF9">
          <w:t xml:space="preserve">o </w:t>
        </w:r>
        <w:r w:rsidR="00014BF9">
          <w:fldChar w:fldCharType="begin"/>
        </w:r>
        <w:r w:rsidR="00014BF9">
          <w:instrText xml:space="preserve"> REF _Ref21547160 \h </w:instrText>
        </w:r>
      </w:ins>
      <w:r w:rsidR="00014BF9">
        <w:fldChar w:fldCharType="separate"/>
      </w:r>
      <w:ins w:id="3064" w:author="Ryan Lemos" w:date="2019-10-14T19:23:00Z">
        <w:r w:rsidR="0002745D">
          <w:t xml:space="preserve">Quadro </w:t>
        </w:r>
        <w:r w:rsidR="0002745D">
          <w:rPr>
            <w:noProof/>
          </w:rPr>
          <w:t>5</w:t>
        </w:r>
      </w:ins>
      <w:ins w:id="3065" w:author="Ryan Lemos" w:date="2019-10-09T20:59:00Z">
        <w:r w:rsidR="00014BF9">
          <w:fldChar w:fldCharType="end"/>
        </w:r>
        <w:r w:rsidR="00014BF9">
          <w:t xml:space="preserve"> </w:t>
        </w:r>
      </w:ins>
      <w:del w:id="3066" w:author="Ryan Lemos" w:date="2019-10-09T20:59:00Z">
        <w:r w:rsidDel="00014BF9">
          <w:delText xml:space="preserve">a </w:delText>
        </w:r>
        <w:r w:rsidRPr="00596E44" w:rsidDel="00014BF9">
          <w:rPr>
            <w:highlight w:val="yellow"/>
          </w:rPr>
          <w:delText>figura x</w:delText>
        </w:r>
        <w:r w:rsidDel="00014BF9">
          <w:delText xml:space="preserve"> </w:delText>
        </w:r>
      </w:del>
      <w:r>
        <w:t>descreve esse processo pela visão do gestor.</w:t>
      </w:r>
    </w:p>
    <w:p w14:paraId="73505BA5" w14:textId="6CD8C71E" w:rsidR="00921163" w:rsidDel="007E37B0" w:rsidRDefault="00921163">
      <w:pPr>
        <w:rPr>
          <w:del w:id="3067" w:author="Ryan Lemos" w:date="2019-10-13T12:47:00Z"/>
        </w:rPr>
      </w:pPr>
    </w:p>
    <w:p w14:paraId="535BC59B" w14:textId="77777777" w:rsidR="00921163" w:rsidRDefault="00921163">
      <w:pPr>
        <w:ind w:firstLine="0"/>
        <w:pPrChange w:id="3068" w:author="Ryan Lemos" w:date="2019-10-13T12:47:00Z">
          <w:pPr/>
        </w:pPrChange>
      </w:pPr>
    </w:p>
    <w:p w14:paraId="76DDF4DD" w14:textId="458741D0" w:rsidR="00646DF8" w:rsidRDefault="00921163" w:rsidP="00B70A30">
      <w:pPr>
        <w:pStyle w:val="Legenda"/>
      </w:pPr>
      <w:bookmarkStart w:id="3069" w:name="_Ref21547160"/>
      <w:bookmarkStart w:id="3070" w:name="_Toc21974286"/>
      <w:r>
        <w:t xml:space="preserve">Quadro </w:t>
      </w:r>
      <w:fldSimple w:instr=" SEQ Quadro \* ARABIC ">
        <w:r w:rsidR="0002745D">
          <w:rPr>
            <w:noProof/>
          </w:rPr>
          <w:t>5</w:t>
        </w:r>
      </w:fldSimple>
      <w:bookmarkEnd w:id="3069"/>
      <w:r>
        <w:t xml:space="preserve"> - Estória de gerência de eventos da escola</w:t>
      </w:r>
      <w:bookmarkEnd w:id="3070"/>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rPr>
          <w:ins w:id="3071" w:author="Ryan Lemos" w:date="2019-10-13T12:54:00Z"/>
        </w:rPr>
      </w:pPr>
      <w:ins w:id="3072" w:author="Ryan Lemos" w:date="2019-10-13T12:54:00Z">
        <w:r>
          <w:t>Fonte: PRÓPRIA, 2019.</w:t>
        </w:r>
      </w:ins>
    </w:p>
    <w:p w14:paraId="5AF3407A" w14:textId="77777777" w:rsidR="00CC245E" w:rsidRDefault="00CC245E" w:rsidP="00905032">
      <w:pPr>
        <w:ind w:firstLine="0"/>
        <w:jc w:val="center"/>
      </w:pPr>
    </w:p>
    <w:p w14:paraId="40FD7F62" w14:textId="5D92301B" w:rsidR="00CC245E" w:rsidRDefault="00CC245E" w:rsidP="00596E44">
      <w:r>
        <w:t xml:space="preserve">A </w:t>
      </w:r>
      <w:r w:rsidR="006E1CDA">
        <w:fldChar w:fldCharType="begin"/>
      </w:r>
      <w:r w:rsidR="006E1CDA">
        <w:instrText xml:space="preserve"> REF _Ref20051634 \h </w:instrText>
      </w:r>
      <w:r w:rsidR="006E1CDA">
        <w:fldChar w:fldCharType="separate"/>
      </w:r>
      <w:ins w:id="3073" w:author="Ryan Lemos" w:date="2019-10-14T19:23:00Z">
        <w:r w:rsidR="0002745D">
          <w:t xml:space="preserve">Figura </w:t>
        </w:r>
        <w:r w:rsidR="0002745D">
          <w:rPr>
            <w:noProof/>
          </w:rPr>
          <w:t>57</w:t>
        </w:r>
      </w:ins>
      <w:del w:id="3074"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5AA24116" w:rsidR="0094620F" w:rsidRDefault="0094620F" w:rsidP="00B70A30">
      <w:pPr>
        <w:pStyle w:val="Legenda"/>
        <w:keepNext/>
      </w:pPr>
      <w:bookmarkStart w:id="3075" w:name="_Ref20051634"/>
      <w:bookmarkStart w:id="3076" w:name="_Toc21973990"/>
      <w:bookmarkStart w:id="3077" w:name="_Toc21974222"/>
      <w:r>
        <w:lastRenderedPageBreak/>
        <w:t xml:space="preserve">Figura </w:t>
      </w:r>
      <w:fldSimple w:instr=" SEQ Figura \* ARABIC ">
        <w:ins w:id="3078" w:author="Ryan Lemos" w:date="2019-10-14T19:23:00Z">
          <w:r w:rsidR="0002745D">
            <w:rPr>
              <w:noProof/>
            </w:rPr>
            <w:t>57</w:t>
          </w:r>
        </w:ins>
        <w:del w:id="3079" w:author="Ryan Lemos" w:date="2019-10-07T11:05:00Z">
          <w:r w:rsidR="00D343FF" w:rsidDel="00EA672B">
            <w:rPr>
              <w:noProof/>
            </w:rPr>
            <w:delText>62</w:delText>
          </w:r>
        </w:del>
      </w:fldSimple>
      <w:bookmarkEnd w:id="3075"/>
      <w:r>
        <w:t xml:space="preserve"> - Tela de cadastro de um evento</w:t>
      </w:r>
      <w:bookmarkEnd w:id="3076"/>
      <w:bookmarkEnd w:id="3077"/>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663190"/>
                    </a:xfrm>
                    <a:prstGeom prst="rect">
                      <a:avLst/>
                    </a:prstGeom>
                  </pic:spPr>
                </pic:pic>
              </a:graphicData>
            </a:graphic>
          </wp:inline>
        </w:drawing>
      </w:r>
    </w:p>
    <w:p w14:paraId="0109E8F4" w14:textId="037B0838" w:rsidR="007E37B0" w:rsidRDefault="009E79A9" w:rsidP="007E37B0">
      <w:pPr>
        <w:pStyle w:val="Fontes"/>
        <w:rPr>
          <w:ins w:id="3080" w:author="Ryan Lemos" w:date="2019-10-13T12:47:00Z"/>
        </w:rPr>
      </w:pPr>
      <w:ins w:id="3081" w:author="Ryan Lemos" w:date="2019-10-13T12:59:00Z">
        <w:r>
          <w:t>Fonte: PRÓPRIA, 2019. Utilizando o ambiente ILC v.1.</w:t>
        </w:r>
      </w:ins>
    </w:p>
    <w:p w14:paraId="771B356C" w14:textId="77777777" w:rsidR="00CC245E" w:rsidRDefault="00CC245E" w:rsidP="00905032">
      <w:pPr>
        <w:ind w:firstLine="0"/>
        <w:jc w:val="center"/>
      </w:pPr>
    </w:p>
    <w:p w14:paraId="69DD5D7A" w14:textId="3100F7E5"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3082" w:author="Ryan Lemos" w:date="2019-10-14T19:23:00Z">
        <w:r w:rsidR="0002745D">
          <w:t xml:space="preserve">Figura </w:t>
        </w:r>
        <w:r w:rsidR="0002745D">
          <w:rPr>
            <w:noProof/>
          </w:rPr>
          <w:t>59</w:t>
        </w:r>
      </w:ins>
      <w:del w:id="3083"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3084" w:author="Ryan Lemos" w:date="2019-10-14T19:23:00Z">
        <w:r w:rsidR="0002745D">
          <w:t xml:space="preserve">Figura </w:t>
        </w:r>
        <w:r w:rsidR="0002745D">
          <w:rPr>
            <w:noProof/>
          </w:rPr>
          <w:t>57</w:t>
        </w:r>
      </w:ins>
      <w:del w:id="3085"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7EE50D38" w:rsidR="0094620F" w:rsidRDefault="0094620F" w:rsidP="00B70A30">
      <w:pPr>
        <w:pStyle w:val="Legenda"/>
        <w:keepNext/>
      </w:pPr>
      <w:bookmarkStart w:id="3086" w:name="_Toc21973991"/>
      <w:bookmarkStart w:id="3087" w:name="_Toc21974223"/>
      <w:r>
        <w:t xml:space="preserve">Figura </w:t>
      </w:r>
      <w:fldSimple w:instr=" SEQ Figura \* ARABIC ">
        <w:ins w:id="3088" w:author="Ryan Lemos" w:date="2019-10-14T19:23:00Z">
          <w:r w:rsidR="0002745D">
            <w:rPr>
              <w:noProof/>
            </w:rPr>
            <w:t>58</w:t>
          </w:r>
        </w:ins>
        <w:del w:id="3089" w:author="Ryan Lemos" w:date="2019-10-07T11:05:00Z">
          <w:r w:rsidR="00D343FF" w:rsidDel="00EA672B">
            <w:rPr>
              <w:noProof/>
            </w:rPr>
            <w:delText>63</w:delText>
          </w:r>
        </w:del>
      </w:fldSimple>
      <w:r>
        <w:t xml:space="preserve"> - Tela de listagem</w:t>
      </w:r>
      <w:r>
        <w:rPr>
          <w:noProof/>
        </w:rPr>
        <w:t xml:space="preserve"> dos eventos da escola</w:t>
      </w:r>
      <w:bookmarkEnd w:id="3086"/>
      <w:bookmarkEnd w:id="3087"/>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0803" cy="1774355"/>
                    </a:xfrm>
                    <a:prstGeom prst="rect">
                      <a:avLst/>
                    </a:prstGeom>
                  </pic:spPr>
                </pic:pic>
              </a:graphicData>
            </a:graphic>
          </wp:inline>
        </w:drawing>
      </w:r>
    </w:p>
    <w:p w14:paraId="743A8C90" w14:textId="2B36CC9A" w:rsidR="007E37B0" w:rsidRDefault="009E79A9" w:rsidP="007E37B0">
      <w:pPr>
        <w:pStyle w:val="Fontes"/>
        <w:rPr>
          <w:ins w:id="3090" w:author="Ryan Lemos" w:date="2019-10-13T12:47:00Z"/>
        </w:rPr>
      </w:pPr>
      <w:ins w:id="3091" w:author="Ryan Lemos" w:date="2019-10-13T12:59:00Z">
        <w:r>
          <w:t>Fonte: PRÓPRIA, 2019. Utilizando o ambiente ILC v.1.</w:t>
        </w:r>
      </w:ins>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256BCE98" w:rsidR="0094620F" w:rsidRDefault="0094620F" w:rsidP="00B70A30">
      <w:pPr>
        <w:pStyle w:val="Legenda"/>
        <w:keepNext/>
      </w:pPr>
      <w:bookmarkStart w:id="3092" w:name="_Ref20051663"/>
      <w:bookmarkStart w:id="3093" w:name="_Toc21973992"/>
      <w:bookmarkStart w:id="3094" w:name="_Toc21974224"/>
      <w:r>
        <w:t xml:space="preserve">Figura </w:t>
      </w:r>
      <w:fldSimple w:instr=" SEQ Figura \* ARABIC ">
        <w:ins w:id="3095" w:author="Ryan Lemos" w:date="2019-10-14T19:23:00Z">
          <w:r w:rsidR="0002745D">
            <w:rPr>
              <w:noProof/>
            </w:rPr>
            <w:t>59</w:t>
          </w:r>
        </w:ins>
        <w:del w:id="3096" w:author="Ryan Lemos" w:date="2019-10-07T11:05:00Z">
          <w:r w:rsidR="00D343FF" w:rsidDel="00EA672B">
            <w:rPr>
              <w:noProof/>
            </w:rPr>
            <w:delText>64</w:delText>
          </w:r>
        </w:del>
      </w:fldSimple>
      <w:bookmarkEnd w:id="3092"/>
      <w:r>
        <w:t xml:space="preserve"> – Tela do calendário com os eventos da escola</w:t>
      </w:r>
      <w:bookmarkEnd w:id="3093"/>
      <w:bookmarkEnd w:id="3094"/>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2245"/>
                    </a:xfrm>
                    <a:prstGeom prst="rect">
                      <a:avLst/>
                    </a:prstGeom>
                  </pic:spPr>
                </pic:pic>
              </a:graphicData>
            </a:graphic>
          </wp:inline>
        </w:drawing>
      </w:r>
    </w:p>
    <w:p w14:paraId="052F6BCD" w14:textId="3E8AF16C" w:rsidR="007E37B0" w:rsidRDefault="009E79A9" w:rsidP="007E37B0">
      <w:pPr>
        <w:pStyle w:val="Fontes"/>
        <w:rPr>
          <w:ins w:id="3097" w:author="Ryan Lemos" w:date="2019-10-13T12:47:00Z"/>
        </w:rPr>
      </w:pPr>
      <w:ins w:id="3098" w:author="Ryan Lemos" w:date="2019-10-13T12:59:00Z">
        <w:r>
          <w:t>Fonte: PRÓPRIA, 2019. Utilizando o ambiente ILC v.1.</w:t>
        </w:r>
      </w:ins>
    </w:p>
    <w:p w14:paraId="384713E1" w14:textId="77777777" w:rsidR="00905032" w:rsidRDefault="00905032" w:rsidP="00905032">
      <w:pPr>
        <w:ind w:firstLine="0"/>
        <w:jc w:val="center"/>
      </w:pPr>
    </w:p>
    <w:p w14:paraId="19D26014" w14:textId="77777777" w:rsidR="00905032" w:rsidRDefault="00905032" w:rsidP="00905032">
      <w:pPr>
        <w:pStyle w:val="Ttulo4"/>
      </w:pPr>
      <w:bookmarkStart w:id="3099" w:name="_Toc21973470"/>
      <w:r>
        <w:t>Administrador</w:t>
      </w:r>
      <w:bookmarkEnd w:id="3099"/>
    </w:p>
    <w:p w14:paraId="36BCA1BA" w14:textId="77777777" w:rsidR="008F6EE2" w:rsidRPr="001D2BA8" w:rsidRDefault="008F6EE2" w:rsidP="00596E44"/>
    <w:p w14:paraId="7D953AD4" w14:textId="372F4AE4"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ins w:id="3100" w:author="Ryan Lemos" w:date="2019-10-09T20:59:00Z">
        <w:r w:rsidR="00014BF9">
          <w:t xml:space="preserve">o </w:t>
        </w:r>
        <w:r w:rsidR="00014BF9">
          <w:fldChar w:fldCharType="begin"/>
        </w:r>
        <w:r w:rsidR="00014BF9">
          <w:instrText xml:space="preserve"> REF _Ref21547177 \h </w:instrText>
        </w:r>
      </w:ins>
      <w:r w:rsidR="00014BF9">
        <w:fldChar w:fldCharType="separate"/>
      </w:r>
      <w:ins w:id="3101" w:author="Ryan Lemos" w:date="2019-10-14T19:23:00Z">
        <w:r w:rsidR="0002745D">
          <w:t xml:space="preserve">Quadro </w:t>
        </w:r>
        <w:r w:rsidR="0002745D">
          <w:rPr>
            <w:noProof/>
          </w:rPr>
          <w:t>6</w:t>
        </w:r>
      </w:ins>
      <w:ins w:id="3102" w:author="Ryan Lemos" w:date="2019-10-09T20:59:00Z">
        <w:r w:rsidR="00014BF9">
          <w:fldChar w:fldCharType="end"/>
        </w:r>
      </w:ins>
      <w:del w:id="3103" w:author="Ryan Lemos" w:date="2019-10-09T20:59:00Z">
        <w:r w:rsidR="00DA49B0" w:rsidDel="00014BF9">
          <w:delText xml:space="preserve">a </w:delText>
        </w:r>
        <w:r w:rsidR="00DA49B0" w:rsidRPr="00596E44" w:rsidDel="00014BF9">
          <w:rPr>
            <w:highlight w:val="yellow"/>
          </w:rPr>
          <w:delText>figura x</w:delText>
        </w:r>
      </w:del>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3104" w:name="_Ref21547177"/>
      <w:bookmarkStart w:id="3105" w:name="_Toc21974287"/>
      <w:r>
        <w:t xml:space="preserve">Quadro </w:t>
      </w:r>
      <w:fldSimple w:instr=" SEQ Quadro \* ARABIC ">
        <w:r w:rsidR="0002745D">
          <w:rPr>
            <w:noProof/>
          </w:rPr>
          <w:t>6</w:t>
        </w:r>
      </w:fldSimple>
      <w:bookmarkEnd w:id="3104"/>
      <w:r>
        <w:t xml:space="preserve"> - Estória de ger</w:t>
      </w:r>
      <w:r w:rsidR="006E1CDA">
        <w:t>ê</w:t>
      </w:r>
      <w:r>
        <w:t>ncia de menus</w:t>
      </w:r>
      <w:bookmarkEnd w:id="3105"/>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rPr>
          <w:ins w:id="3106" w:author="Ryan Lemos" w:date="2019-10-13T12:54:00Z"/>
        </w:rPr>
      </w:pPr>
      <w:ins w:id="3107" w:author="Ryan Lemos" w:date="2019-10-13T12:54:00Z">
        <w:r>
          <w:lastRenderedPageBreak/>
          <w:t>Fonte: PRÓPRIA, 2019.</w:t>
        </w:r>
      </w:ins>
    </w:p>
    <w:p w14:paraId="63BDAF7C" w14:textId="77777777" w:rsidR="00F045C8" w:rsidRDefault="00F045C8" w:rsidP="00905032">
      <w:pPr>
        <w:ind w:firstLine="0"/>
        <w:jc w:val="center"/>
      </w:pPr>
    </w:p>
    <w:p w14:paraId="7F020614" w14:textId="610EFCE7"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3108" w:author="Ryan Lemos" w:date="2019-10-14T19:23:00Z">
        <w:r w:rsidR="0002745D">
          <w:t xml:space="preserve">Figura </w:t>
        </w:r>
        <w:r w:rsidR="0002745D">
          <w:rPr>
            <w:noProof/>
          </w:rPr>
          <w:t>60</w:t>
        </w:r>
      </w:ins>
      <w:del w:id="3109"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5502FAA" w:rsidR="0094620F" w:rsidRDefault="0094620F" w:rsidP="00B70A30">
      <w:pPr>
        <w:pStyle w:val="Legenda"/>
        <w:keepNext/>
      </w:pPr>
      <w:bookmarkStart w:id="3110" w:name="_Ref20051732"/>
      <w:bookmarkStart w:id="3111" w:name="_Toc21973993"/>
      <w:bookmarkStart w:id="3112" w:name="_Toc21974225"/>
      <w:r>
        <w:t xml:space="preserve">Figura </w:t>
      </w:r>
      <w:fldSimple w:instr=" SEQ Figura \* ARABIC ">
        <w:ins w:id="3113" w:author="Ryan Lemos" w:date="2019-10-14T19:23:00Z">
          <w:r w:rsidR="0002745D">
            <w:rPr>
              <w:noProof/>
            </w:rPr>
            <w:t>60</w:t>
          </w:r>
        </w:ins>
        <w:del w:id="3114" w:author="Ryan Lemos" w:date="2019-10-07T11:05:00Z">
          <w:r w:rsidR="00D343FF" w:rsidDel="00EA672B">
            <w:rPr>
              <w:noProof/>
            </w:rPr>
            <w:delText>65</w:delText>
          </w:r>
        </w:del>
      </w:fldSimple>
      <w:bookmarkEnd w:id="3110"/>
      <w:r>
        <w:t xml:space="preserve"> - Tela de listagem dos menus da aplicação</w:t>
      </w:r>
      <w:bookmarkEnd w:id="3111"/>
      <w:bookmarkEnd w:id="3112"/>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3936" cy="3057042"/>
                    </a:xfrm>
                    <a:prstGeom prst="rect">
                      <a:avLst/>
                    </a:prstGeom>
                  </pic:spPr>
                </pic:pic>
              </a:graphicData>
            </a:graphic>
          </wp:inline>
        </w:drawing>
      </w:r>
    </w:p>
    <w:p w14:paraId="07473D51" w14:textId="7A4AFD24" w:rsidR="007E37B0" w:rsidRDefault="009E79A9" w:rsidP="007E37B0">
      <w:pPr>
        <w:pStyle w:val="Fontes"/>
        <w:rPr>
          <w:ins w:id="3115" w:author="Ryan Lemos" w:date="2019-10-13T12:47:00Z"/>
        </w:rPr>
      </w:pPr>
      <w:ins w:id="3116" w:author="Ryan Lemos" w:date="2019-10-13T12:59:00Z">
        <w:r>
          <w:t>Fonte: PRÓPRIA, 2019. Utilizando o ambiente ILC v.1.</w:t>
        </w:r>
      </w:ins>
    </w:p>
    <w:p w14:paraId="4D80E821" w14:textId="77777777" w:rsidR="00F045C8" w:rsidRDefault="00F045C8" w:rsidP="00905032">
      <w:pPr>
        <w:ind w:firstLine="0"/>
        <w:jc w:val="center"/>
      </w:pPr>
    </w:p>
    <w:p w14:paraId="65561E77" w14:textId="1D0C0149"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3117" w:author="Ryan Lemos" w:date="2019-10-14T19:23:00Z">
        <w:r w:rsidR="0002745D">
          <w:t xml:space="preserve">Figura </w:t>
        </w:r>
        <w:r w:rsidR="0002745D">
          <w:rPr>
            <w:noProof/>
          </w:rPr>
          <w:t>61</w:t>
        </w:r>
      </w:ins>
      <w:del w:id="3118"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43399A56" w:rsidR="0094620F" w:rsidRDefault="0094620F" w:rsidP="00B70A30">
      <w:pPr>
        <w:pStyle w:val="Legenda"/>
        <w:keepNext/>
      </w:pPr>
      <w:bookmarkStart w:id="3119" w:name="_Ref20051751"/>
      <w:bookmarkStart w:id="3120" w:name="_Toc21973994"/>
      <w:bookmarkStart w:id="3121" w:name="_Toc21974226"/>
      <w:r>
        <w:lastRenderedPageBreak/>
        <w:t xml:space="preserve">Figura </w:t>
      </w:r>
      <w:fldSimple w:instr=" SEQ Figura \* ARABIC ">
        <w:ins w:id="3122" w:author="Ryan Lemos" w:date="2019-10-14T19:23:00Z">
          <w:r w:rsidR="0002745D">
            <w:rPr>
              <w:noProof/>
            </w:rPr>
            <w:t>61</w:t>
          </w:r>
        </w:ins>
        <w:del w:id="3123" w:author="Ryan Lemos" w:date="2019-10-07T11:05:00Z">
          <w:r w:rsidR="00D343FF" w:rsidDel="00EA672B">
            <w:rPr>
              <w:noProof/>
            </w:rPr>
            <w:delText>66</w:delText>
          </w:r>
        </w:del>
      </w:fldSimple>
      <w:bookmarkEnd w:id="3119"/>
      <w:r>
        <w:t xml:space="preserve"> - Tela de cadastro de menus</w:t>
      </w:r>
      <w:bookmarkEnd w:id="3120"/>
      <w:bookmarkEnd w:id="3121"/>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12085"/>
                    </a:xfrm>
                    <a:prstGeom prst="rect">
                      <a:avLst/>
                    </a:prstGeom>
                  </pic:spPr>
                </pic:pic>
              </a:graphicData>
            </a:graphic>
          </wp:inline>
        </w:drawing>
      </w:r>
    </w:p>
    <w:p w14:paraId="5307F57C" w14:textId="6E6986AC" w:rsidR="007E37B0" w:rsidRDefault="009E79A9" w:rsidP="007E37B0">
      <w:pPr>
        <w:pStyle w:val="Fontes"/>
        <w:rPr>
          <w:ins w:id="3124" w:author="Ryan Lemos" w:date="2019-10-13T12:47:00Z"/>
        </w:rPr>
      </w:pPr>
      <w:ins w:id="3125" w:author="Ryan Lemos" w:date="2019-10-13T12:59:00Z">
        <w:r>
          <w:t>Fonte: PRÓPRIA, 2019. Utilizando o ambiente ILC v.1.</w:t>
        </w:r>
      </w:ins>
    </w:p>
    <w:p w14:paraId="147F04CF" w14:textId="77777777" w:rsidR="00F045C8" w:rsidRDefault="00F045C8" w:rsidP="00905032">
      <w:pPr>
        <w:ind w:firstLine="0"/>
        <w:jc w:val="center"/>
      </w:pPr>
    </w:p>
    <w:p w14:paraId="67E83032" w14:textId="2A6C57CF" w:rsidR="00F045C8" w:rsidRPr="00F045C8" w:rsidRDefault="00F045C8" w:rsidP="00F045C8">
      <w:r>
        <w:t xml:space="preserve">A </w:t>
      </w:r>
      <w:r w:rsidR="006E1CDA">
        <w:fldChar w:fldCharType="begin"/>
      </w:r>
      <w:r w:rsidR="006E1CDA">
        <w:instrText xml:space="preserve"> REF _Ref20051766 \h </w:instrText>
      </w:r>
      <w:r w:rsidR="006E1CDA">
        <w:fldChar w:fldCharType="separate"/>
      </w:r>
      <w:ins w:id="3126" w:author="Ryan Lemos" w:date="2019-10-14T19:23:00Z">
        <w:r w:rsidR="0002745D">
          <w:t xml:space="preserve">Figura </w:t>
        </w:r>
        <w:r w:rsidR="0002745D">
          <w:rPr>
            <w:noProof/>
          </w:rPr>
          <w:t>62</w:t>
        </w:r>
      </w:ins>
      <w:del w:id="3127"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573E22CB" w:rsidR="0094620F" w:rsidRDefault="0094620F" w:rsidP="00B70A30">
      <w:pPr>
        <w:pStyle w:val="Legenda"/>
        <w:keepNext/>
      </w:pPr>
      <w:bookmarkStart w:id="3128" w:name="_Ref20051766"/>
      <w:bookmarkStart w:id="3129" w:name="_Toc21973995"/>
      <w:bookmarkStart w:id="3130" w:name="_Toc21974227"/>
      <w:r>
        <w:t xml:space="preserve">Figura </w:t>
      </w:r>
      <w:fldSimple w:instr=" SEQ Figura \* ARABIC ">
        <w:ins w:id="3131" w:author="Ryan Lemos" w:date="2019-10-14T19:23:00Z">
          <w:r w:rsidR="0002745D">
            <w:rPr>
              <w:noProof/>
            </w:rPr>
            <w:t>62</w:t>
          </w:r>
        </w:ins>
        <w:del w:id="3132" w:author="Ryan Lemos" w:date="2019-10-07T11:05:00Z">
          <w:r w:rsidR="00D343FF" w:rsidDel="00EA672B">
            <w:rPr>
              <w:noProof/>
            </w:rPr>
            <w:delText>67</w:delText>
          </w:r>
        </w:del>
      </w:fldSimple>
      <w:bookmarkEnd w:id="3128"/>
      <w:r>
        <w:t xml:space="preserve"> - Tela de menus da aplicação</w:t>
      </w:r>
      <w:bookmarkEnd w:id="3129"/>
      <w:bookmarkEnd w:id="3130"/>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9566" cy="2681027"/>
                    </a:xfrm>
                    <a:prstGeom prst="rect">
                      <a:avLst/>
                    </a:prstGeom>
                  </pic:spPr>
                </pic:pic>
              </a:graphicData>
            </a:graphic>
          </wp:inline>
        </w:drawing>
      </w:r>
    </w:p>
    <w:p w14:paraId="73618490" w14:textId="432A90B4" w:rsidR="007E37B0" w:rsidRDefault="009E79A9" w:rsidP="007E37B0">
      <w:pPr>
        <w:pStyle w:val="Fontes"/>
        <w:rPr>
          <w:ins w:id="3133" w:author="Ryan Lemos" w:date="2019-10-13T12:47:00Z"/>
        </w:rPr>
      </w:pPr>
      <w:ins w:id="3134" w:author="Ryan Lemos" w:date="2019-10-13T12:59:00Z">
        <w:r>
          <w:t>Fonte: PRÓPRIA, 2019. Utilizando o ambiente ILC v.1.</w:t>
        </w:r>
      </w:ins>
    </w:p>
    <w:p w14:paraId="4A36FC82" w14:textId="77777777" w:rsidR="00F045C8" w:rsidRDefault="00F045C8" w:rsidP="00905032">
      <w:pPr>
        <w:ind w:firstLine="0"/>
        <w:jc w:val="center"/>
      </w:pPr>
    </w:p>
    <w:p w14:paraId="3A81ED48" w14:textId="56FCEDBF"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ins w:id="3135" w:author="Ryan Lemos" w:date="2019-10-09T20:59:00Z">
        <w:r w:rsidR="00014BF9">
          <w:t>o</w:t>
        </w:r>
      </w:ins>
      <w:del w:id="3136" w:author="Ryan Lemos" w:date="2019-10-09T20:59:00Z">
        <w:r w:rsidR="004240B8" w:rsidDel="00014BF9">
          <w:delText xml:space="preserve">a </w:delText>
        </w:r>
      </w:del>
      <w:ins w:id="3137" w:author="Ryan Lemos" w:date="2019-10-09T20:59:00Z">
        <w:r w:rsidR="00014BF9">
          <w:t xml:space="preserve"> </w:t>
        </w:r>
        <w:r w:rsidR="00014BF9">
          <w:fldChar w:fldCharType="begin"/>
        </w:r>
        <w:r w:rsidR="00014BF9">
          <w:instrText xml:space="preserve"> REF _Ref21547197 \h </w:instrText>
        </w:r>
      </w:ins>
      <w:r w:rsidR="00014BF9">
        <w:fldChar w:fldCharType="separate"/>
      </w:r>
      <w:ins w:id="3138" w:author="Ryan Lemos" w:date="2019-10-14T19:23:00Z">
        <w:r w:rsidR="0002745D">
          <w:t xml:space="preserve">Quadro </w:t>
        </w:r>
        <w:r w:rsidR="0002745D">
          <w:rPr>
            <w:noProof/>
          </w:rPr>
          <w:t>7</w:t>
        </w:r>
      </w:ins>
      <w:ins w:id="3139" w:author="Ryan Lemos" w:date="2019-10-09T20:59:00Z">
        <w:r w:rsidR="00014BF9">
          <w:fldChar w:fldCharType="end"/>
        </w:r>
      </w:ins>
      <w:del w:id="3140" w:author="Ryan Lemos" w:date="2019-10-09T20:59:00Z">
        <w:r w:rsidR="004240B8" w:rsidRPr="00596E44" w:rsidDel="00014BF9">
          <w:rPr>
            <w:highlight w:val="yellow"/>
          </w:rPr>
          <w:delText>figura x</w:delText>
        </w:r>
      </w:del>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3141" w:name="_Ref21547197"/>
      <w:bookmarkStart w:id="3142" w:name="_Toc21974288"/>
      <w:r>
        <w:t xml:space="preserve">Quadro </w:t>
      </w:r>
      <w:fldSimple w:instr=" SEQ Quadro \* ARABIC ">
        <w:r w:rsidR="0002745D">
          <w:rPr>
            <w:noProof/>
          </w:rPr>
          <w:t>7</w:t>
        </w:r>
      </w:fldSimple>
      <w:bookmarkEnd w:id="3141"/>
      <w:r>
        <w:t xml:space="preserve"> – Estórias de gerência de permissões</w:t>
      </w:r>
      <w:bookmarkEnd w:id="3142"/>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pPr>
        <w:pStyle w:val="Fontes"/>
        <w:pPrChange w:id="3143" w:author="Ryan Lemos" w:date="2019-10-13T12:54:00Z">
          <w:pPr>
            <w:ind w:firstLine="0"/>
          </w:pPr>
        </w:pPrChange>
      </w:pPr>
      <w:ins w:id="3144" w:author="Ryan Lemos" w:date="2019-10-13T12:54:00Z">
        <w:r>
          <w:t>Fonte: PRÓPRIA, 2019.</w:t>
        </w:r>
      </w:ins>
    </w:p>
    <w:p w14:paraId="5925F9FB" w14:textId="77777777" w:rsidR="00F045C8" w:rsidRDefault="00F045C8" w:rsidP="00905032">
      <w:pPr>
        <w:ind w:firstLine="0"/>
        <w:jc w:val="center"/>
      </w:pPr>
    </w:p>
    <w:p w14:paraId="6E8F2746" w14:textId="560E5DE2" w:rsidR="00AF4E85" w:rsidRDefault="004240B8" w:rsidP="00F045C8">
      <w:r>
        <w:t>A interação descrita pela estória d</w:t>
      </w:r>
      <w:ins w:id="3145" w:author="Ryan Lemos" w:date="2019-10-09T20:59:00Z">
        <w:r w:rsidR="00014BF9">
          <w:t xml:space="preserve">o </w:t>
        </w:r>
        <w:r w:rsidR="00014BF9">
          <w:fldChar w:fldCharType="begin"/>
        </w:r>
        <w:r w:rsidR="00014BF9">
          <w:instrText xml:space="preserve"> REF _Ref21547197 \h </w:instrText>
        </w:r>
      </w:ins>
      <w:r w:rsidR="00014BF9">
        <w:fldChar w:fldCharType="separate"/>
      </w:r>
      <w:ins w:id="3146" w:author="Ryan Lemos" w:date="2019-10-14T19:23:00Z">
        <w:r w:rsidR="0002745D">
          <w:t xml:space="preserve">Quadro </w:t>
        </w:r>
        <w:r w:rsidR="0002745D">
          <w:rPr>
            <w:noProof/>
          </w:rPr>
          <w:t>7</w:t>
        </w:r>
      </w:ins>
      <w:ins w:id="3147" w:author="Ryan Lemos" w:date="2019-10-09T20:59:00Z">
        <w:r w:rsidR="00014BF9">
          <w:fldChar w:fldCharType="end"/>
        </w:r>
      </w:ins>
      <w:del w:id="3148" w:author="Ryan Lemos" w:date="2019-10-09T20:59:00Z">
        <w:r w:rsidDel="00014BF9">
          <w:delText xml:space="preserve">a </w:delText>
        </w:r>
        <w:r w:rsidRPr="00596E44" w:rsidDel="00014BF9">
          <w:rPr>
            <w:highlight w:val="yellow"/>
          </w:rPr>
          <w:delText>figura x</w:delText>
        </w:r>
      </w:del>
      <w:r>
        <w:t xml:space="preserve"> foi implementada conforme visto na </w:t>
      </w:r>
      <w:r w:rsidR="00780414">
        <w:fldChar w:fldCharType="begin"/>
      </w:r>
      <w:r w:rsidR="00780414">
        <w:instrText xml:space="preserve"> REF _Ref20051825 \h </w:instrText>
      </w:r>
      <w:r w:rsidR="00780414">
        <w:fldChar w:fldCharType="separate"/>
      </w:r>
      <w:ins w:id="3149" w:author="Ryan Lemos" w:date="2019-10-14T19:23:00Z">
        <w:r w:rsidR="0002745D">
          <w:t xml:space="preserve">Figura </w:t>
        </w:r>
        <w:r w:rsidR="0002745D">
          <w:rPr>
            <w:noProof/>
          </w:rPr>
          <w:t>63</w:t>
        </w:r>
      </w:ins>
      <w:del w:id="3150"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FF3FF2C" w:rsidR="0094620F" w:rsidRDefault="0094620F" w:rsidP="00B70A30">
      <w:pPr>
        <w:pStyle w:val="Legenda"/>
        <w:keepNext/>
      </w:pPr>
      <w:bookmarkStart w:id="3151" w:name="_Ref20051825"/>
      <w:bookmarkStart w:id="3152" w:name="_Toc21973996"/>
      <w:bookmarkStart w:id="3153" w:name="_Toc21974228"/>
      <w:r>
        <w:lastRenderedPageBreak/>
        <w:t xml:space="preserve">Figura </w:t>
      </w:r>
      <w:fldSimple w:instr=" SEQ Figura \* ARABIC ">
        <w:ins w:id="3154" w:author="Ryan Lemos" w:date="2019-10-14T19:23:00Z">
          <w:r w:rsidR="0002745D">
            <w:rPr>
              <w:noProof/>
            </w:rPr>
            <w:t>63</w:t>
          </w:r>
        </w:ins>
        <w:del w:id="3155" w:author="Ryan Lemos" w:date="2019-10-07T11:05:00Z">
          <w:r w:rsidR="00D343FF" w:rsidDel="00EA672B">
            <w:rPr>
              <w:noProof/>
            </w:rPr>
            <w:delText>68</w:delText>
          </w:r>
        </w:del>
      </w:fldSimple>
      <w:bookmarkEnd w:id="3151"/>
      <w:r>
        <w:t xml:space="preserve"> - Tela de listagem de permissões de um perfil</w:t>
      </w:r>
      <w:bookmarkEnd w:id="3152"/>
      <w:bookmarkEnd w:id="3153"/>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16530"/>
                    </a:xfrm>
                    <a:prstGeom prst="rect">
                      <a:avLst/>
                    </a:prstGeom>
                  </pic:spPr>
                </pic:pic>
              </a:graphicData>
            </a:graphic>
          </wp:inline>
        </w:drawing>
      </w:r>
    </w:p>
    <w:p w14:paraId="7F278570" w14:textId="01366CF1" w:rsidR="007E37B0" w:rsidRDefault="009E79A9" w:rsidP="007E37B0">
      <w:pPr>
        <w:pStyle w:val="Fontes"/>
        <w:rPr>
          <w:ins w:id="3156" w:author="Ryan Lemos" w:date="2019-10-13T12:47:00Z"/>
        </w:rPr>
      </w:pPr>
      <w:ins w:id="3157" w:author="Ryan Lemos" w:date="2019-10-13T12:59:00Z">
        <w:r>
          <w:t>Fonte: PRÓPRIA, 2019. Utilizando o ambiente ILC v.1.</w:t>
        </w:r>
      </w:ins>
    </w:p>
    <w:p w14:paraId="4786FD44" w14:textId="77777777" w:rsidR="00905032" w:rsidRDefault="00905032" w:rsidP="00987BE5">
      <w:pPr>
        <w:ind w:firstLine="0"/>
        <w:jc w:val="center"/>
      </w:pPr>
    </w:p>
    <w:p w14:paraId="20AEF92A" w14:textId="77777777" w:rsidR="00987BE5" w:rsidRDefault="00987BE5" w:rsidP="00987BE5">
      <w:pPr>
        <w:pStyle w:val="Ttulo4"/>
      </w:pPr>
      <w:bookmarkStart w:id="3158" w:name="_Ref21873355"/>
      <w:bookmarkStart w:id="3159" w:name="_Ref21873391"/>
      <w:bookmarkStart w:id="3160" w:name="_Toc21973471"/>
      <w:r>
        <w:t>Professor</w:t>
      </w:r>
      <w:bookmarkEnd w:id="3158"/>
      <w:bookmarkEnd w:id="3159"/>
      <w:bookmarkEnd w:id="3160"/>
    </w:p>
    <w:p w14:paraId="73998377" w14:textId="77777777" w:rsidR="00987BE5" w:rsidRPr="00F97B7F" w:rsidRDefault="00987BE5" w:rsidP="00987BE5"/>
    <w:p w14:paraId="635569CF" w14:textId="72827810"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del w:id="3161" w:author="Ryan Lemos" w:date="2019-10-09T21:00:00Z">
        <w:r w:rsidDel="00014BF9">
          <w:delText xml:space="preserve">a </w:delText>
        </w:r>
        <w:r w:rsidRPr="00FA2F5B" w:rsidDel="00014BF9">
          <w:rPr>
            <w:highlight w:val="yellow"/>
          </w:rPr>
          <w:delText>figura X</w:delText>
        </w:r>
      </w:del>
      <w:ins w:id="3162" w:author="Ryan Lemos" w:date="2019-10-09T21:00:00Z">
        <w:r w:rsidR="00014BF9">
          <w:t xml:space="preserve">o </w:t>
        </w:r>
        <w:r w:rsidR="00014BF9">
          <w:fldChar w:fldCharType="begin"/>
        </w:r>
        <w:r w:rsidR="00014BF9">
          <w:instrText xml:space="preserve"> REF _Ref21547228 \h </w:instrText>
        </w:r>
      </w:ins>
      <w:r w:rsidR="00014BF9">
        <w:fldChar w:fldCharType="separate"/>
      </w:r>
      <w:ins w:id="3163" w:author="Ryan Lemos" w:date="2019-10-14T19:23:00Z">
        <w:r w:rsidR="0002745D">
          <w:t xml:space="preserve">Quadro </w:t>
        </w:r>
        <w:r w:rsidR="0002745D">
          <w:rPr>
            <w:noProof/>
          </w:rPr>
          <w:t>8</w:t>
        </w:r>
      </w:ins>
      <w:ins w:id="3164" w:author="Ryan Lemos" w:date="2019-10-09T21:00:00Z">
        <w:r w:rsidR="00014BF9">
          <w:fldChar w:fldCharType="end"/>
        </w:r>
      </w:ins>
      <w:r>
        <w:t xml:space="preserve"> representa esse desejo do professor.</w:t>
      </w:r>
    </w:p>
    <w:p w14:paraId="4CF446C5" w14:textId="08CA5FBB" w:rsidR="00646DF8" w:rsidRDefault="00AA372A" w:rsidP="00B70A30">
      <w:pPr>
        <w:pStyle w:val="Legenda"/>
      </w:pPr>
      <w:bookmarkStart w:id="3165" w:name="_Ref21547228"/>
      <w:bookmarkStart w:id="3166" w:name="_Toc21974289"/>
      <w:r>
        <w:t xml:space="preserve">Quadro </w:t>
      </w:r>
      <w:fldSimple w:instr=" SEQ Quadro \* ARABIC ">
        <w:r w:rsidR="0002745D">
          <w:rPr>
            <w:noProof/>
          </w:rPr>
          <w:t>8</w:t>
        </w:r>
      </w:fldSimple>
      <w:bookmarkEnd w:id="3165"/>
      <w:r>
        <w:t xml:space="preserve"> - Estória de cadastros de materiais</w:t>
      </w:r>
      <w:bookmarkEnd w:id="3166"/>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rPr>
          <w:ins w:id="3167" w:author="Ryan Lemos" w:date="2019-10-13T12:54:00Z"/>
        </w:rPr>
      </w:pPr>
      <w:ins w:id="3168" w:author="Ryan Lemos" w:date="2019-10-13T12:54:00Z">
        <w:r>
          <w:t>Fonte: PRÓPRIA, 2019.</w:t>
        </w:r>
      </w:ins>
    </w:p>
    <w:p w14:paraId="299F8BBF" w14:textId="77777777" w:rsidR="00646DF8" w:rsidRDefault="00646DF8" w:rsidP="00987BE5"/>
    <w:p w14:paraId="5D150C67" w14:textId="052A1B75"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3169" w:author="Ryan Lemos" w:date="2019-10-14T19:23:00Z">
        <w:r w:rsidR="0002745D">
          <w:t xml:space="preserve">Figura </w:t>
        </w:r>
        <w:r w:rsidR="0002745D">
          <w:rPr>
            <w:noProof/>
          </w:rPr>
          <w:t>64</w:t>
        </w:r>
      </w:ins>
      <w:del w:id="3170"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171"/>
      <w:commentRangeStart w:id="3172"/>
      <w:r>
        <w:t>indicar</w:t>
      </w:r>
      <w:commentRangeEnd w:id="3171"/>
      <w:r w:rsidR="00AF4E85">
        <w:rPr>
          <w:rStyle w:val="Refdecomentrio"/>
        </w:rPr>
        <w:commentReference w:id="3171"/>
      </w:r>
      <w:commentRangeEnd w:id="3172"/>
      <w:r w:rsidR="00841D83">
        <w:rPr>
          <w:rStyle w:val="Refdecomentrio"/>
        </w:rPr>
        <w:commentReference w:id="3172"/>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5999C066" w:rsidR="00841D83" w:rsidRDefault="00841D83" w:rsidP="00B70A30">
      <w:pPr>
        <w:pStyle w:val="Legenda"/>
        <w:keepNext/>
      </w:pPr>
      <w:bookmarkStart w:id="3173" w:name="_Ref20051853"/>
      <w:bookmarkStart w:id="3174" w:name="_Toc21973997"/>
      <w:bookmarkStart w:id="3175" w:name="_Toc21974229"/>
      <w:r>
        <w:lastRenderedPageBreak/>
        <w:t xml:space="preserve">Figura </w:t>
      </w:r>
      <w:fldSimple w:instr=" SEQ Figura \* ARABIC ">
        <w:ins w:id="3176" w:author="Ryan Lemos" w:date="2019-10-14T19:23:00Z">
          <w:r w:rsidR="0002745D">
            <w:rPr>
              <w:noProof/>
            </w:rPr>
            <w:t>64</w:t>
          </w:r>
        </w:ins>
        <w:del w:id="3177" w:author="Ryan Lemos" w:date="2019-10-07T11:05:00Z">
          <w:r w:rsidR="00D343FF" w:rsidDel="00EA672B">
            <w:rPr>
              <w:noProof/>
            </w:rPr>
            <w:delText>69</w:delText>
          </w:r>
        </w:del>
      </w:fldSimple>
      <w:bookmarkEnd w:id="3173"/>
      <w:r>
        <w:t xml:space="preserve"> - Tela de cadastro de um material</w:t>
      </w:r>
      <w:bookmarkEnd w:id="3174"/>
      <w:bookmarkEnd w:id="3175"/>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4527" cy="2745401"/>
                    </a:xfrm>
                    <a:prstGeom prst="rect">
                      <a:avLst/>
                    </a:prstGeom>
                  </pic:spPr>
                </pic:pic>
              </a:graphicData>
            </a:graphic>
          </wp:inline>
        </w:drawing>
      </w:r>
    </w:p>
    <w:p w14:paraId="2A372714" w14:textId="42835F94" w:rsidR="007E37B0" w:rsidRDefault="009E79A9" w:rsidP="007E37B0">
      <w:pPr>
        <w:pStyle w:val="Fontes"/>
        <w:rPr>
          <w:ins w:id="3178" w:author="Ryan Lemos" w:date="2019-10-13T12:47:00Z"/>
        </w:rPr>
      </w:pPr>
      <w:ins w:id="3179" w:author="Ryan Lemos" w:date="2019-10-13T12:59:00Z">
        <w:r>
          <w:t>Fonte: PRÓPRIA, 2019. Utilizando o ambiente ILC v.1.</w:t>
        </w:r>
      </w:ins>
    </w:p>
    <w:p w14:paraId="17C3AF35" w14:textId="77777777" w:rsidR="006476E9" w:rsidRDefault="006476E9" w:rsidP="00987BE5">
      <w:pPr>
        <w:ind w:firstLine="0"/>
        <w:jc w:val="center"/>
      </w:pPr>
    </w:p>
    <w:p w14:paraId="4925334F" w14:textId="19D96F12" w:rsidR="00987BE5" w:rsidRDefault="00987BE5" w:rsidP="00987BE5">
      <w:r>
        <w:t>A estória retratada n</w:t>
      </w:r>
      <w:ins w:id="3180" w:author="Ryan Lemos" w:date="2019-10-09T21:00:00Z">
        <w:r w:rsidR="00014BF9">
          <w:t xml:space="preserve">o </w:t>
        </w:r>
        <w:r w:rsidR="00014BF9">
          <w:fldChar w:fldCharType="begin"/>
        </w:r>
        <w:r w:rsidR="00014BF9">
          <w:instrText xml:space="preserve"> REF _Ref21547242 \h </w:instrText>
        </w:r>
      </w:ins>
      <w:r w:rsidR="00014BF9">
        <w:fldChar w:fldCharType="separate"/>
      </w:r>
      <w:ins w:id="3181" w:author="Ryan Lemos" w:date="2019-10-14T19:23:00Z">
        <w:r w:rsidR="0002745D">
          <w:t xml:space="preserve">Quadro </w:t>
        </w:r>
        <w:r w:rsidR="0002745D">
          <w:rPr>
            <w:noProof/>
          </w:rPr>
          <w:t>9</w:t>
        </w:r>
      </w:ins>
      <w:ins w:id="3182" w:author="Ryan Lemos" w:date="2019-10-09T21:00:00Z">
        <w:r w:rsidR="00014BF9">
          <w:fldChar w:fldCharType="end"/>
        </w:r>
      </w:ins>
      <w:del w:id="3183" w:author="Ryan Lemos" w:date="2019-10-09T21:00:00Z">
        <w:r w:rsidDel="00014BF9">
          <w:delText xml:space="preserve">a </w:delText>
        </w:r>
        <w:r w:rsidRPr="00FA2F5B" w:rsidDel="00014BF9">
          <w:rPr>
            <w:highlight w:val="yellow"/>
          </w:rPr>
          <w:delText>figura x</w:delText>
        </w:r>
      </w:del>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3184" w:name="_Ref21547242"/>
      <w:bookmarkStart w:id="3185" w:name="_Toc21974290"/>
      <w:r>
        <w:t xml:space="preserve">Quadro </w:t>
      </w:r>
      <w:fldSimple w:instr=" SEQ Quadro \* ARABIC ">
        <w:r w:rsidR="0002745D">
          <w:rPr>
            <w:noProof/>
          </w:rPr>
          <w:t>9</w:t>
        </w:r>
      </w:fldSimple>
      <w:bookmarkEnd w:id="3184"/>
      <w:r>
        <w:t xml:space="preserve"> - Estória de listagem de materiais</w:t>
      </w:r>
      <w:bookmarkEnd w:id="3185"/>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rPr>
          <w:ins w:id="3186" w:author="Ryan Lemos" w:date="2019-10-13T12:54:00Z"/>
        </w:rPr>
      </w:pPr>
      <w:ins w:id="3187" w:author="Ryan Lemos" w:date="2019-10-13T12:54:00Z">
        <w:r>
          <w:t>Fonte: PRÓPRIA, 2019.</w:t>
        </w:r>
      </w:ins>
    </w:p>
    <w:p w14:paraId="43CD7D93" w14:textId="77777777" w:rsidR="00E01488" w:rsidRDefault="00E01488" w:rsidP="00987BE5">
      <w:pPr>
        <w:ind w:firstLine="0"/>
        <w:jc w:val="center"/>
      </w:pPr>
    </w:p>
    <w:p w14:paraId="26F16899" w14:textId="4CD5DAC8"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3188" w:author="Ryan Lemos" w:date="2019-10-14T19:23:00Z">
        <w:r w:rsidR="0002745D">
          <w:t xml:space="preserve">Figura </w:t>
        </w:r>
        <w:r w:rsidR="0002745D">
          <w:rPr>
            <w:noProof/>
          </w:rPr>
          <w:t>65</w:t>
        </w:r>
      </w:ins>
      <w:del w:id="3189" w:author="Ryan Lemos" w:date="2019-10-07T11:05:00Z">
        <w:r w:rsidR="00054B21" w:rsidDel="00EA672B">
          <w:delText xml:space="preserve">Figura </w:delText>
        </w:r>
        <w:r w:rsidR="00054B21" w:rsidDel="00EA672B">
          <w:rPr>
            <w:noProof/>
          </w:rPr>
          <w:delText>70</w:delText>
        </w:r>
      </w:del>
      <w:r w:rsidR="00780414">
        <w:fldChar w:fldCharType="end"/>
      </w:r>
      <w:r>
        <w:t>. Os materiais são descritos pelos anos e ainda há a possibilidade de se ter um material que seja disponível para todos os alunos independente do seu ano. A primeira restrição descrita pela estória d</w:t>
      </w:r>
      <w:del w:id="3190" w:author="Ryan Lemos" w:date="2019-10-09T21:00:00Z">
        <w:r w:rsidDel="00014BF9">
          <w:delText xml:space="preserve">a </w:delText>
        </w:r>
        <w:r w:rsidRPr="00FA2F5B" w:rsidDel="00014BF9">
          <w:rPr>
            <w:highlight w:val="yellow"/>
          </w:rPr>
          <w:delText>figura X</w:delText>
        </w:r>
      </w:del>
      <w:ins w:id="3191" w:author="Ryan Lemos" w:date="2019-10-09T21:00:00Z">
        <w:r w:rsidR="00014BF9">
          <w:t xml:space="preserve">o </w:t>
        </w:r>
        <w:r w:rsidR="00014BF9">
          <w:fldChar w:fldCharType="begin"/>
        </w:r>
        <w:r w:rsidR="00014BF9">
          <w:instrText xml:space="preserve"> REF _Ref21547242 \h </w:instrText>
        </w:r>
      </w:ins>
      <w:r w:rsidR="00014BF9">
        <w:fldChar w:fldCharType="separate"/>
      </w:r>
      <w:ins w:id="3192" w:author="Ryan Lemos" w:date="2019-10-14T19:23:00Z">
        <w:r w:rsidR="0002745D">
          <w:t xml:space="preserve">Quadro </w:t>
        </w:r>
        <w:r w:rsidR="0002745D">
          <w:rPr>
            <w:noProof/>
          </w:rPr>
          <w:t>9</w:t>
        </w:r>
      </w:ins>
      <w:ins w:id="3193" w:author="Ryan Lemos" w:date="2019-10-09T21:00:00Z">
        <w:r w:rsidR="00014BF9">
          <w:fldChar w:fldCharType="end"/>
        </w:r>
      </w:ins>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3194" w:author="Ryan Lemos" w:date="2019-10-14T19:23:00Z">
        <w:r w:rsidR="0002745D">
          <w:t xml:space="preserve">Figura </w:t>
        </w:r>
        <w:r w:rsidR="0002745D">
          <w:rPr>
            <w:noProof/>
          </w:rPr>
          <w:t>65</w:t>
        </w:r>
      </w:ins>
      <w:del w:id="3195"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4E5D2C" w:rsidR="00841D83" w:rsidRDefault="00841D83" w:rsidP="00B70A30">
      <w:pPr>
        <w:pStyle w:val="Legenda"/>
        <w:keepNext/>
      </w:pPr>
      <w:bookmarkStart w:id="3196" w:name="_Ref20051870"/>
      <w:bookmarkStart w:id="3197" w:name="_Toc21973998"/>
      <w:bookmarkStart w:id="3198" w:name="_Toc21974230"/>
      <w:r>
        <w:lastRenderedPageBreak/>
        <w:t xml:space="preserve">Figura </w:t>
      </w:r>
      <w:fldSimple w:instr=" SEQ Figura \* ARABIC ">
        <w:ins w:id="3199" w:author="Ryan Lemos" w:date="2019-10-14T19:23:00Z">
          <w:r w:rsidR="0002745D">
            <w:rPr>
              <w:noProof/>
            </w:rPr>
            <w:t>65</w:t>
          </w:r>
        </w:ins>
        <w:del w:id="3200" w:author="Ryan Lemos" w:date="2019-10-07T11:05:00Z">
          <w:r w:rsidR="00D343FF" w:rsidDel="00EA672B">
            <w:rPr>
              <w:noProof/>
            </w:rPr>
            <w:delText>70</w:delText>
          </w:r>
        </w:del>
      </w:fldSimple>
      <w:bookmarkEnd w:id="3196"/>
      <w:r>
        <w:t xml:space="preserve"> - Tela de listagem dos materiais</w:t>
      </w:r>
      <w:bookmarkEnd w:id="3197"/>
      <w:bookmarkEnd w:id="3198"/>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337" cy="3371974"/>
                    </a:xfrm>
                    <a:prstGeom prst="rect">
                      <a:avLst/>
                    </a:prstGeom>
                  </pic:spPr>
                </pic:pic>
              </a:graphicData>
            </a:graphic>
          </wp:inline>
        </w:drawing>
      </w:r>
    </w:p>
    <w:p w14:paraId="20E2FAD1" w14:textId="265DFD9D" w:rsidR="007E37B0" w:rsidRDefault="009E79A9" w:rsidP="007E37B0">
      <w:pPr>
        <w:pStyle w:val="Fontes"/>
        <w:rPr>
          <w:ins w:id="3201" w:author="Ryan Lemos" w:date="2019-10-13T12:48:00Z"/>
        </w:rPr>
      </w:pPr>
      <w:ins w:id="3202" w:author="Ryan Lemos" w:date="2019-10-13T12:59:00Z">
        <w:r>
          <w:t>Fonte: PRÓPRIA, 2019. Utilizando o ambiente ILC v.1.</w:t>
        </w:r>
      </w:ins>
    </w:p>
    <w:p w14:paraId="5A139A48" w14:textId="77777777" w:rsidR="00987BE5" w:rsidRDefault="00987BE5" w:rsidP="00987BE5">
      <w:pPr>
        <w:ind w:firstLine="0"/>
        <w:jc w:val="center"/>
      </w:pPr>
    </w:p>
    <w:p w14:paraId="3D12A2F5" w14:textId="37E08E8F" w:rsidR="00987BE5" w:rsidRDefault="00987BE5" w:rsidP="00987BE5">
      <w:r>
        <w:t xml:space="preserve">A segunda restrição descrita pela </w:t>
      </w:r>
      <w:del w:id="3203" w:author="Ryan Lemos" w:date="2019-10-09T21:00:00Z">
        <w:r w:rsidRPr="00FA2F5B" w:rsidDel="00014BF9">
          <w:rPr>
            <w:highlight w:val="yellow"/>
          </w:rPr>
          <w:delText>figura X</w:delText>
        </w:r>
      </w:del>
      <w:ins w:id="3204" w:author="Ryan Lemos" w:date="2019-10-09T21:00:00Z">
        <w:r w:rsidR="00014BF9">
          <w:t xml:space="preserve">estória do </w:t>
        </w:r>
        <w:r w:rsidR="00014BF9">
          <w:rPr>
            <w:highlight w:val="yellow"/>
          </w:rPr>
          <w:fldChar w:fldCharType="begin"/>
        </w:r>
        <w:r w:rsidR="00014BF9">
          <w:instrText xml:space="preserve"> REF _Ref21547242 \h </w:instrText>
        </w:r>
      </w:ins>
      <w:r w:rsidR="00014BF9">
        <w:rPr>
          <w:highlight w:val="yellow"/>
        </w:rPr>
      </w:r>
      <w:r w:rsidR="00014BF9">
        <w:rPr>
          <w:highlight w:val="yellow"/>
        </w:rPr>
        <w:fldChar w:fldCharType="separate"/>
      </w:r>
      <w:ins w:id="3205" w:author="Ryan Lemos" w:date="2019-10-14T19:23:00Z">
        <w:r w:rsidR="0002745D">
          <w:t xml:space="preserve">Quadro </w:t>
        </w:r>
        <w:r w:rsidR="0002745D">
          <w:rPr>
            <w:noProof/>
          </w:rPr>
          <w:t>9</w:t>
        </w:r>
      </w:ins>
      <w:ins w:id="3206" w:author="Ryan Lemos" w:date="2019-10-09T21:00:00Z">
        <w:r w:rsidR="00014BF9">
          <w:rPr>
            <w:highlight w:val="yellow"/>
          </w:rPr>
          <w:fldChar w:fldCharType="end"/>
        </w:r>
      </w:ins>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3207" w:author="Ryan Lemos" w:date="2019-10-14T19:23:00Z">
        <w:r w:rsidR="0002745D">
          <w:t xml:space="preserve">Figura </w:t>
        </w:r>
        <w:r w:rsidR="0002745D">
          <w:rPr>
            <w:noProof/>
          </w:rPr>
          <w:t>66</w:t>
        </w:r>
      </w:ins>
      <w:del w:id="3208"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2E36A538" w:rsidR="00841D83" w:rsidRDefault="00841D83" w:rsidP="00B70A30">
      <w:pPr>
        <w:pStyle w:val="Legenda"/>
        <w:keepNext/>
      </w:pPr>
      <w:bookmarkStart w:id="3209" w:name="_Ref20052037"/>
      <w:bookmarkStart w:id="3210" w:name="_Toc21973999"/>
      <w:bookmarkStart w:id="3211" w:name="_Toc21974231"/>
      <w:r>
        <w:t xml:space="preserve">Figura </w:t>
      </w:r>
      <w:fldSimple w:instr=" SEQ Figura \* ARABIC ">
        <w:ins w:id="3212" w:author="Ryan Lemos" w:date="2019-10-14T19:23:00Z">
          <w:r w:rsidR="0002745D">
            <w:rPr>
              <w:noProof/>
            </w:rPr>
            <w:t>66</w:t>
          </w:r>
        </w:ins>
        <w:del w:id="3213" w:author="Ryan Lemos" w:date="2019-10-07T11:05:00Z">
          <w:r w:rsidR="00D343FF" w:rsidDel="00EA672B">
            <w:rPr>
              <w:noProof/>
            </w:rPr>
            <w:delText>71</w:delText>
          </w:r>
        </w:del>
      </w:fldSimple>
      <w:bookmarkEnd w:id="3209"/>
      <w:r>
        <w:t xml:space="preserve"> - </w:t>
      </w:r>
      <w:r w:rsidRPr="006F38F9">
        <w:t>Tela de visualização de materiais de um determinado ano</w:t>
      </w:r>
      <w:bookmarkEnd w:id="3210"/>
      <w:bookmarkEnd w:id="3211"/>
    </w:p>
    <w:p w14:paraId="0F0272F0" w14:textId="3EBCE184" w:rsidR="00987BE5" w:rsidRDefault="00841D83" w:rsidP="00B70A30">
      <w:pPr>
        <w:ind w:firstLine="0"/>
        <w:jc w:val="center"/>
        <w:rPr>
          <w:ins w:id="3214" w:author="Ryan Lemos" w:date="2019-10-13T12:48:00Z"/>
        </w:rP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852790"/>
                    </a:xfrm>
                    <a:prstGeom prst="rect">
                      <a:avLst/>
                    </a:prstGeom>
                  </pic:spPr>
                </pic:pic>
              </a:graphicData>
            </a:graphic>
          </wp:inline>
        </w:drawing>
      </w:r>
    </w:p>
    <w:p w14:paraId="631B8EFC" w14:textId="6C659DA0" w:rsidR="007E37B0" w:rsidRDefault="009E79A9" w:rsidP="007E37B0">
      <w:pPr>
        <w:pStyle w:val="Fontes"/>
        <w:rPr>
          <w:ins w:id="3215" w:author="Ryan Lemos" w:date="2019-10-13T12:48:00Z"/>
        </w:rPr>
      </w:pPr>
      <w:ins w:id="3216" w:author="Ryan Lemos" w:date="2019-10-13T12:59:00Z">
        <w:r>
          <w:t>Fonte: PRÓPRIA, 2019. Utilizando o ambiente ILC v.1.</w:t>
        </w:r>
      </w:ins>
    </w:p>
    <w:p w14:paraId="6F246AA1" w14:textId="77777777" w:rsidR="007E37B0" w:rsidDel="007E37B0" w:rsidRDefault="007E37B0" w:rsidP="00B70A30">
      <w:pPr>
        <w:ind w:firstLine="0"/>
        <w:jc w:val="center"/>
        <w:rPr>
          <w:del w:id="3217" w:author="Ryan Lemos" w:date="2019-10-13T12:48:00Z"/>
        </w:rPr>
      </w:pPr>
    </w:p>
    <w:p w14:paraId="765B30CD" w14:textId="77777777" w:rsidR="00D36233" w:rsidRDefault="00D36233">
      <w:pPr>
        <w:ind w:firstLine="0"/>
        <w:rPr>
          <w:ins w:id="3218" w:author="Ryan Lemos" w:date="2019-10-13T11:44:00Z"/>
        </w:rPr>
        <w:pPrChange w:id="3219" w:author="Ryan Lemos" w:date="2019-10-13T12:48:00Z">
          <w:pPr/>
        </w:pPrChange>
      </w:pPr>
    </w:p>
    <w:p w14:paraId="6C00242C" w14:textId="6EC84F45" w:rsidR="00987BE5" w:rsidRDefault="00D36233" w:rsidP="00D36233">
      <w:pPr>
        <w:rPr>
          <w:ins w:id="3220" w:author="Ryan Lemos" w:date="2019-10-13T11:44:00Z"/>
        </w:rPr>
      </w:pPr>
      <w:ins w:id="3221" w:author="Ryan Lemos" w:date="2019-10-13T11:44:00Z">
        <w:r>
          <w:t xml:space="preserve">Também é possível ao professor a edição dos materiais, a estória do </w:t>
        </w:r>
      </w:ins>
      <w:ins w:id="3222" w:author="Ryan Lemos" w:date="2019-10-13T11:46:00Z">
        <w:r>
          <w:fldChar w:fldCharType="begin"/>
        </w:r>
        <w:r>
          <w:instrText xml:space="preserve"> REF _Ref21859608 \h </w:instrText>
        </w:r>
      </w:ins>
      <w:r>
        <w:fldChar w:fldCharType="separate"/>
      </w:r>
      <w:ins w:id="3223" w:author="Ryan Lemos" w:date="2019-10-14T19:23:00Z">
        <w:r w:rsidR="0002745D">
          <w:t xml:space="preserve">Quadro </w:t>
        </w:r>
        <w:r w:rsidR="0002745D">
          <w:rPr>
            <w:noProof/>
          </w:rPr>
          <w:t>10</w:t>
        </w:r>
      </w:ins>
      <w:ins w:id="3224" w:author="Ryan Lemos" w:date="2019-10-13T11:46:00Z">
        <w:r>
          <w:fldChar w:fldCharType="end"/>
        </w:r>
        <w:r>
          <w:t xml:space="preserve"> que define quais os campos disponíveis para edição, sendo algo relativ</w:t>
        </w:r>
      </w:ins>
      <w:ins w:id="3225" w:author="Ryan Lemos" w:date="2019-10-13T11:47:00Z">
        <w:r>
          <w:t>amente simples.</w:t>
        </w:r>
      </w:ins>
    </w:p>
    <w:p w14:paraId="1A7D04C1" w14:textId="7C77A5C5" w:rsidR="00D36233" w:rsidRDefault="00D36233" w:rsidP="00D36233">
      <w:pPr>
        <w:rPr>
          <w:ins w:id="3226" w:author="Ryan Lemos" w:date="2019-10-13T11:45:00Z"/>
        </w:rPr>
      </w:pPr>
    </w:p>
    <w:p w14:paraId="151F6E01" w14:textId="6E8427CE" w:rsidR="00D36233" w:rsidRDefault="00D36233">
      <w:pPr>
        <w:pStyle w:val="Legenda"/>
        <w:rPr>
          <w:ins w:id="3227" w:author="Ryan Lemos" w:date="2019-10-13T11:45:00Z"/>
        </w:rPr>
        <w:pPrChange w:id="3228" w:author="Ryan Lemos" w:date="2019-10-13T11:46:00Z">
          <w:pPr/>
        </w:pPrChange>
      </w:pPr>
      <w:bookmarkStart w:id="3229" w:name="_Ref21859608"/>
      <w:bookmarkStart w:id="3230" w:name="_Toc21974291"/>
      <w:ins w:id="3231" w:author="Ryan Lemos" w:date="2019-10-13T11:46:00Z">
        <w:r>
          <w:t xml:space="preserve">Quadro </w:t>
        </w:r>
        <w:r>
          <w:fldChar w:fldCharType="begin"/>
        </w:r>
        <w:r>
          <w:instrText xml:space="preserve"> SEQ Quadro \* ARABIC </w:instrText>
        </w:r>
      </w:ins>
      <w:r>
        <w:fldChar w:fldCharType="separate"/>
      </w:r>
      <w:ins w:id="3232" w:author="Ryan Lemos" w:date="2019-10-14T19:23:00Z">
        <w:r w:rsidR="0002745D">
          <w:rPr>
            <w:noProof/>
          </w:rPr>
          <w:t>10</w:t>
        </w:r>
      </w:ins>
      <w:ins w:id="3233" w:author="Ryan Lemos" w:date="2019-10-13T11:46:00Z">
        <w:r>
          <w:fldChar w:fldCharType="end"/>
        </w:r>
        <w:bookmarkEnd w:id="3229"/>
        <w:r>
          <w:t xml:space="preserve"> - Estória de edição de materiais</w:t>
        </w:r>
      </w:ins>
      <w:bookmarkEnd w:id="3230"/>
    </w:p>
    <w:p w14:paraId="5FC56A37" w14:textId="0E01F744" w:rsidR="00D36233" w:rsidRDefault="00D36233">
      <w:pPr>
        <w:pStyle w:val="estrias"/>
        <w:pPrChange w:id="3234" w:author="Ryan Lemos" w:date="2019-10-13T11:45:00Z">
          <w:pPr>
            <w:ind w:firstLine="0"/>
            <w:jc w:val="center"/>
          </w:pPr>
        </w:pPrChange>
      </w:pPr>
      <w:ins w:id="3235" w:author="Ryan Lemos" w:date="2019-10-13T11:45:00Z">
        <w:r>
          <w:t>Como professor quero ser capaz de editar o ano em que o material está disponível e o seu título.</w:t>
        </w:r>
      </w:ins>
    </w:p>
    <w:p w14:paraId="780EA1D7" w14:textId="77777777" w:rsidR="00E01488" w:rsidRDefault="00E01488" w:rsidP="00E01488">
      <w:pPr>
        <w:pStyle w:val="Fontes"/>
        <w:rPr>
          <w:ins w:id="3236" w:author="Ryan Lemos" w:date="2019-10-13T12:55:00Z"/>
        </w:rPr>
      </w:pPr>
      <w:ins w:id="3237" w:author="Ryan Lemos" w:date="2019-10-13T12:55:00Z">
        <w:r>
          <w:t>Fonte: PRÓPRIA, 2019.</w:t>
        </w:r>
      </w:ins>
    </w:p>
    <w:p w14:paraId="238943CD" w14:textId="3B9970E0" w:rsidR="00D36233" w:rsidRDefault="00D36233" w:rsidP="00B70A30">
      <w:pPr>
        <w:pStyle w:val="Legenda"/>
        <w:keepNext/>
        <w:rPr>
          <w:ins w:id="3238" w:author="Ryan Lemos" w:date="2019-10-13T11:47:00Z"/>
        </w:rPr>
      </w:pPr>
    </w:p>
    <w:p w14:paraId="088C0903" w14:textId="50327464" w:rsidR="00D36233" w:rsidRDefault="00D36233" w:rsidP="00D36233">
      <w:pPr>
        <w:rPr>
          <w:ins w:id="3239" w:author="Ryan Lemos" w:date="2019-10-13T12:48:00Z"/>
        </w:rPr>
      </w:pPr>
      <w:ins w:id="3240" w:author="Ryan Lemos" w:date="2019-10-13T11:47:00Z">
        <w:r>
          <w:t xml:space="preserve">A interação dessa estória é vista pela </w:t>
        </w:r>
        <w:r>
          <w:fldChar w:fldCharType="begin"/>
        </w:r>
        <w:r>
          <w:instrText xml:space="preserve"> REF _Ref21859684 \h </w:instrText>
        </w:r>
      </w:ins>
      <w:r>
        <w:fldChar w:fldCharType="separate"/>
      </w:r>
      <w:ins w:id="3241" w:author="Ryan Lemos" w:date="2019-10-14T19:23:00Z">
        <w:r w:rsidR="0002745D">
          <w:t xml:space="preserve">Figura </w:t>
        </w:r>
        <w:r w:rsidR="0002745D">
          <w:rPr>
            <w:noProof/>
          </w:rPr>
          <w:t>67</w:t>
        </w:r>
      </w:ins>
      <w:ins w:id="3242" w:author="Ryan Lemos" w:date="2019-10-13T11:47:00Z">
        <w:r>
          <w:fldChar w:fldCharType="end"/>
        </w:r>
        <w:r>
          <w:t xml:space="preserve">, que </w:t>
        </w:r>
      </w:ins>
      <w:ins w:id="3243" w:author="Ryan Lemos" w:date="2019-10-13T11:48:00Z">
        <w:r>
          <w:t xml:space="preserve">explicita os anseios definidos na estória do </w:t>
        </w:r>
        <w:r>
          <w:fldChar w:fldCharType="begin"/>
        </w:r>
        <w:r>
          <w:instrText xml:space="preserve"> REF _Ref21859608 \h </w:instrText>
        </w:r>
      </w:ins>
      <w:r>
        <w:fldChar w:fldCharType="separate"/>
      </w:r>
      <w:ins w:id="3244" w:author="Ryan Lemos" w:date="2019-10-14T19:23:00Z">
        <w:r w:rsidR="0002745D">
          <w:t xml:space="preserve">Quadro </w:t>
        </w:r>
        <w:r w:rsidR="0002745D">
          <w:rPr>
            <w:noProof/>
          </w:rPr>
          <w:t>10</w:t>
        </w:r>
      </w:ins>
      <w:ins w:id="3245" w:author="Ryan Lemos" w:date="2019-10-13T11:48:00Z">
        <w:r>
          <w:fldChar w:fldCharType="end"/>
        </w:r>
        <w:r>
          <w:t xml:space="preserve"> em que se tem os campos de t</w:t>
        </w:r>
      </w:ins>
      <w:ins w:id="3246" w:author="Ryan Lemos" w:date="2019-10-13T11:49:00Z">
        <w:r>
          <w:t>í</w:t>
        </w:r>
      </w:ins>
      <w:ins w:id="3247" w:author="Ryan Lemos" w:date="2019-10-13T11:48:00Z">
        <w:r>
          <w:t xml:space="preserve">tulo e os anos </w:t>
        </w:r>
      </w:ins>
      <w:ins w:id="3248" w:author="Ryan Lemos" w:date="2019-10-13T11:49:00Z">
        <w:r>
          <w:t>em que o material pode ser disponível. Lembrando que o tipo de material não pode ser mudado, uma vez escolhido como áudio, permanece como áudio</w:t>
        </w:r>
      </w:ins>
      <w:ins w:id="3249" w:author="Ryan Lemos" w:date="2019-10-13T11:50:00Z">
        <w:r>
          <w:t xml:space="preserve">. </w:t>
        </w:r>
      </w:ins>
    </w:p>
    <w:p w14:paraId="1A5C2D9B" w14:textId="77777777" w:rsidR="007E37B0" w:rsidRPr="00D36233" w:rsidRDefault="007E37B0">
      <w:pPr>
        <w:rPr>
          <w:ins w:id="3250" w:author="Ryan Lemos" w:date="2019-10-13T11:45:00Z"/>
          <w:rPrChange w:id="3251" w:author="Ryan Lemos" w:date="2019-10-13T11:47:00Z">
            <w:rPr>
              <w:ins w:id="3252" w:author="Ryan Lemos" w:date="2019-10-13T11:45:00Z"/>
            </w:rPr>
          </w:rPrChange>
        </w:rPr>
        <w:pPrChange w:id="3253" w:author="Ryan Lemos" w:date="2019-10-13T11:47:00Z">
          <w:pPr>
            <w:pStyle w:val="Legenda"/>
            <w:keepNext/>
          </w:pPr>
        </w:pPrChange>
      </w:pPr>
    </w:p>
    <w:p w14:paraId="501A0FCB" w14:textId="23E22CE5" w:rsidR="00B965E2" w:rsidRDefault="00B965E2" w:rsidP="00B70A30">
      <w:pPr>
        <w:pStyle w:val="Legenda"/>
        <w:keepNext/>
      </w:pPr>
      <w:bookmarkStart w:id="3254" w:name="_Ref21859684"/>
      <w:bookmarkStart w:id="3255" w:name="_Toc21974000"/>
      <w:bookmarkStart w:id="3256" w:name="_Toc21974232"/>
      <w:r>
        <w:t xml:space="preserve">Figura </w:t>
      </w:r>
      <w:fldSimple w:instr=" SEQ Figura \* ARABIC ">
        <w:ins w:id="3257" w:author="Ryan Lemos" w:date="2019-10-14T19:23:00Z">
          <w:r w:rsidR="0002745D">
            <w:rPr>
              <w:noProof/>
            </w:rPr>
            <w:t>67</w:t>
          </w:r>
        </w:ins>
        <w:del w:id="3258" w:author="Ryan Lemos" w:date="2019-10-07T11:05:00Z">
          <w:r w:rsidR="00D343FF" w:rsidDel="00EA672B">
            <w:rPr>
              <w:noProof/>
            </w:rPr>
            <w:delText>72</w:delText>
          </w:r>
        </w:del>
      </w:fldSimple>
      <w:bookmarkEnd w:id="3254"/>
      <w:r>
        <w:t xml:space="preserve"> - Tela de edição de um material</w:t>
      </w:r>
      <w:bookmarkEnd w:id="3255"/>
      <w:bookmarkEnd w:id="3256"/>
    </w:p>
    <w:p w14:paraId="0519EEFA" w14:textId="77777777" w:rsidR="00841D83" w:rsidRDefault="00841D83" w:rsidP="00841D83">
      <w:pPr>
        <w:ind w:firstLine="0"/>
        <w:jc w:val="center"/>
      </w:pPr>
      <w:commentRangeStart w:id="3259"/>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1200"/>
                    </a:xfrm>
                    <a:prstGeom prst="rect">
                      <a:avLst/>
                    </a:prstGeom>
                  </pic:spPr>
                </pic:pic>
              </a:graphicData>
            </a:graphic>
          </wp:inline>
        </w:drawing>
      </w:r>
      <w:commentRangeEnd w:id="3259"/>
      <w:r w:rsidR="00B32D53">
        <w:rPr>
          <w:rStyle w:val="Refdecomentrio"/>
        </w:rPr>
        <w:commentReference w:id="3259"/>
      </w:r>
    </w:p>
    <w:p w14:paraId="5D4E4BBA" w14:textId="62FBA62F" w:rsidR="007E37B0" w:rsidRDefault="009E79A9" w:rsidP="007E37B0">
      <w:pPr>
        <w:pStyle w:val="Fontes"/>
        <w:rPr>
          <w:ins w:id="3260" w:author="Ryan Lemos" w:date="2019-10-13T12:48:00Z"/>
        </w:rPr>
      </w:pPr>
      <w:ins w:id="3261" w:author="Ryan Lemos" w:date="2019-10-13T12:59:00Z">
        <w:r>
          <w:t>Fonte: PRÓPRIA, 2019. Utilizando o ambiente ILC v.1.</w:t>
        </w:r>
      </w:ins>
    </w:p>
    <w:p w14:paraId="4EF19A9A" w14:textId="6B3A9106" w:rsidR="00841D83" w:rsidDel="00D36233" w:rsidRDefault="00841D83" w:rsidP="00841D83">
      <w:pPr>
        <w:ind w:firstLine="0"/>
        <w:jc w:val="center"/>
        <w:rPr>
          <w:del w:id="3262" w:author="Ryan Lemos" w:date="2019-10-13T11:50:00Z"/>
        </w:rPr>
      </w:pPr>
      <w:del w:id="3263" w:author="Ryan Lemos" w:date="2019-10-13T11:50:00Z">
        <w:r w:rsidRPr="008C1DD0" w:rsidDel="00D36233">
          <w:rPr>
            <w:highlight w:val="yellow"/>
          </w:rPr>
          <w:delText>Falar da edição e visualização dos materiais</w:delText>
        </w:r>
      </w:del>
    </w:p>
    <w:p w14:paraId="5C7894A8" w14:textId="77777777" w:rsidR="00097BA3" w:rsidRDefault="00097BA3" w:rsidP="00987BE5">
      <w:pPr>
        <w:ind w:firstLine="0"/>
        <w:jc w:val="center"/>
      </w:pPr>
    </w:p>
    <w:p w14:paraId="18EBE7CC" w14:textId="7089EE90" w:rsidR="002C0E60" w:rsidRDefault="002C0E60" w:rsidP="002C0E60">
      <w:r>
        <w:t>A estória seguinte se tra</w:t>
      </w:r>
      <w:r w:rsidR="006476E9">
        <w:t xml:space="preserve">ta de como será o cadastro das turmas pelo professor. </w:t>
      </w:r>
      <w:ins w:id="3264" w:author="Ryan Lemos" w:date="2019-10-09T21:01:00Z">
        <w:r w:rsidR="00014BF9">
          <w:t xml:space="preserve">O </w:t>
        </w:r>
        <w:r w:rsidR="00014BF9">
          <w:fldChar w:fldCharType="begin"/>
        </w:r>
        <w:r w:rsidR="00014BF9">
          <w:instrText xml:space="preserve"> REF _Ref21547295 \h </w:instrText>
        </w:r>
      </w:ins>
      <w:r w:rsidR="00014BF9">
        <w:fldChar w:fldCharType="separate"/>
      </w:r>
      <w:ins w:id="3265" w:author="Ryan Lemos" w:date="2019-10-14T19:23:00Z">
        <w:r w:rsidR="0002745D">
          <w:t xml:space="preserve">Quadro </w:t>
        </w:r>
        <w:r w:rsidR="0002745D">
          <w:rPr>
            <w:noProof/>
          </w:rPr>
          <w:t>11</w:t>
        </w:r>
      </w:ins>
      <w:ins w:id="3266" w:author="Ryan Lemos" w:date="2019-10-09T21:01:00Z">
        <w:r w:rsidR="00014BF9">
          <w:fldChar w:fldCharType="end"/>
        </w:r>
        <w:r w:rsidR="00014BF9">
          <w:t xml:space="preserve"> </w:t>
        </w:r>
      </w:ins>
      <w:del w:id="3267" w:author="Ryan Lemos" w:date="2019-10-09T21:01:00Z">
        <w:r w:rsidR="006476E9" w:rsidDel="00014BF9">
          <w:delText xml:space="preserve">A </w:delText>
        </w:r>
        <w:r w:rsidR="006476E9" w:rsidRPr="00596E44" w:rsidDel="00014BF9">
          <w:rPr>
            <w:highlight w:val="yellow"/>
          </w:rPr>
          <w:delText>figura X</w:delText>
        </w:r>
        <w:r w:rsidR="006476E9" w:rsidDel="00014BF9">
          <w:delText xml:space="preserve"> </w:delText>
        </w:r>
      </w:del>
      <w:r w:rsidR="006476E9">
        <w:t>representa essa estória. Nela o professor explica que cada turma é identificada pelo ano de graduação (no caso primeiro, segundo, até o quinto ano), o dia e horários em que a aula é realizada.</w:t>
      </w:r>
    </w:p>
    <w:p w14:paraId="35A7CD1E" w14:textId="1DD0697C" w:rsidR="00885747" w:rsidRDefault="00AA372A" w:rsidP="00B70A30">
      <w:pPr>
        <w:pStyle w:val="Legenda"/>
      </w:pPr>
      <w:bookmarkStart w:id="3268" w:name="_Ref21547295"/>
      <w:bookmarkStart w:id="3269" w:name="_Toc21974292"/>
      <w:r>
        <w:lastRenderedPageBreak/>
        <w:t xml:space="preserve">Quadro </w:t>
      </w:r>
      <w:fldSimple w:instr=" SEQ Quadro \* ARABIC ">
        <w:ins w:id="3270" w:author="Ryan Lemos" w:date="2019-10-14T19:23:00Z">
          <w:r w:rsidR="0002745D">
            <w:rPr>
              <w:noProof/>
            </w:rPr>
            <w:t>11</w:t>
          </w:r>
        </w:ins>
        <w:del w:id="3271" w:author="Ryan Lemos" w:date="2019-10-13T11:46:00Z">
          <w:r w:rsidR="00511CE0" w:rsidDel="00D36233">
            <w:rPr>
              <w:noProof/>
            </w:rPr>
            <w:delText>10</w:delText>
          </w:r>
        </w:del>
      </w:fldSimple>
      <w:bookmarkEnd w:id="3268"/>
      <w:r>
        <w:t xml:space="preserve"> - Estória de criação das turmas</w:t>
      </w:r>
      <w:bookmarkEnd w:id="3269"/>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rPr>
          <w:ins w:id="3272" w:author="Ryan Lemos" w:date="2019-10-13T12:55:00Z"/>
        </w:rPr>
      </w:pPr>
      <w:ins w:id="3273" w:author="Ryan Lemos" w:date="2019-10-13T12:55:00Z">
        <w:r>
          <w:t>Fonte: PRÓPRIA, 2019.</w:t>
        </w:r>
      </w:ins>
    </w:p>
    <w:p w14:paraId="2C24583A" w14:textId="77777777" w:rsidR="006476E9" w:rsidRDefault="006476E9">
      <w:pPr>
        <w:ind w:firstLine="0"/>
        <w:jc w:val="center"/>
      </w:pPr>
    </w:p>
    <w:p w14:paraId="09596458" w14:textId="2AB6E10F"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3274" w:author="Ryan Lemos" w:date="2019-10-14T19:23:00Z">
        <w:r w:rsidR="0002745D">
          <w:t xml:space="preserve">Figura </w:t>
        </w:r>
        <w:r w:rsidR="0002745D">
          <w:rPr>
            <w:noProof/>
          </w:rPr>
          <w:t>68</w:t>
        </w:r>
      </w:ins>
      <w:del w:id="3275"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47C93E5D" w:rsidR="00B965E2" w:rsidRDefault="00B965E2" w:rsidP="00B70A30">
      <w:pPr>
        <w:pStyle w:val="Legenda"/>
        <w:keepNext/>
      </w:pPr>
      <w:bookmarkStart w:id="3276" w:name="_Ref20052080"/>
      <w:bookmarkStart w:id="3277" w:name="_Toc21974001"/>
      <w:bookmarkStart w:id="3278" w:name="_Toc21974233"/>
      <w:r>
        <w:t xml:space="preserve">Figura </w:t>
      </w:r>
      <w:fldSimple w:instr=" SEQ Figura \* ARABIC ">
        <w:ins w:id="3279" w:author="Ryan Lemos" w:date="2019-10-14T19:23:00Z">
          <w:r w:rsidR="0002745D">
            <w:rPr>
              <w:noProof/>
            </w:rPr>
            <w:t>68</w:t>
          </w:r>
        </w:ins>
        <w:del w:id="3280" w:author="Ryan Lemos" w:date="2019-10-07T11:05:00Z">
          <w:r w:rsidR="00D343FF" w:rsidDel="00EA672B">
            <w:rPr>
              <w:noProof/>
            </w:rPr>
            <w:delText>73</w:delText>
          </w:r>
        </w:del>
      </w:fldSimple>
      <w:bookmarkEnd w:id="3276"/>
      <w:r>
        <w:t xml:space="preserve"> - Tela de cadastro de uma turma</w:t>
      </w:r>
      <w:bookmarkEnd w:id="3277"/>
      <w:bookmarkEnd w:id="3278"/>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78530"/>
                    </a:xfrm>
                    <a:prstGeom prst="rect">
                      <a:avLst/>
                    </a:prstGeom>
                  </pic:spPr>
                </pic:pic>
              </a:graphicData>
            </a:graphic>
          </wp:inline>
        </w:drawing>
      </w:r>
    </w:p>
    <w:p w14:paraId="1FBC1628" w14:textId="1F63D209" w:rsidR="007E37B0" w:rsidRDefault="009E79A9" w:rsidP="007E37B0">
      <w:pPr>
        <w:pStyle w:val="Fontes"/>
        <w:rPr>
          <w:ins w:id="3281" w:author="Ryan Lemos" w:date="2019-10-13T12:48:00Z"/>
        </w:rPr>
      </w:pPr>
      <w:ins w:id="3282" w:author="Ryan Lemos" w:date="2019-10-13T12:59:00Z">
        <w:r>
          <w:t>Fonte: PRÓPRIA, 2019. Utilizando o ambiente ILC v.1.</w:t>
        </w:r>
      </w:ins>
    </w:p>
    <w:p w14:paraId="039DFF6D" w14:textId="77777777" w:rsidR="006476E9" w:rsidRDefault="006476E9" w:rsidP="002C0E60">
      <w:pPr>
        <w:ind w:firstLine="0"/>
        <w:jc w:val="center"/>
      </w:pPr>
    </w:p>
    <w:p w14:paraId="24CACF77" w14:textId="1C59EA8B" w:rsidR="00AA372A" w:rsidRDefault="0013326D">
      <w:r>
        <w:t xml:space="preserve">Ao professor também é possível visualizar suas turmas. </w:t>
      </w:r>
      <w:del w:id="3283" w:author="Ryan Lemos" w:date="2019-10-09T21:01:00Z">
        <w:r w:rsidDel="00014BF9">
          <w:delText xml:space="preserve">A </w:delText>
        </w:r>
        <w:r w:rsidRPr="00596E44" w:rsidDel="00014BF9">
          <w:rPr>
            <w:highlight w:val="yellow"/>
          </w:rPr>
          <w:delText>figura X</w:delText>
        </w:r>
      </w:del>
      <w:ins w:id="3284" w:author="Ryan Lemos" w:date="2019-10-09T21:01:00Z">
        <w:r w:rsidR="00014BF9">
          <w:t xml:space="preserve">O </w:t>
        </w:r>
        <w:r w:rsidR="00014BF9">
          <w:fldChar w:fldCharType="begin"/>
        </w:r>
        <w:r w:rsidR="00014BF9">
          <w:instrText xml:space="preserve"> REF _Ref21547311 \h </w:instrText>
        </w:r>
      </w:ins>
      <w:r w:rsidR="00014BF9">
        <w:fldChar w:fldCharType="separate"/>
      </w:r>
      <w:ins w:id="3285" w:author="Ryan Lemos" w:date="2019-10-14T19:23:00Z">
        <w:r w:rsidR="0002745D">
          <w:t xml:space="preserve">Quadro </w:t>
        </w:r>
        <w:r w:rsidR="0002745D">
          <w:rPr>
            <w:noProof/>
          </w:rPr>
          <w:t>12</w:t>
        </w:r>
      </w:ins>
      <w:ins w:id="3286" w:author="Ryan Lemos" w:date="2019-10-09T21:01:00Z">
        <w:r w:rsidR="00014BF9">
          <w:fldChar w:fldCharType="end"/>
        </w:r>
      </w:ins>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2F4CDB" w:rsidR="00AA372A" w:rsidRDefault="00AA372A" w:rsidP="00B70A30">
      <w:pPr>
        <w:pStyle w:val="Legenda"/>
      </w:pPr>
      <w:bookmarkStart w:id="3287" w:name="_Ref21547311"/>
      <w:bookmarkStart w:id="3288" w:name="_Toc21974293"/>
      <w:r>
        <w:t xml:space="preserve">Quadro </w:t>
      </w:r>
      <w:fldSimple w:instr=" SEQ Quadro \* ARABIC ">
        <w:ins w:id="3289" w:author="Ryan Lemos" w:date="2019-10-14T19:23:00Z">
          <w:r w:rsidR="0002745D">
            <w:rPr>
              <w:noProof/>
            </w:rPr>
            <w:t>12</w:t>
          </w:r>
        </w:ins>
        <w:del w:id="3290" w:author="Ryan Lemos" w:date="2019-10-13T11:46:00Z">
          <w:r w:rsidR="00511CE0" w:rsidDel="00D36233">
            <w:rPr>
              <w:noProof/>
            </w:rPr>
            <w:delText>11</w:delText>
          </w:r>
        </w:del>
      </w:fldSimple>
      <w:bookmarkEnd w:id="3287"/>
      <w:r>
        <w:t xml:space="preserve"> - Estória de visualização das turmas</w:t>
      </w:r>
      <w:bookmarkEnd w:id="3288"/>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rPr>
          <w:ins w:id="3291" w:author="Ryan Lemos" w:date="2019-10-13T12:55:00Z"/>
        </w:rPr>
      </w:pPr>
      <w:ins w:id="3292" w:author="Ryan Lemos" w:date="2019-10-13T12:55:00Z">
        <w:r>
          <w:lastRenderedPageBreak/>
          <w:t>Fonte: PRÓPRIA, 2019.</w:t>
        </w:r>
      </w:ins>
    </w:p>
    <w:p w14:paraId="623238E5" w14:textId="77777777" w:rsidR="00905032" w:rsidRDefault="00905032" w:rsidP="00B70A30">
      <w:pPr>
        <w:ind w:firstLine="0"/>
      </w:pPr>
    </w:p>
    <w:p w14:paraId="3BBD8A73" w14:textId="59249E6F" w:rsidR="00905032" w:rsidRDefault="00905032" w:rsidP="00596E44">
      <w:r>
        <w:t xml:space="preserve">A </w:t>
      </w:r>
      <w:r w:rsidR="00780414">
        <w:fldChar w:fldCharType="begin"/>
      </w:r>
      <w:r w:rsidR="00780414">
        <w:instrText xml:space="preserve"> REF _Ref20052122 \h </w:instrText>
      </w:r>
      <w:r w:rsidR="00780414">
        <w:fldChar w:fldCharType="separate"/>
      </w:r>
      <w:ins w:id="3293" w:author="Ryan Lemos" w:date="2019-10-14T19:23:00Z">
        <w:r w:rsidR="0002745D">
          <w:t xml:space="preserve">Figura </w:t>
        </w:r>
        <w:r w:rsidR="0002745D">
          <w:rPr>
            <w:noProof/>
          </w:rPr>
          <w:t>69</w:t>
        </w:r>
      </w:ins>
      <w:del w:id="3294"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1CD65106" w:rsidR="00B965E2" w:rsidRDefault="00B965E2" w:rsidP="00B70A30">
      <w:pPr>
        <w:pStyle w:val="Legenda"/>
        <w:keepNext/>
      </w:pPr>
      <w:bookmarkStart w:id="3295" w:name="_Ref20052122"/>
      <w:bookmarkStart w:id="3296" w:name="_Toc21974002"/>
      <w:bookmarkStart w:id="3297" w:name="_Toc21974234"/>
      <w:r>
        <w:t xml:space="preserve">Figura </w:t>
      </w:r>
      <w:fldSimple w:instr=" SEQ Figura \* ARABIC ">
        <w:ins w:id="3298" w:author="Ryan Lemos" w:date="2019-10-14T19:23:00Z">
          <w:r w:rsidR="0002745D">
            <w:rPr>
              <w:noProof/>
            </w:rPr>
            <w:t>69</w:t>
          </w:r>
        </w:ins>
        <w:del w:id="3299" w:author="Ryan Lemos" w:date="2019-10-07T11:05:00Z">
          <w:r w:rsidR="00D343FF" w:rsidDel="00EA672B">
            <w:rPr>
              <w:noProof/>
            </w:rPr>
            <w:delText>74</w:delText>
          </w:r>
        </w:del>
      </w:fldSimple>
      <w:bookmarkEnd w:id="3295"/>
      <w:r>
        <w:t xml:space="preserve"> - Tela de listagem de turmas</w:t>
      </w:r>
      <w:bookmarkEnd w:id="3296"/>
      <w:bookmarkEnd w:id="3297"/>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343910"/>
                    </a:xfrm>
                    <a:prstGeom prst="rect">
                      <a:avLst/>
                    </a:prstGeom>
                  </pic:spPr>
                </pic:pic>
              </a:graphicData>
            </a:graphic>
          </wp:inline>
        </w:drawing>
      </w:r>
    </w:p>
    <w:p w14:paraId="0DAAD27A" w14:textId="73A6501D" w:rsidR="007E37B0" w:rsidRDefault="009E79A9" w:rsidP="007E37B0">
      <w:pPr>
        <w:pStyle w:val="Fontes"/>
        <w:rPr>
          <w:ins w:id="3300" w:author="Ryan Lemos" w:date="2019-10-13T12:48:00Z"/>
        </w:rPr>
      </w:pPr>
      <w:ins w:id="3301" w:author="Ryan Lemos" w:date="2019-10-13T12:59:00Z">
        <w:r>
          <w:t>Fonte: PRÓPRIA, 2019. Utilizando o ambiente ILC v.1.</w:t>
        </w:r>
      </w:ins>
    </w:p>
    <w:p w14:paraId="355A0ED5" w14:textId="77777777" w:rsidR="002C0E60" w:rsidRDefault="002C0E60" w:rsidP="002C0E60">
      <w:pPr>
        <w:ind w:firstLine="0"/>
        <w:jc w:val="center"/>
      </w:pPr>
    </w:p>
    <w:p w14:paraId="5AF7C9C2" w14:textId="4CE7CAC6"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del w:id="3302" w:author="Ryan Lemos" w:date="2019-10-09T21:01:00Z">
        <w:r w:rsidR="00B96AC0" w:rsidDel="00014BF9">
          <w:delText xml:space="preserve">a </w:delText>
        </w:r>
        <w:r w:rsidR="00B96AC0" w:rsidRPr="00596E44" w:rsidDel="00014BF9">
          <w:rPr>
            <w:highlight w:val="yellow"/>
          </w:rPr>
          <w:delText>figura x</w:delText>
        </w:r>
      </w:del>
      <w:ins w:id="3303" w:author="Ryan Lemos" w:date="2019-10-09T21:01:00Z">
        <w:r w:rsidR="00014BF9">
          <w:t xml:space="preserve">o </w:t>
        </w:r>
        <w:r w:rsidR="00014BF9">
          <w:fldChar w:fldCharType="begin"/>
        </w:r>
        <w:r w:rsidR="00014BF9">
          <w:instrText xml:space="preserve"> REF _Ref21547323 \h </w:instrText>
        </w:r>
      </w:ins>
      <w:r w:rsidR="00014BF9">
        <w:fldChar w:fldCharType="separate"/>
      </w:r>
      <w:ins w:id="3304" w:author="Ryan Lemos" w:date="2019-10-14T19:23:00Z">
        <w:r w:rsidR="0002745D">
          <w:t xml:space="preserve">Quadro </w:t>
        </w:r>
        <w:r w:rsidR="0002745D">
          <w:rPr>
            <w:noProof/>
          </w:rPr>
          <w:t>13</w:t>
        </w:r>
      </w:ins>
      <w:ins w:id="3305" w:author="Ryan Lemos" w:date="2019-10-09T21:01:00Z">
        <w:r w:rsidR="00014BF9">
          <w:fldChar w:fldCharType="end"/>
        </w:r>
      </w:ins>
      <w:r w:rsidR="00B96AC0">
        <w:t xml:space="preserve"> representa esses anseios em se gerenciar os eventos.</w:t>
      </w:r>
    </w:p>
    <w:p w14:paraId="19364607" w14:textId="77777777" w:rsidR="00AA372A" w:rsidRDefault="00AA372A" w:rsidP="00596E44"/>
    <w:p w14:paraId="106A134B" w14:textId="5CD69CC2" w:rsidR="00AA372A" w:rsidRDefault="00AA372A" w:rsidP="00B70A30">
      <w:pPr>
        <w:pStyle w:val="Legenda"/>
      </w:pPr>
      <w:bookmarkStart w:id="3306" w:name="_Ref21547323"/>
      <w:bookmarkStart w:id="3307" w:name="_Toc21974294"/>
      <w:r>
        <w:t xml:space="preserve">Quadro </w:t>
      </w:r>
      <w:fldSimple w:instr=" SEQ Quadro \* ARABIC ">
        <w:ins w:id="3308" w:author="Ryan Lemos" w:date="2019-10-14T19:23:00Z">
          <w:r w:rsidR="0002745D">
            <w:rPr>
              <w:noProof/>
            </w:rPr>
            <w:t>13</w:t>
          </w:r>
        </w:ins>
        <w:del w:id="3309" w:author="Ryan Lemos" w:date="2019-10-13T11:46:00Z">
          <w:r w:rsidR="00511CE0" w:rsidDel="00D36233">
            <w:rPr>
              <w:noProof/>
            </w:rPr>
            <w:delText>12</w:delText>
          </w:r>
        </w:del>
      </w:fldSimple>
      <w:bookmarkEnd w:id="3306"/>
      <w:r>
        <w:t xml:space="preserve"> - Estória de gerência de eventos de uma turma</w:t>
      </w:r>
      <w:bookmarkEnd w:id="3307"/>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rPr>
          <w:ins w:id="3310" w:author="Ryan Lemos" w:date="2019-10-13T12:55:00Z"/>
        </w:rPr>
      </w:pPr>
      <w:ins w:id="3311" w:author="Ryan Lemos" w:date="2019-10-13T12:55:00Z">
        <w:r>
          <w:t>Fonte: PRÓPRIA, 2019.</w:t>
        </w:r>
      </w:ins>
    </w:p>
    <w:p w14:paraId="0EFB4474" w14:textId="77777777" w:rsidR="00B96AC0" w:rsidRDefault="00B96AC0" w:rsidP="00B96AC0">
      <w:pPr>
        <w:rPr>
          <w:noProof/>
        </w:rPr>
      </w:pPr>
    </w:p>
    <w:p w14:paraId="587DCA70" w14:textId="062AE392"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3312" w:author="Ryan Lemos" w:date="2019-10-14T19:23:00Z">
        <w:r w:rsidR="0002745D">
          <w:t xml:space="preserve">Figura </w:t>
        </w:r>
        <w:r w:rsidR="0002745D">
          <w:rPr>
            <w:noProof/>
          </w:rPr>
          <w:t>70</w:t>
        </w:r>
      </w:ins>
      <w:del w:id="3313"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demonstra a implementação da estória d</w:t>
      </w:r>
      <w:ins w:id="3314" w:author="Ryan Lemos" w:date="2019-10-09T21:02:00Z">
        <w:r w:rsidR="00014BF9">
          <w:rPr>
            <w:noProof/>
          </w:rPr>
          <w:t>o</w:t>
        </w:r>
      </w:ins>
      <w:del w:id="3315" w:author="Ryan Lemos" w:date="2019-10-09T21:02:00Z">
        <w:r w:rsidDel="00014BF9">
          <w:rPr>
            <w:noProof/>
          </w:rPr>
          <w:delText>a</w:delText>
        </w:r>
      </w:del>
      <w:del w:id="3316" w:author="Ryan Lemos" w:date="2019-10-09T21:01:00Z">
        <w:r w:rsidDel="00014BF9">
          <w:rPr>
            <w:noProof/>
          </w:rPr>
          <w:delText xml:space="preserve"> </w:delText>
        </w:r>
      </w:del>
      <w:ins w:id="3317" w:author="Ryan Lemos" w:date="2019-10-09T21:01:00Z">
        <w:r w:rsidR="00014BF9">
          <w:rPr>
            <w:noProof/>
          </w:rPr>
          <w:t xml:space="preserve"> </w:t>
        </w:r>
      </w:ins>
      <w:ins w:id="3318" w:author="Ryan Lemos" w:date="2019-10-09T21:02:00Z">
        <w:r w:rsidR="00014BF9">
          <w:rPr>
            <w:noProof/>
          </w:rPr>
          <w:fldChar w:fldCharType="begin"/>
        </w:r>
        <w:r w:rsidR="00014BF9">
          <w:rPr>
            <w:noProof/>
          </w:rPr>
          <w:instrText xml:space="preserve"> REF _Ref21547323 \h </w:instrText>
        </w:r>
      </w:ins>
      <w:r w:rsidR="00014BF9">
        <w:rPr>
          <w:noProof/>
        </w:rPr>
      </w:r>
      <w:r w:rsidR="00014BF9">
        <w:rPr>
          <w:noProof/>
        </w:rPr>
        <w:fldChar w:fldCharType="separate"/>
      </w:r>
      <w:ins w:id="3319" w:author="Ryan Lemos" w:date="2019-10-14T19:23:00Z">
        <w:r w:rsidR="0002745D">
          <w:t xml:space="preserve">Quadro </w:t>
        </w:r>
        <w:r w:rsidR="0002745D">
          <w:rPr>
            <w:noProof/>
          </w:rPr>
          <w:t>13</w:t>
        </w:r>
      </w:ins>
      <w:ins w:id="3320" w:author="Ryan Lemos" w:date="2019-10-09T21:02:00Z">
        <w:r w:rsidR="00014BF9">
          <w:rPr>
            <w:noProof/>
          </w:rPr>
          <w:fldChar w:fldCharType="end"/>
        </w:r>
      </w:ins>
      <w:del w:id="3321" w:author="Ryan Lemos" w:date="2019-10-09T21:01:00Z">
        <w:r w:rsidRPr="00596E44" w:rsidDel="00014BF9">
          <w:rPr>
            <w:noProof/>
            <w:highlight w:val="yellow"/>
          </w:rPr>
          <w:delText>figura x</w:delText>
        </w:r>
      </w:del>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ins w:id="3322" w:author="Ryan Lemos" w:date="2019-10-09T21:02:00Z">
        <w:r w:rsidR="00014BF9">
          <w:rPr>
            <w:noProof/>
          </w:rPr>
          <w:t xml:space="preserve">o </w:t>
        </w:r>
        <w:r w:rsidR="00014BF9">
          <w:rPr>
            <w:noProof/>
          </w:rPr>
          <w:fldChar w:fldCharType="begin"/>
        </w:r>
        <w:r w:rsidR="00014BF9">
          <w:rPr>
            <w:noProof/>
          </w:rPr>
          <w:instrText xml:space="preserve"> REF _Ref21547160 \h </w:instrText>
        </w:r>
      </w:ins>
      <w:r w:rsidR="00014BF9">
        <w:rPr>
          <w:noProof/>
        </w:rPr>
      </w:r>
      <w:r w:rsidR="00014BF9">
        <w:rPr>
          <w:noProof/>
        </w:rPr>
        <w:fldChar w:fldCharType="separate"/>
      </w:r>
      <w:ins w:id="3323" w:author="Ryan Lemos" w:date="2019-10-14T19:23:00Z">
        <w:r w:rsidR="0002745D">
          <w:t xml:space="preserve">Quadro </w:t>
        </w:r>
        <w:r w:rsidR="0002745D">
          <w:rPr>
            <w:noProof/>
          </w:rPr>
          <w:t>5</w:t>
        </w:r>
      </w:ins>
      <w:ins w:id="3324" w:author="Ryan Lemos" w:date="2019-10-09T21:02:00Z">
        <w:r w:rsidR="00014BF9">
          <w:rPr>
            <w:noProof/>
          </w:rPr>
          <w:fldChar w:fldCharType="end"/>
        </w:r>
      </w:ins>
      <w:del w:id="3325" w:author="Ryan Lemos" w:date="2019-10-09T21:02:00Z">
        <w:r w:rsidDel="00014BF9">
          <w:rPr>
            <w:noProof/>
          </w:rPr>
          <w:delText xml:space="preserve">a </w:delText>
        </w:r>
        <w:r w:rsidRPr="00596E44" w:rsidDel="00014BF9">
          <w:rPr>
            <w:noProof/>
            <w:highlight w:val="yellow"/>
          </w:rPr>
          <w:delText>figura x</w:delText>
        </w:r>
      </w:del>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4BD9B0ED" w:rsidR="00B965E2" w:rsidRDefault="00B965E2" w:rsidP="00B70A30">
      <w:pPr>
        <w:pStyle w:val="Legenda"/>
        <w:keepNext/>
      </w:pPr>
      <w:bookmarkStart w:id="3326" w:name="_Ref20052153"/>
      <w:bookmarkStart w:id="3327" w:name="_Toc21974003"/>
      <w:bookmarkStart w:id="3328" w:name="_Toc21974235"/>
      <w:r>
        <w:t xml:space="preserve">Figura </w:t>
      </w:r>
      <w:fldSimple w:instr=" SEQ Figura \* ARABIC ">
        <w:ins w:id="3329" w:author="Ryan Lemos" w:date="2019-10-14T19:23:00Z">
          <w:r w:rsidR="0002745D">
            <w:rPr>
              <w:noProof/>
            </w:rPr>
            <w:t>70</w:t>
          </w:r>
        </w:ins>
        <w:del w:id="3330" w:author="Ryan Lemos" w:date="2019-10-07T11:05:00Z">
          <w:r w:rsidR="00D343FF" w:rsidDel="00EA672B">
            <w:rPr>
              <w:noProof/>
            </w:rPr>
            <w:delText>75</w:delText>
          </w:r>
        </w:del>
      </w:fldSimple>
      <w:bookmarkEnd w:id="3326"/>
      <w:r>
        <w:t xml:space="preserve"> - Tela de listagem de eventos de uma turma</w:t>
      </w:r>
      <w:bookmarkEnd w:id="3327"/>
      <w:bookmarkEnd w:id="3328"/>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9230" cy="2130988"/>
                    </a:xfrm>
                    <a:prstGeom prst="rect">
                      <a:avLst/>
                    </a:prstGeom>
                  </pic:spPr>
                </pic:pic>
              </a:graphicData>
            </a:graphic>
          </wp:inline>
        </w:drawing>
      </w:r>
    </w:p>
    <w:p w14:paraId="6D5952E8" w14:textId="5CB4EBB5" w:rsidR="007E37B0" w:rsidRDefault="009E79A9" w:rsidP="007E37B0">
      <w:pPr>
        <w:pStyle w:val="Fontes"/>
        <w:rPr>
          <w:ins w:id="3331" w:author="Ryan Lemos" w:date="2019-10-13T12:48:00Z"/>
        </w:rPr>
      </w:pPr>
      <w:ins w:id="3332" w:author="Ryan Lemos" w:date="2019-10-13T12:59:00Z">
        <w:r>
          <w:t>Fonte: PRÓPRIA, 2019. Utilizando o ambiente ILC v.1.</w:t>
        </w:r>
      </w:ins>
    </w:p>
    <w:p w14:paraId="6E5A0CB9" w14:textId="77777777" w:rsidR="00B96AC0" w:rsidRDefault="00B96AC0" w:rsidP="00596E44">
      <w:pPr>
        <w:ind w:firstLine="0"/>
        <w:rPr>
          <w:noProof/>
        </w:rPr>
      </w:pPr>
    </w:p>
    <w:p w14:paraId="0FA70DEB" w14:textId="5F74AA0A" w:rsidR="00BD54C1" w:rsidRDefault="00BD54C1">
      <w:pPr>
        <w:rPr>
          <w:noProof/>
        </w:rPr>
      </w:pPr>
      <w:r>
        <w:rPr>
          <w:noProof/>
        </w:rPr>
        <w:t>Ainda é possível ao professor utilizar o calendário para se situar conforme descrito pela estória da</w:t>
      </w:r>
      <w:del w:id="3333" w:author="Ryan Lemos" w:date="2019-10-09T21:02:00Z">
        <w:r w:rsidDel="00014BF9">
          <w:rPr>
            <w:noProof/>
          </w:rPr>
          <w:delText xml:space="preserve"> </w:delText>
        </w:r>
      </w:del>
      <w:ins w:id="3334" w:author="Ryan Lemos" w:date="2019-10-09T21:02:00Z">
        <w:r w:rsidR="00014BF9">
          <w:rPr>
            <w:noProof/>
          </w:rPr>
          <w:t xml:space="preserve"> </w:t>
        </w:r>
        <w:r w:rsidR="00014BF9">
          <w:rPr>
            <w:noProof/>
          </w:rPr>
          <w:fldChar w:fldCharType="begin"/>
        </w:r>
        <w:r w:rsidR="00014BF9">
          <w:rPr>
            <w:noProof/>
          </w:rPr>
          <w:instrText xml:space="preserve"> REF _Ref21547385 \h </w:instrText>
        </w:r>
      </w:ins>
      <w:r w:rsidR="00014BF9">
        <w:rPr>
          <w:noProof/>
        </w:rPr>
      </w:r>
      <w:r w:rsidR="00014BF9">
        <w:rPr>
          <w:noProof/>
        </w:rPr>
        <w:fldChar w:fldCharType="separate"/>
      </w:r>
      <w:ins w:id="3335" w:author="Ryan Lemos" w:date="2019-10-14T19:23:00Z">
        <w:r w:rsidR="0002745D">
          <w:t xml:space="preserve">Quadro </w:t>
        </w:r>
        <w:r w:rsidR="0002745D">
          <w:rPr>
            <w:noProof/>
          </w:rPr>
          <w:t>14</w:t>
        </w:r>
      </w:ins>
      <w:ins w:id="3336" w:author="Ryan Lemos" w:date="2019-10-09T21:02:00Z">
        <w:r w:rsidR="00014BF9">
          <w:rPr>
            <w:noProof/>
          </w:rPr>
          <w:fldChar w:fldCharType="end"/>
        </w:r>
      </w:ins>
      <w:del w:id="3337" w:author="Ryan Lemos" w:date="2019-10-09T21:02:00Z">
        <w:r w:rsidRPr="00596E44" w:rsidDel="00014BF9">
          <w:rPr>
            <w:noProof/>
            <w:highlight w:val="yellow"/>
          </w:rPr>
          <w:delText>figura x</w:delText>
        </w:r>
      </w:del>
      <w:r>
        <w:rPr>
          <w:noProof/>
        </w:rPr>
        <w:t>.</w:t>
      </w:r>
    </w:p>
    <w:p w14:paraId="2F8D20BD" w14:textId="77777777" w:rsidR="00AA372A" w:rsidRDefault="00AA372A" w:rsidP="00B70A30">
      <w:pPr>
        <w:ind w:firstLine="0"/>
        <w:jc w:val="center"/>
        <w:rPr>
          <w:noProof/>
        </w:rPr>
      </w:pPr>
    </w:p>
    <w:p w14:paraId="14D97952" w14:textId="61CEE161" w:rsidR="00AA372A" w:rsidRDefault="00AA372A" w:rsidP="00B70A30">
      <w:pPr>
        <w:pStyle w:val="Legenda"/>
        <w:rPr>
          <w:noProof/>
        </w:rPr>
      </w:pPr>
      <w:bookmarkStart w:id="3338" w:name="_Ref21547385"/>
      <w:bookmarkStart w:id="3339" w:name="_Toc21974295"/>
      <w:r>
        <w:t xml:space="preserve">Quadro </w:t>
      </w:r>
      <w:fldSimple w:instr=" SEQ Quadro \* ARABIC ">
        <w:ins w:id="3340" w:author="Ryan Lemos" w:date="2019-10-14T19:23:00Z">
          <w:r w:rsidR="0002745D">
            <w:rPr>
              <w:noProof/>
            </w:rPr>
            <w:t>14</w:t>
          </w:r>
        </w:ins>
        <w:del w:id="3341" w:author="Ryan Lemos" w:date="2019-10-13T11:46:00Z">
          <w:r w:rsidR="00511CE0" w:rsidDel="00D36233">
            <w:rPr>
              <w:noProof/>
            </w:rPr>
            <w:delText>13</w:delText>
          </w:r>
        </w:del>
      </w:fldSimple>
      <w:bookmarkEnd w:id="3338"/>
      <w:r>
        <w:t xml:space="preserve"> - Estória do calendário de uma turma</w:t>
      </w:r>
      <w:bookmarkEnd w:id="3339"/>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rPr>
          <w:ins w:id="3342" w:author="Ryan Lemos" w:date="2019-10-13T12:55:00Z"/>
        </w:rPr>
      </w:pPr>
      <w:ins w:id="3343" w:author="Ryan Lemos" w:date="2019-10-13T12:55:00Z">
        <w:r>
          <w:t>Fonte: PRÓPRIA, 2019.</w:t>
        </w:r>
      </w:ins>
    </w:p>
    <w:p w14:paraId="632CC443" w14:textId="77777777" w:rsidR="00BD54C1" w:rsidRDefault="00BD54C1" w:rsidP="00987BE5">
      <w:pPr>
        <w:ind w:firstLine="0"/>
        <w:jc w:val="center"/>
      </w:pPr>
    </w:p>
    <w:p w14:paraId="477237CC" w14:textId="42C34FB0"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3344" w:author="Ryan Lemos" w:date="2019-10-14T19:23:00Z">
        <w:r w:rsidR="0002745D">
          <w:t xml:space="preserve">Figura </w:t>
        </w:r>
        <w:r w:rsidR="0002745D">
          <w:rPr>
            <w:noProof/>
          </w:rPr>
          <w:t>71</w:t>
        </w:r>
      </w:ins>
      <w:del w:id="3345"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85E3E7A" w:rsidR="00B965E2" w:rsidRDefault="00B965E2" w:rsidP="00B70A30">
      <w:pPr>
        <w:pStyle w:val="Legenda"/>
        <w:keepNext/>
      </w:pPr>
      <w:bookmarkStart w:id="3346" w:name="_Ref20052185"/>
      <w:bookmarkStart w:id="3347" w:name="_Toc21974004"/>
      <w:bookmarkStart w:id="3348" w:name="_Toc21974236"/>
      <w:r>
        <w:t xml:space="preserve">Figura </w:t>
      </w:r>
      <w:fldSimple w:instr=" SEQ Figura \* ARABIC ">
        <w:ins w:id="3349" w:author="Ryan Lemos" w:date="2019-10-14T19:23:00Z">
          <w:r w:rsidR="0002745D">
            <w:rPr>
              <w:noProof/>
            </w:rPr>
            <w:t>71</w:t>
          </w:r>
        </w:ins>
        <w:del w:id="3350" w:author="Ryan Lemos" w:date="2019-10-07T11:05:00Z">
          <w:r w:rsidR="00D343FF" w:rsidDel="00EA672B">
            <w:rPr>
              <w:noProof/>
            </w:rPr>
            <w:delText>76</w:delText>
          </w:r>
        </w:del>
      </w:fldSimple>
      <w:bookmarkEnd w:id="3346"/>
      <w:r>
        <w:t xml:space="preserve"> - Tela de calendário</w:t>
      </w:r>
      <w:r>
        <w:rPr>
          <w:noProof/>
        </w:rPr>
        <w:t xml:space="preserve"> de uma turma</w:t>
      </w:r>
      <w:bookmarkEnd w:id="3347"/>
      <w:bookmarkEnd w:id="3348"/>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20340"/>
                    </a:xfrm>
                    <a:prstGeom prst="rect">
                      <a:avLst/>
                    </a:prstGeom>
                  </pic:spPr>
                </pic:pic>
              </a:graphicData>
            </a:graphic>
          </wp:inline>
        </w:drawing>
      </w:r>
    </w:p>
    <w:p w14:paraId="16CE7E27" w14:textId="79F4AAE0" w:rsidR="007E37B0" w:rsidRDefault="009E79A9" w:rsidP="007E37B0">
      <w:pPr>
        <w:pStyle w:val="Fontes"/>
        <w:rPr>
          <w:ins w:id="3351" w:author="Ryan Lemos" w:date="2019-10-13T12:48:00Z"/>
        </w:rPr>
      </w:pPr>
      <w:ins w:id="3352" w:author="Ryan Lemos" w:date="2019-10-13T12:59:00Z">
        <w:r>
          <w:t>Fonte: PRÓPRIA, 2019. Utilizando o ambiente ILC v.1.</w:t>
        </w:r>
      </w:ins>
    </w:p>
    <w:p w14:paraId="6401DA10" w14:textId="77777777" w:rsidR="005F0194" w:rsidRDefault="005F0194" w:rsidP="005F0194"/>
    <w:p w14:paraId="361793F8" w14:textId="6CDA4156" w:rsidR="005F0194" w:rsidRDefault="005F0194" w:rsidP="005F0194">
      <w:r>
        <w:t>A estória d</w:t>
      </w:r>
      <w:del w:id="3353" w:author="Ryan Lemos" w:date="2019-10-09T21:02:00Z">
        <w:r w:rsidDel="00014BF9">
          <w:delText xml:space="preserve">a </w:delText>
        </w:r>
        <w:r w:rsidRPr="00596E44" w:rsidDel="00014BF9">
          <w:rPr>
            <w:highlight w:val="yellow"/>
          </w:rPr>
          <w:delText>figura x</w:delText>
        </w:r>
      </w:del>
      <w:ins w:id="3354" w:author="Ryan Lemos" w:date="2019-10-09T21:02:00Z">
        <w:r w:rsidR="00014BF9">
          <w:t xml:space="preserve">o </w:t>
        </w:r>
      </w:ins>
      <w:ins w:id="3355" w:author="Ryan Lemos" w:date="2019-10-09T21:03:00Z">
        <w:r w:rsidR="00014BF9">
          <w:fldChar w:fldCharType="begin"/>
        </w:r>
        <w:r w:rsidR="00014BF9">
          <w:instrText xml:space="preserve"> REF _Ref21547398 \h </w:instrText>
        </w:r>
      </w:ins>
      <w:r w:rsidR="00014BF9">
        <w:fldChar w:fldCharType="separate"/>
      </w:r>
      <w:ins w:id="3356" w:author="Ryan Lemos" w:date="2019-10-14T19:23:00Z">
        <w:r w:rsidR="0002745D">
          <w:t xml:space="preserve">Quadro </w:t>
        </w:r>
        <w:r w:rsidR="0002745D">
          <w:rPr>
            <w:noProof/>
          </w:rPr>
          <w:t>15</w:t>
        </w:r>
      </w:ins>
      <w:ins w:id="3357" w:author="Ryan Lemos" w:date="2019-10-09T21:03:00Z">
        <w:r w:rsidR="00014BF9">
          <w:fldChar w:fldCharType="end"/>
        </w:r>
      </w:ins>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36C5DFAC" w:rsidR="004B1CC8" w:rsidRDefault="00AA372A" w:rsidP="00B70A30">
      <w:pPr>
        <w:pStyle w:val="Legenda"/>
      </w:pPr>
      <w:bookmarkStart w:id="3358" w:name="_Ref21547398"/>
      <w:bookmarkStart w:id="3359" w:name="_Toc21974296"/>
      <w:r>
        <w:t xml:space="preserve">Quadro </w:t>
      </w:r>
      <w:fldSimple w:instr=" SEQ Quadro \* ARABIC ">
        <w:ins w:id="3360" w:author="Ryan Lemos" w:date="2019-10-14T19:23:00Z">
          <w:r w:rsidR="0002745D">
            <w:rPr>
              <w:noProof/>
            </w:rPr>
            <w:t>15</w:t>
          </w:r>
        </w:ins>
        <w:del w:id="3361" w:author="Ryan Lemos" w:date="2019-10-13T11:46:00Z">
          <w:r w:rsidR="00511CE0" w:rsidDel="00D36233">
            <w:rPr>
              <w:noProof/>
            </w:rPr>
            <w:delText>14</w:delText>
          </w:r>
        </w:del>
      </w:fldSimple>
      <w:bookmarkEnd w:id="3358"/>
      <w:r>
        <w:t xml:space="preserve"> - Estória de visualização dos alunos de uma turma</w:t>
      </w:r>
      <w:bookmarkEnd w:id="3359"/>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rPr>
          <w:ins w:id="3362" w:author="Ryan Lemos" w:date="2019-10-13T12:55:00Z"/>
        </w:rPr>
      </w:pPr>
      <w:ins w:id="3363" w:author="Ryan Lemos" w:date="2019-10-13T12:55:00Z">
        <w:r>
          <w:t>Fonte: PRÓPRIA, 2019.</w:t>
        </w:r>
      </w:ins>
    </w:p>
    <w:p w14:paraId="1C9968BB" w14:textId="77777777" w:rsidR="005F0194" w:rsidRDefault="005F0194" w:rsidP="00987BE5">
      <w:pPr>
        <w:ind w:firstLine="0"/>
        <w:jc w:val="center"/>
      </w:pPr>
    </w:p>
    <w:p w14:paraId="44539830" w14:textId="6362A16C"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3364" w:author="Ryan Lemos" w:date="2019-10-14T19:23:00Z">
        <w:r w:rsidR="0002745D">
          <w:t xml:space="preserve">Figura </w:t>
        </w:r>
        <w:r w:rsidR="0002745D">
          <w:rPr>
            <w:noProof/>
          </w:rPr>
          <w:t>72</w:t>
        </w:r>
      </w:ins>
      <w:del w:id="3365"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63FE7D48" w:rsidR="00B965E2" w:rsidRDefault="00B965E2" w:rsidP="00B70A30">
      <w:pPr>
        <w:pStyle w:val="Legenda"/>
        <w:keepNext/>
      </w:pPr>
      <w:bookmarkStart w:id="3366" w:name="_Ref20052215"/>
      <w:bookmarkStart w:id="3367" w:name="_Toc21974005"/>
      <w:bookmarkStart w:id="3368" w:name="_Toc21974237"/>
      <w:r>
        <w:lastRenderedPageBreak/>
        <w:t xml:space="preserve">Figura </w:t>
      </w:r>
      <w:fldSimple w:instr=" SEQ Figura \* ARABIC ">
        <w:ins w:id="3369" w:author="Ryan Lemos" w:date="2019-10-14T19:23:00Z">
          <w:r w:rsidR="0002745D">
            <w:rPr>
              <w:noProof/>
            </w:rPr>
            <w:t>72</w:t>
          </w:r>
        </w:ins>
        <w:del w:id="3370" w:author="Ryan Lemos" w:date="2019-10-07T11:05:00Z">
          <w:r w:rsidR="00D343FF" w:rsidDel="00EA672B">
            <w:rPr>
              <w:noProof/>
            </w:rPr>
            <w:delText>77</w:delText>
          </w:r>
        </w:del>
      </w:fldSimple>
      <w:bookmarkEnd w:id="3366"/>
      <w:r>
        <w:t xml:space="preserve"> - Tela de listagem de alunos de uma turma</w:t>
      </w:r>
      <w:bookmarkEnd w:id="3367"/>
      <w:bookmarkEnd w:id="3368"/>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901315"/>
                    </a:xfrm>
                    <a:prstGeom prst="rect">
                      <a:avLst/>
                    </a:prstGeom>
                  </pic:spPr>
                </pic:pic>
              </a:graphicData>
            </a:graphic>
          </wp:inline>
        </w:drawing>
      </w:r>
    </w:p>
    <w:p w14:paraId="5F0CCB91" w14:textId="0ABCDF91" w:rsidR="007E37B0" w:rsidRDefault="009E79A9" w:rsidP="007E37B0">
      <w:pPr>
        <w:pStyle w:val="Fontes"/>
        <w:rPr>
          <w:ins w:id="3371" w:author="Ryan Lemos" w:date="2019-10-13T12:48:00Z"/>
        </w:rPr>
      </w:pPr>
      <w:ins w:id="3372" w:author="Ryan Lemos" w:date="2019-10-13T12:59:00Z">
        <w:r>
          <w:t>Fonte: PRÓPRIA, 2019. Utilizando o ambiente ILC v.1.</w:t>
        </w:r>
      </w:ins>
    </w:p>
    <w:p w14:paraId="6913084A" w14:textId="77777777" w:rsidR="002A4486" w:rsidRDefault="002A4486" w:rsidP="00987BE5">
      <w:pPr>
        <w:ind w:firstLine="0"/>
        <w:jc w:val="center"/>
      </w:pPr>
    </w:p>
    <w:p w14:paraId="1A31F499" w14:textId="0D3AE557" w:rsidR="002A4486" w:rsidRDefault="00363A00">
      <w:r>
        <w:t>Ainda é possível ao professor, como evidenciado pela estória d</w:t>
      </w:r>
      <w:del w:id="3373" w:author="Ryan Lemos" w:date="2019-10-09T21:03:00Z">
        <w:r w:rsidDel="00014BF9">
          <w:delText xml:space="preserve">a </w:delText>
        </w:r>
        <w:r w:rsidRPr="00596E44" w:rsidDel="00014BF9">
          <w:rPr>
            <w:highlight w:val="yellow"/>
          </w:rPr>
          <w:delText>figura x</w:delText>
        </w:r>
      </w:del>
      <w:ins w:id="3374" w:author="Ryan Lemos" w:date="2019-10-09T21:03:00Z">
        <w:r w:rsidR="00014BF9">
          <w:t xml:space="preserve">o </w:t>
        </w:r>
        <w:r w:rsidR="00014BF9">
          <w:fldChar w:fldCharType="begin"/>
        </w:r>
        <w:r w:rsidR="00014BF9">
          <w:instrText xml:space="preserve"> REF _Ref21547411 \h </w:instrText>
        </w:r>
      </w:ins>
      <w:r w:rsidR="00014BF9">
        <w:fldChar w:fldCharType="separate"/>
      </w:r>
      <w:ins w:id="3375" w:author="Ryan Lemos" w:date="2019-10-14T19:23:00Z">
        <w:r w:rsidR="0002745D">
          <w:t xml:space="preserve">Quadro </w:t>
        </w:r>
        <w:r w:rsidR="0002745D">
          <w:rPr>
            <w:noProof/>
          </w:rPr>
          <w:t>16</w:t>
        </w:r>
      </w:ins>
      <w:ins w:id="3376" w:author="Ryan Lemos" w:date="2019-10-09T21:03:00Z">
        <w:r w:rsidR="00014BF9">
          <w:fldChar w:fldCharType="end"/>
        </w:r>
      </w:ins>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577BD825" w:rsidR="004B1CC8" w:rsidRDefault="00AA372A" w:rsidP="00B70A30">
      <w:pPr>
        <w:pStyle w:val="Legenda"/>
      </w:pPr>
      <w:bookmarkStart w:id="3377" w:name="_Ref21547411"/>
      <w:bookmarkStart w:id="3378" w:name="_Toc21974297"/>
      <w:r>
        <w:t xml:space="preserve">Quadro </w:t>
      </w:r>
      <w:fldSimple w:instr=" SEQ Quadro \* ARABIC ">
        <w:ins w:id="3379" w:author="Ryan Lemos" w:date="2019-10-14T19:23:00Z">
          <w:r w:rsidR="0002745D">
            <w:rPr>
              <w:noProof/>
            </w:rPr>
            <w:t>16</w:t>
          </w:r>
        </w:ins>
        <w:del w:id="3380" w:author="Ryan Lemos" w:date="2019-10-13T11:46:00Z">
          <w:r w:rsidR="00511CE0" w:rsidDel="00D36233">
            <w:rPr>
              <w:noProof/>
            </w:rPr>
            <w:delText>15</w:delText>
          </w:r>
        </w:del>
      </w:fldSimple>
      <w:bookmarkEnd w:id="3377"/>
      <w:r>
        <w:t xml:space="preserve"> - Estória de associação dos alunos a uma turma</w:t>
      </w:r>
      <w:bookmarkEnd w:id="3378"/>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rPr>
          <w:ins w:id="3381" w:author="Ryan Lemos" w:date="2019-10-13T12:55:00Z"/>
        </w:rPr>
      </w:pPr>
      <w:ins w:id="3382" w:author="Ryan Lemos" w:date="2019-10-13T12:55:00Z">
        <w:r>
          <w:t>Fonte: PRÓPRIA, 2019.</w:t>
        </w:r>
      </w:ins>
    </w:p>
    <w:p w14:paraId="61D68AA4" w14:textId="77777777" w:rsidR="00363A00" w:rsidRDefault="00363A00" w:rsidP="00987BE5">
      <w:pPr>
        <w:ind w:firstLine="0"/>
        <w:jc w:val="center"/>
      </w:pPr>
    </w:p>
    <w:p w14:paraId="7E8B0FD2" w14:textId="62C00585" w:rsidR="007C6290" w:rsidRDefault="00363A00" w:rsidP="00596E44">
      <w:r>
        <w:t xml:space="preserve">A </w:t>
      </w:r>
      <w:r w:rsidR="00780414">
        <w:fldChar w:fldCharType="begin"/>
      </w:r>
      <w:r w:rsidR="00780414">
        <w:instrText xml:space="preserve"> REF _Ref20052253 \h </w:instrText>
      </w:r>
      <w:r w:rsidR="00780414">
        <w:fldChar w:fldCharType="separate"/>
      </w:r>
      <w:ins w:id="3383" w:author="Ryan Lemos" w:date="2019-10-14T19:23:00Z">
        <w:r w:rsidR="0002745D">
          <w:t xml:space="preserve">Figura </w:t>
        </w:r>
        <w:r w:rsidR="0002745D">
          <w:rPr>
            <w:noProof/>
          </w:rPr>
          <w:t>73</w:t>
        </w:r>
      </w:ins>
      <w:del w:id="3384"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essa maneira de associar descrita pela estória d</w:t>
      </w:r>
      <w:ins w:id="3385" w:author="Ryan Lemos" w:date="2019-10-09T21:03:00Z">
        <w:r w:rsidR="00014BF9">
          <w:t xml:space="preserve">o </w:t>
        </w:r>
      </w:ins>
      <w:ins w:id="3386" w:author="Ryan Lemos" w:date="2019-10-09T21:04:00Z">
        <w:r w:rsidR="00A57060">
          <w:fldChar w:fldCharType="begin"/>
        </w:r>
        <w:r w:rsidR="00A57060">
          <w:instrText xml:space="preserve"> REF _Ref21547411 \h </w:instrText>
        </w:r>
      </w:ins>
      <w:r w:rsidR="00A57060">
        <w:fldChar w:fldCharType="separate"/>
      </w:r>
      <w:ins w:id="3387" w:author="Ryan Lemos" w:date="2019-10-14T19:23:00Z">
        <w:r w:rsidR="0002745D">
          <w:t xml:space="preserve">Quadro </w:t>
        </w:r>
        <w:r w:rsidR="0002745D">
          <w:rPr>
            <w:noProof/>
          </w:rPr>
          <w:t>16</w:t>
        </w:r>
      </w:ins>
      <w:ins w:id="3388" w:author="Ryan Lemos" w:date="2019-10-09T21:04:00Z">
        <w:r w:rsidR="00A57060">
          <w:fldChar w:fldCharType="end"/>
        </w:r>
      </w:ins>
      <w:ins w:id="3389" w:author="Ryan Lemos" w:date="2019-10-09T21:03:00Z">
        <w:r w:rsidR="00014BF9">
          <w:fldChar w:fldCharType="begin"/>
        </w:r>
        <w:r w:rsidR="00014BF9">
          <w:instrText xml:space="preserve"> REF _Ref21547427 \h </w:instrText>
        </w:r>
      </w:ins>
      <w:r w:rsidR="00014BF9">
        <w:fldChar w:fldCharType="separate"/>
      </w:r>
      <w:ins w:id="3390" w:author="Ryan Lemos" w:date="2019-10-14T19:23:00Z">
        <w:r w:rsidR="0002745D">
          <w:t xml:space="preserve">Quadro </w:t>
        </w:r>
        <w:r w:rsidR="0002745D">
          <w:rPr>
            <w:noProof/>
          </w:rPr>
          <w:t>17</w:t>
        </w:r>
      </w:ins>
      <w:r w:rsidR="00014BF9">
        <w:fldChar w:fldCharType="end"/>
      </w:r>
      <w:del w:id="3391" w:author="Ryan Lemos" w:date="2019-10-09T21:03:00Z">
        <w:r w:rsidR="0007209C" w:rsidDel="00014BF9">
          <w:delText xml:space="preserve">a </w:delText>
        </w:r>
        <w:r w:rsidR="0007209C" w:rsidRPr="00596E44" w:rsidDel="00014BF9">
          <w:rPr>
            <w:highlight w:val="yellow"/>
          </w:rPr>
          <w:delText>figura x</w:delText>
        </w:r>
      </w:del>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3392" w:author="Ryan Lemos" w:date="2019-10-14T19:23:00Z">
        <w:r w:rsidR="0002745D">
          <w:t xml:space="preserve">Figura </w:t>
        </w:r>
        <w:r w:rsidR="0002745D">
          <w:rPr>
            <w:noProof/>
          </w:rPr>
          <w:t>73</w:t>
        </w:r>
      </w:ins>
      <w:del w:id="3393"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5E25280F" w:rsidR="00B965E2" w:rsidRDefault="00B965E2" w:rsidP="00B70A30">
      <w:pPr>
        <w:pStyle w:val="Legenda"/>
        <w:keepNext/>
      </w:pPr>
      <w:bookmarkStart w:id="3394" w:name="_Ref20052253"/>
      <w:bookmarkStart w:id="3395" w:name="_Toc21974006"/>
      <w:bookmarkStart w:id="3396" w:name="_Toc21974238"/>
      <w:r>
        <w:t xml:space="preserve">Figura </w:t>
      </w:r>
      <w:fldSimple w:instr=" SEQ Figura \* ARABIC ">
        <w:ins w:id="3397" w:author="Ryan Lemos" w:date="2019-10-14T19:23:00Z">
          <w:r w:rsidR="0002745D">
            <w:rPr>
              <w:noProof/>
            </w:rPr>
            <w:t>73</w:t>
          </w:r>
        </w:ins>
        <w:del w:id="3398" w:author="Ryan Lemos" w:date="2019-10-07T11:05:00Z">
          <w:r w:rsidR="00D343FF" w:rsidDel="00EA672B">
            <w:rPr>
              <w:noProof/>
            </w:rPr>
            <w:delText>78</w:delText>
          </w:r>
        </w:del>
      </w:fldSimple>
      <w:bookmarkEnd w:id="3394"/>
      <w:r>
        <w:t xml:space="preserve"> - Tela de associação de alunos</w:t>
      </w:r>
      <w:bookmarkEnd w:id="3395"/>
      <w:bookmarkEnd w:id="3396"/>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378960"/>
                    </a:xfrm>
                    <a:prstGeom prst="rect">
                      <a:avLst/>
                    </a:prstGeom>
                  </pic:spPr>
                </pic:pic>
              </a:graphicData>
            </a:graphic>
          </wp:inline>
        </w:drawing>
      </w:r>
    </w:p>
    <w:p w14:paraId="08EA5398" w14:textId="3E3D0310" w:rsidR="007E37B0" w:rsidRDefault="009E79A9" w:rsidP="007E37B0">
      <w:pPr>
        <w:pStyle w:val="Fontes"/>
        <w:rPr>
          <w:ins w:id="3399" w:author="Ryan Lemos" w:date="2019-10-13T12:48:00Z"/>
        </w:rPr>
      </w:pPr>
      <w:ins w:id="3400" w:author="Ryan Lemos" w:date="2019-10-13T12:59:00Z">
        <w:r>
          <w:t>Fonte: PRÓPRIA, 2019. Utilizando o ambiente ILC v.1.</w:t>
        </w:r>
      </w:ins>
    </w:p>
    <w:p w14:paraId="723512B7" w14:textId="77777777" w:rsidR="00386EE3" w:rsidRDefault="00386EE3" w:rsidP="00987BE5">
      <w:pPr>
        <w:ind w:firstLine="0"/>
        <w:jc w:val="center"/>
      </w:pPr>
    </w:p>
    <w:p w14:paraId="791BE958" w14:textId="057C0268" w:rsidR="00386EE3" w:rsidRDefault="00386EE3">
      <w:r>
        <w:t>A estória apresentada n</w:t>
      </w:r>
      <w:del w:id="3401" w:author="Ryan Lemos" w:date="2019-10-09T21:03:00Z">
        <w:r w:rsidDel="00014BF9">
          <w:delText xml:space="preserve">a </w:delText>
        </w:r>
        <w:r w:rsidRPr="00596E44" w:rsidDel="00014BF9">
          <w:rPr>
            <w:highlight w:val="yellow"/>
          </w:rPr>
          <w:delText>figura x</w:delText>
        </w:r>
      </w:del>
      <w:ins w:id="3402" w:author="Ryan Lemos" w:date="2019-10-09T21:03:00Z">
        <w:r w:rsidR="00014BF9">
          <w:t xml:space="preserve">o </w:t>
        </w:r>
      </w:ins>
      <w:ins w:id="3403" w:author="Ryan Lemos" w:date="2019-10-09T21:04:00Z">
        <w:r w:rsidR="00A57060">
          <w:fldChar w:fldCharType="begin"/>
        </w:r>
        <w:r w:rsidR="00A57060">
          <w:instrText xml:space="preserve"> REF _Ref21547427 \h </w:instrText>
        </w:r>
      </w:ins>
      <w:r w:rsidR="00A57060">
        <w:fldChar w:fldCharType="separate"/>
      </w:r>
      <w:ins w:id="3404" w:author="Ryan Lemos" w:date="2019-10-14T19:23:00Z">
        <w:r w:rsidR="0002745D">
          <w:t xml:space="preserve">Quadro </w:t>
        </w:r>
        <w:r w:rsidR="0002745D">
          <w:rPr>
            <w:noProof/>
          </w:rPr>
          <w:t>17</w:t>
        </w:r>
      </w:ins>
      <w:ins w:id="3405" w:author="Ryan Lemos" w:date="2019-10-09T21:04:00Z">
        <w:r w:rsidR="00A57060">
          <w:fldChar w:fldCharType="end"/>
        </w:r>
      </w:ins>
      <w:ins w:id="3406" w:author="Ryan Lemos" w:date="2019-10-09T21:05:00Z">
        <w:r w:rsidR="00A57060">
          <w:t xml:space="preserve"> </w:t>
        </w:r>
      </w:ins>
      <w:del w:id="3407" w:author="Ryan Lemos" w:date="2019-10-09T21:04:00Z">
        <w:r w:rsidDel="00A57060">
          <w:delText xml:space="preserve"> </w:delText>
        </w:r>
      </w:del>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A355632" w:rsidR="004B1CC8" w:rsidRDefault="00AA372A" w:rsidP="00B70A30">
      <w:pPr>
        <w:pStyle w:val="Legenda"/>
      </w:pPr>
      <w:bookmarkStart w:id="3408" w:name="_Ref21547427"/>
      <w:bookmarkStart w:id="3409" w:name="_Toc21974298"/>
      <w:r>
        <w:t xml:space="preserve">Quadro </w:t>
      </w:r>
      <w:fldSimple w:instr=" SEQ Quadro \* ARABIC ">
        <w:ins w:id="3410" w:author="Ryan Lemos" w:date="2019-10-14T19:23:00Z">
          <w:r w:rsidR="0002745D">
            <w:rPr>
              <w:noProof/>
            </w:rPr>
            <w:t>17</w:t>
          </w:r>
        </w:ins>
        <w:del w:id="3411" w:author="Ryan Lemos" w:date="2019-10-13T11:46:00Z">
          <w:r w:rsidR="00511CE0" w:rsidDel="00D36233">
            <w:rPr>
              <w:noProof/>
            </w:rPr>
            <w:delText>16</w:delText>
          </w:r>
        </w:del>
      </w:fldSimple>
      <w:bookmarkEnd w:id="3408"/>
      <w:r>
        <w:t xml:space="preserve"> - Estória de notificação a uma dúvida</w:t>
      </w:r>
      <w:bookmarkEnd w:id="3409"/>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rPr>
          <w:ins w:id="3412" w:author="Ryan Lemos" w:date="2019-10-13T12:55:00Z"/>
        </w:rPr>
      </w:pPr>
      <w:ins w:id="3413" w:author="Ryan Lemos" w:date="2019-10-13T12:55:00Z">
        <w:r>
          <w:t>Fonte: PRÓPRIA, 2019.</w:t>
        </w:r>
      </w:ins>
    </w:p>
    <w:p w14:paraId="35E84AB0" w14:textId="77777777" w:rsidR="00386EE3" w:rsidRDefault="00386EE3" w:rsidP="00987BE5">
      <w:pPr>
        <w:ind w:firstLine="0"/>
        <w:jc w:val="center"/>
      </w:pPr>
    </w:p>
    <w:p w14:paraId="2B8616FC" w14:textId="6B9A369F"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3414" w:author="Ryan Lemos" w:date="2019-10-14T19:23:00Z">
        <w:r w:rsidR="0002745D">
          <w:t xml:space="preserve">Figura </w:t>
        </w:r>
        <w:r w:rsidR="0002745D">
          <w:rPr>
            <w:noProof/>
          </w:rPr>
          <w:t>74</w:t>
        </w:r>
      </w:ins>
      <w:del w:id="3415"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3F74F1F3" w:rsidR="00B965E2" w:rsidRDefault="00B965E2" w:rsidP="00B70A30">
      <w:pPr>
        <w:pStyle w:val="Legenda"/>
        <w:keepNext/>
      </w:pPr>
      <w:bookmarkStart w:id="3416" w:name="_Ref20052307"/>
      <w:bookmarkStart w:id="3417" w:name="_Toc21974007"/>
      <w:bookmarkStart w:id="3418" w:name="_Toc21974239"/>
      <w:r>
        <w:t xml:space="preserve">Figura </w:t>
      </w:r>
      <w:fldSimple w:instr=" SEQ Figura \* ARABIC ">
        <w:ins w:id="3419" w:author="Ryan Lemos" w:date="2019-10-14T19:23:00Z">
          <w:r w:rsidR="0002745D">
            <w:rPr>
              <w:noProof/>
            </w:rPr>
            <w:t>74</w:t>
          </w:r>
        </w:ins>
        <w:del w:id="3420" w:author="Ryan Lemos" w:date="2019-10-07T11:05:00Z">
          <w:r w:rsidR="00D343FF" w:rsidDel="00EA672B">
            <w:rPr>
              <w:noProof/>
            </w:rPr>
            <w:delText>79</w:delText>
          </w:r>
        </w:del>
      </w:fldSimple>
      <w:bookmarkEnd w:id="3416"/>
      <w:r>
        <w:t xml:space="preserve"> - Notificação referente a resposta de uma dúvida</w:t>
      </w:r>
      <w:bookmarkEnd w:id="3417"/>
      <w:bookmarkEnd w:id="3418"/>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6511" cy="2596259"/>
                    </a:xfrm>
                    <a:prstGeom prst="rect">
                      <a:avLst/>
                    </a:prstGeom>
                  </pic:spPr>
                </pic:pic>
              </a:graphicData>
            </a:graphic>
          </wp:inline>
        </w:drawing>
      </w:r>
    </w:p>
    <w:p w14:paraId="2095A07F" w14:textId="71FB97B6" w:rsidR="007E37B0" w:rsidRDefault="009E79A9" w:rsidP="007E37B0">
      <w:pPr>
        <w:pStyle w:val="Fontes"/>
        <w:rPr>
          <w:ins w:id="3421" w:author="Ryan Lemos" w:date="2019-10-13T12:48:00Z"/>
        </w:rPr>
      </w:pPr>
      <w:ins w:id="3422" w:author="Ryan Lemos" w:date="2019-10-13T12:59:00Z">
        <w:r>
          <w:t>Fonte: PRÓPRIA, 2019. Utilizando o ambiente ILC v.1.</w:t>
        </w:r>
      </w:ins>
    </w:p>
    <w:p w14:paraId="5B703182" w14:textId="77777777" w:rsidR="00386EE3" w:rsidRDefault="00386EE3" w:rsidP="00987BE5">
      <w:pPr>
        <w:ind w:firstLine="0"/>
        <w:jc w:val="center"/>
      </w:pPr>
    </w:p>
    <w:p w14:paraId="7A28358B" w14:textId="59909E7D" w:rsidR="00386EE3" w:rsidRDefault="00386EE3" w:rsidP="00386EE3">
      <w:r>
        <w:t>A estória definida pel</w:t>
      </w:r>
      <w:del w:id="3423" w:author="Ryan Lemos" w:date="2019-10-09T21:03:00Z">
        <w:r w:rsidDel="00A57060">
          <w:delText xml:space="preserve">a </w:delText>
        </w:r>
        <w:r w:rsidRPr="00596E44" w:rsidDel="00A57060">
          <w:rPr>
            <w:highlight w:val="yellow"/>
          </w:rPr>
          <w:delText>figura x</w:delText>
        </w:r>
      </w:del>
      <w:ins w:id="3424" w:author="Ryan Lemos" w:date="2019-10-09T21:03:00Z">
        <w:r w:rsidR="00A57060">
          <w:t xml:space="preserve">o </w:t>
        </w:r>
      </w:ins>
      <w:ins w:id="3425" w:author="Ryan Lemos" w:date="2019-10-09T21:05:00Z">
        <w:r w:rsidR="00A57060">
          <w:fldChar w:fldCharType="begin"/>
        </w:r>
        <w:r w:rsidR="00A57060">
          <w:instrText xml:space="preserve"> REF _Ref21547444 \h </w:instrText>
        </w:r>
      </w:ins>
      <w:r w:rsidR="00A57060">
        <w:fldChar w:fldCharType="separate"/>
      </w:r>
      <w:ins w:id="3426" w:author="Ryan Lemos" w:date="2019-10-14T19:23:00Z">
        <w:r w:rsidR="0002745D">
          <w:t xml:space="preserve">Quadro </w:t>
        </w:r>
        <w:r w:rsidR="0002745D">
          <w:rPr>
            <w:noProof/>
          </w:rPr>
          <w:t>18</w:t>
        </w:r>
      </w:ins>
      <w:ins w:id="3427" w:author="Ryan Lemos" w:date="2019-10-09T21:05:00Z">
        <w:r w:rsidR="00A57060">
          <w:fldChar w:fldCharType="end"/>
        </w:r>
        <w:r w:rsidR="00A57060">
          <w:t xml:space="preserve"> </w:t>
        </w:r>
      </w:ins>
      <w:del w:id="3428" w:author="Ryan Lemos" w:date="2019-10-09T21:05:00Z">
        <w:r w:rsidDel="00A57060">
          <w:delText xml:space="preserve"> </w:delText>
        </w:r>
      </w:del>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1979D2D9" w:rsidR="004B1CC8" w:rsidRDefault="00AA372A" w:rsidP="00B70A30">
      <w:pPr>
        <w:pStyle w:val="Legenda"/>
      </w:pPr>
      <w:bookmarkStart w:id="3429" w:name="_Ref21547444"/>
      <w:bookmarkStart w:id="3430" w:name="_Toc21974299"/>
      <w:r>
        <w:t xml:space="preserve">Quadro </w:t>
      </w:r>
      <w:fldSimple w:instr=" SEQ Quadro \* ARABIC ">
        <w:ins w:id="3431" w:author="Ryan Lemos" w:date="2019-10-14T19:23:00Z">
          <w:r w:rsidR="0002745D">
            <w:rPr>
              <w:noProof/>
            </w:rPr>
            <w:t>18</w:t>
          </w:r>
        </w:ins>
        <w:del w:id="3432" w:author="Ryan Lemos" w:date="2019-10-13T11:46:00Z">
          <w:r w:rsidR="00511CE0" w:rsidDel="00D36233">
            <w:rPr>
              <w:noProof/>
            </w:rPr>
            <w:delText>17</w:delText>
          </w:r>
        </w:del>
      </w:fldSimple>
      <w:bookmarkEnd w:id="3429"/>
      <w:r>
        <w:t xml:space="preserve"> - Estória de resposta a uma dúvida</w:t>
      </w:r>
      <w:bookmarkEnd w:id="3430"/>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rPr>
          <w:ins w:id="3433" w:author="Ryan Lemos" w:date="2019-10-13T12:55:00Z"/>
        </w:rPr>
      </w:pPr>
      <w:ins w:id="3434" w:author="Ryan Lemos" w:date="2019-10-13T12:55:00Z">
        <w:r>
          <w:t>Fonte: PRÓPRIA, 2019.</w:t>
        </w:r>
      </w:ins>
    </w:p>
    <w:p w14:paraId="4D1D6278" w14:textId="77777777" w:rsidR="00386EE3" w:rsidRDefault="00386EE3" w:rsidP="00596E44">
      <w:pPr>
        <w:ind w:firstLine="0"/>
      </w:pPr>
    </w:p>
    <w:p w14:paraId="62D0F8B6" w14:textId="7194BE9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3435" w:author="Ryan Lemos" w:date="2019-10-14T19:23:00Z">
        <w:r w:rsidR="0002745D">
          <w:t xml:space="preserve">Figura </w:t>
        </w:r>
        <w:r w:rsidR="0002745D">
          <w:rPr>
            <w:noProof/>
          </w:rPr>
          <w:t>75</w:t>
        </w:r>
      </w:ins>
      <w:del w:id="3436"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097341E2" w:rsidR="00B965E2" w:rsidRDefault="00B965E2" w:rsidP="00B70A30">
      <w:pPr>
        <w:pStyle w:val="Legenda"/>
        <w:keepNext/>
      </w:pPr>
      <w:bookmarkStart w:id="3437" w:name="_Ref20052327"/>
      <w:bookmarkStart w:id="3438" w:name="_Toc21974008"/>
      <w:bookmarkStart w:id="3439" w:name="_Toc21974240"/>
      <w:r>
        <w:t xml:space="preserve">Figura </w:t>
      </w:r>
      <w:fldSimple w:instr=" SEQ Figura \* ARABIC ">
        <w:ins w:id="3440" w:author="Ryan Lemos" w:date="2019-10-14T19:23:00Z">
          <w:r w:rsidR="0002745D">
            <w:rPr>
              <w:noProof/>
            </w:rPr>
            <w:t>75</w:t>
          </w:r>
        </w:ins>
        <w:del w:id="3441" w:author="Ryan Lemos" w:date="2019-10-07T11:05:00Z">
          <w:r w:rsidR="00D343FF" w:rsidDel="00EA672B">
            <w:rPr>
              <w:noProof/>
            </w:rPr>
            <w:delText>80</w:delText>
          </w:r>
        </w:del>
      </w:fldSimple>
      <w:bookmarkEnd w:id="3437"/>
      <w:r>
        <w:t xml:space="preserve"> - Tela de resposta a dúvida</w:t>
      </w:r>
      <w:bookmarkEnd w:id="3438"/>
      <w:bookmarkEnd w:id="3439"/>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467735"/>
                    </a:xfrm>
                    <a:prstGeom prst="rect">
                      <a:avLst/>
                    </a:prstGeom>
                  </pic:spPr>
                </pic:pic>
              </a:graphicData>
            </a:graphic>
          </wp:inline>
        </w:drawing>
      </w:r>
    </w:p>
    <w:p w14:paraId="273AFD68" w14:textId="6E36CC9C" w:rsidR="007E37B0" w:rsidRDefault="009E79A9" w:rsidP="007E37B0">
      <w:pPr>
        <w:pStyle w:val="Fontes"/>
        <w:rPr>
          <w:ins w:id="3442" w:author="Ryan Lemos" w:date="2019-10-13T12:48:00Z"/>
        </w:rPr>
      </w:pPr>
      <w:ins w:id="3443" w:author="Ryan Lemos" w:date="2019-10-13T12:59:00Z">
        <w:r>
          <w:t>Fonte: PRÓPRIA, 2019. Utilizando o ambiente ILC v.1.</w:t>
        </w:r>
      </w:ins>
    </w:p>
    <w:p w14:paraId="569A14DC" w14:textId="77777777" w:rsidR="00987BE5" w:rsidRDefault="00987BE5" w:rsidP="00987BE5">
      <w:pPr>
        <w:ind w:firstLine="0"/>
        <w:jc w:val="center"/>
      </w:pPr>
    </w:p>
    <w:p w14:paraId="701F19A8" w14:textId="29AC085A"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del w:id="3444" w:author="Ryan Lemos" w:date="2019-10-09T21:05:00Z">
        <w:r w:rsidDel="00A57060">
          <w:delText xml:space="preserve">A </w:delText>
        </w:r>
        <w:r w:rsidRPr="00596E44" w:rsidDel="00A57060">
          <w:rPr>
            <w:highlight w:val="yellow"/>
          </w:rPr>
          <w:delText>figura x</w:delText>
        </w:r>
      </w:del>
      <w:ins w:id="3445" w:author="Ryan Lemos" w:date="2019-10-09T21:05:00Z">
        <w:r w:rsidR="00A57060">
          <w:t xml:space="preserve">O </w:t>
        </w:r>
        <w:r w:rsidR="00A57060">
          <w:fldChar w:fldCharType="begin"/>
        </w:r>
        <w:r w:rsidR="00A57060">
          <w:instrText xml:space="preserve"> REF _Ref21547457 \h </w:instrText>
        </w:r>
      </w:ins>
      <w:r w:rsidR="00A57060">
        <w:fldChar w:fldCharType="separate"/>
      </w:r>
      <w:ins w:id="3446" w:author="Ryan Lemos" w:date="2019-10-14T19:23:00Z">
        <w:r w:rsidR="0002745D">
          <w:t xml:space="preserve">Quadro </w:t>
        </w:r>
        <w:r w:rsidR="0002745D">
          <w:rPr>
            <w:noProof/>
          </w:rPr>
          <w:t>19</w:t>
        </w:r>
      </w:ins>
      <w:ins w:id="3447" w:author="Ryan Lemos" w:date="2019-10-09T21:05:00Z">
        <w:r w:rsidR="00A57060">
          <w:fldChar w:fldCharType="end"/>
        </w:r>
      </w:ins>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2C836415" w:rsidR="004B1CC8" w:rsidRDefault="00AA372A" w:rsidP="00B70A30">
      <w:pPr>
        <w:pStyle w:val="Legenda"/>
      </w:pPr>
      <w:bookmarkStart w:id="3448" w:name="_Ref21547457"/>
      <w:bookmarkStart w:id="3449" w:name="_Toc21974300"/>
      <w:r>
        <w:t xml:space="preserve">Quadro </w:t>
      </w:r>
      <w:fldSimple w:instr=" SEQ Quadro \* ARABIC ">
        <w:ins w:id="3450" w:author="Ryan Lemos" w:date="2019-10-14T19:23:00Z">
          <w:r w:rsidR="0002745D">
            <w:rPr>
              <w:noProof/>
            </w:rPr>
            <w:t>19</w:t>
          </w:r>
        </w:ins>
        <w:del w:id="3451" w:author="Ryan Lemos" w:date="2019-10-13T11:46:00Z">
          <w:r w:rsidR="00511CE0" w:rsidDel="00D36233">
            <w:rPr>
              <w:noProof/>
            </w:rPr>
            <w:delText>18</w:delText>
          </w:r>
        </w:del>
      </w:fldSimple>
      <w:bookmarkEnd w:id="3448"/>
      <w:r>
        <w:t xml:space="preserve"> - Estória de visualização de dúvidas</w:t>
      </w:r>
      <w:bookmarkEnd w:id="3449"/>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rPr>
          <w:ins w:id="3452" w:author="Ryan Lemos" w:date="2019-10-13T12:55:00Z"/>
        </w:rPr>
      </w:pPr>
      <w:ins w:id="3453" w:author="Ryan Lemos" w:date="2019-10-13T12:55:00Z">
        <w:r>
          <w:t>Fonte: PRÓPRIA, 2019.</w:t>
        </w:r>
      </w:ins>
    </w:p>
    <w:p w14:paraId="0F080AC6" w14:textId="77777777" w:rsidR="006F54D5" w:rsidRDefault="006F54D5" w:rsidP="00B70A30">
      <w:pPr>
        <w:ind w:firstLine="0"/>
        <w:jc w:val="center"/>
      </w:pPr>
    </w:p>
    <w:p w14:paraId="4291FABD" w14:textId="31B30FDE" w:rsidR="006F54D5" w:rsidRDefault="006F54D5" w:rsidP="00596E44">
      <w:r>
        <w:t>A listagem das dúvidas requisitada pela estória d</w:t>
      </w:r>
      <w:del w:id="3454" w:author="Ryan Lemos" w:date="2019-10-09T21:05:00Z">
        <w:r w:rsidDel="00A57060">
          <w:delText xml:space="preserve">a </w:delText>
        </w:r>
        <w:r w:rsidRPr="00596E44" w:rsidDel="00A57060">
          <w:rPr>
            <w:highlight w:val="yellow"/>
          </w:rPr>
          <w:delText>figura x</w:delText>
        </w:r>
      </w:del>
      <w:ins w:id="3455" w:author="Ryan Lemos" w:date="2019-10-09T21:05:00Z">
        <w:r w:rsidR="00A57060">
          <w:t xml:space="preserve">o </w:t>
        </w:r>
        <w:r w:rsidR="00A57060">
          <w:fldChar w:fldCharType="begin"/>
        </w:r>
        <w:r w:rsidR="00A57060">
          <w:instrText xml:space="preserve"> REF _Ref21547457 \h </w:instrText>
        </w:r>
      </w:ins>
      <w:r w:rsidR="00A57060">
        <w:fldChar w:fldCharType="separate"/>
      </w:r>
      <w:ins w:id="3456" w:author="Ryan Lemos" w:date="2019-10-14T19:23:00Z">
        <w:r w:rsidR="0002745D">
          <w:t xml:space="preserve">Quadro </w:t>
        </w:r>
        <w:r w:rsidR="0002745D">
          <w:rPr>
            <w:noProof/>
          </w:rPr>
          <w:t>19</w:t>
        </w:r>
      </w:ins>
      <w:ins w:id="3457" w:author="Ryan Lemos" w:date="2019-10-09T21:05:00Z">
        <w:r w:rsidR="00A57060">
          <w:fldChar w:fldCharType="end"/>
        </w:r>
      </w:ins>
      <w:r>
        <w:t>, pode ser vista na</w:t>
      </w:r>
      <w:r w:rsidR="00780414">
        <w:t xml:space="preserve"> </w:t>
      </w:r>
      <w:r w:rsidR="00780414">
        <w:fldChar w:fldCharType="begin"/>
      </w:r>
      <w:r w:rsidR="00780414">
        <w:instrText xml:space="preserve"> REF _Ref20052367 \h </w:instrText>
      </w:r>
      <w:r w:rsidR="00780414">
        <w:fldChar w:fldCharType="separate"/>
      </w:r>
      <w:ins w:id="3458" w:author="Ryan Lemos" w:date="2019-10-14T19:23:00Z">
        <w:r w:rsidR="0002745D">
          <w:t xml:space="preserve">Figura </w:t>
        </w:r>
        <w:r w:rsidR="0002745D">
          <w:rPr>
            <w:noProof/>
          </w:rPr>
          <w:t>76</w:t>
        </w:r>
      </w:ins>
      <w:del w:id="3459"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3460" w:author="Ryan Lemos" w:date="2019-10-14T19:23:00Z">
        <w:r w:rsidR="0002745D">
          <w:t xml:space="preserve">Figura </w:t>
        </w:r>
        <w:r w:rsidR="0002745D">
          <w:rPr>
            <w:noProof/>
          </w:rPr>
          <w:t>75</w:t>
        </w:r>
      </w:ins>
      <w:del w:id="3461"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2431F12B" w:rsidR="00B965E2" w:rsidRDefault="00B965E2" w:rsidP="00B70A30">
      <w:pPr>
        <w:pStyle w:val="Legenda"/>
        <w:keepNext/>
      </w:pPr>
      <w:bookmarkStart w:id="3462" w:name="_Ref20052367"/>
      <w:bookmarkStart w:id="3463" w:name="_Toc21974009"/>
      <w:bookmarkStart w:id="3464" w:name="_Toc21974241"/>
      <w:r>
        <w:t xml:space="preserve">Figura </w:t>
      </w:r>
      <w:fldSimple w:instr=" SEQ Figura \* ARABIC ">
        <w:ins w:id="3465" w:author="Ryan Lemos" w:date="2019-10-14T19:23:00Z">
          <w:r w:rsidR="0002745D">
            <w:rPr>
              <w:noProof/>
            </w:rPr>
            <w:t>76</w:t>
          </w:r>
        </w:ins>
        <w:del w:id="3466" w:author="Ryan Lemos" w:date="2019-10-07T11:05:00Z">
          <w:r w:rsidR="00D343FF" w:rsidDel="00EA672B">
            <w:rPr>
              <w:noProof/>
            </w:rPr>
            <w:delText>81</w:delText>
          </w:r>
        </w:del>
      </w:fldSimple>
      <w:bookmarkEnd w:id="3462"/>
      <w:r>
        <w:t xml:space="preserve"> - Tela de listagem de dúvidas para os professores</w:t>
      </w:r>
      <w:bookmarkEnd w:id="3463"/>
      <w:bookmarkEnd w:id="3464"/>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1632585"/>
                    </a:xfrm>
                    <a:prstGeom prst="rect">
                      <a:avLst/>
                    </a:prstGeom>
                  </pic:spPr>
                </pic:pic>
              </a:graphicData>
            </a:graphic>
          </wp:inline>
        </w:drawing>
      </w:r>
    </w:p>
    <w:p w14:paraId="1D184D62" w14:textId="7163230A" w:rsidR="007E37B0" w:rsidRDefault="009E79A9" w:rsidP="007E37B0">
      <w:pPr>
        <w:pStyle w:val="Fontes"/>
        <w:rPr>
          <w:ins w:id="3467" w:author="Ryan Lemos" w:date="2019-10-13T12:49:00Z"/>
        </w:rPr>
      </w:pPr>
      <w:ins w:id="3468" w:author="Ryan Lemos" w:date="2019-10-13T12:59:00Z">
        <w:r>
          <w:t>Fonte: PRÓPRIA, 2019. Utilizando o ambiente ILC v.1.</w:t>
        </w:r>
      </w:ins>
    </w:p>
    <w:p w14:paraId="1750A097" w14:textId="77777777" w:rsidR="00F420BA" w:rsidRDefault="00F420BA" w:rsidP="00596E44">
      <w:pPr>
        <w:jc w:val="center"/>
      </w:pPr>
    </w:p>
    <w:p w14:paraId="0B2D6CC4" w14:textId="77777777" w:rsidR="00FB122B" w:rsidRDefault="00FB122B">
      <w:pPr>
        <w:pStyle w:val="Ttulo4"/>
      </w:pPr>
      <w:bookmarkStart w:id="3469" w:name="_Toc21973472"/>
      <w:r>
        <w:t>Estórias dos alunos</w:t>
      </w:r>
      <w:bookmarkEnd w:id="3469"/>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40B37D76"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del w:id="3470" w:author="Ryan Lemos" w:date="2019-10-09T21:05:00Z">
        <w:r w:rsidDel="00A57060">
          <w:delText xml:space="preserve">a </w:delText>
        </w:r>
        <w:r w:rsidRPr="00B21C4F" w:rsidDel="00A57060">
          <w:rPr>
            <w:highlight w:val="yellow"/>
          </w:rPr>
          <w:delText>figura X</w:delText>
        </w:r>
      </w:del>
      <w:ins w:id="3471" w:author="Ryan Lemos" w:date="2019-10-09T21:05:00Z">
        <w:r w:rsidR="00A57060">
          <w:t xml:space="preserve">o </w:t>
        </w:r>
        <w:r w:rsidR="00A57060">
          <w:fldChar w:fldCharType="begin"/>
        </w:r>
        <w:r w:rsidR="00A57060">
          <w:instrText xml:space="preserve"> REF _Ref21547571 \h </w:instrText>
        </w:r>
      </w:ins>
      <w:r w:rsidR="00A57060">
        <w:fldChar w:fldCharType="separate"/>
      </w:r>
      <w:ins w:id="3472" w:author="Ryan Lemos" w:date="2019-10-14T19:23:00Z">
        <w:r w:rsidR="0002745D">
          <w:t xml:space="preserve">Quadro </w:t>
        </w:r>
        <w:r w:rsidR="0002745D">
          <w:rPr>
            <w:noProof/>
          </w:rPr>
          <w:t>20</w:t>
        </w:r>
      </w:ins>
      <w:ins w:id="3473" w:author="Ryan Lemos" w:date="2019-10-09T21:05:00Z">
        <w:r w:rsidR="00A57060">
          <w:fldChar w:fldCharType="end"/>
        </w:r>
      </w:ins>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3474" w:author="Ryan Lemos" w:date="2019-10-14T19:23:00Z">
        <w:r w:rsidR="0002745D">
          <w:t xml:space="preserve">Figura </w:t>
        </w:r>
        <w:r w:rsidR="0002745D">
          <w:rPr>
            <w:noProof/>
          </w:rPr>
          <w:t>77</w:t>
        </w:r>
      </w:ins>
      <w:del w:id="3475"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14A94E79" w:rsidR="00AA372A" w:rsidRDefault="00AA372A" w:rsidP="00B70A30">
      <w:pPr>
        <w:pStyle w:val="Legenda"/>
      </w:pPr>
      <w:bookmarkStart w:id="3476" w:name="_Ref21547571"/>
      <w:bookmarkStart w:id="3477" w:name="_Toc21974301"/>
      <w:r>
        <w:t xml:space="preserve">Quadro </w:t>
      </w:r>
      <w:fldSimple w:instr=" SEQ Quadro \* ARABIC ">
        <w:ins w:id="3478" w:author="Ryan Lemos" w:date="2019-10-14T19:23:00Z">
          <w:r w:rsidR="0002745D">
            <w:rPr>
              <w:noProof/>
            </w:rPr>
            <w:t>20</w:t>
          </w:r>
        </w:ins>
        <w:del w:id="3479" w:author="Ryan Lemos" w:date="2019-10-13T11:46:00Z">
          <w:r w:rsidR="00511CE0" w:rsidDel="00D36233">
            <w:rPr>
              <w:noProof/>
            </w:rPr>
            <w:delText>19</w:delText>
          </w:r>
        </w:del>
      </w:fldSimple>
      <w:bookmarkEnd w:id="3476"/>
      <w:r>
        <w:t xml:space="preserve"> - Estória de visualização de calendário</w:t>
      </w:r>
      <w:bookmarkEnd w:id="3477"/>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rPr>
          <w:ins w:id="3480" w:author="Ryan Lemos" w:date="2019-10-13T12:55:00Z"/>
        </w:rPr>
      </w:pPr>
      <w:ins w:id="3481" w:author="Ryan Lemos" w:date="2019-10-13T12:55:00Z">
        <w:r>
          <w:t>Fonte: PRÓPRIA, 2019.</w:t>
        </w:r>
      </w:ins>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7B33F835" w:rsidR="00B965E2" w:rsidRDefault="00B965E2" w:rsidP="00B70A30">
      <w:pPr>
        <w:pStyle w:val="Legenda"/>
        <w:keepNext/>
      </w:pPr>
      <w:bookmarkStart w:id="3482" w:name="_Ref20052439"/>
      <w:bookmarkStart w:id="3483" w:name="_Toc21974010"/>
      <w:bookmarkStart w:id="3484" w:name="_Toc21974242"/>
      <w:r>
        <w:t xml:space="preserve">Figura </w:t>
      </w:r>
      <w:fldSimple w:instr=" SEQ Figura \* ARABIC ">
        <w:ins w:id="3485" w:author="Ryan Lemos" w:date="2019-10-14T19:23:00Z">
          <w:r w:rsidR="0002745D">
            <w:rPr>
              <w:noProof/>
            </w:rPr>
            <w:t>77</w:t>
          </w:r>
        </w:ins>
        <w:del w:id="3486" w:author="Ryan Lemos" w:date="2019-10-07T11:05:00Z">
          <w:r w:rsidR="00D343FF" w:rsidDel="00EA672B">
            <w:rPr>
              <w:noProof/>
            </w:rPr>
            <w:delText>82</w:delText>
          </w:r>
        </w:del>
      </w:fldSimple>
      <w:bookmarkEnd w:id="3482"/>
      <w:r>
        <w:t xml:space="preserve"> - Tela de calendário para o aluno</w:t>
      </w:r>
      <w:bookmarkEnd w:id="3483"/>
      <w:bookmarkEnd w:id="3484"/>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34945"/>
                    </a:xfrm>
                    <a:prstGeom prst="rect">
                      <a:avLst/>
                    </a:prstGeom>
                  </pic:spPr>
                </pic:pic>
              </a:graphicData>
            </a:graphic>
          </wp:inline>
        </w:drawing>
      </w:r>
    </w:p>
    <w:p w14:paraId="5D219050" w14:textId="65946469" w:rsidR="007E37B0" w:rsidRDefault="009E79A9" w:rsidP="007E37B0">
      <w:pPr>
        <w:pStyle w:val="Fontes"/>
        <w:rPr>
          <w:ins w:id="3487" w:author="Ryan Lemos" w:date="2019-10-13T12:49:00Z"/>
        </w:rPr>
      </w:pPr>
      <w:ins w:id="3488" w:author="Ryan Lemos" w:date="2019-10-13T12:59:00Z">
        <w:r>
          <w:t>Fonte: PRÓPRIA, 2019. Utilizando o ambiente ILC v.1.</w:t>
        </w:r>
      </w:ins>
    </w:p>
    <w:p w14:paraId="75F052E5" w14:textId="77777777" w:rsidR="00FB122B" w:rsidRDefault="00FB122B" w:rsidP="00FB122B">
      <w:pPr>
        <w:ind w:firstLine="0"/>
        <w:jc w:val="center"/>
      </w:pPr>
    </w:p>
    <w:p w14:paraId="1FA9013F" w14:textId="5CC53C1B" w:rsidR="00FB122B" w:rsidRDefault="00FB122B" w:rsidP="00FB122B">
      <w:r>
        <w:t>Já a segunda estória do aluno se trata de quando ele tem uma dúvida a respeito de algum conteúdo e por isso deseja-se enviar essa dúvida para possível resposta de um professor. Essa estória é definida pel</w:t>
      </w:r>
      <w:del w:id="3489" w:author="Ryan Lemos" w:date="2019-10-09T21:06:00Z">
        <w:r w:rsidDel="00A57060">
          <w:delText xml:space="preserve">a </w:delText>
        </w:r>
        <w:r w:rsidRPr="00B21C4F" w:rsidDel="00A57060">
          <w:rPr>
            <w:highlight w:val="yellow"/>
          </w:rPr>
          <w:delText>figura X</w:delText>
        </w:r>
      </w:del>
      <w:ins w:id="3490" w:author="Ryan Lemos" w:date="2019-10-09T21:06:00Z">
        <w:r w:rsidR="00A57060">
          <w:t xml:space="preserve">o </w:t>
        </w:r>
        <w:r w:rsidR="00A57060">
          <w:fldChar w:fldCharType="begin"/>
        </w:r>
        <w:r w:rsidR="00A57060">
          <w:instrText xml:space="preserve"> REF _Ref21547584 \h </w:instrText>
        </w:r>
      </w:ins>
      <w:r w:rsidR="00A57060">
        <w:fldChar w:fldCharType="separate"/>
      </w:r>
      <w:ins w:id="3491" w:author="Ryan Lemos" w:date="2019-10-14T19:23:00Z">
        <w:r w:rsidR="0002745D">
          <w:t xml:space="preserve">Quadro </w:t>
        </w:r>
        <w:r w:rsidR="0002745D">
          <w:rPr>
            <w:noProof/>
          </w:rPr>
          <w:t>21</w:t>
        </w:r>
      </w:ins>
      <w:ins w:id="3492" w:author="Ryan Lemos" w:date="2019-10-09T21:06:00Z">
        <w:r w:rsidR="00A57060">
          <w:fldChar w:fldCharType="end"/>
        </w:r>
      </w:ins>
      <w:r>
        <w:t>, e sua interface pode ser notada na</w:t>
      </w:r>
      <w:r w:rsidR="00780414">
        <w:t xml:space="preserve"> </w:t>
      </w:r>
      <w:r w:rsidR="00780414">
        <w:fldChar w:fldCharType="begin"/>
      </w:r>
      <w:r w:rsidR="00780414">
        <w:instrText xml:space="preserve"> REF _Ref20052458 \h </w:instrText>
      </w:r>
      <w:r w:rsidR="00780414">
        <w:fldChar w:fldCharType="separate"/>
      </w:r>
      <w:ins w:id="3493" w:author="Ryan Lemos" w:date="2019-10-14T19:23:00Z">
        <w:r w:rsidR="0002745D">
          <w:t xml:space="preserve">Figura </w:t>
        </w:r>
        <w:r w:rsidR="0002745D">
          <w:rPr>
            <w:noProof/>
          </w:rPr>
          <w:t>78</w:t>
        </w:r>
      </w:ins>
      <w:del w:id="3494"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1E8BB80C" w:rsidR="00AA372A" w:rsidRDefault="00AA372A" w:rsidP="00B70A30">
      <w:pPr>
        <w:pStyle w:val="Legenda"/>
      </w:pPr>
      <w:bookmarkStart w:id="3495" w:name="_Ref21547584"/>
      <w:bookmarkStart w:id="3496" w:name="_Toc21974302"/>
      <w:r>
        <w:t xml:space="preserve">Quadro </w:t>
      </w:r>
      <w:fldSimple w:instr=" SEQ Quadro \* ARABIC ">
        <w:ins w:id="3497" w:author="Ryan Lemos" w:date="2019-10-14T19:23:00Z">
          <w:r w:rsidR="0002745D">
            <w:rPr>
              <w:noProof/>
            </w:rPr>
            <w:t>21</w:t>
          </w:r>
        </w:ins>
        <w:del w:id="3498" w:author="Ryan Lemos" w:date="2019-10-13T11:46:00Z">
          <w:r w:rsidR="00511CE0" w:rsidDel="00D36233">
            <w:rPr>
              <w:noProof/>
            </w:rPr>
            <w:delText>20</w:delText>
          </w:r>
        </w:del>
      </w:fldSimple>
      <w:bookmarkEnd w:id="3495"/>
      <w:r>
        <w:t xml:space="preserve"> - </w:t>
      </w:r>
      <w:r w:rsidRPr="00672D46">
        <w:t>Estória de</w:t>
      </w:r>
      <w:r>
        <w:t xml:space="preserve"> envio de dúvidas</w:t>
      </w:r>
      <w:bookmarkEnd w:id="3496"/>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rPr>
          <w:ins w:id="3499" w:author="Ryan Lemos" w:date="2019-10-13T12:55:00Z"/>
        </w:rPr>
      </w:pPr>
      <w:ins w:id="3500" w:author="Ryan Lemos" w:date="2019-10-13T12:55:00Z">
        <w:r>
          <w:t>Fonte: PRÓPRIA, 2019.</w:t>
        </w:r>
      </w:ins>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3036CE59" w:rsidR="00B965E2" w:rsidRDefault="00B965E2" w:rsidP="00B70A30">
      <w:pPr>
        <w:pStyle w:val="Legenda"/>
        <w:keepNext/>
      </w:pPr>
      <w:bookmarkStart w:id="3501" w:name="_Ref20052458"/>
      <w:bookmarkStart w:id="3502" w:name="_Toc21974011"/>
      <w:bookmarkStart w:id="3503" w:name="_Toc21974243"/>
      <w:r>
        <w:t xml:space="preserve">Figura </w:t>
      </w:r>
      <w:fldSimple w:instr=" SEQ Figura \* ARABIC ">
        <w:ins w:id="3504" w:author="Ryan Lemos" w:date="2019-10-14T19:23:00Z">
          <w:r w:rsidR="0002745D">
            <w:rPr>
              <w:noProof/>
            </w:rPr>
            <w:t>78</w:t>
          </w:r>
        </w:ins>
        <w:del w:id="3505" w:author="Ryan Lemos" w:date="2019-10-07T11:05:00Z">
          <w:r w:rsidR="00D343FF" w:rsidDel="00EA672B">
            <w:rPr>
              <w:noProof/>
            </w:rPr>
            <w:delText>83</w:delText>
          </w:r>
        </w:del>
      </w:fldSimple>
      <w:bookmarkEnd w:id="3501"/>
      <w:r>
        <w:t xml:space="preserve"> - Tela de envio de dúvidas</w:t>
      </w:r>
      <w:bookmarkEnd w:id="3502"/>
      <w:bookmarkEnd w:id="3503"/>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2535" cy="3026530"/>
                    </a:xfrm>
                    <a:prstGeom prst="rect">
                      <a:avLst/>
                    </a:prstGeom>
                  </pic:spPr>
                </pic:pic>
              </a:graphicData>
            </a:graphic>
          </wp:inline>
        </w:drawing>
      </w:r>
    </w:p>
    <w:p w14:paraId="6BAA2879" w14:textId="6DA0FF77" w:rsidR="007E37B0" w:rsidRDefault="009E79A9" w:rsidP="007E37B0">
      <w:pPr>
        <w:pStyle w:val="Fontes"/>
        <w:rPr>
          <w:ins w:id="3506" w:author="Ryan Lemos" w:date="2019-10-13T12:49:00Z"/>
        </w:rPr>
      </w:pPr>
      <w:ins w:id="3507" w:author="Ryan Lemos" w:date="2019-10-13T12:59:00Z">
        <w:r>
          <w:t>Fonte: PRÓPRIA, 2019. Utilizando o ambiente ILC v.1.</w:t>
        </w:r>
      </w:ins>
    </w:p>
    <w:p w14:paraId="238E59FD" w14:textId="77777777" w:rsidR="00FB122B" w:rsidRDefault="00FB122B" w:rsidP="00FB122B">
      <w:pPr>
        <w:ind w:firstLine="0"/>
        <w:jc w:val="center"/>
      </w:pPr>
    </w:p>
    <w:p w14:paraId="038E65EF" w14:textId="2D897D51" w:rsidR="008942AD" w:rsidRDefault="008942AD" w:rsidP="008942AD">
      <w:r>
        <w:t>Já a estória definida pel</w:t>
      </w:r>
      <w:del w:id="3508" w:author="Ryan Lemos" w:date="2019-10-09T21:06:00Z">
        <w:r w:rsidDel="00A57060">
          <w:delText xml:space="preserve">a </w:delText>
        </w:r>
        <w:r w:rsidRPr="00B21C4F" w:rsidDel="00A57060">
          <w:rPr>
            <w:highlight w:val="yellow"/>
          </w:rPr>
          <w:delText>figura X</w:delText>
        </w:r>
      </w:del>
      <w:ins w:id="3509" w:author="Ryan Lemos" w:date="2019-10-09T21:06:00Z">
        <w:r w:rsidR="00A57060">
          <w:t xml:space="preserve">o </w:t>
        </w:r>
        <w:r w:rsidR="00A57060">
          <w:fldChar w:fldCharType="begin"/>
        </w:r>
        <w:r w:rsidR="00A57060">
          <w:instrText xml:space="preserve"> REF _Ref21547597 \h </w:instrText>
        </w:r>
      </w:ins>
      <w:r w:rsidR="00A57060">
        <w:fldChar w:fldCharType="separate"/>
      </w:r>
      <w:ins w:id="3510" w:author="Ryan Lemos" w:date="2019-10-14T19:23:00Z">
        <w:r w:rsidR="0002745D">
          <w:t xml:space="preserve">Quadro </w:t>
        </w:r>
        <w:r w:rsidR="0002745D">
          <w:rPr>
            <w:noProof/>
          </w:rPr>
          <w:t>22</w:t>
        </w:r>
      </w:ins>
      <w:ins w:id="3511" w:author="Ryan Lemos" w:date="2019-10-09T21:06:00Z">
        <w:r w:rsidR="00A57060">
          <w:fldChar w:fldCharType="end"/>
        </w:r>
      </w:ins>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38BC2B2E" w:rsidR="008942AD" w:rsidRDefault="00AA372A" w:rsidP="00B70A30">
      <w:pPr>
        <w:pStyle w:val="Legenda"/>
      </w:pPr>
      <w:bookmarkStart w:id="3512" w:name="_Ref21547597"/>
      <w:bookmarkStart w:id="3513" w:name="_Toc21974303"/>
      <w:r>
        <w:t xml:space="preserve">Quadro </w:t>
      </w:r>
      <w:fldSimple w:instr=" SEQ Quadro \* ARABIC ">
        <w:ins w:id="3514" w:author="Ryan Lemos" w:date="2019-10-14T19:23:00Z">
          <w:r w:rsidR="0002745D">
            <w:rPr>
              <w:noProof/>
            </w:rPr>
            <w:t>22</w:t>
          </w:r>
        </w:ins>
        <w:del w:id="3515" w:author="Ryan Lemos" w:date="2019-10-13T11:46:00Z">
          <w:r w:rsidR="00511CE0" w:rsidDel="00D36233">
            <w:rPr>
              <w:noProof/>
            </w:rPr>
            <w:delText>21</w:delText>
          </w:r>
        </w:del>
      </w:fldSimple>
      <w:bookmarkEnd w:id="3512"/>
      <w:r>
        <w:t xml:space="preserve"> - </w:t>
      </w:r>
      <w:r w:rsidRPr="00315B60">
        <w:t>Estória de</w:t>
      </w:r>
      <w:r>
        <w:t xml:space="preserve"> notificação dos alunos</w:t>
      </w:r>
      <w:bookmarkEnd w:id="3513"/>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rPr>
          <w:ins w:id="3516" w:author="Ryan Lemos" w:date="2019-10-13T12:55:00Z"/>
        </w:rPr>
      </w:pPr>
      <w:ins w:id="3517" w:author="Ryan Lemos" w:date="2019-10-13T12:55:00Z">
        <w:r>
          <w:t>Fonte: PRÓPRIA, 2019.</w:t>
        </w:r>
      </w:ins>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7509E309" w:rsidR="00B965E2" w:rsidRDefault="00B965E2" w:rsidP="00B70A30">
      <w:pPr>
        <w:pStyle w:val="Legenda"/>
        <w:keepNext/>
      </w:pPr>
      <w:bookmarkStart w:id="3518" w:name="_Toc21974012"/>
      <w:bookmarkStart w:id="3519" w:name="_Toc21974244"/>
      <w:r>
        <w:lastRenderedPageBreak/>
        <w:t xml:space="preserve">Figura </w:t>
      </w:r>
      <w:fldSimple w:instr=" SEQ Figura \* ARABIC ">
        <w:ins w:id="3520" w:author="Ryan Lemos" w:date="2019-10-14T19:23:00Z">
          <w:r w:rsidR="0002745D">
            <w:rPr>
              <w:noProof/>
            </w:rPr>
            <w:t>79</w:t>
          </w:r>
        </w:ins>
        <w:del w:id="3521" w:author="Ryan Lemos" w:date="2019-10-07T11:05:00Z">
          <w:r w:rsidR="00D343FF" w:rsidDel="00EA672B">
            <w:rPr>
              <w:noProof/>
            </w:rPr>
            <w:delText>84</w:delText>
          </w:r>
        </w:del>
      </w:fldSimple>
      <w:r>
        <w:t xml:space="preserve"> - Notificação de resposta a dúvida</w:t>
      </w:r>
      <w:bookmarkEnd w:id="3518"/>
      <w:bookmarkEnd w:id="3519"/>
    </w:p>
    <w:p w14:paraId="7ABB4D0F" w14:textId="79DF9ADF" w:rsidR="008942AD" w:rsidRDefault="008942AD" w:rsidP="008942AD">
      <w:pPr>
        <w:ind w:firstLine="0"/>
        <w:jc w:val="center"/>
        <w:rPr>
          <w:ins w:id="3522" w:author="Ryan Lemos" w:date="2019-10-13T12:49:00Z"/>
        </w:rP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2904" cy="1355987"/>
                    </a:xfrm>
                    <a:prstGeom prst="rect">
                      <a:avLst/>
                    </a:prstGeom>
                  </pic:spPr>
                </pic:pic>
              </a:graphicData>
            </a:graphic>
          </wp:inline>
        </w:drawing>
      </w:r>
    </w:p>
    <w:p w14:paraId="786BD3FC" w14:textId="07D5B922" w:rsidR="007E37B0" w:rsidRDefault="009E79A9" w:rsidP="007E37B0">
      <w:pPr>
        <w:pStyle w:val="Fontes"/>
        <w:rPr>
          <w:ins w:id="3523" w:author="Ryan Lemos" w:date="2019-10-13T12:49:00Z"/>
        </w:rPr>
      </w:pPr>
      <w:ins w:id="3524" w:author="Ryan Lemos" w:date="2019-10-13T12:59:00Z">
        <w:r>
          <w:t>Fonte: PRÓPRIA, 2019. Utilizando o ambiente ILC v.1.</w:t>
        </w:r>
      </w:ins>
    </w:p>
    <w:p w14:paraId="12455307" w14:textId="77777777" w:rsidR="007E37B0" w:rsidRDefault="007E37B0" w:rsidP="008942AD">
      <w:pPr>
        <w:ind w:firstLine="0"/>
        <w:jc w:val="center"/>
      </w:pPr>
    </w:p>
    <w:p w14:paraId="271F0917" w14:textId="253B7FD2" w:rsidR="00FB122B" w:rsidRDefault="00FB122B" w:rsidP="00FB122B">
      <w:r>
        <w:t>A estória definida pel</w:t>
      </w:r>
      <w:del w:id="3525" w:author="Ryan Lemos" w:date="2019-10-09T21:06:00Z">
        <w:r w:rsidDel="00A57060">
          <w:delText xml:space="preserve">a </w:delText>
        </w:r>
        <w:r w:rsidRPr="00B21C4F" w:rsidDel="00A57060">
          <w:rPr>
            <w:highlight w:val="yellow"/>
          </w:rPr>
          <w:delText>figura X</w:delText>
        </w:r>
      </w:del>
      <w:ins w:id="3526" w:author="Ryan Lemos" w:date="2019-10-09T21:06:00Z">
        <w:r w:rsidR="00A57060">
          <w:t xml:space="preserve">o </w:t>
        </w:r>
        <w:r w:rsidR="00A57060">
          <w:fldChar w:fldCharType="begin"/>
        </w:r>
        <w:r w:rsidR="00A57060">
          <w:instrText xml:space="preserve"> REF _Ref21547614 \h </w:instrText>
        </w:r>
      </w:ins>
      <w:r w:rsidR="00A57060">
        <w:fldChar w:fldCharType="separate"/>
      </w:r>
      <w:ins w:id="3527" w:author="Ryan Lemos" w:date="2019-10-14T19:23:00Z">
        <w:r w:rsidR="0002745D">
          <w:t xml:space="preserve">Quadro </w:t>
        </w:r>
        <w:r w:rsidR="0002745D">
          <w:rPr>
            <w:noProof/>
          </w:rPr>
          <w:t>23</w:t>
        </w:r>
      </w:ins>
      <w:ins w:id="3528" w:author="Ryan Lemos" w:date="2019-10-09T21:06:00Z">
        <w:r w:rsidR="00A57060">
          <w:fldChar w:fldCharType="end"/>
        </w:r>
      </w:ins>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11CDFBCD" w:rsidR="00AA372A" w:rsidRDefault="00AA372A" w:rsidP="00B70A30">
      <w:pPr>
        <w:pStyle w:val="Legenda"/>
      </w:pPr>
      <w:bookmarkStart w:id="3529" w:name="_Ref21547614"/>
      <w:bookmarkStart w:id="3530" w:name="_Toc21974304"/>
      <w:r>
        <w:t xml:space="preserve">Quadro </w:t>
      </w:r>
      <w:fldSimple w:instr=" SEQ Quadro \* ARABIC ">
        <w:ins w:id="3531" w:author="Ryan Lemos" w:date="2019-10-14T19:23:00Z">
          <w:r w:rsidR="0002745D">
            <w:rPr>
              <w:noProof/>
            </w:rPr>
            <w:t>23</w:t>
          </w:r>
        </w:ins>
        <w:del w:id="3532" w:author="Ryan Lemos" w:date="2019-10-13T11:46:00Z">
          <w:r w:rsidR="00511CE0" w:rsidDel="00D36233">
            <w:rPr>
              <w:noProof/>
            </w:rPr>
            <w:delText>22</w:delText>
          </w:r>
        </w:del>
      </w:fldSimple>
      <w:bookmarkEnd w:id="3529"/>
      <w:r>
        <w:t xml:space="preserve"> - </w:t>
      </w:r>
      <w:r w:rsidRPr="00491E62">
        <w:t>Estória de</w:t>
      </w:r>
      <w:r>
        <w:t xml:space="preserve"> visualização de materiais pelos alunos</w:t>
      </w:r>
      <w:bookmarkEnd w:id="3530"/>
    </w:p>
    <w:p w14:paraId="3E480145" w14:textId="008EFE9E" w:rsidR="004B1CC8" w:rsidDel="00E01488" w:rsidRDefault="004B1CC8" w:rsidP="00596E44">
      <w:pPr>
        <w:pStyle w:val="estrias"/>
        <w:rPr>
          <w:del w:id="3533" w:author="Ryan Lemos" w:date="2019-10-13T12:55:00Z"/>
        </w:rPr>
      </w:pPr>
      <w:r>
        <w:t>Como aluno desejo ser capaz de visualizar somente os materiais referentes a níveis inferiores ou iguais ao meu.</w:t>
      </w:r>
    </w:p>
    <w:p w14:paraId="3248487A" w14:textId="08CA98CB" w:rsidR="00FB122B" w:rsidRDefault="00FB122B">
      <w:pPr>
        <w:pStyle w:val="estrias"/>
        <w:pPrChange w:id="3534" w:author="Ryan Lemos" w:date="2019-10-13T12:55:00Z">
          <w:pPr>
            <w:ind w:firstLine="0"/>
          </w:pPr>
        </w:pPrChange>
      </w:pPr>
    </w:p>
    <w:p w14:paraId="5EA2EDF0" w14:textId="77777777" w:rsidR="00E01488" w:rsidRDefault="00E01488" w:rsidP="00E01488">
      <w:pPr>
        <w:pStyle w:val="Fontes"/>
        <w:rPr>
          <w:ins w:id="3535" w:author="Ryan Lemos" w:date="2019-10-13T12:55:00Z"/>
        </w:rPr>
      </w:pPr>
      <w:ins w:id="3536" w:author="Ryan Lemos" w:date="2019-10-13T12:55:00Z">
        <w:r>
          <w:t>Fonte: PRÓPRIA, 2019.</w:t>
        </w:r>
      </w:ins>
    </w:p>
    <w:p w14:paraId="1A113CF9" w14:textId="77777777" w:rsidR="00CD1ADB" w:rsidRDefault="00CD1ADB" w:rsidP="00FB122B">
      <w:pPr>
        <w:ind w:firstLine="0"/>
        <w:jc w:val="center"/>
      </w:pPr>
    </w:p>
    <w:p w14:paraId="225CEF54" w14:textId="5CF15570" w:rsidR="00CD1ADB" w:rsidRDefault="00CD1ADB" w:rsidP="00596E44">
      <w:r>
        <w:t>A</w:t>
      </w:r>
      <w:ins w:id="3537" w:author="Ryan Lemos" w:date="2019-10-09T21:16:00Z">
        <w:r w:rsidR="005A7551">
          <w:t xml:space="preserve"> </w:t>
        </w:r>
        <w:r w:rsidR="005A7551">
          <w:fldChar w:fldCharType="begin"/>
        </w:r>
        <w:r w:rsidR="005A7551">
          <w:instrText xml:space="preserve"> REF _Ref21548213 \h </w:instrText>
        </w:r>
      </w:ins>
      <w:r w:rsidR="005A7551">
        <w:fldChar w:fldCharType="separate"/>
      </w:r>
      <w:ins w:id="3538" w:author="Ryan Lemos" w:date="2019-10-14T19:23:00Z">
        <w:r w:rsidR="0002745D">
          <w:t xml:space="preserve">Figura </w:t>
        </w:r>
        <w:r w:rsidR="0002745D">
          <w:rPr>
            <w:noProof/>
          </w:rPr>
          <w:t>80</w:t>
        </w:r>
      </w:ins>
      <w:ins w:id="3539" w:author="Ryan Lemos" w:date="2019-10-09T21:16:00Z">
        <w:r w:rsidR="005A7551">
          <w:fldChar w:fldCharType="end"/>
        </w:r>
      </w:ins>
      <w:r>
        <w:t xml:space="preserve"> </w:t>
      </w:r>
      <w:del w:id="3540" w:author="Ryan Lemos" w:date="2019-10-09T21:16:00Z">
        <w:r w:rsidDel="005A7551">
          <w:delText xml:space="preserve">figura X </w:delText>
        </w:r>
      </w:del>
      <w:r>
        <w:t>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0D0CB016" w:rsidR="00B965E2" w:rsidRDefault="00B965E2" w:rsidP="00B70A30">
      <w:pPr>
        <w:pStyle w:val="Legenda"/>
        <w:keepNext/>
      </w:pPr>
      <w:bookmarkStart w:id="3541" w:name="_Ref21548213"/>
      <w:bookmarkStart w:id="3542" w:name="_Toc21974013"/>
      <w:bookmarkStart w:id="3543" w:name="_Toc21974245"/>
      <w:r>
        <w:t xml:space="preserve">Figura </w:t>
      </w:r>
      <w:fldSimple w:instr=" SEQ Figura \* ARABIC ">
        <w:ins w:id="3544" w:author="Ryan Lemos" w:date="2019-10-14T19:23:00Z">
          <w:r w:rsidR="0002745D">
            <w:rPr>
              <w:noProof/>
            </w:rPr>
            <w:t>80</w:t>
          </w:r>
        </w:ins>
        <w:del w:id="3545" w:author="Ryan Lemos" w:date="2019-10-07T11:05:00Z">
          <w:r w:rsidR="00D343FF" w:rsidDel="00EA672B">
            <w:rPr>
              <w:noProof/>
            </w:rPr>
            <w:delText>85</w:delText>
          </w:r>
        </w:del>
      </w:fldSimple>
      <w:bookmarkEnd w:id="3541"/>
      <w:r>
        <w:t xml:space="preserve"> - Tela de listagem de materiais para o aluno</w:t>
      </w:r>
      <w:bookmarkEnd w:id="3542"/>
      <w:bookmarkEnd w:id="3543"/>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0102" cy="2421473"/>
                    </a:xfrm>
                    <a:prstGeom prst="rect">
                      <a:avLst/>
                    </a:prstGeom>
                  </pic:spPr>
                </pic:pic>
              </a:graphicData>
            </a:graphic>
          </wp:inline>
        </w:drawing>
      </w:r>
    </w:p>
    <w:p w14:paraId="5BB06FB1" w14:textId="3CD9B535" w:rsidR="007E37B0" w:rsidRDefault="009E79A9" w:rsidP="007E37B0">
      <w:pPr>
        <w:pStyle w:val="Fontes"/>
        <w:rPr>
          <w:ins w:id="3546" w:author="Ryan Lemos" w:date="2019-10-13T12:49:00Z"/>
        </w:rPr>
      </w:pPr>
      <w:ins w:id="3547" w:author="Ryan Lemos" w:date="2019-10-13T12:59:00Z">
        <w:r>
          <w:t>Fonte: PRÓPRIA, 2019. Utilizando o ambiente ILC v.1.</w:t>
        </w:r>
      </w:ins>
    </w:p>
    <w:p w14:paraId="0054483B" w14:textId="77777777" w:rsidR="006814E6" w:rsidRDefault="006814E6" w:rsidP="00FB122B">
      <w:pPr>
        <w:ind w:firstLine="0"/>
        <w:jc w:val="center"/>
      </w:pPr>
    </w:p>
    <w:p w14:paraId="3C63B96E" w14:textId="09E60076" w:rsidR="006814E6" w:rsidRDefault="006814E6">
      <w:r>
        <w:t xml:space="preserve">Ainda como aluno é possível que ele acesse o material cadastrado pelo professor. </w:t>
      </w:r>
      <w:del w:id="3548" w:author="Ryan Lemos" w:date="2019-10-09T21:06:00Z">
        <w:r w:rsidDel="00A57060">
          <w:delText xml:space="preserve">A </w:delText>
        </w:r>
        <w:r w:rsidRPr="00596E44" w:rsidDel="00A57060">
          <w:rPr>
            <w:highlight w:val="yellow"/>
          </w:rPr>
          <w:delText>figura X</w:delText>
        </w:r>
      </w:del>
      <w:ins w:id="3549" w:author="Ryan Lemos" w:date="2019-10-09T21:06:00Z">
        <w:r w:rsidR="00A57060">
          <w:t xml:space="preserve">O </w:t>
        </w:r>
        <w:r w:rsidR="00A57060">
          <w:fldChar w:fldCharType="begin"/>
        </w:r>
        <w:r w:rsidR="00A57060">
          <w:instrText xml:space="preserve"> REF _Ref21547631 \h </w:instrText>
        </w:r>
      </w:ins>
      <w:r w:rsidR="00A57060">
        <w:fldChar w:fldCharType="separate"/>
      </w:r>
      <w:ins w:id="3550" w:author="Ryan Lemos" w:date="2019-10-14T19:23:00Z">
        <w:r w:rsidR="0002745D">
          <w:t xml:space="preserve">Quadro </w:t>
        </w:r>
        <w:r w:rsidR="0002745D">
          <w:rPr>
            <w:noProof/>
          </w:rPr>
          <w:t>24</w:t>
        </w:r>
      </w:ins>
      <w:ins w:id="3551" w:author="Ryan Lemos" w:date="2019-10-09T21:06:00Z">
        <w:r w:rsidR="00A57060">
          <w:fldChar w:fldCharType="end"/>
        </w:r>
      </w:ins>
      <w:r>
        <w:t xml:space="preserve"> representa a estória que descreve esse anseio do aluno.</w:t>
      </w:r>
    </w:p>
    <w:p w14:paraId="110B8282" w14:textId="77777777" w:rsidR="00AA372A" w:rsidRDefault="00AA372A" w:rsidP="00B70A30">
      <w:pPr>
        <w:ind w:firstLine="0"/>
        <w:jc w:val="center"/>
      </w:pPr>
    </w:p>
    <w:p w14:paraId="5B439256" w14:textId="220007D2" w:rsidR="00292289" w:rsidRDefault="00AA372A" w:rsidP="00B70A30">
      <w:pPr>
        <w:pStyle w:val="Legenda"/>
      </w:pPr>
      <w:bookmarkStart w:id="3552" w:name="_Ref21547631"/>
      <w:bookmarkStart w:id="3553" w:name="_Toc21974305"/>
      <w:r>
        <w:t xml:space="preserve">Quadro </w:t>
      </w:r>
      <w:fldSimple w:instr=" SEQ Quadro \* ARABIC ">
        <w:ins w:id="3554" w:author="Ryan Lemos" w:date="2019-10-14T19:23:00Z">
          <w:r w:rsidR="0002745D">
            <w:rPr>
              <w:noProof/>
            </w:rPr>
            <w:t>24</w:t>
          </w:r>
        </w:ins>
        <w:del w:id="3555" w:author="Ryan Lemos" w:date="2019-10-13T11:46:00Z">
          <w:r w:rsidR="00511CE0" w:rsidDel="00D36233">
            <w:rPr>
              <w:noProof/>
            </w:rPr>
            <w:delText>23</w:delText>
          </w:r>
        </w:del>
      </w:fldSimple>
      <w:bookmarkEnd w:id="3552"/>
      <w:r w:rsidRPr="00BE0662">
        <w:t xml:space="preserve"> - Estória de </w:t>
      </w:r>
      <w:r>
        <w:t>visualização de conteúdo de um material</w:t>
      </w:r>
      <w:bookmarkEnd w:id="3553"/>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rPr>
          <w:ins w:id="3556" w:author="Ryan Lemos" w:date="2019-10-13T12:55:00Z"/>
        </w:rPr>
      </w:pPr>
      <w:ins w:id="3557" w:author="Ryan Lemos" w:date="2019-10-13T12:55:00Z">
        <w:r>
          <w:t>Fonte: PRÓPRIA, 2019.</w:t>
        </w:r>
      </w:ins>
    </w:p>
    <w:p w14:paraId="6B07EAF5" w14:textId="77777777" w:rsidR="006814E6" w:rsidRDefault="006814E6" w:rsidP="005B582B">
      <w:pPr>
        <w:ind w:firstLine="0"/>
      </w:pPr>
    </w:p>
    <w:p w14:paraId="29CDBA08" w14:textId="13236F73"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3558" w:author="Ryan Lemos" w:date="2019-10-14T19:23:00Z">
        <w:r w:rsidR="0002745D">
          <w:t xml:space="preserve">Figura </w:t>
        </w:r>
        <w:r w:rsidR="0002745D">
          <w:rPr>
            <w:noProof/>
          </w:rPr>
          <w:t>81</w:t>
        </w:r>
      </w:ins>
      <w:del w:id="3559"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11FC8963" w:rsidR="00B965E2" w:rsidRDefault="00B965E2" w:rsidP="00B70A30">
      <w:pPr>
        <w:pStyle w:val="Legenda"/>
        <w:keepNext/>
      </w:pPr>
      <w:bookmarkStart w:id="3560" w:name="_Ref20052498"/>
      <w:bookmarkStart w:id="3561" w:name="_Toc21974014"/>
      <w:bookmarkStart w:id="3562" w:name="_Toc21974246"/>
      <w:r>
        <w:t xml:space="preserve">Figura </w:t>
      </w:r>
      <w:fldSimple w:instr=" SEQ Figura \* ARABIC ">
        <w:ins w:id="3563" w:author="Ryan Lemos" w:date="2019-10-14T19:23:00Z">
          <w:r w:rsidR="0002745D">
            <w:rPr>
              <w:noProof/>
            </w:rPr>
            <w:t>81</w:t>
          </w:r>
        </w:ins>
        <w:del w:id="3564" w:author="Ryan Lemos" w:date="2019-10-07T11:05:00Z">
          <w:r w:rsidR="00D343FF" w:rsidDel="00EA672B">
            <w:rPr>
              <w:noProof/>
            </w:rPr>
            <w:delText>86</w:delText>
          </w:r>
        </w:del>
      </w:fldSimple>
      <w:bookmarkEnd w:id="3560"/>
      <w:r>
        <w:t xml:space="preserve"> - Tela de visualização de materiais de um determinado ano para o aluno</w:t>
      </w:r>
      <w:bookmarkEnd w:id="3561"/>
      <w:bookmarkEnd w:id="3562"/>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2511" cy="2281863"/>
                    </a:xfrm>
                    <a:prstGeom prst="rect">
                      <a:avLst/>
                    </a:prstGeom>
                  </pic:spPr>
                </pic:pic>
              </a:graphicData>
            </a:graphic>
          </wp:inline>
        </w:drawing>
      </w:r>
    </w:p>
    <w:p w14:paraId="1AB9D0F7" w14:textId="236319F7" w:rsidR="007E37B0" w:rsidRDefault="009E79A9" w:rsidP="007E37B0">
      <w:pPr>
        <w:pStyle w:val="Fontes"/>
        <w:rPr>
          <w:ins w:id="3565" w:author="Ryan Lemos" w:date="2019-10-13T12:49:00Z"/>
        </w:rPr>
      </w:pPr>
      <w:ins w:id="3566" w:author="Ryan Lemos" w:date="2019-10-13T12:59:00Z">
        <w:r>
          <w:t>Fonte: PRÓPRIA, 2019. Utilizando o ambiente ILC v.1.</w:t>
        </w:r>
      </w:ins>
    </w:p>
    <w:p w14:paraId="7EAE6506" w14:textId="77777777" w:rsidR="00987BE5" w:rsidRDefault="00987BE5" w:rsidP="00987BE5">
      <w:pPr>
        <w:ind w:firstLine="0"/>
        <w:jc w:val="center"/>
      </w:pPr>
    </w:p>
    <w:p w14:paraId="036687A7" w14:textId="255C017C"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3567" w:author="Ryan Lemos" w:date="2019-10-14T19:23:00Z">
        <w:r w:rsidR="0002745D">
          <w:t xml:space="preserve">Figura </w:t>
        </w:r>
        <w:r w:rsidR="0002745D">
          <w:rPr>
            <w:noProof/>
          </w:rPr>
          <w:t>82</w:t>
        </w:r>
      </w:ins>
      <w:del w:id="3568"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7C34F284" w:rsidR="00B965E2" w:rsidRDefault="00B965E2" w:rsidP="00B70A30">
      <w:pPr>
        <w:pStyle w:val="Legenda"/>
        <w:keepNext/>
      </w:pPr>
      <w:bookmarkStart w:id="3569" w:name="_Ref20052538"/>
      <w:bookmarkStart w:id="3570" w:name="_Toc21974015"/>
      <w:bookmarkStart w:id="3571" w:name="_Toc21974247"/>
      <w:r>
        <w:lastRenderedPageBreak/>
        <w:t xml:space="preserve">Figura </w:t>
      </w:r>
      <w:fldSimple w:instr=" SEQ Figura \* ARABIC ">
        <w:ins w:id="3572" w:author="Ryan Lemos" w:date="2019-10-14T19:23:00Z">
          <w:r w:rsidR="0002745D">
            <w:rPr>
              <w:noProof/>
            </w:rPr>
            <w:t>82</w:t>
          </w:r>
        </w:ins>
        <w:del w:id="3573" w:author="Ryan Lemos" w:date="2019-10-07T11:05:00Z">
          <w:r w:rsidR="00D343FF" w:rsidDel="00EA672B">
            <w:rPr>
              <w:noProof/>
            </w:rPr>
            <w:delText>87</w:delText>
          </w:r>
        </w:del>
      </w:fldSimple>
      <w:bookmarkEnd w:id="3569"/>
      <w:r>
        <w:t xml:space="preserve"> - Tela para ouvir materiais de áudio</w:t>
      </w:r>
      <w:bookmarkEnd w:id="3570"/>
      <w:bookmarkEnd w:id="3571"/>
    </w:p>
    <w:p w14:paraId="2582C5A7" w14:textId="61D2D2D4" w:rsidR="006814E6" w:rsidRDefault="00987BE5" w:rsidP="00FB122B">
      <w:pPr>
        <w:ind w:firstLine="0"/>
        <w:jc w:val="center"/>
        <w:rPr>
          <w:ins w:id="3574" w:author="Ryan Lemos" w:date="2019-10-13T12:49:00Z"/>
        </w:rP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2241" cy="2254799"/>
                    </a:xfrm>
                    <a:prstGeom prst="rect">
                      <a:avLst/>
                    </a:prstGeom>
                  </pic:spPr>
                </pic:pic>
              </a:graphicData>
            </a:graphic>
          </wp:inline>
        </w:drawing>
      </w:r>
    </w:p>
    <w:p w14:paraId="6FEEF178" w14:textId="7D84DBDA" w:rsidR="007E37B0" w:rsidRDefault="009E79A9">
      <w:pPr>
        <w:pStyle w:val="Fontes"/>
        <w:pPrChange w:id="3575" w:author="Ryan Lemos" w:date="2019-10-13T12:49:00Z">
          <w:pPr>
            <w:ind w:firstLine="0"/>
            <w:jc w:val="center"/>
          </w:pPr>
        </w:pPrChange>
      </w:pPr>
      <w:ins w:id="3576" w:author="Ryan Lemos" w:date="2019-10-13T12:59:00Z">
        <w:r>
          <w:t>Fonte: PRÓPRIA, 2019. Utilizando o ambiente ILC v.1.</w:t>
        </w:r>
      </w:ins>
    </w:p>
    <w:p w14:paraId="2156491D" w14:textId="77777777" w:rsidR="00FB122B" w:rsidRPr="007E37B0" w:rsidRDefault="00FB122B" w:rsidP="005B582B">
      <w:pPr>
        <w:ind w:firstLine="0"/>
        <w:rPr>
          <w:rPrChange w:id="3577" w:author="Ryan Lemos" w:date="2019-10-13T12:49:00Z">
            <w:rPr>
              <w:lang w:val="en-US"/>
            </w:rPr>
          </w:rPrChange>
        </w:rPr>
      </w:pPr>
    </w:p>
    <w:p w14:paraId="063F9C54" w14:textId="77777777" w:rsidR="003C127D" w:rsidRDefault="003C127D" w:rsidP="007216C5">
      <w:pPr>
        <w:pStyle w:val="Ttulo2"/>
      </w:pPr>
      <w:bookmarkStart w:id="3578" w:name="_Ref21873185"/>
      <w:bookmarkStart w:id="3579" w:name="_Toc21973473"/>
      <w:r>
        <w:t>Release 2 – Banco de questões</w:t>
      </w:r>
      <w:bookmarkEnd w:id="3578"/>
      <w:bookmarkEnd w:id="3579"/>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3580" w:name="_Toc21973474"/>
      <w:r>
        <w:t>Sistema desenvolvido</w:t>
      </w:r>
      <w:bookmarkEnd w:id="3580"/>
    </w:p>
    <w:p w14:paraId="042544A2" w14:textId="77777777" w:rsidR="000E3B98" w:rsidRDefault="000E3B98" w:rsidP="000E3B98"/>
    <w:p w14:paraId="24C6B692" w14:textId="702EB0B0" w:rsidR="000E3B98" w:rsidRDefault="000E3B98" w:rsidP="000E3B98">
      <w:pPr>
        <w:rPr>
          <w:ins w:id="3581" w:author="Ryan Lemos" w:date="2019-10-14T19:23:00Z"/>
        </w:rPr>
      </w:pPr>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3582" w:author="Ryan Lemos" w:date="2019-10-07T09:07:00Z">
        <w:r w:rsidDel="00DC21E5">
          <w:delText xml:space="preserve"> </w:delText>
        </w:r>
      </w:del>
    </w:p>
    <w:p w14:paraId="4A3D4CD8" w14:textId="77777777" w:rsidR="0002745D" w:rsidRDefault="0002745D" w:rsidP="000E3B98"/>
    <w:p w14:paraId="3BD85FB9" w14:textId="7DF30C60" w:rsidR="000E3B98" w:rsidRPr="004C0224" w:rsidDel="001864F9" w:rsidRDefault="0002745D">
      <w:pPr>
        <w:pStyle w:val="Ttulo4"/>
        <w:rPr>
          <w:del w:id="3583" w:author="Ryan Lemos" w:date="2019-10-14T19:20:00Z"/>
        </w:rPr>
        <w:pPrChange w:id="3584" w:author="Ryan Lemos" w:date="2019-10-14T19:22:00Z">
          <w:pPr/>
        </w:pPrChange>
      </w:pPr>
      <w:bookmarkStart w:id="3585" w:name="_Toc21973475"/>
      <w:ins w:id="3586" w:author="Ryan Lemos" w:date="2019-10-14T19:22:00Z">
        <w:r>
          <w:t>Professor</w:t>
        </w:r>
      </w:ins>
      <w:bookmarkEnd w:id="3585"/>
    </w:p>
    <w:p w14:paraId="7B74F0CC" w14:textId="27ECF5EE" w:rsidR="003C127D" w:rsidDel="00DC21E5" w:rsidRDefault="003C127D">
      <w:pPr>
        <w:pStyle w:val="Ttulo4"/>
        <w:rPr>
          <w:del w:id="3587" w:author="Ryan Lemos" w:date="2019-10-07T09:06:00Z"/>
        </w:rPr>
      </w:pPr>
      <w:del w:id="3588" w:author="Ryan Lemos" w:date="2019-10-14T19:16:00Z">
        <w:r w:rsidDel="001864F9">
          <w:delText>Professor</w:delText>
        </w:r>
      </w:del>
      <w:bookmarkStart w:id="3589" w:name="_Toc21973476"/>
      <w:bookmarkEnd w:id="3589"/>
    </w:p>
    <w:p w14:paraId="5046B99F" w14:textId="77777777" w:rsidR="003C127D" w:rsidDel="00DC21E5" w:rsidRDefault="003C127D">
      <w:pPr>
        <w:pStyle w:val="Ttulo4"/>
        <w:rPr>
          <w:del w:id="3590" w:author="Ryan Lemos" w:date="2019-10-07T09:06:00Z"/>
        </w:rPr>
        <w:pPrChange w:id="3591" w:author="Ryan Lemos" w:date="2019-10-14T19:22:00Z">
          <w:pPr/>
        </w:pPrChange>
      </w:pPr>
      <w:bookmarkStart w:id="3592" w:name="_Toc21338792"/>
      <w:bookmarkStart w:id="3593" w:name="_Toc21505905"/>
      <w:bookmarkStart w:id="3594" w:name="_Toc21872659"/>
      <w:bookmarkStart w:id="3595" w:name="_Toc21972498"/>
      <w:bookmarkStart w:id="3596" w:name="_Toc21973074"/>
      <w:bookmarkStart w:id="3597" w:name="_Toc21973220"/>
      <w:bookmarkStart w:id="3598" w:name="_Toc21973292"/>
      <w:bookmarkStart w:id="3599" w:name="_Toc21973477"/>
      <w:bookmarkEnd w:id="3592"/>
      <w:bookmarkEnd w:id="3593"/>
      <w:bookmarkEnd w:id="3594"/>
      <w:bookmarkEnd w:id="3595"/>
      <w:bookmarkEnd w:id="3596"/>
      <w:bookmarkEnd w:id="3597"/>
      <w:bookmarkEnd w:id="3598"/>
      <w:bookmarkEnd w:id="3599"/>
    </w:p>
    <w:p w14:paraId="444BD7D0" w14:textId="19384F9F" w:rsidR="002D05BB" w:rsidDel="00DC21E5" w:rsidRDefault="008D6124">
      <w:pPr>
        <w:pStyle w:val="Ttulo4"/>
        <w:rPr>
          <w:del w:id="3600" w:author="Ryan Lemos" w:date="2019-10-07T09:06:00Z"/>
        </w:rPr>
        <w:pPrChange w:id="3601" w:author="Ryan Lemos" w:date="2019-10-14T19:22:00Z">
          <w:pPr/>
        </w:pPrChange>
      </w:pPr>
      <w:del w:id="3602"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3603" w:name="_Toc21338793"/>
        <w:bookmarkStart w:id="3604" w:name="_Toc21505906"/>
        <w:bookmarkStart w:id="3605" w:name="_Toc21872660"/>
        <w:bookmarkStart w:id="3606" w:name="_Toc21972499"/>
        <w:bookmarkStart w:id="3607" w:name="_Toc21973075"/>
        <w:bookmarkStart w:id="3608" w:name="_Toc21973221"/>
        <w:bookmarkStart w:id="3609" w:name="_Toc21973293"/>
        <w:bookmarkStart w:id="3610" w:name="_Toc21973478"/>
        <w:bookmarkEnd w:id="3603"/>
        <w:bookmarkEnd w:id="3604"/>
        <w:bookmarkEnd w:id="3605"/>
        <w:bookmarkEnd w:id="3606"/>
        <w:bookmarkEnd w:id="3607"/>
        <w:bookmarkEnd w:id="3608"/>
        <w:bookmarkEnd w:id="3609"/>
        <w:bookmarkEnd w:id="3610"/>
      </w:del>
    </w:p>
    <w:p w14:paraId="4BC630D3" w14:textId="205341E2" w:rsidR="008723DF" w:rsidDel="00DC21E5" w:rsidRDefault="008723DF">
      <w:pPr>
        <w:pStyle w:val="Ttulo4"/>
        <w:rPr>
          <w:del w:id="3611" w:author="Ryan Lemos" w:date="2019-10-07T09:06:00Z"/>
        </w:rPr>
        <w:pPrChange w:id="3612" w:author="Ryan Lemos" w:date="2019-10-14T19:22:00Z">
          <w:pPr>
            <w:ind w:firstLine="0"/>
            <w:jc w:val="center"/>
          </w:pPr>
        </w:pPrChange>
      </w:pPr>
      <w:bookmarkStart w:id="3613" w:name="_Toc21338794"/>
      <w:bookmarkStart w:id="3614" w:name="_Toc21505907"/>
      <w:bookmarkStart w:id="3615" w:name="_Toc21872661"/>
      <w:bookmarkStart w:id="3616" w:name="_Toc21972500"/>
      <w:bookmarkStart w:id="3617" w:name="_Toc21973076"/>
      <w:bookmarkStart w:id="3618" w:name="_Toc21973222"/>
      <w:bookmarkStart w:id="3619" w:name="_Toc21973294"/>
      <w:bookmarkStart w:id="3620" w:name="_Toc21973479"/>
      <w:bookmarkEnd w:id="3613"/>
      <w:bookmarkEnd w:id="3614"/>
      <w:bookmarkEnd w:id="3615"/>
      <w:bookmarkEnd w:id="3616"/>
      <w:bookmarkEnd w:id="3617"/>
      <w:bookmarkEnd w:id="3618"/>
      <w:bookmarkEnd w:id="3619"/>
      <w:bookmarkEnd w:id="3620"/>
    </w:p>
    <w:p w14:paraId="181E3A0E" w14:textId="6CBE6B5A" w:rsidR="00AA372A" w:rsidDel="00DC21E5" w:rsidRDefault="00515A53">
      <w:pPr>
        <w:pStyle w:val="Ttulo4"/>
        <w:rPr>
          <w:del w:id="3621" w:author="Ryan Lemos" w:date="2019-10-07T09:06:00Z"/>
        </w:rPr>
        <w:pPrChange w:id="3622" w:author="Ryan Lemos" w:date="2019-10-14T19:22:00Z">
          <w:pPr>
            <w:pStyle w:val="Legenda"/>
          </w:pPr>
        </w:pPrChange>
      </w:pPr>
      <w:del w:id="3623" w:author="Ryan Lemos" w:date="2019-10-07T09:06:00Z">
        <w:r w:rsidDel="00DC21E5">
          <w:delText xml:space="preserve">Quadro </w:delText>
        </w:r>
        <w:r w:rsidR="00681596" w:rsidDel="00DC21E5">
          <w:rPr>
            <w:iCs w:val="0"/>
          </w:rPr>
          <w:fldChar w:fldCharType="begin"/>
        </w:r>
        <w:r w:rsidR="00681596" w:rsidDel="00DC21E5">
          <w:delInstrText xml:space="preserve"> SEQ Quadro \* ARABIC </w:delInstrText>
        </w:r>
        <w:r w:rsidR="00681596" w:rsidDel="00DC21E5">
          <w:rPr>
            <w:iCs w:val="0"/>
          </w:rPr>
          <w:fldChar w:fldCharType="separate"/>
        </w:r>
        <w:r w:rsidR="00054B21" w:rsidDel="00DC21E5">
          <w:rPr>
            <w:noProof/>
          </w:rPr>
          <w:delText>24</w:delText>
        </w:r>
        <w:r w:rsidR="00681596" w:rsidDel="00DC21E5">
          <w:rPr>
            <w:iCs w:val="0"/>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3624" w:name="_Toc21338795"/>
        <w:bookmarkStart w:id="3625" w:name="_Toc21505908"/>
        <w:bookmarkStart w:id="3626" w:name="_Toc21872662"/>
        <w:bookmarkStart w:id="3627" w:name="_Toc21972501"/>
        <w:bookmarkStart w:id="3628" w:name="_Toc21973077"/>
        <w:bookmarkStart w:id="3629" w:name="_Toc21973223"/>
        <w:bookmarkStart w:id="3630" w:name="_Toc21973295"/>
        <w:bookmarkStart w:id="3631" w:name="_Toc21973480"/>
        <w:bookmarkEnd w:id="3624"/>
        <w:bookmarkEnd w:id="3625"/>
        <w:bookmarkEnd w:id="3626"/>
        <w:bookmarkEnd w:id="3627"/>
        <w:bookmarkEnd w:id="3628"/>
        <w:bookmarkEnd w:id="3629"/>
        <w:bookmarkEnd w:id="3630"/>
        <w:bookmarkEnd w:id="3631"/>
      </w:del>
    </w:p>
    <w:p w14:paraId="2CA3123E" w14:textId="333F4B22" w:rsidR="00B224BF" w:rsidDel="00DC21E5" w:rsidRDefault="008723DF">
      <w:pPr>
        <w:pStyle w:val="Ttulo4"/>
        <w:rPr>
          <w:del w:id="3632" w:author="Ryan Lemos" w:date="2019-10-07T09:06:00Z"/>
        </w:rPr>
        <w:pPrChange w:id="3633" w:author="Ryan Lemos" w:date="2019-10-14T19:22:00Z">
          <w:pPr>
            <w:pStyle w:val="estrias"/>
          </w:pPr>
        </w:pPrChange>
      </w:pPr>
      <w:del w:id="3634" w:author="Ryan Lemos" w:date="2019-10-07T09:06:00Z">
        <w:r w:rsidDel="00DC21E5">
          <w:delText>Como professor desejo ser capaz de gerir os assuntos das questões.</w:delText>
        </w:r>
        <w:bookmarkStart w:id="3635" w:name="_Toc21338796"/>
        <w:bookmarkStart w:id="3636" w:name="_Toc21505909"/>
        <w:bookmarkStart w:id="3637" w:name="_Toc21872663"/>
        <w:bookmarkStart w:id="3638" w:name="_Toc21972502"/>
        <w:bookmarkStart w:id="3639" w:name="_Toc21973078"/>
        <w:bookmarkStart w:id="3640" w:name="_Toc21973224"/>
        <w:bookmarkStart w:id="3641" w:name="_Toc21973296"/>
        <w:bookmarkStart w:id="3642" w:name="_Toc21973481"/>
        <w:bookmarkEnd w:id="3635"/>
        <w:bookmarkEnd w:id="3636"/>
        <w:bookmarkEnd w:id="3637"/>
        <w:bookmarkEnd w:id="3638"/>
        <w:bookmarkEnd w:id="3639"/>
        <w:bookmarkEnd w:id="3640"/>
        <w:bookmarkEnd w:id="3641"/>
        <w:bookmarkEnd w:id="3642"/>
      </w:del>
    </w:p>
    <w:p w14:paraId="1983BEF1" w14:textId="1E322428" w:rsidR="008723DF" w:rsidDel="00DC21E5" w:rsidRDefault="008723DF">
      <w:pPr>
        <w:pStyle w:val="Ttulo4"/>
        <w:rPr>
          <w:del w:id="3643" w:author="Ryan Lemos" w:date="2019-10-07T09:06:00Z"/>
        </w:rPr>
        <w:pPrChange w:id="3644" w:author="Ryan Lemos" w:date="2019-10-14T19:22:00Z">
          <w:pPr>
            <w:pStyle w:val="estrias"/>
          </w:pPr>
        </w:pPrChange>
      </w:pPr>
      <w:bookmarkStart w:id="3645" w:name="_Toc21338797"/>
      <w:bookmarkStart w:id="3646" w:name="_Toc21505910"/>
      <w:bookmarkStart w:id="3647" w:name="_Toc21872664"/>
      <w:bookmarkStart w:id="3648" w:name="_Toc21972503"/>
      <w:bookmarkStart w:id="3649" w:name="_Toc21973079"/>
      <w:bookmarkStart w:id="3650" w:name="_Toc21973225"/>
      <w:bookmarkStart w:id="3651" w:name="_Toc21973297"/>
      <w:bookmarkStart w:id="3652" w:name="_Toc21973482"/>
      <w:bookmarkEnd w:id="3645"/>
      <w:bookmarkEnd w:id="3646"/>
      <w:bookmarkEnd w:id="3647"/>
      <w:bookmarkEnd w:id="3648"/>
      <w:bookmarkEnd w:id="3649"/>
      <w:bookmarkEnd w:id="3650"/>
      <w:bookmarkEnd w:id="3651"/>
      <w:bookmarkEnd w:id="3652"/>
    </w:p>
    <w:p w14:paraId="60928393" w14:textId="4E41605F" w:rsidR="008723DF" w:rsidRPr="00596E44" w:rsidDel="00DC21E5" w:rsidRDefault="008723DF">
      <w:pPr>
        <w:pStyle w:val="Ttulo4"/>
        <w:rPr>
          <w:del w:id="3653" w:author="Ryan Lemos" w:date="2019-10-07T09:06:00Z"/>
          <w:b/>
          <w:bCs/>
        </w:rPr>
        <w:pPrChange w:id="3654" w:author="Ryan Lemos" w:date="2019-10-14T19:22:00Z">
          <w:pPr>
            <w:pStyle w:val="estrias"/>
          </w:pPr>
        </w:pPrChange>
      </w:pPr>
      <w:del w:id="3655" w:author="Ryan Lemos" w:date="2019-10-07T09:06:00Z">
        <w:r w:rsidRPr="00596E44" w:rsidDel="00DC21E5">
          <w:rPr>
            <w:b/>
            <w:bCs/>
          </w:rPr>
          <w:delText>Restrição da estória:</w:delText>
        </w:r>
        <w:bookmarkStart w:id="3656" w:name="_Toc21338798"/>
        <w:bookmarkStart w:id="3657" w:name="_Toc21505911"/>
        <w:bookmarkStart w:id="3658" w:name="_Toc21872665"/>
        <w:bookmarkStart w:id="3659" w:name="_Toc21972504"/>
        <w:bookmarkStart w:id="3660" w:name="_Toc21973080"/>
        <w:bookmarkStart w:id="3661" w:name="_Toc21973226"/>
        <w:bookmarkStart w:id="3662" w:name="_Toc21973298"/>
        <w:bookmarkStart w:id="3663" w:name="_Toc21973483"/>
        <w:bookmarkEnd w:id="3656"/>
        <w:bookmarkEnd w:id="3657"/>
        <w:bookmarkEnd w:id="3658"/>
        <w:bookmarkEnd w:id="3659"/>
        <w:bookmarkEnd w:id="3660"/>
        <w:bookmarkEnd w:id="3661"/>
        <w:bookmarkEnd w:id="3662"/>
        <w:bookmarkEnd w:id="3663"/>
      </w:del>
    </w:p>
    <w:p w14:paraId="42D7411B" w14:textId="58C001A5" w:rsidR="008723DF" w:rsidDel="00DC21E5" w:rsidRDefault="008723DF">
      <w:pPr>
        <w:pStyle w:val="Ttulo4"/>
        <w:rPr>
          <w:del w:id="3664" w:author="Ryan Lemos" w:date="2019-10-07T09:06:00Z"/>
        </w:rPr>
        <w:pPrChange w:id="3665" w:author="Ryan Lemos" w:date="2019-10-14T19:22:00Z">
          <w:pPr>
            <w:pStyle w:val="estrias"/>
            <w:numPr>
              <w:numId w:val="21"/>
            </w:numPr>
            <w:ind w:left="3196" w:hanging="360"/>
          </w:pPr>
        </w:pPrChange>
      </w:pPr>
      <w:del w:id="3666" w:author="Ryan Lemos" w:date="2019-10-07T09:06:00Z">
        <w:r w:rsidDel="00DC21E5">
          <w:delText>O professor não deve ser capaz de excluir um assunto, caso esse assunto esteja atrelado a uma questão.</w:delText>
        </w:r>
        <w:bookmarkStart w:id="3667" w:name="_Toc21338799"/>
        <w:bookmarkStart w:id="3668" w:name="_Toc21505912"/>
        <w:bookmarkStart w:id="3669" w:name="_Toc21872666"/>
        <w:bookmarkStart w:id="3670" w:name="_Toc21972505"/>
        <w:bookmarkStart w:id="3671" w:name="_Toc21973081"/>
        <w:bookmarkStart w:id="3672" w:name="_Toc21973227"/>
        <w:bookmarkStart w:id="3673" w:name="_Toc21973299"/>
        <w:bookmarkStart w:id="3674" w:name="_Toc21973484"/>
        <w:bookmarkEnd w:id="3667"/>
        <w:bookmarkEnd w:id="3668"/>
        <w:bookmarkEnd w:id="3669"/>
        <w:bookmarkEnd w:id="3670"/>
        <w:bookmarkEnd w:id="3671"/>
        <w:bookmarkEnd w:id="3672"/>
        <w:bookmarkEnd w:id="3673"/>
        <w:bookmarkEnd w:id="3674"/>
      </w:del>
    </w:p>
    <w:p w14:paraId="06FF9989" w14:textId="590C0B27" w:rsidR="002D05BB" w:rsidDel="00DC21E5" w:rsidRDefault="002D05BB">
      <w:pPr>
        <w:pStyle w:val="Ttulo4"/>
        <w:rPr>
          <w:del w:id="3675" w:author="Ryan Lemos" w:date="2019-10-07T09:06:00Z"/>
        </w:rPr>
        <w:pPrChange w:id="3676" w:author="Ryan Lemos" w:date="2019-10-14T19:22:00Z">
          <w:pPr>
            <w:ind w:firstLine="0"/>
            <w:jc w:val="center"/>
          </w:pPr>
        </w:pPrChange>
      </w:pPr>
      <w:bookmarkStart w:id="3677" w:name="_Toc21338800"/>
      <w:bookmarkStart w:id="3678" w:name="_Toc21505913"/>
      <w:bookmarkStart w:id="3679" w:name="_Toc21872667"/>
      <w:bookmarkStart w:id="3680" w:name="_Toc21972506"/>
      <w:bookmarkStart w:id="3681" w:name="_Toc21973082"/>
      <w:bookmarkStart w:id="3682" w:name="_Toc21973228"/>
      <w:bookmarkStart w:id="3683" w:name="_Toc21973300"/>
      <w:bookmarkStart w:id="3684" w:name="_Toc21973485"/>
      <w:bookmarkEnd w:id="3677"/>
      <w:bookmarkEnd w:id="3678"/>
      <w:bookmarkEnd w:id="3679"/>
      <w:bookmarkEnd w:id="3680"/>
      <w:bookmarkEnd w:id="3681"/>
      <w:bookmarkEnd w:id="3682"/>
      <w:bookmarkEnd w:id="3683"/>
      <w:bookmarkEnd w:id="3684"/>
    </w:p>
    <w:p w14:paraId="16B1DB6A" w14:textId="3E14CCCE" w:rsidR="00B224BF" w:rsidDel="00DC21E5" w:rsidRDefault="00B224BF">
      <w:pPr>
        <w:pStyle w:val="Ttulo4"/>
        <w:rPr>
          <w:del w:id="3685" w:author="Ryan Lemos" w:date="2019-10-07T09:06:00Z"/>
        </w:rPr>
        <w:pPrChange w:id="3686" w:author="Ryan Lemos" w:date="2019-10-14T19:22:00Z">
          <w:pPr>
            <w:ind w:firstLine="0"/>
            <w:jc w:val="center"/>
          </w:pPr>
        </w:pPrChange>
      </w:pPr>
      <w:bookmarkStart w:id="3687" w:name="_Toc21338801"/>
      <w:bookmarkStart w:id="3688" w:name="_Toc21505914"/>
      <w:bookmarkStart w:id="3689" w:name="_Toc21872668"/>
      <w:bookmarkStart w:id="3690" w:name="_Toc21972507"/>
      <w:bookmarkStart w:id="3691" w:name="_Toc21973083"/>
      <w:bookmarkStart w:id="3692" w:name="_Toc21973229"/>
      <w:bookmarkStart w:id="3693" w:name="_Toc21973301"/>
      <w:bookmarkStart w:id="3694" w:name="_Toc21973486"/>
      <w:bookmarkEnd w:id="3687"/>
      <w:bookmarkEnd w:id="3688"/>
      <w:bookmarkEnd w:id="3689"/>
      <w:bookmarkEnd w:id="3690"/>
      <w:bookmarkEnd w:id="3691"/>
      <w:bookmarkEnd w:id="3692"/>
      <w:bookmarkEnd w:id="3693"/>
      <w:bookmarkEnd w:id="3694"/>
    </w:p>
    <w:p w14:paraId="372C330C" w14:textId="6339509D" w:rsidR="007169BE" w:rsidDel="00DC21E5" w:rsidRDefault="00C0541F">
      <w:pPr>
        <w:pStyle w:val="Ttulo4"/>
        <w:rPr>
          <w:del w:id="3695" w:author="Ryan Lemos" w:date="2019-10-07T09:06:00Z"/>
        </w:rPr>
        <w:pPrChange w:id="3696" w:author="Ryan Lemos" w:date="2019-10-14T19:22:00Z">
          <w:pPr/>
        </w:pPrChange>
      </w:pPr>
      <w:del w:id="3697"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rPr>
            <w:iCs w:val="0"/>
          </w:rPr>
          <w:fldChar w:fldCharType="begin"/>
        </w:r>
        <w:r w:rsidR="00780414" w:rsidDel="00DC21E5">
          <w:delInstrText xml:space="preserve"> REF _Ref20052567 \h </w:delInstrText>
        </w:r>
        <w:r w:rsidR="00780414" w:rsidDel="00DC21E5">
          <w:rPr>
            <w:iCs w:val="0"/>
          </w:rPr>
        </w:r>
        <w:r w:rsidR="00780414" w:rsidDel="00DC21E5">
          <w:rPr>
            <w:iCs w:val="0"/>
          </w:rPr>
          <w:fldChar w:fldCharType="separate"/>
        </w:r>
        <w:r w:rsidR="00054B21" w:rsidDel="00DC21E5">
          <w:delText xml:space="preserve">Figura </w:delText>
        </w:r>
        <w:r w:rsidR="00054B21" w:rsidDel="00DC21E5">
          <w:rPr>
            <w:noProof/>
          </w:rPr>
          <w:delText>88</w:delText>
        </w:r>
        <w:r w:rsidR="00780414" w:rsidDel="00DC21E5">
          <w:rPr>
            <w:iCs w:val="0"/>
          </w:rPr>
          <w:fldChar w:fldCharType="end"/>
        </w:r>
        <w:r w:rsidR="007169BE" w:rsidDel="00DC21E5">
          <w:delText>, para evitar que questões cadastradas possam trazer consigo assuntos que já foram excluídos.</w:delText>
        </w:r>
        <w:bookmarkStart w:id="3698" w:name="_Toc21338802"/>
        <w:bookmarkStart w:id="3699" w:name="_Toc21505915"/>
        <w:bookmarkStart w:id="3700" w:name="_Toc21872669"/>
        <w:bookmarkStart w:id="3701" w:name="_Toc21972508"/>
        <w:bookmarkStart w:id="3702" w:name="_Toc21973084"/>
        <w:bookmarkStart w:id="3703" w:name="_Toc21973230"/>
        <w:bookmarkStart w:id="3704" w:name="_Toc21973302"/>
        <w:bookmarkStart w:id="3705" w:name="_Toc21973487"/>
        <w:bookmarkEnd w:id="3698"/>
        <w:bookmarkEnd w:id="3699"/>
        <w:bookmarkEnd w:id="3700"/>
        <w:bookmarkEnd w:id="3701"/>
        <w:bookmarkEnd w:id="3702"/>
        <w:bookmarkEnd w:id="3703"/>
        <w:bookmarkEnd w:id="3704"/>
        <w:bookmarkEnd w:id="3705"/>
      </w:del>
    </w:p>
    <w:p w14:paraId="61689EE8" w14:textId="499A862C" w:rsidR="00B965E2" w:rsidDel="00DC21E5" w:rsidRDefault="000638D6">
      <w:pPr>
        <w:pStyle w:val="Ttulo4"/>
        <w:rPr>
          <w:del w:id="3706" w:author="Ryan Lemos" w:date="2019-10-07T09:06:00Z"/>
        </w:rPr>
        <w:pPrChange w:id="3707" w:author="Ryan Lemos" w:date="2019-10-14T19:22:00Z">
          <w:pPr>
            <w:ind w:firstLine="0"/>
            <w:jc w:val="center"/>
          </w:pPr>
        </w:pPrChange>
      </w:pPr>
      <w:del w:id="3708" w:author="Ryan Lemos" w:date="2019-10-07T09:06:00Z">
        <w:r w:rsidRPr="000638D6" w:rsidDel="00DC21E5">
          <w:rPr>
            <w:noProof/>
          </w:rPr>
          <w:delText xml:space="preserve"> </w:delText>
        </w:r>
        <w:bookmarkStart w:id="3709" w:name="_Toc21338803"/>
        <w:bookmarkStart w:id="3710" w:name="_Toc21505916"/>
        <w:bookmarkStart w:id="3711" w:name="_Toc21872670"/>
        <w:bookmarkStart w:id="3712" w:name="_Toc21972509"/>
        <w:bookmarkStart w:id="3713" w:name="_Toc21973085"/>
        <w:bookmarkStart w:id="3714" w:name="_Toc21973231"/>
        <w:bookmarkStart w:id="3715" w:name="_Toc21973303"/>
        <w:bookmarkStart w:id="3716" w:name="_Toc21973488"/>
        <w:bookmarkEnd w:id="3709"/>
        <w:bookmarkEnd w:id="3710"/>
        <w:bookmarkEnd w:id="3711"/>
        <w:bookmarkEnd w:id="3712"/>
        <w:bookmarkEnd w:id="3713"/>
        <w:bookmarkEnd w:id="3714"/>
        <w:bookmarkEnd w:id="3715"/>
        <w:bookmarkEnd w:id="3716"/>
      </w:del>
    </w:p>
    <w:p w14:paraId="05A50D1E" w14:textId="17F3BCEA" w:rsidR="00B965E2" w:rsidDel="00DC21E5" w:rsidRDefault="00B965E2">
      <w:pPr>
        <w:pStyle w:val="Ttulo4"/>
        <w:rPr>
          <w:del w:id="3717" w:author="Ryan Lemos" w:date="2019-10-07T09:06:00Z"/>
        </w:rPr>
        <w:pPrChange w:id="3718" w:author="Ryan Lemos" w:date="2019-10-14T19:22:00Z">
          <w:pPr>
            <w:pStyle w:val="Legenda"/>
            <w:keepNext/>
          </w:pPr>
        </w:pPrChange>
      </w:pPr>
      <w:bookmarkStart w:id="3719" w:name="_Ref20052567"/>
      <w:del w:id="3720" w:author="Ryan Lemos" w:date="2019-10-07T09:06:00Z">
        <w:r w:rsidDel="00DC21E5">
          <w:delText xml:space="preserve">Figura </w:delText>
        </w:r>
        <w:r w:rsidR="00681596" w:rsidDel="00DC21E5">
          <w:rPr>
            <w:iCs w:val="0"/>
          </w:rPr>
          <w:fldChar w:fldCharType="begin"/>
        </w:r>
        <w:r w:rsidR="00681596" w:rsidDel="00DC21E5">
          <w:delInstrText xml:space="preserve"> SEQ Figura \* ARABIC </w:delInstrText>
        </w:r>
        <w:r w:rsidR="00681596" w:rsidDel="00DC21E5">
          <w:rPr>
            <w:iCs w:val="0"/>
          </w:rPr>
          <w:fldChar w:fldCharType="separate"/>
        </w:r>
        <w:r w:rsidR="00D343FF" w:rsidDel="00DC21E5">
          <w:rPr>
            <w:noProof/>
          </w:rPr>
          <w:delText>88</w:delText>
        </w:r>
        <w:r w:rsidR="00681596" w:rsidDel="00DC21E5">
          <w:rPr>
            <w:iCs w:val="0"/>
            <w:noProof/>
          </w:rPr>
          <w:fldChar w:fldCharType="end"/>
        </w:r>
        <w:bookmarkEnd w:id="3719"/>
        <w:r w:rsidDel="00DC21E5">
          <w:delText xml:space="preserve"> - Tela de listagem dos assuntos</w:delText>
        </w:r>
        <w:bookmarkStart w:id="3721" w:name="_Toc21338804"/>
        <w:bookmarkStart w:id="3722" w:name="_Toc21505917"/>
        <w:bookmarkStart w:id="3723" w:name="_Toc21872671"/>
        <w:bookmarkStart w:id="3724" w:name="_Toc21972510"/>
        <w:bookmarkStart w:id="3725" w:name="_Toc21973086"/>
        <w:bookmarkStart w:id="3726" w:name="_Toc21973232"/>
        <w:bookmarkStart w:id="3727" w:name="_Toc21973304"/>
        <w:bookmarkStart w:id="3728" w:name="_Toc21973489"/>
        <w:bookmarkEnd w:id="3721"/>
        <w:bookmarkEnd w:id="3722"/>
        <w:bookmarkEnd w:id="3723"/>
        <w:bookmarkEnd w:id="3724"/>
        <w:bookmarkEnd w:id="3725"/>
        <w:bookmarkEnd w:id="3726"/>
        <w:bookmarkEnd w:id="3727"/>
        <w:bookmarkEnd w:id="3728"/>
      </w:del>
    </w:p>
    <w:p w14:paraId="35AF330B" w14:textId="3F27F91A" w:rsidR="007169BE" w:rsidDel="001864F9" w:rsidRDefault="000638D6">
      <w:pPr>
        <w:pStyle w:val="Ttulo4"/>
        <w:rPr>
          <w:del w:id="3729" w:author="Ryan Lemos" w:date="2019-10-14T19:16:00Z"/>
        </w:rPr>
      </w:pPr>
      <w:bookmarkStart w:id="3730" w:name="_Ref21873331"/>
      <w:del w:id="3731" w:author="Ryan Lemos" w:date="2019-10-07T09:06:00Z">
        <w:r w:rsidDel="00DC21E5">
          <w:rPr>
            <w:iCs w:val="0"/>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27837" cy="4075182"/>
                      </a:xfrm>
                      <a:prstGeom prst="rect">
                        <a:avLst/>
                      </a:prstGeom>
                    </pic:spPr>
                  </pic:pic>
                </a:graphicData>
              </a:graphic>
            </wp:inline>
          </w:drawing>
        </w:r>
      </w:del>
      <w:bookmarkStart w:id="3732" w:name="_Toc21973087"/>
      <w:bookmarkStart w:id="3733" w:name="_Toc21973233"/>
      <w:bookmarkStart w:id="3734" w:name="_Toc21973305"/>
      <w:bookmarkStart w:id="3735" w:name="_Toc21973490"/>
      <w:bookmarkEnd w:id="3730"/>
      <w:bookmarkEnd w:id="3732"/>
      <w:bookmarkEnd w:id="3733"/>
      <w:bookmarkEnd w:id="3734"/>
      <w:bookmarkEnd w:id="3735"/>
    </w:p>
    <w:p w14:paraId="380F57E2" w14:textId="77777777" w:rsidR="001864F9" w:rsidRPr="001864F9" w:rsidRDefault="001864F9">
      <w:pPr>
        <w:pStyle w:val="Ttulo4"/>
        <w:rPr>
          <w:rPrChange w:id="3736" w:author="Ryan Lemos" w:date="2019-10-14T19:16:00Z">
            <w:rPr/>
          </w:rPrChange>
        </w:rPr>
        <w:pPrChange w:id="3737" w:author="Ryan Lemos" w:date="2019-10-14T19:22:00Z">
          <w:pPr>
            <w:ind w:firstLine="0"/>
          </w:pPr>
        </w:pPrChange>
      </w:pPr>
      <w:bookmarkStart w:id="3738" w:name="_Toc21973491"/>
      <w:bookmarkEnd w:id="3738"/>
    </w:p>
    <w:p w14:paraId="1EBCC1C4" w14:textId="77777777" w:rsidR="0002745D" w:rsidRDefault="0002745D" w:rsidP="0049723A">
      <w:pPr>
        <w:rPr>
          <w:ins w:id="3739" w:author="Ryan Lemos" w:date="2019-10-14T19:23:00Z"/>
        </w:rPr>
      </w:pPr>
    </w:p>
    <w:p w14:paraId="5E796E46" w14:textId="57E40C19" w:rsidR="0049723A" w:rsidRDefault="00DC21E5" w:rsidP="0049723A">
      <w:ins w:id="3740" w:author="Ryan Lemos" w:date="2019-10-07T09:07:00Z">
        <w:r>
          <w:lastRenderedPageBreak/>
          <w:t xml:space="preserve">A primeira estória definida para o segundo </w:t>
        </w:r>
        <w:r w:rsidRPr="005B582B">
          <w:rPr>
            <w:i/>
            <w:iCs/>
          </w:rPr>
          <w:t>release</w:t>
        </w:r>
      </w:ins>
      <w:del w:id="3741" w:author="Ryan Lemos" w:date="2019-10-07T09:07:00Z">
        <w:r w:rsidR="00894804" w:rsidDel="00DC21E5">
          <w:delText>A estória seguinte</w:delText>
        </w:r>
      </w:del>
      <w:r w:rsidR="00894804">
        <w:t xml:space="preserve"> se trata da criação de uma questão</w:t>
      </w:r>
      <w:r w:rsidR="00D54A70">
        <w:t>. Apesar de parecer um processo simples, tem uma série de vertentes que devem ser tratadas conforme visto na estória d</w:t>
      </w:r>
      <w:del w:id="3742" w:author="Ryan Lemos" w:date="2019-10-09T21:07:00Z">
        <w:r w:rsidR="00D54A70" w:rsidDel="00A57060">
          <w:delText xml:space="preserve">a </w:delText>
        </w:r>
        <w:r w:rsidR="00D54A70" w:rsidRPr="00596E44" w:rsidDel="00A57060">
          <w:rPr>
            <w:highlight w:val="yellow"/>
          </w:rPr>
          <w:delText>figura x</w:delText>
        </w:r>
      </w:del>
      <w:ins w:id="3743" w:author="Ryan Lemos" w:date="2019-10-09T21:07:00Z">
        <w:r w:rsidR="00A57060">
          <w:t xml:space="preserve">o </w:t>
        </w:r>
        <w:r w:rsidR="00A57060">
          <w:fldChar w:fldCharType="begin"/>
        </w:r>
        <w:r w:rsidR="00A57060">
          <w:instrText xml:space="preserve"> REF _Ref21547647 \h </w:instrText>
        </w:r>
      </w:ins>
      <w:r w:rsidR="00A57060">
        <w:fldChar w:fldCharType="separate"/>
      </w:r>
      <w:ins w:id="3744" w:author="Ryan Lemos" w:date="2019-10-14T19:23:00Z">
        <w:r w:rsidR="0002745D">
          <w:t xml:space="preserve">Quadro </w:t>
        </w:r>
        <w:r w:rsidR="0002745D">
          <w:rPr>
            <w:noProof/>
          </w:rPr>
          <w:t>25</w:t>
        </w:r>
      </w:ins>
      <w:ins w:id="3745" w:author="Ryan Lemos" w:date="2019-10-09T21:07:00Z">
        <w:r w:rsidR="00A57060">
          <w:fldChar w:fldCharType="end"/>
        </w:r>
      </w:ins>
      <w:r w:rsidR="00D54A70">
        <w:t xml:space="preserve">. </w:t>
      </w:r>
    </w:p>
    <w:p w14:paraId="011325EE" w14:textId="3AD9D173" w:rsidR="00FE4DD4" w:rsidRDefault="00FE4DD4" w:rsidP="00FE4DD4">
      <w:pPr>
        <w:ind w:firstLine="0"/>
        <w:jc w:val="center"/>
      </w:pPr>
    </w:p>
    <w:p w14:paraId="514505EA" w14:textId="30D4F9E0" w:rsidR="00FE4DD4" w:rsidRDefault="00FE4DD4" w:rsidP="00B70A30">
      <w:pPr>
        <w:pStyle w:val="Legenda"/>
      </w:pPr>
      <w:bookmarkStart w:id="3746" w:name="_Ref21547647"/>
      <w:bookmarkStart w:id="3747" w:name="_Toc21974306"/>
      <w:r>
        <w:t xml:space="preserve">Quadro </w:t>
      </w:r>
      <w:fldSimple w:instr=" SEQ Quadro \* ARABIC ">
        <w:ins w:id="3748" w:author="Ryan Lemos" w:date="2019-10-14T19:23:00Z">
          <w:r w:rsidR="0002745D">
            <w:rPr>
              <w:noProof/>
            </w:rPr>
            <w:t>25</w:t>
          </w:r>
        </w:ins>
        <w:del w:id="3749" w:author="Ryan Lemos" w:date="2019-10-07T11:05:00Z">
          <w:r w:rsidR="00054B21" w:rsidDel="00EA672B">
            <w:rPr>
              <w:noProof/>
            </w:rPr>
            <w:delText>25</w:delText>
          </w:r>
        </w:del>
      </w:fldSimple>
      <w:bookmarkEnd w:id="3746"/>
      <w:r w:rsidRPr="00FF15EE">
        <w:t xml:space="preserve"> - Estória de </w:t>
      </w:r>
      <w:r>
        <w:t>criação de questões</w:t>
      </w:r>
      <w:bookmarkEnd w:id="3747"/>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pPr>
        <w:pStyle w:val="Fontes"/>
        <w:rPr>
          <w:ins w:id="3750" w:author="Ryan Lemos" w:date="2019-10-13T12:56:00Z"/>
        </w:rPr>
        <w:pPrChange w:id="3751" w:author="Ryan Lemos" w:date="2019-10-13T12:56:00Z">
          <w:pPr>
            <w:pStyle w:val="Fontes"/>
            <w:numPr>
              <w:numId w:val="20"/>
            </w:numPr>
            <w:ind w:left="3196" w:hanging="360"/>
          </w:pPr>
        </w:pPrChange>
      </w:pPr>
      <w:ins w:id="3752" w:author="Ryan Lemos" w:date="2019-10-13T12:56:00Z">
        <w:r>
          <w:t>Fonte: PRÓPRIA, 2019.</w:t>
        </w:r>
      </w:ins>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336F9F7A" w:rsidR="00893103" w:rsidRDefault="00893103" w:rsidP="00D54A70">
      <w:r>
        <w:t xml:space="preserve">A </w:t>
      </w:r>
      <w:r w:rsidR="00780414">
        <w:fldChar w:fldCharType="begin"/>
      </w:r>
      <w:r w:rsidR="00780414">
        <w:instrText xml:space="preserve"> REF _Ref20052591 \h </w:instrText>
      </w:r>
      <w:r w:rsidR="00780414">
        <w:fldChar w:fldCharType="separate"/>
      </w:r>
      <w:ins w:id="3753" w:author="Ryan Lemos" w:date="2019-10-14T19:23:00Z">
        <w:r w:rsidR="0002745D">
          <w:t xml:space="preserve">Figura </w:t>
        </w:r>
        <w:r w:rsidR="0002745D">
          <w:rPr>
            <w:noProof/>
          </w:rPr>
          <w:t>83</w:t>
        </w:r>
      </w:ins>
      <w:del w:id="3754"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12BE8B6" w:rsidR="00B965E2" w:rsidRDefault="00B965E2" w:rsidP="00B70A30">
      <w:pPr>
        <w:pStyle w:val="Legenda"/>
        <w:keepNext/>
      </w:pPr>
      <w:bookmarkStart w:id="3755" w:name="_Ref20052591"/>
      <w:bookmarkStart w:id="3756" w:name="_Toc21974016"/>
      <w:bookmarkStart w:id="3757" w:name="_Toc21974248"/>
      <w:r>
        <w:t xml:space="preserve">Figura </w:t>
      </w:r>
      <w:fldSimple w:instr=" SEQ Figura \* ARABIC ">
        <w:ins w:id="3758" w:author="Ryan Lemos" w:date="2019-10-14T19:23:00Z">
          <w:r w:rsidR="0002745D">
            <w:rPr>
              <w:noProof/>
            </w:rPr>
            <w:t>83</w:t>
          </w:r>
        </w:ins>
        <w:del w:id="3759" w:author="Ryan Lemos" w:date="2019-10-07T11:05:00Z">
          <w:r w:rsidR="00D343FF" w:rsidDel="00EA672B">
            <w:rPr>
              <w:noProof/>
            </w:rPr>
            <w:delText>89</w:delText>
          </w:r>
        </w:del>
      </w:fldSimple>
      <w:bookmarkEnd w:id="3755"/>
      <w:r>
        <w:t xml:space="preserve"> - Tela da primeira etapa de cadastro de uma questão</w:t>
      </w:r>
      <w:bookmarkEnd w:id="3756"/>
      <w:bookmarkEnd w:id="3757"/>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522220"/>
                    </a:xfrm>
                    <a:prstGeom prst="rect">
                      <a:avLst/>
                    </a:prstGeom>
                  </pic:spPr>
                </pic:pic>
              </a:graphicData>
            </a:graphic>
          </wp:inline>
        </w:drawing>
      </w:r>
    </w:p>
    <w:p w14:paraId="578EC711" w14:textId="7DFA6ECD" w:rsidR="007E37B0" w:rsidRDefault="009E79A9" w:rsidP="007E37B0">
      <w:pPr>
        <w:pStyle w:val="Fontes"/>
        <w:rPr>
          <w:ins w:id="3760" w:author="Ryan Lemos" w:date="2019-10-13T12:49:00Z"/>
        </w:rPr>
      </w:pPr>
      <w:ins w:id="3761" w:author="Ryan Lemos" w:date="2019-10-13T12:59:00Z">
        <w:r>
          <w:t>Fonte: PRÓPRIA, 2019. Utilizando o ambiente ILC v.1.</w:t>
        </w:r>
      </w:ins>
    </w:p>
    <w:p w14:paraId="5EFA7D65" w14:textId="77777777" w:rsidR="004C0224" w:rsidRDefault="004C0224" w:rsidP="004C0224"/>
    <w:p w14:paraId="6229E73D" w14:textId="25033C38" w:rsidR="004C0224" w:rsidRDefault="004C0224">
      <w:pPr>
        <w:rPr>
          <w:ins w:id="3762" w:author="Ryan Lemos" w:date="2019-10-13T12:18:00Z"/>
        </w:rPr>
      </w:pPr>
      <w:r>
        <w:t xml:space="preserve">Já a </w:t>
      </w:r>
      <w:r w:rsidR="00780414">
        <w:fldChar w:fldCharType="begin"/>
      </w:r>
      <w:r w:rsidR="00780414">
        <w:instrText xml:space="preserve"> REF _Ref20052605 \h </w:instrText>
      </w:r>
      <w:r w:rsidR="00780414">
        <w:fldChar w:fldCharType="separate"/>
      </w:r>
      <w:ins w:id="3763" w:author="Ryan Lemos" w:date="2019-10-14T19:23:00Z">
        <w:r w:rsidR="0002745D">
          <w:t xml:space="preserve">Figura </w:t>
        </w:r>
        <w:r w:rsidR="0002745D">
          <w:rPr>
            <w:noProof/>
          </w:rPr>
          <w:t>84</w:t>
        </w:r>
      </w:ins>
      <w:del w:id="3764"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ins w:id="3765" w:author="Ryan Lemos" w:date="2019-10-09T20:54:00Z">
        <w:r w:rsidR="001A66C9">
          <w:t xml:space="preserve"> conforme seção</w:t>
        </w:r>
      </w:ins>
      <w:ins w:id="3766" w:author="Ryan Lemos" w:date="2019-10-13T15:36:00Z">
        <w:r w:rsidR="00A768C5">
          <w:t xml:space="preserve"> </w:t>
        </w:r>
        <w:r w:rsidR="00A768C5">
          <w:fldChar w:fldCharType="begin"/>
        </w:r>
        <w:r w:rsidR="00A768C5">
          <w:instrText xml:space="preserve"> REF _Ref21873418 \r \h </w:instrText>
        </w:r>
      </w:ins>
      <w:r w:rsidR="00A768C5">
        <w:fldChar w:fldCharType="separate"/>
      </w:r>
      <w:ins w:id="3767" w:author="Ryan Lemos" w:date="2019-10-14T19:23:00Z">
        <w:r w:rsidR="0002745D">
          <w:t>2.2.4.7</w:t>
        </w:r>
      </w:ins>
      <w:ins w:id="3768" w:author="Ryan Lemos" w:date="2019-10-13T15:36:00Z">
        <w:r w:rsidR="00A768C5">
          <w:fldChar w:fldCharType="end"/>
        </w:r>
      </w:ins>
      <w:ins w:id="3769" w:author="Ryan Lemos" w:date="2019-10-09T20:54:00Z">
        <w:r w:rsidR="001A66C9">
          <w:t>.</w:t>
        </w:r>
      </w:ins>
      <w:del w:id="3770" w:author="Ryan Lemos" w:date="2019-10-09T20:54:00Z">
        <w:r w:rsidR="00C00F6E" w:rsidDel="001A66C9">
          <w:delText xml:space="preserve"> que detém uma série de ferramentas para edição de textos, como negrito, itálico, criação de </w:delText>
        </w:r>
        <w:r w:rsidR="00CF506D" w:rsidDel="001A66C9">
          <w:delText>listas etc.</w:delText>
        </w:r>
        <w:r w:rsidR="00C00F6E" w:rsidDel="001A66C9">
          <w:delText xml:space="preserve"> (</w:delText>
        </w:r>
        <w:commentRangeStart w:id="3771"/>
        <w:r w:rsidR="00C00F6E" w:rsidDel="001A66C9">
          <w:delText>CKEDITOR</w:delText>
        </w:r>
        <w:commentRangeEnd w:id="3771"/>
        <w:r w:rsidR="00027C62" w:rsidDel="001A66C9">
          <w:rPr>
            <w:rStyle w:val="Refdecomentrio"/>
          </w:rPr>
          <w:commentReference w:id="3771"/>
        </w:r>
        <w:r w:rsidR="00C00F6E" w:rsidDel="001A66C9">
          <w:delText>, 2019).</w:delText>
        </w:r>
      </w:del>
    </w:p>
    <w:p w14:paraId="58732A6B" w14:textId="77777777" w:rsidR="00BD1CB5" w:rsidRDefault="00BD1CB5"/>
    <w:p w14:paraId="6386A08D" w14:textId="64956BB0" w:rsidR="00B965E2" w:rsidRDefault="00B965E2" w:rsidP="00B70A30">
      <w:pPr>
        <w:pStyle w:val="Legenda"/>
        <w:keepNext/>
      </w:pPr>
      <w:bookmarkStart w:id="3772" w:name="_Ref20052605"/>
      <w:bookmarkStart w:id="3773" w:name="_Toc21974017"/>
      <w:bookmarkStart w:id="3774" w:name="_Toc21974249"/>
      <w:r>
        <w:lastRenderedPageBreak/>
        <w:t xml:space="preserve">Figura </w:t>
      </w:r>
      <w:fldSimple w:instr=" SEQ Figura \* ARABIC ">
        <w:ins w:id="3775" w:author="Ryan Lemos" w:date="2019-10-14T19:23:00Z">
          <w:r w:rsidR="0002745D">
            <w:rPr>
              <w:noProof/>
            </w:rPr>
            <w:t>84</w:t>
          </w:r>
        </w:ins>
        <w:del w:id="3776" w:author="Ryan Lemos" w:date="2019-10-07T11:05:00Z">
          <w:r w:rsidR="00D343FF" w:rsidDel="00EA672B">
            <w:rPr>
              <w:noProof/>
            </w:rPr>
            <w:delText>90</w:delText>
          </w:r>
        </w:del>
      </w:fldSimple>
      <w:bookmarkEnd w:id="3772"/>
      <w:r>
        <w:t xml:space="preserve"> - </w:t>
      </w:r>
      <w:r w:rsidRPr="003E60B6">
        <w:t xml:space="preserve">Tela da </w:t>
      </w:r>
      <w:r>
        <w:t>segunda</w:t>
      </w:r>
      <w:r w:rsidRPr="003E60B6">
        <w:t xml:space="preserve"> etapa de cadastro de uma questão</w:t>
      </w:r>
      <w:bookmarkEnd w:id="3773"/>
      <w:bookmarkEnd w:id="3774"/>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275455"/>
                    </a:xfrm>
                    <a:prstGeom prst="rect">
                      <a:avLst/>
                    </a:prstGeom>
                  </pic:spPr>
                </pic:pic>
              </a:graphicData>
            </a:graphic>
          </wp:inline>
        </w:drawing>
      </w:r>
    </w:p>
    <w:p w14:paraId="1B77AFD2" w14:textId="1B4623B3" w:rsidR="007E37B0" w:rsidRDefault="009E79A9" w:rsidP="007E37B0">
      <w:pPr>
        <w:pStyle w:val="Fontes"/>
        <w:rPr>
          <w:ins w:id="3777" w:author="Ryan Lemos" w:date="2019-10-13T12:49:00Z"/>
        </w:rPr>
      </w:pPr>
      <w:ins w:id="3778" w:author="Ryan Lemos" w:date="2019-10-13T12:59:00Z">
        <w:r>
          <w:t>Fonte: PRÓPRIA, 2019. Utilizando o ambiente ILC v.1.</w:t>
        </w:r>
      </w:ins>
    </w:p>
    <w:p w14:paraId="1160547A" w14:textId="77777777" w:rsidR="004C0224" w:rsidRDefault="004C0224" w:rsidP="004C0224"/>
    <w:p w14:paraId="37958617" w14:textId="6FE9B3F8"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3779" w:author="Ryan Lemos" w:date="2019-10-14T19:23:00Z">
        <w:r w:rsidR="0002745D">
          <w:t xml:space="preserve">Figura </w:t>
        </w:r>
        <w:r w:rsidR="0002745D">
          <w:rPr>
            <w:noProof/>
          </w:rPr>
          <w:t>85</w:t>
        </w:r>
      </w:ins>
      <w:del w:id="3780"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520254B1" w:rsidR="00B965E2" w:rsidRDefault="00B965E2" w:rsidP="00B70A30">
      <w:pPr>
        <w:pStyle w:val="Legenda"/>
        <w:keepNext/>
      </w:pPr>
      <w:bookmarkStart w:id="3781" w:name="_Ref20052631"/>
      <w:bookmarkStart w:id="3782" w:name="_Toc21974018"/>
      <w:bookmarkStart w:id="3783" w:name="_Toc21974250"/>
      <w:r>
        <w:lastRenderedPageBreak/>
        <w:t xml:space="preserve">Figura </w:t>
      </w:r>
      <w:fldSimple w:instr=" SEQ Figura \* ARABIC ">
        <w:ins w:id="3784" w:author="Ryan Lemos" w:date="2019-10-14T19:23:00Z">
          <w:r w:rsidR="0002745D">
            <w:rPr>
              <w:noProof/>
            </w:rPr>
            <w:t>85</w:t>
          </w:r>
        </w:ins>
        <w:del w:id="3785" w:author="Ryan Lemos" w:date="2019-10-07T11:05:00Z">
          <w:r w:rsidR="00D343FF" w:rsidDel="00EA672B">
            <w:rPr>
              <w:noProof/>
            </w:rPr>
            <w:delText>91</w:delText>
          </w:r>
        </w:del>
      </w:fldSimple>
      <w:bookmarkEnd w:id="3781"/>
      <w:r>
        <w:t xml:space="preserve"> - </w:t>
      </w:r>
      <w:r w:rsidRPr="00CA52D1">
        <w:t xml:space="preserve">Tela da </w:t>
      </w:r>
      <w:r>
        <w:t>terceira</w:t>
      </w:r>
      <w:r w:rsidRPr="00CA52D1">
        <w:t xml:space="preserve"> etapa de cadastro de uma questão</w:t>
      </w:r>
      <w:bookmarkEnd w:id="3782"/>
      <w:bookmarkEnd w:id="3783"/>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1C26CB5E" w:rsidR="007E37B0" w:rsidRDefault="009E79A9" w:rsidP="007E37B0">
      <w:pPr>
        <w:pStyle w:val="Fontes"/>
        <w:rPr>
          <w:ins w:id="3786" w:author="Ryan Lemos" w:date="2019-10-13T12:49:00Z"/>
        </w:rPr>
      </w:pPr>
      <w:ins w:id="3787" w:author="Ryan Lemos" w:date="2019-10-13T12:59:00Z">
        <w:r>
          <w:t>Fonte: PRÓPRIA, 2019. Utilizando o ambiente ILC v.1.</w:t>
        </w:r>
      </w:ins>
    </w:p>
    <w:p w14:paraId="321E6BB1" w14:textId="77777777" w:rsidR="00BC4BB5" w:rsidRDefault="00BC4BB5">
      <w:pPr>
        <w:ind w:firstLine="0"/>
        <w:jc w:val="center"/>
      </w:pPr>
    </w:p>
    <w:p w14:paraId="5416431C" w14:textId="5A16A543"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3788" w:author="Ryan Lemos" w:date="2019-10-14T19:23:00Z">
        <w:r w:rsidR="0002745D">
          <w:t xml:space="preserve">Figura </w:t>
        </w:r>
        <w:r w:rsidR="0002745D">
          <w:rPr>
            <w:noProof/>
          </w:rPr>
          <w:t>86</w:t>
        </w:r>
      </w:ins>
      <w:del w:id="3789"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35897C41" w:rsidR="00B965E2" w:rsidRDefault="00B965E2" w:rsidP="00B70A30">
      <w:pPr>
        <w:pStyle w:val="Legenda"/>
        <w:keepNext/>
      </w:pPr>
      <w:bookmarkStart w:id="3790" w:name="_Ref20052650"/>
      <w:bookmarkStart w:id="3791" w:name="_Toc21974019"/>
      <w:bookmarkStart w:id="3792" w:name="_Toc21974251"/>
      <w:r>
        <w:lastRenderedPageBreak/>
        <w:t xml:space="preserve">Figura </w:t>
      </w:r>
      <w:fldSimple w:instr=" SEQ Figura \* ARABIC ">
        <w:ins w:id="3793" w:author="Ryan Lemos" w:date="2019-10-14T19:23:00Z">
          <w:r w:rsidR="0002745D">
            <w:rPr>
              <w:noProof/>
            </w:rPr>
            <w:t>86</w:t>
          </w:r>
        </w:ins>
        <w:del w:id="3794" w:author="Ryan Lemos" w:date="2019-10-07T11:05:00Z">
          <w:r w:rsidR="00D343FF" w:rsidDel="00EA672B">
            <w:rPr>
              <w:noProof/>
            </w:rPr>
            <w:delText>92</w:delText>
          </w:r>
        </w:del>
      </w:fldSimple>
      <w:bookmarkEnd w:id="3790"/>
      <w:r>
        <w:t xml:space="preserve"> - </w:t>
      </w:r>
      <w:r w:rsidRPr="001F67F9">
        <w:t xml:space="preserve">Tela da </w:t>
      </w:r>
      <w:r>
        <w:t>última</w:t>
      </w:r>
      <w:r w:rsidRPr="001F67F9">
        <w:t xml:space="preserve"> etapa de cadastro de uma questão</w:t>
      </w:r>
      <w:bookmarkEnd w:id="3791"/>
      <w:bookmarkEnd w:id="3792"/>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4030345"/>
                    </a:xfrm>
                    <a:prstGeom prst="rect">
                      <a:avLst/>
                    </a:prstGeom>
                  </pic:spPr>
                </pic:pic>
              </a:graphicData>
            </a:graphic>
          </wp:inline>
        </w:drawing>
      </w:r>
    </w:p>
    <w:p w14:paraId="3244FB0C" w14:textId="04B36D3C" w:rsidR="007E37B0" w:rsidRDefault="009E79A9" w:rsidP="007E37B0">
      <w:pPr>
        <w:pStyle w:val="Fontes"/>
        <w:rPr>
          <w:ins w:id="3795" w:author="Ryan Lemos" w:date="2019-10-13T12:49:00Z"/>
        </w:rPr>
      </w:pPr>
      <w:ins w:id="3796" w:author="Ryan Lemos" w:date="2019-10-13T12:59:00Z">
        <w:r>
          <w:t>Fonte: PRÓPRIA, 2019. Utilizando o ambiente ILC v.1.</w:t>
        </w:r>
      </w:ins>
    </w:p>
    <w:p w14:paraId="45693233" w14:textId="77777777" w:rsidR="00B224BF" w:rsidRDefault="00B224BF">
      <w:pPr>
        <w:ind w:firstLine="0"/>
        <w:jc w:val="center"/>
      </w:pPr>
    </w:p>
    <w:p w14:paraId="6FB7AD75" w14:textId="420C07B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3797"/>
      <w:r w:rsidRPr="00596E44">
        <w:rPr>
          <w:i/>
        </w:rPr>
        <w:t>Local</w:t>
      </w:r>
      <w:r>
        <w:t xml:space="preserve"> </w:t>
      </w:r>
      <w:proofErr w:type="spellStart"/>
      <w:r w:rsidRPr="00596E44">
        <w:rPr>
          <w:i/>
        </w:rPr>
        <w:t>Storage</w:t>
      </w:r>
      <w:proofErr w:type="spellEnd"/>
      <w:r>
        <w:t xml:space="preserve">, </w:t>
      </w:r>
      <w:commentRangeEnd w:id="3797"/>
      <w:r w:rsidR="00AB3C4D">
        <w:rPr>
          <w:rStyle w:val="Refdecomentrio"/>
        </w:rPr>
        <w:commentReference w:id="3797"/>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3798" w:author="Ryan Lemos" w:date="2019-10-14T19:23:00Z">
        <w:r w:rsidR="0002745D">
          <w:t xml:space="preserve">Figura </w:t>
        </w:r>
        <w:r w:rsidR="0002745D">
          <w:rPr>
            <w:noProof/>
          </w:rPr>
          <w:t>87</w:t>
        </w:r>
      </w:ins>
      <w:del w:id="3799"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26B3F2BC" w:rsidR="00B965E2" w:rsidRDefault="00B965E2" w:rsidP="00B70A30">
      <w:pPr>
        <w:pStyle w:val="Legenda"/>
        <w:keepNext/>
      </w:pPr>
      <w:bookmarkStart w:id="3800" w:name="_Ref20052691"/>
      <w:bookmarkStart w:id="3801" w:name="_Toc21974020"/>
      <w:bookmarkStart w:id="3802" w:name="_Toc21974252"/>
      <w:r>
        <w:t xml:space="preserve">Figura </w:t>
      </w:r>
      <w:fldSimple w:instr=" SEQ Figura \* ARABIC ">
        <w:ins w:id="3803" w:author="Ryan Lemos" w:date="2019-10-14T19:23:00Z">
          <w:r w:rsidR="0002745D">
            <w:rPr>
              <w:noProof/>
            </w:rPr>
            <w:t>87</w:t>
          </w:r>
        </w:ins>
        <w:del w:id="3804" w:author="Ryan Lemos" w:date="2019-10-07T11:05:00Z">
          <w:r w:rsidR="00D343FF" w:rsidDel="00EA672B">
            <w:rPr>
              <w:noProof/>
            </w:rPr>
            <w:delText>93</w:delText>
          </w:r>
        </w:del>
      </w:fldSimple>
      <w:bookmarkEnd w:id="3800"/>
      <w:r>
        <w:t xml:space="preserve"> - Dados salvos no navegador</w:t>
      </w:r>
      <w:bookmarkEnd w:id="3801"/>
      <w:bookmarkEnd w:id="3802"/>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056005"/>
                    </a:xfrm>
                    <a:prstGeom prst="rect">
                      <a:avLst/>
                    </a:prstGeom>
                  </pic:spPr>
                </pic:pic>
              </a:graphicData>
            </a:graphic>
          </wp:inline>
        </w:drawing>
      </w:r>
    </w:p>
    <w:p w14:paraId="335DBEB6" w14:textId="671FCA2C" w:rsidR="004002CD" w:rsidRDefault="004002CD" w:rsidP="004002CD">
      <w:pPr>
        <w:pStyle w:val="Fontes"/>
        <w:rPr>
          <w:ins w:id="3805" w:author="Ryan Lemos" w:date="2019-10-14T11:06:00Z"/>
        </w:rPr>
      </w:pPr>
      <w:ins w:id="3806" w:author="Ryan Lemos" w:date="2019-10-14T11:06:00Z">
        <w:r>
          <w:t>Fonte: PRÓPRIA, 2019. Utilizando o Google Chrome v.</w:t>
        </w:r>
        <w:r w:rsidRPr="004002CD">
          <w:t>77.0.3865.90</w:t>
        </w:r>
        <w:r>
          <w:t>.</w:t>
        </w:r>
      </w:ins>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3678967" w:rsidR="00074A94" w:rsidRDefault="00074A94">
      <w:r>
        <w:t>A próxima estória descrita pel</w:t>
      </w:r>
      <w:ins w:id="3807" w:author="Ryan Lemos" w:date="2019-10-09T21:07:00Z">
        <w:r w:rsidR="00A57060">
          <w:t>o</w:t>
        </w:r>
      </w:ins>
      <w:del w:id="3808" w:author="Ryan Lemos" w:date="2019-10-09T21:07:00Z">
        <w:r w:rsidDel="00A57060">
          <w:delText>a</w:delText>
        </w:r>
      </w:del>
      <w:ins w:id="3809" w:author="Ryan Lemos" w:date="2019-10-09T21:07:00Z">
        <w:r w:rsidR="00A57060">
          <w:t xml:space="preserve"> </w:t>
        </w:r>
        <w:r w:rsidR="00A57060">
          <w:fldChar w:fldCharType="begin"/>
        </w:r>
        <w:r w:rsidR="00A57060">
          <w:instrText xml:space="preserve"> REF _Ref21547673 \h </w:instrText>
        </w:r>
      </w:ins>
      <w:r w:rsidR="00A57060">
        <w:fldChar w:fldCharType="separate"/>
      </w:r>
      <w:ins w:id="3810" w:author="Ryan Lemos" w:date="2019-10-14T19:23:00Z">
        <w:r w:rsidR="0002745D">
          <w:t xml:space="preserve">Quadro </w:t>
        </w:r>
        <w:r w:rsidR="0002745D">
          <w:rPr>
            <w:noProof/>
          </w:rPr>
          <w:t>26</w:t>
        </w:r>
      </w:ins>
      <w:ins w:id="3811" w:author="Ryan Lemos" w:date="2019-10-09T21:07:00Z">
        <w:r w:rsidR="00A57060">
          <w:fldChar w:fldCharType="end"/>
        </w:r>
      </w:ins>
      <w:r>
        <w:t xml:space="preserve"> </w:t>
      </w:r>
      <w:del w:id="3812" w:author="Ryan Lemos" w:date="2019-10-09T21:07:00Z">
        <w:r w:rsidRPr="00596E44" w:rsidDel="00A57060">
          <w:rPr>
            <w:highlight w:val="yellow"/>
          </w:rPr>
          <w:delText>figura x</w:delText>
        </w:r>
        <w:r w:rsidDel="00A57060">
          <w:delText xml:space="preserve"> </w:delText>
        </w:r>
      </w:del>
      <w:r>
        <w:t>se trata da edição de uma questão criada por um professor.</w:t>
      </w:r>
    </w:p>
    <w:p w14:paraId="26B84864" w14:textId="1572A05E" w:rsidR="00EB7BBD" w:rsidRDefault="00EB7BBD" w:rsidP="00FE4DD4">
      <w:pPr>
        <w:ind w:firstLine="0"/>
        <w:jc w:val="center"/>
      </w:pPr>
    </w:p>
    <w:p w14:paraId="697EF4F0" w14:textId="49FB213A" w:rsidR="00FE4DD4" w:rsidRDefault="00FE4DD4" w:rsidP="00B70A30">
      <w:pPr>
        <w:pStyle w:val="Legenda"/>
      </w:pPr>
      <w:bookmarkStart w:id="3813" w:name="_Ref21547673"/>
      <w:bookmarkStart w:id="3814" w:name="_Toc21974307"/>
      <w:r>
        <w:t xml:space="preserve">Quadro </w:t>
      </w:r>
      <w:fldSimple w:instr=" SEQ Quadro \* ARABIC ">
        <w:ins w:id="3815" w:author="Ryan Lemos" w:date="2019-10-14T19:23:00Z">
          <w:r w:rsidR="0002745D">
            <w:rPr>
              <w:noProof/>
            </w:rPr>
            <w:t>26</w:t>
          </w:r>
        </w:ins>
        <w:del w:id="3816" w:author="Ryan Lemos" w:date="2019-10-07T11:05:00Z">
          <w:r w:rsidR="00054B21" w:rsidDel="00EA672B">
            <w:rPr>
              <w:noProof/>
            </w:rPr>
            <w:delText>26</w:delText>
          </w:r>
        </w:del>
      </w:fldSimple>
      <w:bookmarkEnd w:id="3813"/>
      <w:r w:rsidRPr="008656DC">
        <w:t xml:space="preserve"> - Estória de </w:t>
      </w:r>
      <w:r>
        <w:t>edição de uma questão</w:t>
      </w:r>
      <w:bookmarkEnd w:id="3814"/>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rPr>
          <w:ins w:id="3817" w:author="Ryan Lemos" w:date="2019-10-13T12:56:00Z"/>
        </w:rPr>
      </w:pPr>
      <w:ins w:id="3818" w:author="Ryan Lemos" w:date="2019-10-13T12:56:00Z">
        <w:r>
          <w:t>Fonte: PRÓPRIA, 2019.</w:t>
        </w:r>
      </w:ins>
    </w:p>
    <w:p w14:paraId="758D4B11" w14:textId="77777777" w:rsidR="00B224BF" w:rsidRDefault="00B224BF" w:rsidP="00B70A30">
      <w:pPr>
        <w:ind w:firstLine="0"/>
        <w:jc w:val="center"/>
      </w:pPr>
    </w:p>
    <w:p w14:paraId="4EE6A4D9" w14:textId="66CA2660"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3819" w:author="Ryan Lemos" w:date="2019-10-14T19:23:00Z">
        <w:r w:rsidR="0002745D">
          <w:t xml:space="preserve">Figura </w:t>
        </w:r>
        <w:r w:rsidR="0002745D">
          <w:rPr>
            <w:noProof/>
          </w:rPr>
          <w:t>88</w:t>
        </w:r>
      </w:ins>
      <w:del w:id="3820"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10B7E722" w:rsidR="00B965E2" w:rsidRDefault="00B965E2" w:rsidP="00B70A30">
      <w:pPr>
        <w:pStyle w:val="Legenda"/>
        <w:keepNext/>
      </w:pPr>
      <w:bookmarkStart w:id="3821" w:name="_Ref20052716"/>
      <w:bookmarkStart w:id="3822" w:name="_Toc21974021"/>
      <w:bookmarkStart w:id="3823" w:name="_Toc21974253"/>
      <w:r>
        <w:lastRenderedPageBreak/>
        <w:t xml:space="preserve">Figura </w:t>
      </w:r>
      <w:fldSimple w:instr=" SEQ Figura \* ARABIC ">
        <w:ins w:id="3824" w:author="Ryan Lemos" w:date="2019-10-14T19:23:00Z">
          <w:r w:rsidR="0002745D">
            <w:rPr>
              <w:noProof/>
            </w:rPr>
            <w:t>88</w:t>
          </w:r>
        </w:ins>
        <w:del w:id="3825" w:author="Ryan Lemos" w:date="2019-10-07T11:05:00Z">
          <w:r w:rsidR="00D343FF" w:rsidDel="00EA672B">
            <w:rPr>
              <w:noProof/>
            </w:rPr>
            <w:delText>94</w:delText>
          </w:r>
        </w:del>
      </w:fldSimple>
      <w:bookmarkEnd w:id="3821"/>
      <w:r>
        <w:t xml:space="preserve"> - Tela de edição de uma questão</w:t>
      </w:r>
      <w:bookmarkEnd w:id="3822"/>
      <w:bookmarkEnd w:id="3823"/>
    </w:p>
    <w:p w14:paraId="014EFA18" w14:textId="1B5FC5EA" w:rsidR="00C60EA2" w:rsidRDefault="00265637" w:rsidP="00596E44">
      <w:pPr>
        <w:ind w:firstLine="0"/>
        <w:jc w:val="center"/>
        <w:rPr>
          <w:ins w:id="3826" w:author="Ryan Lemos" w:date="2019-10-13T12:50:00Z"/>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397885"/>
                    </a:xfrm>
                    <a:prstGeom prst="rect">
                      <a:avLst/>
                    </a:prstGeom>
                  </pic:spPr>
                </pic:pic>
              </a:graphicData>
            </a:graphic>
          </wp:inline>
        </w:drawing>
      </w:r>
    </w:p>
    <w:p w14:paraId="44387195" w14:textId="37164DA5" w:rsidR="007E37B0" w:rsidDel="007E37B0" w:rsidRDefault="009E79A9">
      <w:pPr>
        <w:pStyle w:val="Fontes"/>
        <w:rPr>
          <w:del w:id="3827" w:author="Ryan Lemos" w:date="2019-10-13T12:50:00Z"/>
        </w:rPr>
        <w:pPrChange w:id="3828" w:author="Ryan Lemos" w:date="2019-10-13T12:50:00Z">
          <w:pPr>
            <w:ind w:firstLine="0"/>
            <w:jc w:val="center"/>
          </w:pPr>
        </w:pPrChange>
      </w:pPr>
      <w:ins w:id="3829" w:author="Ryan Lemos" w:date="2019-10-13T12:59:00Z">
        <w:r>
          <w:t>Fonte: PRÓPRIA, 2019. Utilizando o ambiente ILC v.1.</w:t>
        </w:r>
      </w:ins>
    </w:p>
    <w:p w14:paraId="1A019C48" w14:textId="77777777" w:rsidR="00265637" w:rsidRDefault="00265637">
      <w:pPr>
        <w:pStyle w:val="Fontes"/>
        <w:pPrChange w:id="3830" w:author="Ryan Lemos" w:date="2019-10-13T12:50:00Z">
          <w:pPr>
            <w:ind w:firstLine="0"/>
            <w:jc w:val="center"/>
          </w:pPr>
        </w:pPrChange>
      </w:pPr>
    </w:p>
    <w:p w14:paraId="4DDD155A" w14:textId="77777777" w:rsidR="00725243" w:rsidRDefault="00725243">
      <w:pPr>
        <w:ind w:firstLine="0"/>
      </w:pPr>
    </w:p>
    <w:p w14:paraId="35890519" w14:textId="6895E6E0" w:rsidR="00725243" w:rsidRDefault="00725243" w:rsidP="005B582B">
      <w:r>
        <w:t>A próxima estória descrita pel</w:t>
      </w:r>
      <w:del w:id="3831" w:author="Ryan Lemos" w:date="2019-10-09T21:07:00Z">
        <w:r w:rsidDel="00A57060">
          <w:delText xml:space="preserve">a </w:delText>
        </w:r>
        <w:r w:rsidRPr="005B582B" w:rsidDel="00A57060">
          <w:delText>figura x</w:delText>
        </w:r>
      </w:del>
      <w:ins w:id="3832" w:author="Ryan Lemos" w:date="2019-10-09T21:07:00Z">
        <w:r w:rsidR="00A57060">
          <w:t xml:space="preserve">o </w:t>
        </w:r>
        <w:r w:rsidR="00A57060">
          <w:fldChar w:fldCharType="begin"/>
        </w:r>
        <w:r w:rsidR="00A57060">
          <w:instrText xml:space="preserve"> REF _Ref21547690 \h </w:instrText>
        </w:r>
      </w:ins>
      <w:r w:rsidR="00A57060">
        <w:fldChar w:fldCharType="separate"/>
      </w:r>
      <w:ins w:id="3833" w:author="Ryan Lemos" w:date="2019-10-14T19:23:00Z">
        <w:r w:rsidR="0002745D">
          <w:t xml:space="preserve">Quadro </w:t>
        </w:r>
        <w:r w:rsidR="0002745D">
          <w:rPr>
            <w:noProof/>
          </w:rPr>
          <w:t>27</w:t>
        </w:r>
      </w:ins>
      <w:ins w:id="3834" w:author="Ryan Lemos" w:date="2019-10-09T21:07:00Z">
        <w:r w:rsidR="00A57060">
          <w:fldChar w:fldCharType="end"/>
        </w:r>
      </w:ins>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3F40DF09" w:rsidR="00FE4DD4" w:rsidRDefault="00FE4DD4" w:rsidP="00B70A30">
      <w:pPr>
        <w:pStyle w:val="Legenda"/>
      </w:pPr>
      <w:bookmarkStart w:id="3835" w:name="_Ref21547690"/>
      <w:bookmarkStart w:id="3836" w:name="_Toc21974308"/>
      <w:r>
        <w:t xml:space="preserve">Quadro </w:t>
      </w:r>
      <w:fldSimple w:instr=" SEQ Quadro \* ARABIC ">
        <w:ins w:id="3837" w:author="Ryan Lemos" w:date="2019-10-14T19:23:00Z">
          <w:r w:rsidR="0002745D">
            <w:rPr>
              <w:noProof/>
            </w:rPr>
            <w:t>27</w:t>
          </w:r>
        </w:ins>
        <w:del w:id="3838" w:author="Ryan Lemos" w:date="2019-10-07T11:05:00Z">
          <w:r w:rsidR="00054B21" w:rsidDel="00EA672B">
            <w:rPr>
              <w:noProof/>
            </w:rPr>
            <w:delText>27</w:delText>
          </w:r>
        </w:del>
      </w:fldSimple>
      <w:bookmarkEnd w:id="3835"/>
      <w:r w:rsidRPr="00A45B27">
        <w:t xml:space="preserve"> - Estória de </w:t>
      </w:r>
      <w:r>
        <w:t>criação de atividades</w:t>
      </w:r>
      <w:bookmarkEnd w:id="3836"/>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Del="00E01488" w:rsidRDefault="008F079D" w:rsidP="00596E44">
      <w:pPr>
        <w:pStyle w:val="estrias"/>
        <w:numPr>
          <w:ilvl w:val="0"/>
          <w:numId w:val="19"/>
        </w:numPr>
        <w:rPr>
          <w:del w:id="3839" w:author="Ryan Lemos" w:date="2019-10-13T12:56:00Z"/>
        </w:rPr>
      </w:pPr>
      <w:r>
        <w:t>O professor deve ser capaz de visualizar quais foram as questões</w:t>
      </w:r>
      <w:r w:rsidR="000D79BC">
        <w:t xml:space="preserve"> restantes dos filtros.</w:t>
      </w:r>
    </w:p>
    <w:p w14:paraId="12321740" w14:textId="29ADD0EA" w:rsidR="000C0CCF" w:rsidRDefault="000C0CCF">
      <w:pPr>
        <w:pStyle w:val="estrias"/>
        <w:numPr>
          <w:ilvl w:val="0"/>
          <w:numId w:val="19"/>
        </w:numPr>
        <w:rPr>
          <w:ins w:id="3840" w:author="Ryan Lemos" w:date="2019-10-13T12:56:00Z"/>
        </w:rPr>
        <w:pPrChange w:id="3841" w:author="Ryan Lemos" w:date="2019-10-13T12:56:00Z">
          <w:pPr/>
        </w:pPrChange>
      </w:pPr>
    </w:p>
    <w:p w14:paraId="546AE7BA" w14:textId="77777777" w:rsidR="00E01488" w:rsidRDefault="00E01488" w:rsidP="00E01488">
      <w:pPr>
        <w:pStyle w:val="Fontes"/>
        <w:rPr>
          <w:ins w:id="3842" w:author="Ryan Lemos" w:date="2019-10-13T12:56:00Z"/>
        </w:rPr>
      </w:pPr>
      <w:ins w:id="3843" w:author="Ryan Lemos" w:date="2019-10-13T12:56:00Z">
        <w:r>
          <w:t>Fonte: PRÓPRIA, 2019.</w:t>
        </w:r>
      </w:ins>
    </w:p>
    <w:p w14:paraId="0C347B4D" w14:textId="77777777" w:rsidR="00E01488" w:rsidRDefault="00E01488" w:rsidP="000C0CCF"/>
    <w:p w14:paraId="26B2B95C" w14:textId="6DED2D4F" w:rsidR="000C0CCF" w:rsidDel="00E01488" w:rsidRDefault="000C0CCF">
      <w:pPr>
        <w:rPr>
          <w:del w:id="3844" w:author="Ryan Lemos" w:date="2019-10-13T12:56:00Z"/>
        </w:rPr>
      </w:pPr>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3845" w:author="Ryan Lemos" w:date="2019-10-14T19:23:00Z">
        <w:r w:rsidR="0002745D">
          <w:t xml:space="preserve">Figura </w:t>
        </w:r>
        <w:r w:rsidR="0002745D">
          <w:rPr>
            <w:noProof/>
          </w:rPr>
          <w:t>89</w:t>
        </w:r>
      </w:ins>
      <w:del w:id="3846"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p w14:paraId="71FFC1C9" w14:textId="77777777" w:rsidR="00B965E2" w:rsidRDefault="00265637" w:rsidP="00725243">
      <w:pPr>
        <w:ind w:firstLine="0"/>
        <w:jc w:val="center"/>
      </w:pPr>
      <w:r w:rsidRPr="00265637">
        <w:rPr>
          <w:noProof/>
        </w:rPr>
        <w:t xml:space="preserve"> </w:t>
      </w:r>
    </w:p>
    <w:p w14:paraId="7BBA3DDE" w14:textId="17D61282" w:rsidR="00B965E2" w:rsidRDefault="00B965E2" w:rsidP="00B70A30">
      <w:pPr>
        <w:pStyle w:val="Legenda"/>
        <w:keepNext/>
      </w:pPr>
      <w:bookmarkStart w:id="3847" w:name="_Ref20052737"/>
      <w:bookmarkStart w:id="3848" w:name="_Toc21974022"/>
      <w:bookmarkStart w:id="3849" w:name="_Toc21974254"/>
      <w:r>
        <w:t xml:space="preserve">Figura </w:t>
      </w:r>
      <w:fldSimple w:instr=" SEQ Figura \* ARABIC ">
        <w:ins w:id="3850" w:author="Ryan Lemos" w:date="2019-10-14T19:23:00Z">
          <w:r w:rsidR="0002745D">
            <w:rPr>
              <w:noProof/>
            </w:rPr>
            <w:t>89</w:t>
          </w:r>
        </w:ins>
        <w:del w:id="3851" w:author="Ryan Lemos" w:date="2019-10-07T11:05:00Z">
          <w:r w:rsidR="00D343FF" w:rsidDel="00EA672B">
            <w:rPr>
              <w:noProof/>
            </w:rPr>
            <w:delText>95</w:delText>
          </w:r>
        </w:del>
      </w:fldSimple>
      <w:bookmarkEnd w:id="3847"/>
      <w:r>
        <w:t xml:space="preserve"> - Tela de criação de uma atividade</w:t>
      </w:r>
      <w:bookmarkEnd w:id="3848"/>
      <w:bookmarkEnd w:id="3849"/>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9827" cy="3066439"/>
                    </a:xfrm>
                    <a:prstGeom prst="rect">
                      <a:avLst/>
                    </a:prstGeom>
                  </pic:spPr>
                </pic:pic>
              </a:graphicData>
            </a:graphic>
          </wp:inline>
        </w:drawing>
      </w:r>
    </w:p>
    <w:p w14:paraId="480D430F" w14:textId="0510A571" w:rsidR="007E37B0" w:rsidRDefault="009E79A9" w:rsidP="007E37B0">
      <w:pPr>
        <w:pStyle w:val="Fontes"/>
        <w:rPr>
          <w:ins w:id="3852" w:author="Ryan Lemos" w:date="2019-10-13T12:50:00Z"/>
        </w:rPr>
      </w:pPr>
      <w:ins w:id="3853" w:author="Ryan Lemos" w:date="2019-10-13T12:59:00Z">
        <w:r>
          <w:t>Fonte: PRÓPRIA, 2019. Utilizando o ambiente ILC v.1.</w:t>
        </w:r>
      </w:ins>
    </w:p>
    <w:p w14:paraId="40495D44" w14:textId="77777777" w:rsidR="00C632A2" w:rsidRDefault="00C632A2" w:rsidP="00C632A2"/>
    <w:p w14:paraId="65B7DC39" w14:textId="3F4A6861" w:rsidR="00AC435E" w:rsidRDefault="00C632A2">
      <w:r>
        <w:t xml:space="preserve">Já a </w:t>
      </w:r>
      <w:r w:rsidR="00780414">
        <w:fldChar w:fldCharType="begin"/>
      </w:r>
      <w:r w:rsidR="00780414">
        <w:instrText xml:space="preserve"> REF _Ref20052757 \h </w:instrText>
      </w:r>
      <w:r w:rsidR="00780414">
        <w:fldChar w:fldCharType="separate"/>
      </w:r>
      <w:ins w:id="3854" w:author="Ryan Lemos" w:date="2019-10-14T19:23:00Z">
        <w:r w:rsidR="0002745D">
          <w:t xml:space="preserve">Figura </w:t>
        </w:r>
        <w:r w:rsidR="0002745D">
          <w:rPr>
            <w:noProof/>
          </w:rPr>
          <w:t>90</w:t>
        </w:r>
      </w:ins>
      <w:del w:id="3855"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55A2988C" w:rsidR="00B965E2" w:rsidRDefault="00B965E2" w:rsidP="00B70A30">
      <w:pPr>
        <w:pStyle w:val="Legenda"/>
        <w:keepNext/>
      </w:pPr>
      <w:bookmarkStart w:id="3856" w:name="_Ref20052757"/>
      <w:bookmarkStart w:id="3857" w:name="_Toc21974023"/>
      <w:bookmarkStart w:id="3858" w:name="_Toc21974255"/>
      <w:r>
        <w:lastRenderedPageBreak/>
        <w:t xml:space="preserve">Figura </w:t>
      </w:r>
      <w:fldSimple w:instr=" SEQ Figura \* ARABIC ">
        <w:ins w:id="3859" w:author="Ryan Lemos" w:date="2019-10-14T19:23:00Z">
          <w:r w:rsidR="0002745D">
            <w:rPr>
              <w:noProof/>
            </w:rPr>
            <w:t>90</w:t>
          </w:r>
        </w:ins>
        <w:del w:id="3860" w:author="Ryan Lemos" w:date="2019-10-07T11:05:00Z">
          <w:r w:rsidR="00D343FF" w:rsidDel="00EA672B">
            <w:rPr>
              <w:noProof/>
            </w:rPr>
            <w:delText>96</w:delText>
          </w:r>
        </w:del>
      </w:fldSimple>
      <w:bookmarkEnd w:id="3856"/>
      <w:r>
        <w:t xml:space="preserve"> - </w:t>
      </w:r>
      <w:r w:rsidRPr="0096664E">
        <w:t>Tela de criação de uma atividade</w:t>
      </w:r>
      <w:r>
        <w:t xml:space="preserve"> parte 2</w:t>
      </w:r>
      <w:bookmarkEnd w:id="3857"/>
      <w:bookmarkEnd w:id="3858"/>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259455"/>
                    </a:xfrm>
                    <a:prstGeom prst="rect">
                      <a:avLst/>
                    </a:prstGeom>
                  </pic:spPr>
                </pic:pic>
              </a:graphicData>
            </a:graphic>
          </wp:inline>
        </w:drawing>
      </w:r>
    </w:p>
    <w:p w14:paraId="3FD2784E" w14:textId="1A82765F" w:rsidR="007E37B0" w:rsidRDefault="009E79A9" w:rsidP="007E37B0">
      <w:pPr>
        <w:pStyle w:val="Fontes"/>
        <w:rPr>
          <w:ins w:id="3861" w:author="Ryan Lemos" w:date="2019-10-13T12:50:00Z"/>
        </w:rPr>
      </w:pPr>
      <w:ins w:id="3862" w:author="Ryan Lemos" w:date="2019-10-13T12:59:00Z">
        <w:r>
          <w:t>Fonte: PRÓPRIA, 2019. Utilizando o ambiente ILC v.1.</w:t>
        </w:r>
      </w:ins>
    </w:p>
    <w:p w14:paraId="62CAFFE0" w14:textId="77777777" w:rsidR="00C632A2" w:rsidRDefault="00C632A2" w:rsidP="00725243">
      <w:pPr>
        <w:ind w:firstLine="0"/>
        <w:jc w:val="center"/>
      </w:pPr>
    </w:p>
    <w:p w14:paraId="12F71D6F" w14:textId="638350DD"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3863" w:author="Ryan Lemos" w:date="2019-10-14T19:23:00Z">
        <w:r w:rsidR="0002745D">
          <w:t xml:space="preserve">Figura </w:t>
        </w:r>
        <w:r w:rsidR="0002745D">
          <w:rPr>
            <w:noProof/>
          </w:rPr>
          <w:t>91</w:t>
        </w:r>
      </w:ins>
      <w:del w:id="3864"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7303BB10" w:rsidR="00B965E2" w:rsidRDefault="00B965E2" w:rsidP="00B70A30">
      <w:pPr>
        <w:pStyle w:val="Legenda"/>
        <w:keepNext/>
      </w:pPr>
      <w:bookmarkStart w:id="3865" w:name="_Ref20052789"/>
      <w:bookmarkStart w:id="3866" w:name="_Toc21974024"/>
      <w:bookmarkStart w:id="3867" w:name="_Toc21974256"/>
      <w:r>
        <w:lastRenderedPageBreak/>
        <w:t xml:space="preserve">Figura </w:t>
      </w:r>
      <w:fldSimple w:instr=" SEQ Figura \* ARABIC ">
        <w:ins w:id="3868" w:author="Ryan Lemos" w:date="2019-10-14T19:23:00Z">
          <w:r w:rsidR="0002745D">
            <w:rPr>
              <w:noProof/>
            </w:rPr>
            <w:t>91</w:t>
          </w:r>
        </w:ins>
        <w:del w:id="3869" w:author="Ryan Lemos" w:date="2019-10-07T11:05:00Z">
          <w:r w:rsidR="00D343FF" w:rsidDel="00EA672B">
            <w:rPr>
              <w:noProof/>
            </w:rPr>
            <w:delText>97</w:delText>
          </w:r>
        </w:del>
      </w:fldSimple>
      <w:bookmarkEnd w:id="3865"/>
      <w:r>
        <w:t xml:space="preserve"> - Tela de visualização de questões</w:t>
      </w:r>
      <w:bookmarkEnd w:id="3866"/>
      <w:bookmarkEnd w:id="3867"/>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3006" cy="2982370"/>
                    </a:xfrm>
                    <a:prstGeom prst="rect">
                      <a:avLst/>
                    </a:prstGeom>
                  </pic:spPr>
                </pic:pic>
              </a:graphicData>
            </a:graphic>
          </wp:inline>
        </w:drawing>
      </w:r>
    </w:p>
    <w:p w14:paraId="085E2AB8" w14:textId="09655D6F" w:rsidR="007E37B0" w:rsidRDefault="009E79A9" w:rsidP="007E37B0">
      <w:pPr>
        <w:pStyle w:val="Fontes"/>
        <w:rPr>
          <w:ins w:id="3870" w:author="Ryan Lemos" w:date="2019-10-13T12:50:00Z"/>
        </w:rPr>
      </w:pPr>
      <w:ins w:id="3871" w:author="Ryan Lemos" w:date="2019-10-13T12:59:00Z">
        <w:r>
          <w:t>Fonte: PRÓPRIA, 2019. Utilizando o ambiente ILC v.1.</w:t>
        </w:r>
      </w:ins>
    </w:p>
    <w:p w14:paraId="58015E7E" w14:textId="77777777" w:rsidR="00265637" w:rsidRDefault="00265637" w:rsidP="00596E44">
      <w:pPr>
        <w:ind w:firstLine="0"/>
        <w:jc w:val="center"/>
        <w:rPr>
          <w:noProof/>
        </w:rPr>
      </w:pPr>
    </w:p>
    <w:p w14:paraId="003446DC" w14:textId="5BE43829" w:rsidR="00B965E2" w:rsidRDefault="00265637">
      <w:pPr>
        <w:rPr>
          <w:ins w:id="3872" w:author="Ryan Lemos" w:date="2019-10-13T12:50:00Z"/>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3873" w:author="Ryan Lemos" w:date="2019-10-14T19:23:00Z">
        <w:r w:rsidR="0002745D">
          <w:t xml:space="preserve">Figura </w:t>
        </w:r>
        <w:r w:rsidR="0002745D">
          <w:rPr>
            <w:noProof/>
          </w:rPr>
          <w:t>92</w:t>
        </w:r>
      </w:ins>
      <w:del w:id="3874"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7A93C57A" w:rsidR="00B965E2" w:rsidRDefault="00B965E2" w:rsidP="00B70A30">
      <w:pPr>
        <w:pStyle w:val="Legenda"/>
        <w:keepNext/>
      </w:pPr>
      <w:bookmarkStart w:id="3875" w:name="_Ref20052832"/>
      <w:bookmarkStart w:id="3876" w:name="_Toc21974025"/>
      <w:bookmarkStart w:id="3877" w:name="_Toc21974257"/>
      <w:r>
        <w:t xml:space="preserve">Figura </w:t>
      </w:r>
      <w:fldSimple w:instr=" SEQ Figura \* ARABIC ">
        <w:ins w:id="3878" w:author="Ryan Lemos" w:date="2019-10-14T19:23:00Z">
          <w:r w:rsidR="0002745D">
            <w:rPr>
              <w:noProof/>
            </w:rPr>
            <w:t>92</w:t>
          </w:r>
        </w:ins>
        <w:del w:id="3879" w:author="Ryan Lemos" w:date="2019-10-07T11:05:00Z">
          <w:r w:rsidR="00D343FF" w:rsidDel="00EA672B">
            <w:rPr>
              <w:noProof/>
            </w:rPr>
            <w:delText>98</w:delText>
          </w:r>
        </w:del>
      </w:fldSimple>
      <w:bookmarkEnd w:id="3875"/>
      <w:r>
        <w:t xml:space="preserve"> - Tela de visualização de uma questão em específico</w:t>
      </w:r>
      <w:bookmarkEnd w:id="3876"/>
      <w:bookmarkEnd w:id="3877"/>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5547" cy="2944220"/>
                    </a:xfrm>
                    <a:prstGeom prst="rect">
                      <a:avLst/>
                    </a:prstGeom>
                  </pic:spPr>
                </pic:pic>
              </a:graphicData>
            </a:graphic>
          </wp:inline>
        </w:drawing>
      </w:r>
    </w:p>
    <w:p w14:paraId="49C9C598" w14:textId="7EB7334A" w:rsidR="007E37B0" w:rsidRDefault="009E79A9" w:rsidP="007E37B0">
      <w:pPr>
        <w:pStyle w:val="Fontes"/>
        <w:rPr>
          <w:ins w:id="3880" w:author="Ryan Lemos" w:date="2019-10-13T12:50:00Z"/>
        </w:rPr>
      </w:pPr>
      <w:ins w:id="3881" w:author="Ryan Lemos" w:date="2019-10-13T12:59:00Z">
        <w:r>
          <w:t>Fonte: PRÓPRIA, 2019. Utilizando o ambiente ILC v.1.</w:t>
        </w:r>
      </w:ins>
    </w:p>
    <w:p w14:paraId="4A35E9BC" w14:textId="649A3790" w:rsidR="00725243" w:rsidRDefault="00725243">
      <w:pPr>
        <w:ind w:firstLine="0"/>
      </w:pPr>
    </w:p>
    <w:p w14:paraId="0B527FEF" w14:textId="7ED8109F"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del w:id="3882" w:author="Ryan Lemos" w:date="2019-10-09T21:08:00Z">
        <w:r w:rsidR="00214F9A" w:rsidDel="00A57060">
          <w:delText xml:space="preserve"> </w:delText>
        </w:r>
      </w:del>
      <w:ins w:id="3883" w:author="Ryan Lemos" w:date="2019-10-09T21:08:00Z">
        <w:r w:rsidR="00A57060">
          <w:t xml:space="preserve"> </w:t>
        </w:r>
        <w:r w:rsidR="00A57060">
          <w:fldChar w:fldCharType="begin"/>
        </w:r>
        <w:r w:rsidR="00A57060">
          <w:instrText xml:space="preserve"> REF _Ref21547709 \h </w:instrText>
        </w:r>
      </w:ins>
      <w:r w:rsidR="00A57060">
        <w:fldChar w:fldCharType="separate"/>
      </w:r>
      <w:ins w:id="3884" w:author="Ryan Lemos" w:date="2019-10-14T19:23:00Z">
        <w:r w:rsidR="0002745D">
          <w:t xml:space="preserve">Quadro </w:t>
        </w:r>
        <w:r w:rsidR="0002745D">
          <w:rPr>
            <w:noProof/>
          </w:rPr>
          <w:t>28</w:t>
        </w:r>
      </w:ins>
      <w:ins w:id="3885" w:author="Ryan Lemos" w:date="2019-10-09T21:08:00Z">
        <w:r w:rsidR="00A57060">
          <w:fldChar w:fldCharType="end"/>
        </w:r>
      </w:ins>
      <w:del w:id="3886" w:author="Ryan Lemos" w:date="2019-10-09T21:08:00Z">
        <w:r w:rsidR="00214F9A" w:rsidRPr="00B70A30" w:rsidDel="00A57060">
          <w:rPr>
            <w:highlight w:val="yellow"/>
          </w:rPr>
          <w:delText>quadro x</w:delText>
        </w:r>
      </w:del>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2E2A9232" w:rsidR="005F6C85" w:rsidRDefault="005F6C85" w:rsidP="00B70A30">
      <w:pPr>
        <w:pStyle w:val="Legenda"/>
      </w:pPr>
      <w:bookmarkStart w:id="3887" w:name="_Ref21547709"/>
      <w:bookmarkStart w:id="3888" w:name="_Toc21974309"/>
      <w:r>
        <w:t xml:space="preserve">Quadro </w:t>
      </w:r>
      <w:fldSimple w:instr=" SEQ Quadro \* ARABIC ">
        <w:ins w:id="3889" w:author="Ryan Lemos" w:date="2019-10-14T19:23:00Z">
          <w:r w:rsidR="0002745D">
            <w:rPr>
              <w:noProof/>
            </w:rPr>
            <w:t>28</w:t>
          </w:r>
        </w:ins>
        <w:del w:id="3890" w:author="Ryan Lemos" w:date="2019-10-07T11:05:00Z">
          <w:r w:rsidR="00054B21" w:rsidDel="00EA672B">
            <w:rPr>
              <w:noProof/>
            </w:rPr>
            <w:delText>28</w:delText>
          </w:r>
        </w:del>
      </w:fldSimple>
      <w:bookmarkEnd w:id="3887"/>
      <w:r>
        <w:t xml:space="preserve"> - Estória de visualização das atividades criadas</w:t>
      </w:r>
      <w:bookmarkEnd w:id="3888"/>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Del="00E01488" w:rsidRDefault="00214F9A" w:rsidP="00B70A30">
      <w:pPr>
        <w:pStyle w:val="estrias"/>
        <w:numPr>
          <w:ilvl w:val="0"/>
          <w:numId w:val="26"/>
        </w:numPr>
        <w:rPr>
          <w:del w:id="3891" w:author="Ryan Lemos" w:date="2019-10-13T12:56:00Z"/>
        </w:rPr>
      </w:pPr>
      <w:r w:rsidRPr="00B70A30">
        <w:t>As</w:t>
      </w:r>
      <w:r>
        <w:t xml:space="preserve"> ações devem ser de editar, duplicar, excluir e gerar PDF da atividade.</w:t>
      </w:r>
      <w:r w:rsidRPr="00B70A30">
        <w:t xml:space="preserve"> </w:t>
      </w:r>
    </w:p>
    <w:p w14:paraId="21750F1F" w14:textId="2D23CEE6" w:rsidR="005F6C85" w:rsidRDefault="005F6C85">
      <w:pPr>
        <w:pStyle w:val="estrias"/>
        <w:numPr>
          <w:ilvl w:val="0"/>
          <w:numId w:val="26"/>
        </w:numPr>
        <w:rPr>
          <w:ins w:id="3892" w:author="Ryan Lemos" w:date="2019-10-13T12:56:00Z"/>
        </w:rPr>
        <w:pPrChange w:id="3893" w:author="Ryan Lemos" w:date="2019-10-13T12:56:00Z">
          <w:pPr/>
        </w:pPrChange>
      </w:pPr>
    </w:p>
    <w:p w14:paraId="1068E331" w14:textId="77777777" w:rsidR="00E01488" w:rsidRDefault="00E01488" w:rsidP="00E01488">
      <w:pPr>
        <w:pStyle w:val="Fontes"/>
        <w:rPr>
          <w:ins w:id="3894" w:author="Ryan Lemos" w:date="2019-10-13T12:56:00Z"/>
        </w:rPr>
      </w:pPr>
      <w:ins w:id="3895" w:author="Ryan Lemos" w:date="2019-10-13T12:56:00Z">
        <w:r>
          <w:t>Fonte: PRÓPRIA, 2019.</w:t>
        </w:r>
      </w:ins>
    </w:p>
    <w:p w14:paraId="51C512A3" w14:textId="77777777" w:rsidR="00E01488" w:rsidRDefault="00E01488" w:rsidP="005F6C85"/>
    <w:p w14:paraId="5D2561B1" w14:textId="34B3B696" w:rsidR="005F6C85" w:rsidRDefault="005F6C85" w:rsidP="005F6C85">
      <w:r>
        <w:t>A interação resultante pode ser vista na</w:t>
      </w:r>
      <w:del w:id="3896" w:author="Ryan Lemos" w:date="2019-10-14T11:07:00Z">
        <w:r w:rsidDel="00EA29D8">
          <w:delText xml:space="preserve"> </w:delText>
        </w:r>
      </w:del>
      <w:ins w:id="3897" w:author="Ryan Lemos" w:date="2019-10-14T11:07:00Z">
        <w:r w:rsidR="00EA29D8">
          <w:t xml:space="preserve"> </w:t>
        </w:r>
      </w:ins>
      <w:ins w:id="3898" w:author="Ryan Lemos" w:date="2019-10-14T11:08:00Z">
        <w:r w:rsidR="00EA29D8">
          <w:fldChar w:fldCharType="begin"/>
        </w:r>
        <w:r w:rsidR="00EA29D8">
          <w:instrText xml:space="preserve"> REF _Ref21943711 \h </w:instrText>
        </w:r>
      </w:ins>
      <w:r w:rsidR="00EA29D8">
        <w:fldChar w:fldCharType="separate"/>
      </w:r>
      <w:ins w:id="3899" w:author="Ryan Lemos" w:date="2019-10-14T19:23:00Z">
        <w:r w:rsidR="0002745D">
          <w:t xml:space="preserve">Figura </w:t>
        </w:r>
        <w:r w:rsidR="0002745D">
          <w:rPr>
            <w:noProof/>
          </w:rPr>
          <w:t>93</w:t>
        </w:r>
      </w:ins>
      <w:ins w:id="3900" w:author="Ryan Lemos" w:date="2019-10-14T11:08:00Z">
        <w:r w:rsidR="00EA29D8">
          <w:fldChar w:fldCharType="end"/>
        </w:r>
      </w:ins>
      <w:del w:id="3901" w:author="Ryan Lemos" w:date="2019-10-14T11:07:00Z">
        <w:r w:rsidDel="00EA29D8">
          <w:fldChar w:fldCharType="begin"/>
        </w:r>
        <w:r w:rsidDel="00EA29D8">
          <w:delInstrText xml:space="preserve"> REF _Ref20053018 \h </w:delInstrText>
        </w:r>
        <w:r w:rsidDel="00EA29D8">
          <w:fldChar w:fldCharType="separate"/>
        </w:r>
      </w:del>
      <w:del w:id="3902" w:author="Ryan Lemos" w:date="2019-10-07T11:05:00Z">
        <w:r w:rsidR="00054B21" w:rsidDel="00EA672B">
          <w:delText xml:space="preserve">Figura </w:delText>
        </w:r>
        <w:r w:rsidR="00054B21" w:rsidDel="00EA672B">
          <w:rPr>
            <w:noProof/>
          </w:rPr>
          <w:delText>100</w:delText>
        </w:r>
      </w:del>
      <w:del w:id="3903" w:author="Ryan Lemos" w:date="2019-10-14T11:07:00Z">
        <w:r w:rsidDel="00EA29D8">
          <w:fldChar w:fldCharType="end"/>
        </w:r>
      </w:del>
      <w:r>
        <w:t xml:space="preserve">. </w:t>
      </w:r>
      <w:del w:id="3904" w:author="Ryan Lemos" w:date="2019-10-13T15:37:00Z">
        <w:r w:rsidR="005D1008" w:rsidDel="00A768C5">
          <w:delText>Os botões para as ações</w:delText>
        </w:r>
        <w:r w:rsidR="0088162B" w:rsidDel="00A768C5">
          <w:delText xml:space="preserve"> são como as definidas na </w:delText>
        </w:r>
        <w:r w:rsidR="0088162B" w:rsidRPr="00B70A30" w:rsidDel="00A768C5">
          <w:rPr>
            <w:highlight w:val="yellow"/>
          </w:rPr>
          <w:delText>seção x</w:delText>
        </w:r>
        <w:r w:rsidR="0088162B" w:rsidDel="00A768C5">
          <w:delText>.</w:delText>
        </w:r>
        <w:r w:rsidR="005D1008" w:rsidDel="00A768C5">
          <w:delText xml:space="preserve"> </w:delText>
        </w:r>
      </w:del>
      <w:r w:rsidR="0088162B">
        <w:t xml:space="preserve">A </w:t>
      </w:r>
      <w:ins w:id="3905" w:author="Ryan Lemos" w:date="2019-10-14T11:08:00Z">
        <w:r w:rsidR="00EA29D8">
          <w:fldChar w:fldCharType="begin"/>
        </w:r>
        <w:r w:rsidR="00EA29D8">
          <w:instrText xml:space="preserve"> REF _Ref21943711 \h </w:instrText>
        </w:r>
      </w:ins>
      <w:r w:rsidR="00EA29D8">
        <w:fldChar w:fldCharType="separate"/>
      </w:r>
      <w:ins w:id="3906" w:author="Ryan Lemos" w:date="2019-10-14T19:23:00Z">
        <w:r w:rsidR="0002745D">
          <w:t xml:space="preserve">Figura </w:t>
        </w:r>
        <w:r w:rsidR="0002745D">
          <w:rPr>
            <w:noProof/>
          </w:rPr>
          <w:t>93</w:t>
        </w:r>
      </w:ins>
      <w:ins w:id="3907" w:author="Ryan Lemos" w:date="2019-10-14T11:08:00Z">
        <w:r w:rsidR="00EA29D8">
          <w:fldChar w:fldCharType="end"/>
        </w:r>
        <w:r w:rsidR="00EA29D8">
          <w:t xml:space="preserve"> </w:t>
        </w:r>
      </w:ins>
      <w:del w:id="3908" w:author="Ryan Lemos" w:date="2019-10-14T11:08:00Z">
        <w:r w:rsidR="0088162B" w:rsidDel="00EA29D8">
          <w:fldChar w:fldCharType="begin"/>
        </w:r>
        <w:r w:rsidR="0088162B" w:rsidDel="00EA29D8">
          <w:delInstrText xml:space="preserve"> REF _Ref20053018 \h </w:delInstrText>
        </w:r>
        <w:r w:rsidR="0088162B" w:rsidDel="00EA29D8">
          <w:fldChar w:fldCharType="separate"/>
        </w:r>
      </w:del>
      <w:del w:id="3909" w:author="Ryan Lemos" w:date="2019-10-07T11:05:00Z">
        <w:r w:rsidR="00054B21" w:rsidDel="00EA672B">
          <w:delText xml:space="preserve">Figura </w:delText>
        </w:r>
        <w:r w:rsidR="00054B21" w:rsidDel="00EA672B">
          <w:rPr>
            <w:noProof/>
          </w:rPr>
          <w:delText>100</w:delText>
        </w:r>
      </w:del>
      <w:del w:id="3910" w:author="Ryan Lemos" w:date="2019-10-14T11:08:00Z">
        <w:r w:rsidR="0088162B" w:rsidDel="00EA29D8">
          <w:fldChar w:fldCharType="end"/>
        </w:r>
        <w:r w:rsidR="0088162B" w:rsidDel="00EA29D8">
          <w:delText xml:space="preserve"> </w:delText>
        </w:r>
      </w:del>
      <w:r w:rsidR="0088162B">
        <w:t>ainda tem uma peculiaridade, que se trata da atividade com nome de ‘Test Online’, nota-se que há os botões de edição e exclusão. O motivo é que essa atividade está associada a uma turma ou grupo de alunos</w:t>
      </w:r>
      <w:del w:id="3911" w:author="Ryan Lemos" w:date="2019-10-13T15:37:00Z">
        <w:r w:rsidR="0088162B" w:rsidDel="00A768C5">
          <w:delText xml:space="preserve">, conforme </w:delText>
        </w:r>
        <w:r w:rsidR="0088162B" w:rsidRPr="00B70A30" w:rsidDel="00A768C5">
          <w:rPr>
            <w:highlight w:val="yellow"/>
          </w:rPr>
          <w:delText>seção x</w:delText>
        </w:r>
      </w:del>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del w:id="3912" w:author="Ryan Lemos" w:date="2019-10-14T10:47:00Z">
        <w:r w:rsidR="0068253A" w:rsidDel="004E770C">
          <w:delText xml:space="preserve"> </w:delText>
        </w:r>
      </w:del>
      <w:ins w:id="3913" w:author="Ryan Lemos" w:date="2019-10-14T10:47:00Z">
        <w:r w:rsidR="004E770C">
          <w:t xml:space="preserve"> </w:t>
        </w:r>
      </w:ins>
      <w:ins w:id="3914" w:author="Ryan Lemos" w:date="2019-10-14T10:48:00Z">
        <w:r w:rsidR="004E770C">
          <w:fldChar w:fldCharType="begin"/>
        </w:r>
        <w:r w:rsidR="004E770C">
          <w:instrText xml:space="preserve"> REF _Ref21942504 \r \h </w:instrText>
        </w:r>
      </w:ins>
      <w:r w:rsidR="004E770C">
        <w:fldChar w:fldCharType="separate"/>
      </w:r>
      <w:ins w:id="3915" w:author="Ryan Lemos" w:date="2019-10-14T19:23:00Z">
        <w:r w:rsidR="0002745D">
          <w:t>2.2.5</w:t>
        </w:r>
      </w:ins>
      <w:ins w:id="3916" w:author="Ryan Lemos" w:date="2019-10-14T10:48:00Z">
        <w:r w:rsidR="004E770C">
          <w:fldChar w:fldCharType="end"/>
        </w:r>
      </w:ins>
      <w:commentRangeStart w:id="3917"/>
      <w:del w:id="3918" w:author="Ryan Lemos" w:date="2019-10-14T10:47:00Z">
        <w:r w:rsidR="0068253A" w:rsidDel="004E770C">
          <w:delText>X</w:delText>
        </w:r>
        <w:commentRangeEnd w:id="3917"/>
        <w:r w:rsidR="0068253A" w:rsidDel="004E770C">
          <w:rPr>
            <w:rStyle w:val="Refdecomentrio"/>
          </w:rPr>
          <w:commentReference w:id="3917"/>
        </w:r>
      </w:del>
      <w:r w:rsidR="0068253A">
        <w:t>. A partir dessa incapacidade de edição de uma atividade, pensando na possibilidade de o professor querer utilizar a atividade novamente, porém alterando algumas questões, surge a possibilidade então de duplicação da atividade</w:t>
      </w:r>
      <w:del w:id="3919" w:author="Ryan Lemos" w:date="2019-10-13T15:37:00Z">
        <w:r w:rsidR="0068253A" w:rsidDel="00A768C5">
          <w:delText xml:space="preserve"> conforme descrita na </w:delText>
        </w:r>
        <w:r w:rsidR="0068253A" w:rsidRPr="00B70A30" w:rsidDel="00A768C5">
          <w:rPr>
            <w:highlight w:val="yellow"/>
          </w:rPr>
          <w:delText>seção X</w:delText>
        </w:r>
      </w:del>
      <w:r w:rsidR="0068253A">
        <w:t>.</w:t>
      </w:r>
    </w:p>
    <w:p w14:paraId="28E6009F" w14:textId="77777777" w:rsidR="0068253A" w:rsidRDefault="0068253A" w:rsidP="00B70A30"/>
    <w:p w14:paraId="7EC63417" w14:textId="3FA80B86" w:rsidR="005F6C85" w:rsidRDefault="005F6C85" w:rsidP="00B70A30">
      <w:pPr>
        <w:pStyle w:val="Legenda"/>
        <w:keepNext/>
      </w:pPr>
      <w:bookmarkStart w:id="3920" w:name="_Ref21943711"/>
      <w:bookmarkStart w:id="3921" w:name="_Toc21974026"/>
      <w:bookmarkStart w:id="3922" w:name="_Toc21974258"/>
      <w:r>
        <w:t xml:space="preserve">Figura </w:t>
      </w:r>
      <w:fldSimple w:instr=" SEQ Figura \* ARABIC ">
        <w:ins w:id="3923" w:author="Ryan Lemos" w:date="2019-10-14T19:23:00Z">
          <w:r w:rsidR="0002745D">
            <w:rPr>
              <w:noProof/>
            </w:rPr>
            <w:t>93</w:t>
          </w:r>
        </w:ins>
        <w:del w:id="3924" w:author="Ryan Lemos" w:date="2019-10-07T11:05:00Z">
          <w:r w:rsidR="00D343FF" w:rsidDel="00EA672B">
            <w:rPr>
              <w:noProof/>
            </w:rPr>
            <w:delText>99</w:delText>
          </w:r>
        </w:del>
      </w:fldSimple>
      <w:bookmarkEnd w:id="3920"/>
      <w:r>
        <w:t xml:space="preserve"> - Tela de listagem das atividades criadas</w:t>
      </w:r>
      <w:bookmarkEnd w:id="3921"/>
      <w:bookmarkEnd w:id="3922"/>
    </w:p>
    <w:p w14:paraId="4BF344F0" w14:textId="5CAE3880" w:rsidR="005F6C85" w:rsidRDefault="005F6C85" w:rsidP="005F6C85">
      <w:pPr>
        <w:ind w:firstLine="0"/>
        <w:jc w:val="center"/>
        <w:rPr>
          <w:ins w:id="3925" w:author="Ryan Lemos" w:date="2019-10-13T12:50:00Z"/>
        </w:rP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218055"/>
                    </a:xfrm>
                    <a:prstGeom prst="rect">
                      <a:avLst/>
                    </a:prstGeom>
                  </pic:spPr>
                </pic:pic>
              </a:graphicData>
            </a:graphic>
          </wp:inline>
        </w:drawing>
      </w:r>
    </w:p>
    <w:p w14:paraId="22BA7000" w14:textId="12587A60" w:rsidR="007E37B0" w:rsidRDefault="009E79A9">
      <w:pPr>
        <w:pStyle w:val="Fontes"/>
        <w:pPrChange w:id="3926" w:author="Ryan Lemos" w:date="2019-10-13T12:50:00Z">
          <w:pPr>
            <w:ind w:firstLine="0"/>
            <w:jc w:val="center"/>
          </w:pPr>
        </w:pPrChange>
      </w:pPr>
      <w:ins w:id="3927" w:author="Ryan Lemos" w:date="2019-10-13T12:59:00Z">
        <w:r>
          <w:lastRenderedPageBreak/>
          <w:t>Fonte: PRÓPRIA, 2019. Utilizando o ambiente ILC v.1.</w:t>
        </w:r>
      </w:ins>
    </w:p>
    <w:p w14:paraId="6AF0EAD6" w14:textId="77777777" w:rsidR="005F6C85" w:rsidRDefault="005F6C85" w:rsidP="00B70A30">
      <w:pPr>
        <w:ind w:firstLine="0"/>
        <w:jc w:val="center"/>
      </w:pPr>
    </w:p>
    <w:p w14:paraId="1154AE5C" w14:textId="4580F86E" w:rsidR="00A5757F" w:rsidRDefault="00A5757F" w:rsidP="005B582B">
      <w:r>
        <w:t>A estória presente n</w:t>
      </w:r>
      <w:del w:id="3928" w:author="Ryan Lemos" w:date="2019-10-09T21:08:00Z">
        <w:r w:rsidDel="00A57060">
          <w:delText xml:space="preserve">a </w:delText>
        </w:r>
        <w:r w:rsidRPr="00596E44" w:rsidDel="00A57060">
          <w:rPr>
            <w:highlight w:val="yellow"/>
          </w:rPr>
          <w:delText>figura x</w:delText>
        </w:r>
      </w:del>
      <w:ins w:id="3929" w:author="Ryan Lemos" w:date="2019-10-09T21:08:00Z">
        <w:r w:rsidR="00A57060">
          <w:t xml:space="preserve">o </w:t>
        </w:r>
        <w:r w:rsidR="00A57060">
          <w:fldChar w:fldCharType="begin"/>
        </w:r>
        <w:r w:rsidR="00A57060">
          <w:instrText xml:space="preserve"> REF _Ref21547727 \h </w:instrText>
        </w:r>
      </w:ins>
      <w:r w:rsidR="00A57060">
        <w:fldChar w:fldCharType="separate"/>
      </w:r>
      <w:ins w:id="3930" w:author="Ryan Lemos" w:date="2019-10-14T19:23:00Z">
        <w:r w:rsidR="0002745D">
          <w:t xml:space="preserve">Quadro </w:t>
        </w:r>
        <w:r w:rsidR="0002745D">
          <w:rPr>
            <w:noProof/>
          </w:rPr>
          <w:t>29</w:t>
        </w:r>
      </w:ins>
      <w:ins w:id="3931" w:author="Ryan Lemos" w:date="2019-10-09T21:08:00Z">
        <w:r w:rsidR="00A57060">
          <w:fldChar w:fldCharType="end"/>
        </w:r>
      </w:ins>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2027615D" w:rsidR="00FE4DD4" w:rsidRDefault="00FE4DD4" w:rsidP="00B70A30">
      <w:pPr>
        <w:pStyle w:val="Legenda"/>
      </w:pPr>
      <w:bookmarkStart w:id="3932" w:name="_Ref21547727"/>
      <w:bookmarkStart w:id="3933" w:name="_Toc21974310"/>
      <w:r>
        <w:t xml:space="preserve">Quadro </w:t>
      </w:r>
      <w:fldSimple w:instr=" SEQ Quadro \* ARABIC ">
        <w:ins w:id="3934" w:author="Ryan Lemos" w:date="2019-10-14T19:23:00Z">
          <w:r w:rsidR="0002745D">
            <w:rPr>
              <w:noProof/>
            </w:rPr>
            <w:t>29</w:t>
          </w:r>
        </w:ins>
        <w:del w:id="3935" w:author="Ryan Lemos" w:date="2019-10-07T11:05:00Z">
          <w:r w:rsidR="00054B21" w:rsidDel="00EA672B">
            <w:rPr>
              <w:noProof/>
            </w:rPr>
            <w:delText>29</w:delText>
          </w:r>
        </w:del>
      </w:fldSimple>
      <w:bookmarkEnd w:id="3932"/>
      <w:r w:rsidRPr="00E0778B">
        <w:t xml:space="preserve"> - Estória de </w:t>
      </w:r>
      <w:r>
        <w:t>edição de atividades</w:t>
      </w:r>
      <w:bookmarkEnd w:id="3933"/>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Del="00E01488" w:rsidRDefault="003B3A81">
      <w:pPr>
        <w:pStyle w:val="estrias"/>
        <w:numPr>
          <w:ilvl w:val="0"/>
          <w:numId w:val="18"/>
        </w:numPr>
        <w:rPr>
          <w:del w:id="3936" w:author="Ryan Lemos" w:date="2019-10-13T12:57:00Z"/>
        </w:rPr>
      </w:pPr>
      <w:r>
        <w:t>Se a atividade estiver associada a uma turma o professor não poderá editar a atividade.</w:t>
      </w:r>
    </w:p>
    <w:p w14:paraId="57988BA7" w14:textId="374E0390" w:rsidR="000E3B98" w:rsidRDefault="000E3B98">
      <w:pPr>
        <w:pStyle w:val="estrias"/>
        <w:numPr>
          <w:ilvl w:val="0"/>
          <w:numId w:val="18"/>
        </w:numPr>
        <w:rPr>
          <w:ins w:id="3937" w:author="Ryan Lemos" w:date="2019-10-13T12:57:00Z"/>
        </w:rPr>
        <w:pPrChange w:id="3938" w:author="Ryan Lemos" w:date="2019-10-13T12:57:00Z">
          <w:pPr>
            <w:ind w:firstLine="0"/>
          </w:pPr>
        </w:pPrChange>
      </w:pPr>
    </w:p>
    <w:p w14:paraId="52439327" w14:textId="77777777" w:rsidR="00E01488" w:rsidRDefault="00E01488" w:rsidP="00E01488">
      <w:pPr>
        <w:pStyle w:val="Fontes"/>
        <w:rPr>
          <w:ins w:id="3939" w:author="Ryan Lemos" w:date="2019-10-13T12:57:00Z"/>
        </w:rPr>
      </w:pPr>
      <w:ins w:id="3940" w:author="Ryan Lemos" w:date="2019-10-13T12:57:00Z">
        <w:r>
          <w:t>Fonte: PRÓPRIA, 2019.</w:t>
        </w:r>
      </w:ins>
    </w:p>
    <w:p w14:paraId="46EB7711" w14:textId="77777777" w:rsidR="00E01488" w:rsidRDefault="00E01488" w:rsidP="00596E44">
      <w:pPr>
        <w:ind w:firstLine="0"/>
      </w:pPr>
    </w:p>
    <w:p w14:paraId="32334824" w14:textId="1BC2E50C"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3941" w:author="Ryan Lemos" w:date="2019-10-14T19:23:00Z">
        <w:r w:rsidR="0002745D">
          <w:t xml:space="preserve">Figura </w:t>
        </w:r>
        <w:r w:rsidR="0002745D">
          <w:rPr>
            <w:noProof/>
          </w:rPr>
          <w:t>89</w:t>
        </w:r>
      </w:ins>
      <w:del w:id="3942"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3943" w:author="Ryan Lemos" w:date="2019-10-14T19:23:00Z">
        <w:r w:rsidR="0002745D">
          <w:t xml:space="preserve">Figura </w:t>
        </w:r>
        <w:r w:rsidR="0002745D">
          <w:rPr>
            <w:noProof/>
          </w:rPr>
          <w:t>90</w:t>
        </w:r>
      </w:ins>
      <w:del w:id="3944"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3945" w:author="Ryan Lemos" w:date="2019-10-14T19:23:00Z">
        <w:r w:rsidR="0002745D">
          <w:t xml:space="preserve">Figura </w:t>
        </w:r>
        <w:r w:rsidR="0002745D">
          <w:rPr>
            <w:noProof/>
          </w:rPr>
          <w:t>94</w:t>
        </w:r>
      </w:ins>
      <w:del w:id="3946"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547739F8" w:rsidR="00B965E2" w:rsidRDefault="00B965E2" w:rsidP="00B70A30">
      <w:pPr>
        <w:pStyle w:val="Legenda"/>
        <w:keepNext/>
      </w:pPr>
      <w:bookmarkStart w:id="3947" w:name="_Ref20053018"/>
      <w:bookmarkStart w:id="3948" w:name="_Toc21974027"/>
      <w:bookmarkStart w:id="3949" w:name="_Toc21974259"/>
      <w:r>
        <w:lastRenderedPageBreak/>
        <w:t xml:space="preserve">Figura </w:t>
      </w:r>
      <w:fldSimple w:instr=" SEQ Figura \* ARABIC ">
        <w:ins w:id="3950" w:author="Ryan Lemos" w:date="2019-10-14T19:23:00Z">
          <w:r w:rsidR="0002745D">
            <w:rPr>
              <w:noProof/>
            </w:rPr>
            <w:t>94</w:t>
          </w:r>
        </w:ins>
        <w:del w:id="3951" w:author="Ryan Lemos" w:date="2019-10-07T11:05:00Z">
          <w:r w:rsidR="00D343FF" w:rsidDel="00EA672B">
            <w:rPr>
              <w:noProof/>
            </w:rPr>
            <w:delText>100</w:delText>
          </w:r>
        </w:del>
      </w:fldSimple>
      <w:bookmarkEnd w:id="3947"/>
      <w:r>
        <w:t xml:space="preserve"> - Tela de edição de uma atividade</w:t>
      </w:r>
      <w:bookmarkEnd w:id="3948"/>
      <w:bookmarkEnd w:id="3949"/>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0581" cy="2841956"/>
                    </a:xfrm>
                    <a:prstGeom prst="rect">
                      <a:avLst/>
                    </a:prstGeom>
                  </pic:spPr>
                </pic:pic>
              </a:graphicData>
            </a:graphic>
          </wp:inline>
        </w:drawing>
      </w:r>
    </w:p>
    <w:p w14:paraId="1045A8FF" w14:textId="5EED68A7" w:rsidR="007E37B0" w:rsidRDefault="009E79A9" w:rsidP="007E37B0">
      <w:pPr>
        <w:pStyle w:val="Fontes"/>
        <w:rPr>
          <w:ins w:id="3952" w:author="Ryan Lemos" w:date="2019-10-13T12:50:00Z"/>
        </w:rPr>
      </w:pPr>
      <w:ins w:id="3953" w:author="Ryan Lemos" w:date="2019-10-13T12:59:00Z">
        <w:r>
          <w:t>Fonte: PRÓPRIA, 2019. Utilizando o ambiente ILC v.1.</w:t>
        </w:r>
      </w:ins>
    </w:p>
    <w:p w14:paraId="0AB8AA73" w14:textId="53D49C18" w:rsidR="003B3A81" w:rsidRDefault="003B3A81" w:rsidP="004D5E0A"/>
    <w:p w14:paraId="1E7520E2" w14:textId="3E55A22B" w:rsidR="004D5E0A" w:rsidRDefault="004D5E0A" w:rsidP="004D5E0A">
      <w:r>
        <w:t xml:space="preserve">A partir das restrições geradas pela estória do </w:t>
      </w:r>
      <w:ins w:id="3954" w:author="Ryan Lemos" w:date="2019-10-09T21:08:00Z">
        <w:r w:rsidR="00A57060">
          <w:fldChar w:fldCharType="begin"/>
        </w:r>
        <w:r w:rsidR="00A57060">
          <w:instrText xml:space="preserve"> REF _Ref21547727 \h </w:instrText>
        </w:r>
      </w:ins>
      <w:r w:rsidR="00A57060">
        <w:fldChar w:fldCharType="separate"/>
      </w:r>
      <w:ins w:id="3955" w:author="Ryan Lemos" w:date="2019-10-14T19:23:00Z">
        <w:r w:rsidR="0002745D">
          <w:t xml:space="preserve">Quadro </w:t>
        </w:r>
        <w:r w:rsidR="0002745D">
          <w:rPr>
            <w:noProof/>
          </w:rPr>
          <w:t>29</w:t>
        </w:r>
      </w:ins>
      <w:ins w:id="3956" w:author="Ryan Lemos" w:date="2019-10-09T21:08:00Z">
        <w:r w:rsidR="00A57060">
          <w:fldChar w:fldCharType="end"/>
        </w:r>
        <w:r w:rsidR="00A57060">
          <w:t xml:space="preserve"> </w:t>
        </w:r>
      </w:ins>
      <w:del w:id="3957" w:author="Ryan Lemos" w:date="2019-10-09T21:08:00Z">
        <w:r w:rsidRPr="00B70A30" w:rsidDel="00A57060">
          <w:rPr>
            <w:highlight w:val="yellow"/>
          </w:rPr>
          <w:delText>quadro x</w:delText>
        </w:r>
        <w:r w:rsidDel="00A57060">
          <w:delText xml:space="preserve"> </w:delText>
        </w:r>
      </w:del>
      <w:r>
        <w:t>surgiu uma nova necessidade, descrita pela estória do</w:t>
      </w:r>
      <w:del w:id="3958" w:author="Ryan Lemos" w:date="2019-10-09T21:08:00Z">
        <w:r w:rsidDel="00A57060">
          <w:delText xml:space="preserve"> </w:delText>
        </w:r>
      </w:del>
      <w:ins w:id="3959" w:author="Ryan Lemos" w:date="2019-10-09T21:08:00Z">
        <w:r w:rsidR="00A57060">
          <w:t xml:space="preserve"> </w:t>
        </w:r>
        <w:r w:rsidR="00A57060">
          <w:fldChar w:fldCharType="begin"/>
        </w:r>
        <w:r w:rsidR="00A57060">
          <w:instrText xml:space="preserve"> REF _Ref21547754 \h </w:instrText>
        </w:r>
      </w:ins>
      <w:r w:rsidR="00A57060">
        <w:fldChar w:fldCharType="separate"/>
      </w:r>
      <w:ins w:id="3960" w:author="Ryan Lemos" w:date="2019-10-14T19:23:00Z">
        <w:r w:rsidR="0002745D">
          <w:t xml:space="preserve">Quadro </w:t>
        </w:r>
        <w:r w:rsidR="0002745D">
          <w:rPr>
            <w:noProof/>
          </w:rPr>
          <w:t>30</w:t>
        </w:r>
      </w:ins>
      <w:ins w:id="3961" w:author="Ryan Lemos" w:date="2019-10-09T21:08:00Z">
        <w:r w:rsidR="00A57060">
          <w:fldChar w:fldCharType="end"/>
        </w:r>
      </w:ins>
      <w:del w:id="3962" w:author="Ryan Lemos" w:date="2019-10-09T21:08:00Z">
        <w:r w:rsidRPr="00B70A30" w:rsidDel="00A57060">
          <w:rPr>
            <w:highlight w:val="yellow"/>
          </w:rPr>
          <w:delText>quadro x</w:delText>
        </w:r>
      </w:del>
      <w:r>
        <w:t>. Se trata da capacidade de duplicar uma atividade, caso o professor necessite reutilizar uma ou mais questões de uma atividade numa nova atividade.</w:t>
      </w:r>
    </w:p>
    <w:p w14:paraId="1E5715A8" w14:textId="6D565F57" w:rsidR="004D5E0A" w:rsidRDefault="00F7481A" w:rsidP="005074A5">
      <w:pPr>
        <w:pStyle w:val="Legenda"/>
      </w:pPr>
      <w:bookmarkStart w:id="3963" w:name="_Ref21547754"/>
      <w:bookmarkStart w:id="3964" w:name="_Toc21974311"/>
      <w:r>
        <w:t xml:space="preserve">Quadro </w:t>
      </w:r>
      <w:fldSimple w:instr=" SEQ Quadro \* ARABIC ">
        <w:ins w:id="3965" w:author="Ryan Lemos" w:date="2019-10-14T19:23:00Z">
          <w:r w:rsidR="0002745D">
            <w:rPr>
              <w:noProof/>
            </w:rPr>
            <w:t>30</w:t>
          </w:r>
        </w:ins>
        <w:del w:id="3966" w:author="Ryan Lemos" w:date="2019-10-07T11:05:00Z">
          <w:r w:rsidR="00054B21" w:rsidDel="00EA672B">
            <w:rPr>
              <w:noProof/>
            </w:rPr>
            <w:delText>30</w:delText>
          </w:r>
        </w:del>
      </w:fldSimple>
      <w:bookmarkEnd w:id="3963"/>
      <w:r>
        <w:t xml:space="preserve"> - Estória de duplicar atividades</w:t>
      </w:r>
      <w:bookmarkEnd w:id="3964"/>
    </w:p>
    <w:p w14:paraId="2C77E22B" w14:textId="5BA069BC" w:rsidR="00841D83" w:rsidDel="00E01488" w:rsidRDefault="00841D83" w:rsidP="00B70A30">
      <w:pPr>
        <w:pStyle w:val="estrias"/>
        <w:rPr>
          <w:del w:id="3967" w:author="Ryan Lemos" w:date="2019-10-13T12:57:00Z"/>
        </w:rPr>
      </w:pPr>
      <w:commentRangeStart w:id="3968"/>
      <w:commentRangeEnd w:id="3968"/>
      <w:r>
        <w:rPr>
          <w:rStyle w:val="Refdecomentrio"/>
        </w:rPr>
        <w:commentReference w:id="3968"/>
      </w:r>
      <w:r w:rsidR="003B3A81">
        <w:t>Como professor quero ser capaz de duplicar atividades.</w:t>
      </w:r>
    </w:p>
    <w:p w14:paraId="019230A7" w14:textId="0C562511" w:rsidR="004D5E0A" w:rsidRDefault="004D5E0A">
      <w:pPr>
        <w:pStyle w:val="estrias"/>
        <w:rPr>
          <w:ins w:id="3969" w:author="Ryan Lemos" w:date="2019-10-13T12:57:00Z"/>
        </w:rPr>
        <w:pPrChange w:id="3970" w:author="Ryan Lemos" w:date="2019-10-13T12:57:00Z">
          <w:pPr/>
        </w:pPrChange>
      </w:pPr>
    </w:p>
    <w:p w14:paraId="15B05758" w14:textId="77777777" w:rsidR="00E01488" w:rsidRDefault="00E01488" w:rsidP="00E01488">
      <w:pPr>
        <w:pStyle w:val="Fontes"/>
        <w:rPr>
          <w:ins w:id="3971" w:author="Ryan Lemos" w:date="2019-10-13T12:57:00Z"/>
        </w:rPr>
      </w:pPr>
      <w:ins w:id="3972" w:author="Ryan Lemos" w:date="2019-10-13T12:57:00Z">
        <w:r>
          <w:t>Fonte: PRÓPRIA, 2019.</w:t>
        </w:r>
      </w:ins>
    </w:p>
    <w:p w14:paraId="5FD8A7F5" w14:textId="77777777" w:rsidR="00E01488" w:rsidRDefault="00E01488" w:rsidP="004D5E0A"/>
    <w:p w14:paraId="2ED40FF9" w14:textId="3F2C7B5D" w:rsidR="00E33640" w:rsidRPr="0000255B" w:rsidRDefault="004D5E0A" w:rsidP="004D5E0A">
      <w:r>
        <w:t xml:space="preserve">Para que isso fosse possível se utilizou um método do </w:t>
      </w:r>
      <w:commentRangeStart w:id="3973"/>
      <w:proofErr w:type="spellStart"/>
      <w:r>
        <w:t>Eloquent</w:t>
      </w:r>
      <w:commentRangeEnd w:id="3973"/>
      <w:proofErr w:type="spellEnd"/>
      <w:r>
        <w:rPr>
          <w:rStyle w:val="Refdecomentrio"/>
        </w:rPr>
        <w:commentReference w:id="3973"/>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3974" w:author="Ryan Lemos" w:date="2019-10-14T19:23:00Z">
        <w:r w:rsidR="0002745D">
          <w:t xml:space="preserve">Figura </w:t>
        </w:r>
        <w:r w:rsidR="0002745D">
          <w:rPr>
            <w:noProof/>
          </w:rPr>
          <w:t>98</w:t>
        </w:r>
      </w:ins>
      <w:del w:id="3975"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salvos como visto na linha 117 a linha 121. No ambiente para que o professor possa duplicar a atividade, basta clicar no botão de duplicar atividade</w:t>
      </w:r>
      <w:del w:id="3976" w:author="Ryan Lemos" w:date="2019-10-13T15:38:00Z">
        <w:r w:rsidR="0000255B" w:rsidDel="00A768C5">
          <w:delText xml:space="preserve"> conforme seção x</w:delText>
        </w:r>
      </w:del>
      <w:r w:rsidR="0000255B">
        <w:t xml:space="preserve">.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ins w:id="3977" w:author="Ryan Lemos" w:date="2019-10-14T19:23:00Z">
        <w:r w:rsidR="0002745D">
          <w:t xml:space="preserve">Figura </w:t>
        </w:r>
        <w:r w:rsidR="0002745D">
          <w:rPr>
            <w:noProof/>
          </w:rPr>
          <w:t>98</w:t>
        </w:r>
      </w:ins>
      <w:del w:id="3978"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commentRangeStart w:id="3979"/>
      <w:del w:id="3980" w:author="Ryan Lemos" w:date="2019-10-13T12:28:00Z">
        <w:r w:rsidR="0000255B" w:rsidDel="00E70F3A">
          <w:delText>ApiResource</w:delText>
        </w:r>
        <w:commentRangeEnd w:id="3979"/>
        <w:r w:rsidR="0000255B" w:rsidDel="00E70F3A">
          <w:delText xml:space="preserve"> </w:delText>
        </w:r>
      </w:del>
      <w:ins w:id="3981" w:author="Ryan Lemos" w:date="2019-10-13T12:28:00Z">
        <w:r w:rsidR="00E70F3A">
          <w:t xml:space="preserve">API </w:t>
        </w:r>
        <w:proofErr w:type="spellStart"/>
        <w:r w:rsidR="00E70F3A" w:rsidRPr="00E70F3A">
          <w:rPr>
            <w:i/>
            <w:iCs/>
            <w:rPrChange w:id="3982" w:author="Ryan Lemos" w:date="2019-10-13T12:28:00Z">
              <w:rPr/>
            </w:rPrChange>
          </w:rPr>
          <w:t>Resource</w:t>
        </w:r>
        <w:proofErr w:type="spellEnd"/>
        <w:r w:rsidR="00E70F3A">
          <w:t xml:space="preserve"> </w:t>
        </w:r>
      </w:ins>
      <w:r w:rsidR="0000255B">
        <w:t xml:space="preserve">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r w:rsidR="0000255B">
        <w:rPr>
          <w:rStyle w:val="Refdecomentrio"/>
        </w:rPr>
        <w:commentReference w:id="3979"/>
      </w:r>
    </w:p>
    <w:p w14:paraId="1BEDA553" w14:textId="084AD1E2" w:rsidR="00191B4D" w:rsidRDefault="00191B4D" w:rsidP="00B70A30">
      <w:pPr>
        <w:pStyle w:val="Legenda"/>
        <w:keepNext/>
      </w:pPr>
      <w:bookmarkStart w:id="3983" w:name="_Toc21974028"/>
      <w:bookmarkStart w:id="3984" w:name="_Toc21974260"/>
      <w:r>
        <w:lastRenderedPageBreak/>
        <w:t xml:space="preserve">Figura </w:t>
      </w:r>
      <w:fldSimple w:instr=" SEQ Figura \* ARABIC ">
        <w:ins w:id="3985" w:author="Ryan Lemos" w:date="2019-10-14T19:23:00Z">
          <w:r w:rsidR="0002745D">
            <w:rPr>
              <w:noProof/>
            </w:rPr>
            <w:t>95</w:t>
          </w:r>
        </w:ins>
        <w:del w:id="3986" w:author="Ryan Lemos" w:date="2019-10-07T11:05:00Z">
          <w:r w:rsidR="00D343FF" w:rsidDel="00EA672B">
            <w:rPr>
              <w:noProof/>
            </w:rPr>
            <w:delText>101</w:delText>
          </w:r>
        </w:del>
      </w:fldSimple>
      <w:r>
        <w:t xml:space="preserve"> - Função de duplicação de registro</w:t>
      </w:r>
      <w:bookmarkEnd w:id="3983"/>
      <w:bookmarkEnd w:id="3984"/>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58110"/>
                    </a:xfrm>
                    <a:prstGeom prst="rect">
                      <a:avLst/>
                    </a:prstGeom>
                  </pic:spPr>
                </pic:pic>
              </a:graphicData>
            </a:graphic>
          </wp:inline>
        </w:drawing>
      </w:r>
    </w:p>
    <w:p w14:paraId="6D534C63" w14:textId="32366AD6" w:rsidR="00FA420F" w:rsidRPr="00181560" w:rsidRDefault="009E79A9" w:rsidP="00FA420F">
      <w:pPr>
        <w:pStyle w:val="Fontes"/>
        <w:rPr>
          <w:ins w:id="3987" w:author="Ryan Lemos" w:date="2019-10-13T12:52:00Z"/>
        </w:rPr>
      </w:pPr>
      <w:ins w:id="3988" w:author="Ryan Lemos" w:date="2019-10-13T13:01:00Z">
        <w:r>
          <w:t>Fonte: PRÓPRIA, 2019. Utilizando o VSCODE v.1.39.1</w:t>
        </w:r>
      </w:ins>
    </w:p>
    <w:p w14:paraId="22C03EDC" w14:textId="5CF34BC6" w:rsidR="004D5E0A" w:rsidRDefault="004D5E0A" w:rsidP="00FC505B"/>
    <w:p w14:paraId="7CAEE5FF" w14:textId="06D5F0DA"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del w:id="3989" w:author="Ryan Lemos" w:date="2019-10-09T21:09:00Z">
        <w:r w:rsidR="0058721F" w:rsidDel="00A57060">
          <w:delText xml:space="preserve"> </w:delText>
        </w:r>
      </w:del>
      <w:ins w:id="3990" w:author="Ryan Lemos" w:date="2019-10-09T21:09:00Z">
        <w:r w:rsidR="00A57060">
          <w:t xml:space="preserve"> </w:t>
        </w:r>
        <w:r w:rsidR="00A57060">
          <w:fldChar w:fldCharType="begin"/>
        </w:r>
        <w:r w:rsidR="00A57060">
          <w:instrText xml:space="preserve"> REF _Ref21547768 \h </w:instrText>
        </w:r>
      </w:ins>
      <w:r w:rsidR="00A57060">
        <w:fldChar w:fldCharType="separate"/>
      </w:r>
      <w:ins w:id="3991" w:author="Ryan Lemos" w:date="2019-10-14T19:23:00Z">
        <w:r w:rsidR="0002745D">
          <w:t xml:space="preserve">Quadro </w:t>
        </w:r>
        <w:r w:rsidR="0002745D">
          <w:rPr>
            <w:noProof/>
          </w:rPr>
          <w:t>31</w:t>
        </w:r>
      </w:ins>
      <w:ins w:id="3992" w:author="Ryan Lemos" w:date="2019-10-09T21:09:00Z">
        <w:r w:rsidR="00A57060">
          <w:fldChar w:fldCharType="end"/>
        </w:r>
      </w:ins>
      <w:del w:id="3993" w:author="Ryan Lemos" w:date="2019-10-09T21:09:00Z">
        <w:r w:rsidR="0058721F" w:rsidDel="00A57060">
          <w:delText>quadro x</w:delText>
        </w:r>
      </w:del>
      <w:r w:rsidR="0058721F">
        <w:t xml:space="preserve">. </w:t>
      </w:r>
    </w:p>
    <w:p w14:paraId="7AD35439" w14:textId="77777777" w:rsidR="00F7481A" w:rsidRDefault="00F7481A" w:rsidP="00FC505B"/>
    <w:p w14:paraId="21E85821" w14:textId="0CB48775" w:rsidR="0058721F" w:rsidRDefault="00DE4F35" w:rsidP="00B70A30">
      <w:pPr>
        <w:pStyle w:val="Legenda"/>
      </w:pPr>
      <w:bookmarkStart w:id="3994" w:name="_Ref21547768"/>
      <w:bookmarkStart w:id="3995" w:name="_Toc21974312"/>
      <w:r>
        <w:t xml:space="preserve">Quadro </w:t>
      </w:r>
      <w:fldSimple w:instr=" SEQ Quadro \* ARABIC ">
        <w:ins w:id="3996" w:author="Ryan Lemos" w:date="2019-10-14T19:23:00Z">
          <w:r w:rsidR="0002745D">
            <w:rPr>
              <w:noProof/>
            </w:rPr>
            <w:t>31</w:t>
          </w:r>
        </w:ins>
        <w:del w:id="3997" w:author="Ryan Lemos" w:date="2019-10-07T11:05:00Z">
          <w:r w:rsidR="00054B21" w:rsidDel="00EA672B">
            <w:rPr>
              <w:noProof/>
            </w:rPr>
            <w:delText>31</w:delText>
          </w:r>
        </w:del>
      </w:fldSimple>
      <w:bookmarkEnd w:id="3994"/>
      <w:r>
        <w:t xml:space="preserve"> - Estória de geração de PDF da atividade</w:t>
      </w:r>
      <w:bookmarkEnd w:id="3995"/>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Del="00E01488" w:rsidRDefault="00DE4F35" w:rsidP="00B70A30">
      <w:pPr>
        <w:pStyle w:val="estrias"/>
        <w:numPr>
          <w:ilvl w:val="0"/>
          <w:numId w:val="27"/>
        </w:numPr>
        <w:rPr>
          <w:del w:id="3998" w:author="Ryan Lemos" w:date="2019-10-13T12:57:00Z"/>
          <w:b/>
          <w:bCs/>
        </w:rPr>
      </w:pPr>
      <w:r>
        <w:t>A atividade deve conter um cabeçalho em branco para preenchimento em sala.</w:t>
      </w:r>
    </w:p>
    <w:p w14:paraId="004E6790" w14:textId="29138FAE" w:rsidR="00DE4F35" w:rsidRDefault="00DE4F35">
      <w:pPr>
        <w:pStyle w:val="estrias"/>
        <w:numPr>
          <w:ilvl w:val="0"/>
          <w:numId w:val="27"/>
        </w:numPr>
        <w:rPr>
          <w:ins w:id="3999" w:author="Ryan Lemos" w:date="2019-10-13T12:57:00Z"/>
        </w:rPr>
        <w:pPrChange w:id="4000" w:author="Ryan Lemos" w:date="2019-10-13T12:57:00Z">
          <w:pPr/>
        </w:pPrChange>
      </w:pPr>
    </w:p>
    <w:p w14:paraId="1ECE213D" w14:textId="77777777" w:rsidR="00E01488" w:rsidRDefault="00E01488" w:rsidP="00E01488">
      <w:pPr>
        <w:pStyle w:val="Fontes"/>
        <w:rPr>
          <w:ins w:id="4001" w:author="Ryan Lemos" w:date="2019-10-13T12:57:00Z"/>
        </w:rPr>
      </w:pPr>
      <w:ins w:id="4002" w:author="Ryan Lemos" w:date="2019-10-13T12:57:00Z">
        <w:r>
          <w:t>Fonte: PRÓPRIA, 2019.</w:t>
        </w:r>
      </w:ins>
    </w:p>
    <w:p w14:paraId="6E7BCF57" w14:textId="77777777" w:rsidR="00E01488" w:rsidRDefault="00E01488" w:rsidP="00885747"/>
    <w:p w14:paraId="679B3561" w14:textId="41AB722C" w:rsidR="001D34DC" w:rsidRDefault="00DE4F35" w:rsidP="001D34DC">
      <w:pPr>
        <w:rPr>
          <w:ins w:id="4003" w:author="Ryan Lemos" w:date="2019-10-14T19:21:00Z"/>
        </w:rPr>
      </w:pPr>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4004"/>
      <w:r w:rsidR="007427E3">
        <w:t>DOMPDF</w:t>
      </w:r>
      <w:commentRangeEnd w:id="4004"/>
      <w:r w:rsidR="007427E3">
        <w:rPr>
          <w:rStyle w:val="Refdecomentrio"/>
        </w:rPr>
        <w:commentReference w:id="4004"/>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4005"/>
      <w:r w:rsidR="007427E3">
        <w:t>seção</w:t>
      </w:r>
      <w:ins w:id="4006" w:author="Ryan Lemos" w:date="2019-10-14T19:05:00Z">
        <w:r w:rsidR="006228CE">
          <w:t xml:space="preserve"> </w:t>
        </w:r>
        <w:r w:rsidR="006228CE">
          <w:fldChar w:fldCharType="begin"/>
        </w:r>
        <w:r w:rsidR="006228CE">
          <w:instrText xml:space="preserve"> REF _Ref21972368 \r \h </w:instrText>
        </w:r>
      </w:ins>
      <w:r w:rsidR="001864F9">
        <w:instrText xml:space="preserve"> \* MERGEFORMAT </w:instrText>
      </w:r>
      <w:r w:rsidR="006228CE">
        <w:fldChar w:fldCharType="separate"/>
      </w:r>
      <w:ins w:id="4007" w:author="Ryan Lemos" w:date="2019-10-14T19:23:00Z">
        <w:r w:rsidR="0002745D">
          <w:t>2.2.4.8</w:t>
        </w:r>
      </w:ins>
      <w:ins w:id="4008" w:author="Ryan Lemos" w:date="2019-10-14T19:05:00Z">
        <w:r w:rsidR="006228CE">
          <w:fldChar w:fldCharType="end"/>
        </w:r>
      </w:ins>
      <w:del w:id="4009" w:author="Ryan Lemos" w:date="2019-10-14T19:05:00Z">
        <w:r w:rsidR="007427E3" w:rsidDel="006228CE">
          <w:delText xml:space="preserve"> </w:delText>
        </w:r>
      </w:del>
      <w:ins w:id="4010" w:author="Ryan Lemos" w:date="2019-10-14T19:05:00Z">
        <w:r w:rsidR="006228CE">
          <w:t xml:space="preserve"> </w:t>
        </w:r>
      </w:ins>
      <w:del w:id="4011" w:author="Ryan Lemos" w:date="2019-10-14T19:05:00Z">
        <w:r w:rsidR="007427E3" w:rsidDel="006228CE">
          <w:delText>X</w:delText>
        </w:r>
      </w:del>
      <w:r w:rsidR="007427E3">
        <w:t>.</w:t>
      </w:r>
      <w:commentRangeEnd w:id="4005"/>
      <w:r w:rsidR="007427E3">
        <w:rPr>
          <w:rStyle w:val="Refdecomentrio"/>
        </w:rPr>
        <w:commentReference w:id="4005"/>
      </w:r>
      <w:r w:rsidR="007427E3">
        <w:t xml:space="preserve"> A </w:t>
      </w:r>
      <w:ins w:id="4012" w:author="Ryan Lemos" w:date="2019-10-14T19:11:00Z">
        <w:r w:rsidR="001864F9">
          <w:fldChar w:fldCharType="begin"/>
        </w:r>
        <w:r w:rsidR="001864F9">
          <w:instrText xml:space="preserve"> REF _Ref21972689 \h </w:instrText>
        </w:r>
      </w:ins>
      <w:r w:rsidR="001864F9">
        <w:fldChar w:fldCharType="separate"/>
      </w:r>
      <w:ins w:id="4013" w:author="Ryan Lemos" w:date="2019-10-14T19:23:00Z">
        <w:r w:rsidR="0002745D">
          <w:t xml:space="preserve">Figura </w:t>
        </w:r>
        <w:r w:rsidR="0002745D">
          <w:rPr>
            <w:noProof/>
          </w:rPr>
          <w:t>96</w:t>
        </w:r>
      </w:ins>
      <w:ins w:id="4014" w:author="Ryan Lemos" w:date="2019-10-14T19:11:00Z">
        <w:r w:rsidR="001864F9">
          <w:fldChar w:fldCharType="end"/>
        </w:r>
        <w:r w:rsidR="001864F9">
          <w:t xml:space="preserve">A se trata de algumas questões da atividade gerada, já a </w:t>
        </w:r>
      </w:ins>
      <w:ins w:id="4015" w:author="Ryan Lemos" w:date="2019-10-14T19:12:00Z">
        <w:r w:rsidR="001864F9">
          <w:fldChar w:fldCharType="begin"/>
        </w:r>
        <w:r w:rsidR="001864F9">
          <w:instrText xml:space="preserve"> REF _Ref21972689 \h </w:instrText>
        </w:r>
      </w:ins>
      <w:ins w:id="4016" w:author="Ryan Lemos" w:date="2019-10-14T19:12:00Z">
        <w:r w:rsidR="001864F9">
          <w:fldChar w:fldCharType="separate"/>
        </w:r>
      </w:ins>
      <w:ins w:id="4017" w:author="Ryan Lemos" w:date="2019-10-14T19:23:00Z">
        <w:r w:rsidR="0002745D">
          <w:t xml:space="preserve">Figura </w:t>
        </w:r>
        <w:r w:rsidR="0002745D">
          <w:rPr>
            <w:noProof/>
          </w:rPr>
          <w:t>96</w:t>
        </w:r>
      </w:ins>
      <w:ins w:id="4018" w:author="Ryan Lemos" w:date="2019-10-14T19:12:00Z">
        <w:r w:rsidR="001864F9">
          <w:fldChar w:fldCharType="end"/>
        </w:r>
        <w:r w:rsidR="001864F9">
          <w:t xml:space="preserve">B se refere ao gabarito da atividade da </w:t>
        </w:r>
        <w:r w:rsidR="001864F9">
          <w:fldChar w:fldCharType="begin"/>
        </w:r>
        <w:r w:rsidR="001864F9">
          <w:instrText xml:space="preserve"> REF _Ref21972689 \h </w:instrText>
        </w:r>
      </w:ins>
      <w:ins w:id="4019" w:author="Ryan Lemos" w:date="2019-10-14T19:12:00Z">
        <w:r w:rsidR="001864F9">
          <w:fldChar w:fldCharType="separate"/>
        </w:r>
      </w:ins>
      <w:ins w:id="4020" w:author="Ryan Lemos" w:date="2019-10-14T19:23:00Z">
        <w:r w:rsidR="0002745D">
          <w:t xml:space="preserve">Figura </w:t>
        </w:r>
        <w:r w:rsidR="0002745D">
          <w:rPr>
            <w:noProof/>
          </w:rPr>
          <w:t>96</w:t>
        </w:r>
      </w:ins>
      <w:ins w:id="4021" w:author="Ryan Lemos" w:date="2019-10-14T19:12:00Z">
        <w:r w:rsidR="001864F9">
          <w:fldChar w:fldCharType="end"/>
        </w:r>
      </w:ins>
      <w:ins w:id="4022" w:author="Ryan Lemos" w:date="2019-10-14T19:21:00Z">
        <w:r w:rsidR="001D34DC">
          <w:t>A</w:t>
        </w:r>
      </w:ins>
      <w:ins w:id="4023" w:author="Ryan Lemos" w:date="2019-10-14T19:12:00Z">
        <w:r w:rsidR="001864F9">
          <w:t>.</w:t>
        </w:r>
      </w:ins>
    </w:p>
    <w:p w14:paraId="7B47B557" w14:textId="6C17C987" w:rsidR="003B3A81" w:rsidDel="001864F9" w:rsidRDefault="001D34DC">
      <w:pPr>
        <w:rPr>
          <w:del w:id="4024" w:author="Ryan Lemos" w:date="2019-10-14T19:10:00Z"/>
        </w:rPr>
      </w:pPr>
      <w:ins w:id="4025" w:author="Ryan Lemos" w:date="2019-10-14T19:21:00Z">
        <w:r w:rsidDel="001D34DC">
          <w:t xml:space="preserve"> </w:t>
        </w:r>
      </w:ins>
      <w:del w:id="4026" w:author="Ryan Lemos" w:date="2019-10-14T19:21:00Z">
        <w:r w:rsidR="00B70A30" w:rsidDel="001D34DC">
          <w:fldChar w:fldCharType="begin"/>
        </w:r>
        <w:r w:rsidR="00B70A30" w:rsidDel="001D34DC">
          <w:delInstrText xml:space="preserve"> REF _Ref20561698 \h </w:delInstrText>
        </w:r>
        <w:r w:rsidR="001864F9" w:rsidDel="001D34DC">
          <w:delInstrText xml:space="preserve"> \* MERGEFORMAT </w:delInstrText>
        </w:r>
        <w:r w:rsidR="00B70A30" w:rsidDel="001D34DC">
          <w:fldChar w:fldCharType="separate"/>
        </w:r>
      </w:del>
      <w:del w:id="4027" w:author="Ryan Lemos" w:date="2019-10-07T11:05:00Z">
        <w:r w:rsidR="00054B21" w:rsidDel="00EA672B">
          <w:delText xml:space="preserve">Figura </w:delText>
        </w:r>
        <w:r w:rsidR="00054B21" w:rsidDel="00EA672B">
          <w:rPr>
            <w:noProof/>
          </w:rPr>
          <w:delText>102</w:delText>
        </w:r>
      </w:del>
      <w:del w:id="4028" w:author="Ryan Lemos" w:date="2019-10-14T19:21:00Z">
        <w:r w:rsidR="00B70A30" w:rsidDel="001D34DC">
          <w:fldChar w:fldCharType="end"/>
        </w:r>
      </w:del>
    </w:p>
    <w:p w14:paraId="071F14B4" w14:textId="2313D79D" w:rsidR="007427E3" w:rsidRDefault="007427E3">
      <w:pPr>
        <w:pPrChange w:id="4029" w:author="Ryan Lemos" w:date="2019-10-14T19:21:00Z">
          <w:pPr>
            <w:ind w:firstLine="0"/>
            <w:jc w:val="left"/>
          </w:pPr>
        </w:pPrChange>
      </w:pPr>
    </w:p>
    <w:p w14:paraId="05964590" w14:textId="4522FD08" w:rsidR="006228CE" w:rsidRDefault="006228CE">
      <w:pPr>
        <w:pStyle w:val="Legenda"/>
        <w:keepNext/>
        <w:rPr>
          <w:ins w:id="4030" w:author="Ryan Lemos" w:date="2019-10-14T19:05:00Z"/>
        </w:rPr>
        <w:pPrChange w:id="4031" w:author="Ryan Lemos" w:date="2019-10-14T19:05:00Z">
          <w:pPr>
            <w:pStyle w:val="Legenda"/>
          </w:pPr>
        </w:pPrChange>
      </w:pPr>
      <w:bookmarkStart w:id="4032" w:name="_Ref21972689"/>
      <w:bookmarkStart w:id="4033" w:name="_Toc21974029"/>
      <w:bookmarkStart w:id="4034" w:name="_Toc21974261"/>
      <w:bookmarkStart w:id="4035" w:name="_Ref20561698"/>
      <w:ins w:id="4036" w:author="Ryan Lemos" w:date="2019-10-14T19:05:00Z">
        <w:r>
          <w:lastRenderedPageBreak/>
          <w:t xml:space="preserve">Figura </w:t>
        </w:r>
        <w:r>
          <w:fldChar w:fldCharType="begin"/>
        </w:r>
        <w:r>
          <w:instrText xml:space="preserve"> SEQ Figura \* ARABIC </w:instrText>
        </w:r>
      </w:ins>
      <w:r>
        <w:fldChar w:fldCharType="separate"/>
      </w:r>
      <w:ins w:id="4037" w:author="Ryan Lemos" w:date="2019-10-14T19:23:00Z">
        <w:r w:rsidR="0002745D">
          <w:rPr>
            <w:noProof/>
          </w:rPr>
          <w:t>96</w:t>
        </w:r>
      </w:ins>
      <w:ins w:id="4038" w:author="Ryan Lemos" w:date="2019-10-14T19:05:00Z">
        <w:r>
          <w:fldChar w:fldCharType="end"/>
        </w:r>
        <w:bookmarkEnd w:id="4032"/>
        <w:r>
          <w:t xml:space="preserve"> - </w:t>
        </w:r>
        <w:r w:rsidRPr="002F4C1E">
          <w:t>Exemplo de atividade gerada pelo ambiente</w:t>
        </w:r>
        <w:bookmarkEnd w:id="4033"/>
        <w:bookmarkEnd w:id="4034"/>
      </w:ins>
    </w:p>
    <w:p w14:paraId="4E13506C" w14:textId="43506B24" w:rsidR="00B70A30" w:rsidDel="006228CE" w:rsidRDefault="006228CE" w:rsidP="00B70A30">
      <w:pPr>
        <w:pStyle w:val="Legenda"/>
        <w:keepNext/>
        <w:rPr>
          <w:del w:id="4039" w:author="Ryan Lemos" w:date="2019-10-14T19:04:00Z"/>
        </w:rPr>
      </w:pPr>
      <w:ins w:id="4040" w:author="Ryan Lemos" w:date="2019-10-14T19:05:00Z">
        <w:r>
          <w:rPr>
            <w:b w:val="0"/>
            <w:iCs w:val="0"/>
            <w:noProof/>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25">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ins>
      <w:del w:id="4041" w:author="Ryan Lemos" w:date="2019-10-14T19:04:00Z">
        <w:r w:rsidR="00B70A30" w:rsidDel="006228CE">
          <w:delText xml:space="preserve">Figura </w:delText>
        </w:r>
        <w:r w:rsidR="00B06645" w:rsidDel="006228CE">
          <w:rPr>
            <w:b w:val="0"/>
            <w:iCs w:val="0"/>
          </w:rPr>
          <w:fldChar w:fldCharType="begin"/>
        </w:r>
        <w:r w:rsidR="00B06645" w:rsidDel="006228CE">
          <w:delInstrText xml:space="preserve"> SEQ Figura \* ARABIC </w:delInstrText>
        </w:r>
        <w:r w:rsidR="00B06645" w:rsidDel="006228CE">
          <w:rPr>
            <w:b w:val="0"/>
            <w:iCs w:val="0"/>
          </w:rPr>
          <w:fldChar w:fldCharType="separate"/>
        </w:r>
      </w:del>
      <w:del w:id="4042" w:author="Ryan Lemos" w:date="2019-10-07T11:05:00Z">
        <w:r w:rsidR="00D343FF" w:rsidDel="00EA672B">
          <w:rPr>
            <w:noProof/>
          </w:rPr>
          <w:delText>102</w:delText>
        </w:r>
      </w:del>
      <w:del w:id="4043" w:author="Ryan Lemos" w:date="2019-10-14T19:04:00Z">
        <w:r w:rsidR="00B06645" w:rsidDel="006228CE">
          <w:rPr>
            <w:b w:val="0"/>
            <w:iCs w:val="0"/>
            <w:noProof/>
          </w:rPr>
          <w:fldChar w:fldCharType="end"/>
        </w:r>
        <w:bookmarkEnd w:id="4035"/>
        <w:r w:rsidR="00B70A30" w:rsidDel="006228CE">
          <w:delText xml:space="preserve"> - Exemplo de atividade gerada pelo ambiente</w:delText>
        </w:r>
      </w:del>
    </w:p>
    <w:p w14:paraId="6906617A" w14:textId="1D1743C0" w:rsidR="00B70A30" w:rsidRPr="00B70A30" w:rsidRDefault="00B70A30" w:rsidP="00B70A30">
      <w:pPr>
        <w:ind w:firstLine="0"/>
        <w:jc w:val="center"/>
      </w:pPr>
      <w:commentRangeStart w:id="4044"/>
      <w:del w:id="4045" w:author="Ryan Lemos" w:date="2019-10-14T19:04:00Z">
        <w:r w:rsidDel="006228CE">
          <w:rPr>
            <w:noProof/>
          </w:rPr>
          <w:drawing>
            <wp:inline distT="0" distB="0" distL="0" distR="0" wp14:anchorId="73C90E32" wp14:editId="208ECCDB">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6">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del>
      <w:commentRangeEnd w:id="4044"/>
      <w:r w:rsidR="00B32D53">
        <w:rPr>
          <w:rStyle w:val="Refdecomentrio"/>
        </w:rPr>
        <w:commentReference w:id="4044"/>
      </w:r>
    </w:p>
    <w:p w14:paraId="3FB8E609" w14:textId="77777777" w:rsidR="004002CD" w:rsidRDefault="004002CD" w:rsidP="004002CD">
      <w:pPr>
        <w:pStyle w:val="Fontes"/>
        <w:rPr>
          <w:ins w:id="4046" w:author="Ryan Lemos" w:date="2019-10-14T11:05:00Z"/>
        </w:rPr>
      </w:pPr>
      <w:ins w:id="4047" w:author="Ryan Lemos" w:date="2019-10-14T11:05:00Z">
        <w:r>
          <w:t xml:space="preserve">Fonte: PRÓPRIA, 2019. Utilizando o Adobe </w:t>
        </w:r>
        <w:proofErr w:type="spellStart"/>
        <w:r>
          <w:t>Acrobrat</w:t>
        </w:r>
        <w:proofErr w:type="spellEnd"/>
        <w:r>
          <w:t xml:space="preserve"> Reader DC v.19.012.</w:t>
        </w:r>
      </w:ins>
    </w:p>
    <w:p w14:paraId="1E60AD1C" w14:textId="77777777" w:rsidR="00B73552" w:rsidRDefault="00B73552" w:rsidP="00885747">
      <w:pPr>
        <w:rPr>
          <w:ins w:id="4048" w:author="Ryan Lemos" w:date="2019-10-09T21:09:00Z"/>
        </w:rPr>
      </w:pPr>
    </w:p>
    <w:p w14:paraId="187586BF" w14:textId="0BCF6D0A"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w:t>
      </w:r>
      <w:del w:id="4049" w:author="Ryan Lemos" w:date="2019-10-09T21:09:00Z">
        <w:r w:rsidR="00D43835" w:rsidDel="00B73552">
          <w:delText xml:space="preserve">Assim surge uma série de estórias, </w:delText>
        </w:r>
        <w:r w:rsidR="00D43835" w:rsidRPr="005B582B" w:rsidDel="00B73552">
          <w:rPr>
            <w:highlight w:val="yellow"/>
          </w:rPr>
          <w:delText>estória x até y</w:delText>
        </w:r>
        <w:r w:rsidR="00D43835" w:rsidDel="00B73552">
          <w:delText xml:space="preserve">, que descrevem o processo de gerenciamento das atividades de uma turma. </w:delText>
        </w:r>
      </w:del>
      <w:r w:rsidR="00D43835">
        <w:t xml:space="preserve">A </w:t>
      </w:r>
      <w:del w:id="4050" w:author="Ryan Lemos" w:date="2019-10-09T21:10:00Z">
        <w:r w:rsidR="00D43835" w:rsidRPr="005B582B" w:rsidDel="00B73552">
          <w:rPr>
            <w:highlight w:val="yellow"/>
          </w:rPr>
          <w:delText>estória x</w:delText>
        </w:r>
      </w:del>
      <w:ins w:id="4051" w:author="Ryan Lemos" w:date="2019-10-09T21:10:00Z">
        <w:r w:rsidR="00B73552">
          <w:t xml:space="preserve">estória do </w:t>
        </w:r>
        <w:r w:rsidR="00B73552">
          <w:fldChar w:fldCharType="begin"/>
        </w:r>
        <w:r w:rsidR="00B73552">
          <w:instrText xml:space="preserve"> REF _Ref21547843 \h </w:instrText>
        </w:r>
      </w:ins>
      <w:r w:rsidR="00B73552">
        <w:fldChar w:fldCharType="separate"/>
      </w:r>
      <w:ins w:id="4052" w:author="Ryan Lemos" w:date="2019-10-14T19:23:00Z">
        <w:r w:rsidR="0002745D">
          <w:t xml:space="preserve">Quadro </w:t>
        </w:r>
        <w:r w:rsidR="0002745D">
          <w:rPr>
            <w:noProof/>
          </w:rPr>
          <w:t>32</w:t>
        </w:r>
      </w:ins>
      <w:ins w:id="4053" w:author="Ryan Lemos" w:date="2019-10-09T21:10:00Z">
        <w:r w:rsidR="00B73552">
          <w:fldChar w:fldCharType="end"/>
        </w:r>
      </w:ins>
      <w:r w:rsidR="00D43835">
        <w:t xml:space="preserve"> representa o anseio do professor por visualizar as atividades que foram atribuídas aos alunos. </w:t>
      </w:r>
    </w:p>
    <w:p w14:paraId="023A54E3" w14:textId="77777777" w:rsidR="00FE4DD4" w:rsidRDefault="00FE4DD4" w:rsidP="00885747"/>
    <w:p w14:paraId="4C24977F" w14:textId="586F955B" w:rsidR="00642301" w:rsidRDefault="00FE4DD4" w:rsidP="00B70A30">
      <w:pPr>
        <w:pStyle w:val="Legenda"/>
      </w:pPr>
      <w:bookmarkStart w:id="4054" w:name="_Ref21547843"/>
      <w:bookmarkStart w:id="4055" w:name="_Toc21974313"/>
      <w:r>
        <w:t xml:space="preserve">Quadro </w:t>
      </w:r>
      <w:fldSimple w:instr=" SEQ Quadro \* ARABIC ">
        <w:ins w:id="4056" w:author="Ryan Lemos" w:date="2019-10-14T19:23:00Z">
          <w:r w:rsidR="0002745D">
            <w:rPr>
              <w:noProof/>
            </w:rPr>
            <w:t>32</w:t>
          </w:r>
        </w:ins>
        <w:del w:id="4057" w:author="Ryan Lemos" w:date="2019-10-07T11:05:00Z">
          <w:r w:rsidR="00054B21" w:rsidDel="00EA672B">
            <w:rPr>
              <w:noProof/>
            </w:rPr>
            <w:delText>32</w:delText>
          </w:r>
        </w:del>
      </w:fldSimple>
      <w:bookmarkEnd w:id="4054"/>
      <w:r w:rsidRPr="00CA69A4">
        <w:t xml:space="preserve"> - Estória de </w:t>
      </w:r>
      <w:r>
        <w:t>visualização de atividades associadas</w:t>
      </w:r>
      <w:bookmarkEnd w:id="4055"/>
    </w:p>
    <w:p w14:paraId="7AF79CDE" w14:textId="41237A83" w:rsidR="00642301" w:rsidRPr="005B582B" w:rsidDel="00E01488" w:rsidRDefault="00642301">
      <w:pPr>
        <w:pStyle w:val="estrias"/>
        <w:rPr>
          <w:del w:id="4058" w:author="Ryan Lemos" w:date="2019-10-13T12:57:00Z"/>
          <w:b/>
          <w:bCs/>
        </w:rPr>
      </w:pPr>
      <w:r>
        <w:t xml:space="preserve">Como professor quero ser capaz de </w:t>
      </w:r>
      <w:r w:rsidR="00D43835">
        <w:t>visualizar as atividades que enviei aos alunos.</w:t>
      </w:r>
    </w:p>
    <w:p w14:paraId="25881E53" w14:textId="257C3287" w:rsidR="00642301" w:rsidRDefault="00642301">
      <w:pPr>
        <w:pStyle w:val="estrias"/>
        <w:rPr>
          <w:ins w:id="4059" w:author="Ryan Lemos" w:date="2019-10-13T12:57:00Z"/>
        </w:rPr>
        <w:pPrChange w:id="4060" w:author="Ryan Lemos" w:date="2019-10-13T12:57:00Z">
          <w:pPr/>
        </w:pPrChange>
      </w:pPr>
    </w:p>
    <w:p w14:paraId="4B8A01EE" w14:textId="77777777" w:rsidR="00E01488" w:rsidRDefault="00E01488" w:rsidP="00E01488">
      <w:pPr>
        <w:pStyle w:val="Fontes"/>
        <w:rPr>
          <w:ins w:id="4061" w:author="Ryan Lemos" w:date="2019-10-13T12:57:00Z"/>
        </w:rPr>
      </w:pPr>
      <w:ins w:id="4062" w:author="Ryan Lemos" w:date="2019-10-13T12:57:00Z">
        <w:r>
          <w:t>Fonte: PRÓPRIA, 2019.</w:t>
        </w:r>
      </w:ins>
    </w:p>
    <w:p w14:paraId="28AB37D7" w14:textId="77777777" w:rsidR="00E01488" w:rsidRDefault="00E01488" w:rsidP="00885747"/>
    <w:p w14:paraId="0E37A876" w14:textId="68A683E5"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4063" w:author="Ryan Lemos" w:date="2019-10-14T19:23:00Z">
        <w:r w:rsidR="0002745D">
          <w:t xml:space="preserve">Figura </w:t>
        </w:r>
        <w:r w:rsidR="0002745D">
          <w:rPr>
            <w:noProof/>
          </w:rPr>
          <w:t>97</w:t>
        </w:r>
      </w:ins>
      <w:del w:id="4064"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7F63652D" w:rsidR="00B965E2" w:rsidRDefault="00B965E2" w:rsidP="00B70A30">
      <w:pPr>
        <w:pStyle w:val="Legenda"/>
        <w:keepNext/>
      </w:pPr>
      <w:bookmarkStart w:id="4065" w:name="_Ref20053051"/>
      <w:bookmarkStart w:id="4066" w:name="_Toc21974030"/>
      <w:bookmarkStart w:id="4067" w:name="_Toc21974262"/>
      <w:r>
        <w:lastRenderedPageBreak/>
        <w:t xml:space="preserve">Figura </w:t>
      </w:r>
      <w:fldSimple w:instr=" SEQ Figura \* ARABIC ">
        <w:ins w:id="4068" w:author="Ryan Lemos" w:date="2019-10-14T19:23:00Z">
          <w:r w:rsidR="0002745D">
            <w:rPr>
              <w:noProof/>
            </w:rPr>
            <w:t>97</w:t>
          </w:r>
        </w:ins>
        <w:del w:id="4069" w:author="Ryan Lemos" w:date="2019-10-07T11:05:00Z">
          <w:r w:rsidR="00D343FF" w:rsidDel="00EA672B">
            <w:rPr>
              <w:noProof/>
            </w:rPr>
            <w:delText>103</w:delText>
          </w:r>
        </w:del>
      </w:fldSimple>
      <w:bookmarkEnd w:id="4065"/>
      <w:r>
        <w:t xml:space="preserve"> - Tela de listagem de atividades associadas a uma turma</w:t>
      </w:r>
      <w:bookmarkEnd w:id="4066"/>
      <w:bookmarkEnd w:id="4067"/>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57183" cy="2510249"/>
                    </a:xfrm>
                    <a:prstGeom prst="rect">
                      <a:avLst/>
                    </a:prstGeom>
                  </pic:spPr>
                </pic:pic>
              </a:graphicData>
            </a:graphic>
          </wp:inline>
        </w:drawing>
      </w:r>
    </w:p>
    <w:p w14:paraId="5B710106" w14:textId="0704B576" w:rsidR="007E37B0" w:rsidRDefault="009E79A9" w:rsidP="007E37B0">
      <w:pPr>
        <w:pStyle w:val="Fontes"/>
        <w:rPr>
          <w:ins w:id="4070" w:author="Ryan Lemos" w:date="2019-10-13T12:50:00Z"/>
        </w:rPr>
      </w:pPr>
      <w:ins w:id="4071" w:author="Ryan Lemos" w:date="2019-10-13T12:59:00Z">
        <w:r>
          <w:t>Fonte: PRÓPRIA, 2019. Utilizando o ambiente ILC v.1.</w:t>
        </w:r>
      </w:ins>
    </w:p>
    <w:p w14:paraId="6AA248BE" w14:textId="77777777" w:rsidR="00FB7263" w:rsidRDefault="00FB7263" w:rsidP="00B70A30">
      <w:pPr>
        <w:pStyle w:val="Legenda"/>
      </w:pPr>
    </w:p>
    <w:p w14:paraId="3A9E6767" w14:textId="4B3DF9C3" w:rsidR="00FB7263" w:rsidRDefault="00FB7263" w:rsidP="00FB7263">
      <w:r>
        <w:t>As atividades criadas anteriormente</w:t>
      </w:r>
      <w:del w:id="4072" w:author="Ryan Lemos" w:date="2019-10-13T15:38:00Z">
        <w:r w:rsidDel="00A768C5">
          <w:delText>, conforme seção x</w:delText>
        </w:r>
      </w:del>
      <w:r>
        <w:t>, podem ser atribuídas a um ou mais alunos de uma turma. A estória que descreve esse processo de associação pode ser vista no</w:t>
      </w:r>
      <w:del w:id="4073" w:author="Ryan Lemos" w:date="2019-10-09T21:10:00Z">
        <w:r w:rsidDel="00B73552">
          <w:delText xml:space="preserve"> </w:delText>
        </w:r>
      </w:del>
      <w:ins w:id="4074" w:author="Ryan Lemos" w:date="2019-10-09T21:10:00Z">
        <w:r w:rsidR="00B73552">
          <w:t xml:space="preserve"> </w:t>
        </w:r>
        <w:r w:rsidR="00B73552">
          <w:fldChar w:fldCharType="begin"/>
        </w:r>
        <w:r w:rsidR="00B73552">
          <w:instrText xml:space="preserve"> REF _Ref21547862 \h </w:instrText>
        </w:r>
      </w:ins>
      <w:r w:rsidR="00B73552">
        <w:fldChar w:fldCharType="separate"/>
      </w:r>
      <w:ins w:id="4075" w:author="Ryan Lemos" w:date="2019-10-14T19:23:00Z">
        <w:r w:rsidR="0002745D">
          <w:t xml:space="preserve">Quadro </w:t>
        </w:r>
        <w:r w:rsidR="0002745D">
          <w:rPr>
            <w:noProof/>
          </w:rPr>
          <w:t>33</w:t>
        </w:r>
      </w:ins>
      <w:ins w:id="4076" w:author="Ryan Lemos" w:date="2019-10-09T21:10:00Z">
        <w:r w:rsidR="00B73552">
          <w:fldChar w:fldCharType="end"/>
        </w:r>
      </w:ins>
      <w:del w:id="4077" w:author="Ryan Lemos" w:date="2019-10-09T21:10:00Z">
        <w:r w:rsidDel="00B73552">
          <w:delText>quadro x</w:delText>
        </w:r>
      </w:del>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38422B0C" w:rsidR="001B007E" w:rsidRDefault="00FE4DD4" w:rsidP="00B70A30">
      <w:pPr>
        <w:pStyle w:val="Legenda"/>
      </w:pPr>
      <w:bookmarkStart w:id="4078" w:name="_Ref21547862"/>
      <w:bookmarkStart w:id="4079" w:name="_Toc21974314"/>
      <w:r>
        <w:t xml:space="preserve">Quadro </w:t>
      </w:r>
      <w:fldSimple w:instr=" SEQ Quadro \* ARABIC ">
        <w:ins w:id="4080" w:author="Ryan Lemos" w:date="2019-10-14T19:23:00Z">
          <w:r w:rsidR="0002745D">
            <w:rPr>
              <w:noProof/>
            </w:rPr>
            <w:t>33</w:t>
          </w:r>
        </w:ins>
        <w:del w:id="4081" w:author="Ryan Lemos" w:date="2019-10-07T11:05:00Z">
          <w:r w:rsidR="00054B21" w:rsidDel="00EA672B">
            <w:rPr>
              <w:noProof/>
            </w:rPr>
            <w:delText>33</w:delText>
          </w:r>
        </w:del>
      </w:fldSimple>
      <w:bookmarkEnd w:id="4078"/>
      <w:r w:rsidRPr="00D7662E">
        <w:t xml:space="preserve"> - Estória de </w:t>
      </w:r>
      <w:r>
        <w:t>associação de atividades a alunos</w:t>
      </w:r>
      <w:bookmarkEnd w:id="4079"/>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Del="00E01488" w:rsidRDefault="00A1166E" w:rsidP="005074A5">
      <w:pPr>
        <w:pStyle w:val="estrias"/>
        <w:numPr>
          <w:ilvl w:val="0"/>
          <w:numId w:val="31"/>
        </w:numPr>
        <w:rPr>
          <w:del w:id="4082" w:author="Ryan Lemos" w:date="2019-10-13T12:57:00Z"/>
        </w:r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pPr>
        <w:pStyle w:val="estrias"/>
        <w:numPr>
          <w:ilvl w:val="0"/>
          <w:numId w:val="31"/>
        </w:numPr>
        <w:pPrChange w:id="4083" w:author="Ryan Lemos" w:date="2019-10-13T12:57:00Z">
          <w:pPr>
            <w:ind w:firstLine="0"/>
            <w:jc w:val="center"/>
          </w:pPr>
        </w:pPrChange>
      </w:pPr>
    </w:p>
    <w:p w14:paraId="0878E49A" w14:textId="77777777" w:rsidR="00E01488" w:rsidRDefault="00E01488" w:rsidP="00E01488">
      <w:pPr>
        <w:pStyle w:val="Fontes"/>
        <w:rPr>
          <w:ins w:id="4084" w:author="Ryan Lemos" w:date="2019-10-13T12:57:00Z"/>
        </w:rPr>
      </w:pPr>
      <w:ins w:id="4085" w:author="Ryan Lemos" w:date="2019-10-13T12:57:00Z">
        <w:r>
          <w:t>Fonte: PRÓPRIA, 2019.</w:t>
        </w:r>
      </w:ins>
    </w:p>
    <w:p w14:paraId="0F0613AE" w14:textId="77777777" w:rsidR="00226055" w:rsidRDefault="00226055">
      <w:pPr>
        <w:ind w:firstLine="0"/>
      </w:pPr>
    </w:p>
    <w:p w14:paraId="772DB986" w14:textId="37B1694C" w:rsidR="00AC435E" w:rsidRDefault="00FB7263" w:rsidP="00596E44">
      <w:r>
        <w:t xml:space="preserve">A </w:t>
      </w:r>
      <w:r w:rsidR="001A76D7">
        <w:fldChar w:fldCharType="begin"/>
      </w:r>
      <w:r w:rsidR="001A76D7">
        <w:instrText xml:space="preserve"> REF _Ref20053073 \h </w:instrText>
      </w:r>
      <w:r w:rsidR="001A76D7">
        <w:fldChar w:fldCharType="separate"/>
      </w:r>
      <w:ins w:id="4086" w:author="Ryan Lemos" w:date="2019-10-14T19:23:00Z">
        <w:r w:rsidR="0002745D">
          <w:t xml:space="preserve">Figura </w:t>
        </w:r>
        <w:r w:rsidR="0002745D">
          <w:rPr>
            <w:noProof/>
          </w:rPr>
          <w:t>98</w:t>
        </w:r>
      </w:ins>
      <w:del w:id="4087"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6B12011D" w:rsidR="00921163" w:rsidRDefault="00921163" w:rsidP="00B70A30">
      <w:pPr>
        <w:pStyle w:val="Legenda"/>
        <w:keepNext/>
      </w:pPr>
      <w:bookmarkStart w:id="4088" w:name="_Ref20053073"/>
      <w:bookmarkStart w:id="4089" w:name="_Toc21974031"/>
      <w:bookmarkStart w:id="4090" w:name="_Toc21974263"/>
      <w:r>
        <w:t xml:space="preserve">Figura </w:t>
      </w:r>
      <w:fldSimple w:instr=" SEQ Figura \* ARABIC ">
        <w:ins w:id="4091" w:author="Ryan Lemos" w:date="2019-10-14T19:23:00Z">
          <w:r w:rsidR="0002745D">
            <w:rPr>
              <w:noProof/>
            </w:rPr>
            <w:t>98</w:t>
          </w:r>
        </w:ins>
        <w:del w:id="4092" w:author="Ryan Lemos" w:date="2019-10-07T11:05:00Z">
          <w:r w:rsidR="00D343FF" w:rsidDel="00EA672B">
            <w:rPr>
              <w:noProof/>
            </w:rPr>
            <w:delText>104</w:delText>
          </w:r>
        </w:del>
      </w:fldSimple>
      <w:bookmarkEnd w:id="4088"/>
      <w:r>
        <w:t xml:space="preserve"> - </w:t>
      </w:r>
      <w:r w:rsidRPr="00B97D13">
        <w:t>Tela de associação de atividade a uma turma</w:t>
      </w:r>
      <w:bookmarkEnd w:id="4089"/>
      <w:bookmarkEnd w:id="4090"/>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727960"/>
                    </a:xfrm>
                    <a:prstGeom prst="rect">
                      <a:avLst/>
                    </a:prstGeom>
                  </pic:spPr>
                </pic:pic>
              </a:graphicData>
            </a:graphic>
          </wp:inline>
        </w:drawing>
      </w:r>
    </w:p>
    <w:p w14:paraId="19411A79" w14:textId="436D5F07" w:rsidR="007E37B0" w:rsidRDefault="00021305" w:rsidP="007E37B0">
      <w:pPr>
        <w:pStyle w:val="Fontes"/>
        <w:rPr>
          <w:ins w:id="4093" w:author="Ryan Lemos" w:date="2019-10-13T12:50:00Z"/>
        </w:rPr>
      </w:pPr>
      <w:commentRangeStart w:id="4094"/>
      <w:commentRangeEnd w:id="4094"/>
      <w:r>
        <w:rPr>
          <w:rStyle w:val="Refdecomentrio"/>
        </w:rPr>
        <w:commentReference w:id="4094"/>
      </w:r>
      <w:ins w:id="4095" w:author="Ryan Lemos" w:date="2019-10-13T12:50:00Z">
        <w:r w:rsidR="007E37B0" w:rsidRPr="007E37B0">
          <w:t xml:space="preserve"> </w:t>
        </w:r>
      </w:ins>
      <w:ins w:id="4096" w:author="Ryan Lemos" w:date="2019-10-13T12:59:00Z">
        <w:r w:rsidR="009E79A9">
          <w:t>Fonte: PRÓPRIA, 2019. Utilizando o ambiente ILC v.1.</w:t>
        </w:r>
      </w:ins>
    </w:p>
    <w:p w14:paraId="2D408565" w14:textId="4EC9E376" w:rsidR="00F7481A" w:rsidRDefault="00F7481A" w:rsidP="005074A5">
      <w:pPr>
        <w:ind w:firstLine="0"/>
        <w:jc w:val="center"/>
      </w:pPr>
    </w:p>
    <w:p w14:paraId="56CC6465" w14:textId="008F0A74" w:rsidR="00FE4DD4" w:rsidRDefault="00F7481A" w:rsidP="001B007E">
      <w:r>
        <w:t xml:space="preserve">O professor pode acompanhar os resultados obtidos pelos alunos na resolução de atividades pelo ambiente. A estória do </w:t>
      </w:r>
      <w:ins w:id="4097" w:author="Ryan Lemos" w:date="2019-10-09T21:11:00Z">
        <w:r w:rsidR="00B73552">
          <w:fldChar w:fldCharType="begin"/>
        </w:r>
        <w:r w:rsidR="00B73552">
          <w:instrText xml:space="preserve"> REF _Ref21547903 \h </w:instrText>
        </w:r>
      </w:ins>
      <w:r w:rsidR="00B73552">
        <w:fldChar w:fldCharType="separate"/>
      </w:r>
      <w:ins w:id="4098" w:author="Ryan Lemos" w:date="2019-10-14T19:23:00Z">
        <w:r w:rsidR="0002745D">
          <w:t xml:space="preserve">Quadro </w:t>
        </w:r>
        <w:r w:rsidR="0002745D">
          <w:rPr>
            <w:noProof/>
          </w:rPr>
          <w:t>34</w:t>
        </w:r>
      </w:ins>
      <w:ins w:id="4099" w:author="Ryan Lemos" w:date="2019-10-09T21:11:00Z">
        <w:r w:rsidR="00B73552">
          <w:fldChar w:fldCharType="end"/>
        </w:r>
        <w:r w:rsidR="00B73552">
          <w:t xml:space="preserve"> </w:t>
        </w:r>
      </w:ins>
      <w:del w:id="4100" w:author="Ryan Lemos" w:date="2019-10-09T21:11:00Z">
        <w:r w:rsidDel="00B73552">
          <w:delText xml:space="preserve">quadro x </w:delText>
        </w:r>
      </w:del>
      <w:r>
        <w:t>define isso, incluindo como restrição a possibilidade de deixar que o aluno repita uma atividade, reiniciando assim o seu resultado.</w:t>
      </w:r>
    </w:p>
    <w:p w14:paraId="6C87A220" w14:textId="77777777" w:rsidR="00F7481A" w:rsidRDefault="00F7481A" w:rsidP="001B007E"/>
    <w:p w14:paraId="72807F97" w14:textId="7D47BA34" w:rsidR="00061602" w:rsidRDefault="00FE4DD4" w:rsidP="00B70A30">
      <w:pPr>
        <w:pStyle w:val="Legenda"/>
      </w:pPr>
      <w:bookmarkStart w:id="4101" w:name="_Ref21547903"/>
      <w:bookmarkStart w:id="4102" w:name="_Toc21974315"/>
      <w:r>
        <w:t xml:space="preserve">Quadro </w:t>
      </w:r>
      <w:fldSimple w:instr=" SEQ Quadro \* ARABIC ">
        <w:ins w:id="4103" w:author="Ryan Lemos" w:date="2019-10-14T19:23:00Z">
          <w:r w:rsidR="0002745D">
            <w:rPr>
              <w:noProof/>
            </w:rPr>
            <w:t>34</w:t>
          </w:r>
        </w:ins>
        <w:del w:id="4104" w:author="Ryan Lemos" w:date="2019-10-07T11:05:00Z">
          <w:r w:rsidR="00054B21" w:rsidDel="00EA672B">
            <w:rPr>
              <w:noProof/>
            </w:rPr>
            <w:delText>34</w:delText>
          </w:r>
        </w:del>
      </w:fldSimple>
      <w:bookmarkEnd w:id="4101"/>
      <w:r w:rsidRPr="00135095">
        <w:t xml:space="preserve"> - Estória de </w:t>
      </w:r>
      <w:r>
        <w:t>visualização de resultados de uma atividade</w:t>
      </w:r>
      <w:bookmarkEnd w:id="4102"/>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Del="00E01488" w:rsidRDefault="00F7481A" w:rsidP="005074A5">
      <w:pPr>
        <w:pStyle w:val="estrias"/>
        <w:numPr>
          <w:ilvl w:val="0"/>
          <w:numId w:val="28"/>
        </w:numPr>
        <w:rPr>
          <w:del w:id="4105" w:author="Ryan Lemos" w:date="2019-10-13T12:57:00Z"/>
          <w:b/>
          <w:bCs/>
        </w:rPr>
      </w:pPr>
      <w:r>
        <w:t>O professor deve ser capaz de possibilitar ao aluno que repita a atividade reiniciando seu resultado.</w:t>
      </w:r>
    </w:p>
    <w:p w14:paraId="4AECA013" w14:textId="0DC03432" w:rsidR="00AC435E" w:rsidRDefault="00AC435E">
      <w:pPr>
        <w:pStyle w:val="estrias"/>
        <w:numPr>
          <w:ilvl w:val="0"/>
          <w:numId w:val="28"/>
        </w:numPr>
        <w:rPr>
          <w:ins w:id="4106" w:author="Ryan Lemos" w:date="2019-10-13T12:57:00Z"/>
        </w:rPr>
        <w:pPrChange w:id="4107" w:author="Ryan Lemos" w:date="2019-10-13T12:57:00Z">
          <w:pPr/>
        </w:pPrChange>
      </w:pPr>
    </w:p>
    <w:p w14:paraId="6F364470" w14:textId="77777777" w:rsidR="00E01488" w:rsidRDefault="00E01488" w:rsidP="00E01488">
      <w:pPr>
        <w:pStyle w:val="Fontes"/>
        <w:rPr>
          <w:ins w:id="4108" w:author="Ryan Lemos" w:date="2019-10-13T12:57:00Z"/>
        </w:rPr>
      </w:pPr>
      <w:ins w:id="4109" w:author="Ryan Lemos" w:date="2019-10-13T12:57:00Z">
        <w:r>
          <w:t>Fonte: PRÓPRIA, 2019.</w:t>
        </w:r>
      </w:ins>
    </w:p>
    <w:p w14:paraId="219F16B1" w14:textId="77777777" w:rsidR="00E01488" w:rsidRDefault="00E01488"/>
    <w:p w14:paraId="2AF04C29" w14:textId="16D0A444" w:rsidR="004F46AF" w:rsidRDefault="00F7481A">
      <w:r>
        <w:t xml:space="preserve">A </w:t>
      </w:r>
      <w:r>
        <w:fldChar w:fldCharType="begin"/>
      </w:r>
      <w:r>
        <w:instrText xml:space="preserve"> REF _Ref20563578 \h </w:instrText>
      </w:r>
      <w:r>
        <w:fldChar w:fldCharType="separate"/>
      </w:r>
      <w:ins w:id="4110" w:author="Ryan Lemos" w:date="2019-10-14T19:23:00Z">
        <w:r w:rsidR="0002745D">
          <w:t xml:space="preserve">Figura </w:t>
        </w:r>
        <w:r w:rsidR="0002745D">
          <w:rPr>
            <w:noProof/>
          </w:rPr>
          <w:t>99</w:t>
        </w:r>
      </w:ins>
      <w:del w:id="4111"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61D4E5B0" w:rsidR="00921163" w:rsidRDefault="00921163" w:rsidP="00B70A30">
      <w:pPr>
        <w:pStyle w:val="Legenda"/>
        <w:keepNext/>
      </w:pPr>
      <w:bookmarkStart w:id="4112" w:name="_Ref20563578"/>
      <w:bookmarkStart w:id="4113" w:name="_Toc21974032"/>
      <w:bookmarkStart w:id="4114" w:name="_Toc21974264"/>
      <w:r>
        <w:t xml:space="preserve">Figura </w:t>
      </w:r>
      <w:fldSimple w:instr=" SEQ Figura \* ARABIC ">
        <w:ins w:id="4115" w:author="Ryan Lemos" w:date="2019-10-14T19:23:00Z">
          <w:r w:rsidR="0002745D">
            <w:rPr>
              <w:noProof/>
            </w:rPr>
            <w:t>99</w:t>
          </w:r>
        </w:ins>
        <w:del w:id="4116" w:author="Ryan Lemos" w:date="2019-10-07T11:05:00Z">
          <w:r w:rsidR="00D343FF" w:rsidDel="00EA672B">
            <w:rPr>
              <w:noProof/>
            </w:rPr>
            <w:delText>105</w:delText>
          </w:r>
        </w:del>
      </w:fldSimple>
      <w:bookmarkEnd w:id="4112"/>
      <w:r>
        <w:t xml:space="preserve"> - Tela de resultados de uma atividade</w:t>
      </w:r>
      <w:bookmarkEnd w:id="4113"/>
      <w:bookmarkEnd w:id="4114"/>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19211" cy="2820810"/>
                    </a:xfrm>
                    <a:prstGeom prst="rect">
                      <a:avLst/>
                    </a:prstGeom>
                  </pic:spPr>
                </pic:pic>
              </a:graphicData>
            </a:graphic>
          </wp:inline>
        </w:drawing>
      </w:r>
    </w:p>
    <w:p w14:paraId="56C1F684" w14:textId="7F7C1378" w:rsidR="007E37B0" w:rsidRDefault="009E79A9" w:rsidP="007E37B0">
      <w:pPr>
        <w:pStyle w:val="Fontes"/>
        <w:rPr>
          <w:ins w:id="4117" w:author="Ryan Lemos" w:date="2019-10-13T12:50:00Z"/>
        </w:rPr>
      </w:pPr>
      <w:ins w:id="4118" w:author="Ryan Lemos" w:date="2019-10-13T12:59:00Z">
        <w:r>
          <w:t>Fonte: PRÓPRIA, 2019. Utilizando o ambiente ILC v.1.</w:t>
        </w:r>
      </w:ins>
    </w:p>
    <w:p w14:paraId="68A69B15" w14:textId="77777777" w:rsidR="00DE58F2" w:rsidRDefault="00DE58F2" w:rsidP="00596E44">
      <w:pPr>
        <w:ind w:firstLine="0"/>
        <w:jc w:val="center"/>
      </w:pPr>
    </w:p>
    <w:p w14:paraId="4937E884" w14:textId="517CE18B"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del w:id="4119" w:author="Ryan Lemos" w:date="2019-10-09T21:11:00Z">
        <w:r w:rsidDel="00B73552">
          <w:delText xml:space="preserve"> </w:delText>
        </w:r>
      </w:del>
      <w:ins w:id="4120" w:author="Ryan Lemos" w:date="2019-10-09T21:11:00Z">
        <w:r w:rsidR="00B73552">
          <w:t xml:space="preserve"> </w:t>
        </w:r>
        <w:r w:rsidR="00B73552">
          <w:fldChar w:fldCharType="begin"/>
        </w:r>
        <w:r w:rsidR="00B73552">
          <w:instrText xml:space="preserve"> REF _Ref21547890 \h </w:instrText>
        </w:r>
      </w:ins>
      <w:r w:rsidR="00B73552">
        <w:fldChar w:fldCharType="separate"/>
      </w:r>
      <w:ins w:id="4121" w:author="Ryan Lemos" w:date="2019-10-14T19:23:00Z">
        <w:r w:rsidR="0002745D">
          <w:t xml:space="preserve">Quadro </w:t>
        </w:r>
        <w:r w:rsidR="0002745D">
          <w:rPr>
            <w:noProof/>
          </w:rPr>
          <w:t>35</w:t>
        </w:r>
      </w:ins>
      <w:ins w:id="4122" w:author="Ryan Lemos" w:date="2019-10-09T21:11:00Z">
        <w:r w:rsidR="00B73552">
          <w:fldChar w:fldCharType="end"/>
        </w:r>
      </w:ins>
      <w:del w:id="4123" w:author="Ryan Lemos" w:date="2019-10-09T21:11:00Z">
        <w:r w:rsidDel="00B73552">
          <w:delText>quadro x</w:delText>
        </w:r>
      </w:del>
      <w:r>
        <w:t>.</w:t>
      </w:r>
    </w:p>
    <w:p w14:paraId="42DE6F9D" w14:textId="7A3448E2" w:rsidR="00061602" w:rsidRDefault="00061602" w:rsidP="005074A5"/>
    <w:p w14:paraId="42DD1045" w14:textId="4FF67047" w:rsidR="00FE4DD4" w:rsidRDefault="00FE4DD4" w:rsidP="00B70A30">
      <w:pPr>
        <w:pStyle w:val="Legenda"/>
      </w:pPr>
      <w:bookmarkStart w:id="4124" w:name="_Ref21547890"/>
      <w:bookmarkStart w:id="4125" w:name="_Toc21974316"/>
      <w:r>
        <w:t xml:space="preserve">Quadro </w:t>
      </w:r>
      <w:fldSimple w:instr=" SEQ Quadro \* ARABIC ">
        <w:ins w:id="4126" w:author="Ryan Lemos" w:date="2019-10-14T19:23:00Z">
          <w:r w:rsidR="0002745D">
            <w:rPr>
              <w:noProof/>
            </w:rPr>
            <w:t>35</w:t>
          </w:r>
        </w:ins>
        <w:del w:id="4127" w:author="Ryan Lemos" w:date="2019-10-07T11:05:00Z">
          <w:r w:rsidR="00054B21" w:rsidDel="00EA672B">
            <w:rPr>
              <w:noProof/>
            </w:rPr>
            <w:delText>35</w:delText>
          </w:r>
        </w:del>
      </w:fldSimple>
      <w:bookmarkEnd w:id="4124"/>
      <w:r w:rsidRPr="00C507CD">
        <w:t xml:space="preserve"> - Estória de </w:t>
      </w:r>
      <w:r>
        <w:t>alteração de pontuação de uma atividade</w:t>
      </w:r>
      <w:bookmarkEnd w:id="4125"/>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Del="00E01488" w:rsidRDefault="00DE58F2">
      <w:pPr>
        <w:pStyle w:val="estrias"/>
        <w:numPr>
          <w:ilvl w:val="0"/>
          <w:numId w:val="24"/>
        </w:numPr>
        <w:rPr>
          <w:del w:id="4128" w:author="Ryan Lemos" w:date="2019-10-13T12:57:00Z"/>
        </w:rPr>
      </w:pPr>
      <w:r>
        <w:t>Deve ser capaz de definir uma pontuação e distribuir essa pontuação a todas as questões por igual.</w:t>
      </w:r>
    </w:p>
    <w:p w14:paraId="69906F46" w14:textId="47B3AFEF" w:rsidR="00061602" w:rsidRDefault="00061602">
      <w:pPr>
        <w:pStyle w:val="estrias"/>
        <w:numPr>
          <w:ilvl w:val="0"/>
          <w:numId w:val="24"/>
        </w:numPr>
        <w:rPr>
          <w:ins w:id="4129" w:author="Ryan Lemos" w:date="2019-10-13T12:57:00Z"/>
        </w:rPr>
        <w:pPrChange w:id="4130" w:author="Ryan Lemos" w:date="2019-10-13T12:57:00Z">
          <w:pPr/>
        </w:pPrChange>
      </w:pPr>
    </w:p>
    <w:p w14:paraId="390CE34E" w14:textId="77777777" w:rsidR="00E01488" w:rsidRDefault="00E01488" w:rsidP="00E01488">
      <w:pPr>
        <w:pStyle w:val="Fontes"/>
        <w:rPr>
          <w:ins w:id="4131" w:author="Ryan Lemos" w:date="2019-10-13T12:57:00Z"/>
        </w:rPr>
      </w:pPr>
      <w:ins w:id="4132" w:author="Ryan Lemos" w:date="2019-10-13T12:57:00Z">
        <w:r>
          <w:t>Fonte: PRÓPRIA, 2019.</w:t>
        </w:r>
      </w:ins>
    </w:p>
    <w:p w14:paraId="5371350C" w14:textId="77777777" w:rsidR="00E01488" w:rsidRDefault="00E01488" w:rsidP="00596E44"/>
    <w:p w14:paraId="27D7542C" w14:textId="472C5A76" w:rsidR="006D241F" w:rsidDel="007E37B0" w:rsidRDefault="00DE58F2" w:rsidP="00596E44">
      <w:pPr>
        <w:rPr>
          <w:del w:id="4133" w:author="Ryan Lemos" w:date="2019-10-13T12:51:00Z"/>
        </w:rPr>
      </w:pPr>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4134" w:author="Ryan Lemos" w:date="2019-10-14T19:23:00Z">
        <w:r w:rsidR="0002745D">
          <w:t xml:space="preserve">Figura </w:t>
        </w:r>
        <w:r w:rsidR="0002745D">
          <w:rPr>
            <w:noProof/>
          </w:rPr>
          <w:t>100</w:t>
        </w:r>
      </w:ins>
      <w:del w:id="4135"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pPr>
        <w:pPrChange w:id="4136" w:author="Ryan Lemos" w:date="2019-10-13T12:51:00Z">
          <w:pPr>
            <w:ind w:firstLine="0"/>
          </w:pPr>
        </w:pPrChange>
      </w:pPr>
    </w:p>
    <w:p w14:paraId="53D9C330" w14:textId="77777777" w:rsidR="00921163" w:rsidRDefault="008F460B" w:rsidP="00A23065">
      <w:pPr>
        <w:ind w:firstLine="0"/>
        <w:jc w:val="center"/>
      </w:pPr>
      <w:r w:rsidRPr="008F460B">
        <w:rPr>
          <w:noProof/>
        </w:rPr>
        <w:t xml:space="preserve"> </w:t>
      </w:r>
    </w:p>
    <w:p w14:paraId="6421DB02" w14:textId="6E75DD75" w:rsidR="00921163" w:rsidRDefault="00921163" w:rsidP="00B70A30">
      <w:pPr>
        <w:pStyle w:val="Legenda"/>
        <w:keepNext/>
      </w:pPr>
      <w:bookmarkStart w:id="4137" w:name="_Ref20053157"/>
      <w:bookmarkStart w:id="4138" w:name="_Toc21974033"/>
      <w:bookmarkStart w:id="4139" w:name="_Toc21974265"/>
      <w:r>
        <w:t xml:space="preserve">Figura </w:t>
      </w:r>
      <w:fldSimple w:instr=" SEQ Figura \* ARABIC ">
        <w:ins w:id="4140" w:author="Ryan Lemos" w:date="2019-10-14T19:23:00Z">
          <w:r w:rsidR="0002745D">
            <w:rPr>
              <w:noProof/>
            </w:rPr>
            <w:t>100</w:t>
          </w:r>
        </w:ins>
        <w:del w:id="4141" w:author="Ryan Lemos" w:date="2019-10-07T11:05:00Z">
          <w:r w:rsidR="00D343FF" w:rsidDel="00EA672B">
            <w:rPr>
              <w:noProof/>
            </w:rPr>
            <w:delText>106</w:delText>
          </w:r>
        </w:del>
      </w:fldSimple>
      <w:bookmarkEnd w:id="4137"/>
      <w:r>
        <w:t xml:space="preserve"> - Tela de modificação de pontuação de uma atividade</w:t>
      </w:r>
      <w:bookmarkEnd w:id="4138"/>
      <w:bookmarkEnd w:id="4139"/>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442970"/>
                    </a:xfrm>
                    <a:prstGeom prst="rect">
                      <a:avLst/>
                    </a:prstGeom>
                  </pic:spPr>
                </pic:pic>
              </a:graphicData>
            </a:graphic>
          </wp:inline>
        </w:drawing>
      </w:r>
    </w:p>
    <w:p w14:paraId="03FF101D" w14:textId="1FCBF032" w:rsidR="007E37B0" w:rsidRDefault="009E79A9" w:rsidP="007E37B0">
      <w:pPr>
        <w:pStyle w:val="Fontes"/>
        <w:rPr>
          <w:ins w:id="4142" w:author="Ryan Lemos" w:date="2019-10-13T12:51:00Z"/>
        </w:rPr>
      </w:pPr>
      <w:ins w:id="4143" w:author="Ryan Lemos" w:date="2019-10-13T12:59:00Z">
        <w:r>
          <w:t>Fonte: PRÓPRIA, 2019. Utilizando o ambiente ILC v.1.</w:t>
        </w:r>
      </w:ins>
    </w:p>
    <w:p w14:paraId="3C2E0737" w14:textId="77777777" w:rsidR="00B341FA" w:rsidRDefault="00B341FA" w:rsidP="00A23065">
      <w:pPr>
        <w:ind w:firstLine="0"/>
        <w:jc w:val="center"/>
      </w:pPr>
    </w:p>
    <w:p w14:paraId="3C3DB2B3" w14:textId="286D3250" w:rsidR="00B341FA" w:rsidRDefault="00B341FA" w:rsidP="00B341FA">
      <w:r>
        <w:t xml:space="preserve">Caso o professor mude o valor da atividade, ele pode redistribuir o valor das questões por igual, através do botão mesma pontuação, ao clicar nesse botão o ambiente executa uma função </w:t>
      </w:r>
      <w:proofErr w:type="spellStart"/>
      <w:r>
        <w:t>TypeScript</w:t>
      </w:r>
      <w:proofErr w:type="spellEnd"/>
      <w:r w:rsidR="009B7A0F">
        <w:t>, conforme</w:t>
      </w:r>
      <w:r>
        <w:t xml:space="preserve"> </w:t>
      </w:r>
      <w:r w:rsidR="009B7A0F">
        <w:fldChar w:fldCharType="begin"/>
      </w:r>
      <w:r w:rsidR="009B7A0F">
        <w:instrText xml:space="preserve"> REF _Ref20565189 \h </w:instrText>
      </w:r>
      <w:r w:rsidR="009B7A0F">
        <w:fldChar w:fldCharType="separate"/>
      </w:r>
      <w:ins w:id="4144" w:author="Ryan Lemos" w:date="2019-10-14T19:23:00Z">
        <w:r w:rsidR="0002745D">
          <w:t xml:space="preserve">Figura </w:t>
        </w:r>
        <w:r w:rsidR="0002745D">
          <w:rPr>
            <w:noProof/>
          </w:rPr>
          <w:t>101</w:t>
        </w:r>
      </w:ins>
      <w:del w:id="4145"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5EFD1D69" w:rsidR="009B7A0F" w:rsidRDefault="009B7A0F" w:rsidP="005074A5">
      <w:pPr>
        <w:pStyle w:val="Legenda"/>
        <w:keepNext/>
      </w:pPr>
      <w:bookmarkStart w:id="4146" w:name="_Ref20565189"/>
      <w:bookmarkStart w:id="4147" w:name="_Toc21974034"/>
      <w:bookmarkStart w:id="4148" w:name="_Toc21974266"/>
      <w:r>
        <w:lastRenderedPageBreak/>
        <w:t xml:space="preserve">Figura </w:t>
      </w:r>
      <w:fldSimple w:instr=" SEQ Figura \* ARABIC ">
        <w:ins w:id="4149" w:author="Ryan Lemos" w:date="2019-10-14T19:23:00Z">
          <w:r w:rsidR="0002745D">
            <w:rPr>
              <w:noProof/>
            </w:rPr>
            <w:t>101</w:t>
          </w:r>
        </w:ins>
        <w:del w:id="4150" w:author="Ryan Lemos" w:date="2019-10-07T11:05:00Z">
          <w:r w:rsidR="00D343FF" w:rsidDel="00EA672B">
            <w:rPr>
              <w:noProof/>
            </w:rPr>
            <w:delText>107</w:delText>
          </w:r>
        </w:del>
      </w:fldSimple>
      <w:bookmarkEnd w:id="4146"/>
      <w:r>
        <w:t xml:space="preserve"> - Função </w:t>
      </w:r>
      <w:proofErr w:type="spellStart"/>
      <w:r>
        <w:t>Typescript</w:t>
      </w:r>
      <w:proofErr w:type="spellEnd"/>
      <w:r>
        <w:t xml:space="preserve"> que gera o valor das questões</w:t>
      </w:r>
      <w:bookmarkEnd w:id="4147"/>
      <w:bookmarkEnd w:id="4148"/>
    </w:p>
    <w:p w14:paraId="19CB6FA0" w14:textId="0BA38A0E" w:rsidR="001B007E" w:rsidRDefault="00B341FA" w:rsidP="001B007E">
      <w:pPr>
        <w:ind w:firstLine="0"/>
        <w:jc w:val="center"/>
        <w:rPr>
          <w:ins w:id="4151" w:author="Ryan Lemos" w:date="2019-10-13T12:41:00Z"/>
        </w:rP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363470"/>
                    </a:xfrm>
                    <a:prstGeom prst="rect">
                      <a:avLst/>
                    </a:prstGeom>
                  </pic:spPr>
                </pic:pic>
              </a:graphicData>
            </a:graphic>
          </wp:inline>
        </w:drawing>
      </w:r>
    </w:p>
    <w:p w14:paraId="1BF3E3A0" w14:textId="7AE44E4F" w:rsidR="00031AD6" w:rsidRDefault="009E79A9">
      <w:pPr>
        <w:pStyle w:val="Fontes"/>
        <w:pPrChange w:id="4152" w:author="Ryan Lemos" w:date="2019-10-13T12:41:00Z">
          <w:pPr>
            <w:ind w:firstLine="0"/>
            <w:jc w:val="center"/>
          </w:pPr>
        </w:pPrChange>
      </w:pPr>
      <w:ins w:id="4153" w:author="Ryan Lemos" w:date="2019-10-13T13:01:00Z">
        <w:r>
          <w:t>Fonte: PRÓPRIA, 2019. Utilizando o VSCODE v.1.39.1</w:t>
        </w:r>
      </w:ins>
    </w:p>
    <w:p w14:paraId="539461D3" w14:textId="77777777" w:rsidR="00F02953" w:rsidRDefault="00F02953" w:rsidP="001B007E">
      <w:pPr>
        <w:ind w:firstLine="0"/>
        <w:jc w:val="center"/>
      </w:pPr>
    </w:p>
    <w:p w14:paraId="28D6AE1E" w14:textId="69932F31"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ins w:id="4154" w:author="Ryan Lemos" w:date="2019-10-09T21:11:00Z">
        <w:r w:rsidR="00B73552">
          <w:t xml:space="preserve"> </w:t>
        </w:r>
        <w:r w:rsidR="00B73552">
          <w:fldChar w:fldCharType="begin"/>
        </w:r>
        <w:r w:rsidR="00B73552">
          <w:instrText xml:space="preserve"> REF _Ref21547924 \h </w:instrText>
        </w:r>
      </w:ins>
      <w:r w:rsidR="00B73552">
        <w:fldChar w:fldCharType="separate"/>
      </w:r>
      <w:ins w:id="4155" w:author="Ryan Lemos" w:date="2019-10-14T19:23:00Z">
        <w:r w:rsidR="0002745D">
          <w:t xml:space="preserve">Quadro </w:t>
        </w:r>
        <w:r w:rsidR="0002745D">
          <w:rPr>
            <w:noProof/>
          </w:rPr>
          <w:t>36</w:t>
        </w:r>
      </w:ins>
      <w:ins w:id="4156" w:author="Ryan Lemos" w:date="2019-10-09T21:11:00Z">
        <w:r w:rsidR="00B73552">
          <w:fldChar w:fldCharType="end"/>
        </w:r>
      </w:ins>
      <w:del w:id="4157" w:author="Ryan Lemos" w:date="2019-10-09T21:11:00Z">
        <w:r w:rsidDel="00B73552">
          <w:delText xml:space="preserve"> quadro x</w:delText>
        </w:r>
      </w:del>
      <w:r>
        <w:t>.</w:t>
      </w:r>
    </w:p>
    <w:p w14:paraId="2B5E6BF3" w14:textId="1CB00C5B" w:rsidR="000320F6" w:rsidRDefault="000320F6" w:rsidP="005B582B">
      <w:r>
        <w:t xml:space="preserve"> </w:t>
      </w:r>
    </w:p>
    <w:p w14:paraId="728214B5" w14:textId="1516D923" w:rsidR="00061602" w:rsidRDefault="00FE4DD4" w:rsidP="00B70A30">
      <w:pPr>
        <w:pStyle w:val="Legenda"/>
      </w:pPr>
      <w:bookmarkStart w:id="4158" w:name="_Ref21547924"/>
      <w:bookmarkStart w:id="4159" w:name="_Toc21974317"/>
      <w:r>
        <w:t xml:space="preserve">Quadro </w:t>
      </w:r>
      <w:fldSimple w:instr=" SEQ Quadro \* ARABIC ">
        <w:ins w:id="4160" w:author="Ryan Lemos" w:date="2019-10-14T19:23:00Z">
          <w:r w:rsidR="0002745D">
            <w:rPr>
              <w:noProof/>
            </w:rPr>
            <w:t>36</w:t>
          </w:r>
        </w:ins>
        <w:del w:id="4161" w:author="Ryan Lemos" w:date="2019-10-07T11:05:00Z">
          <w:r w:rsidR="00054B21" w:rsidDel="00EA672B">
            <w:rPr>
              <w:noProof/>
            </w:rPr>
            <w:delText>36</w:delText>
          </w:r>
        </w:del>
      </w:fldSimple>
      <w:bookmarkEnd w:id="4158"/>
      <w:r w:rsidRPr="002F7A73">
        <w:t xml:space="preserve"> - Estória de </w:t>
      </w:r>
      <w:r>
        <w:t>alteração de resultado</w:t>
      </w:r>
      <w:bookmarkEnd w:id="4159"/>
    </w:p>
    <w:p w14:paraId="2A61B679" w14:textId="0048E6F0" w:rsidR="00061602" w:rsidRDefault="00061602" w:rsidP="005B582B">
      <w:pPr>
        <w:pStyle w:val="estrias"/>
      </w:pPr>
      <w:r>
        <w:t xml:space="preserve">Como professor desejo </w:t>
      </w:r>
      <w:r w:rsidRPr="00C33B5F">
        <w:t>se</w:t>
      </w:r>
      <w:r>
        <w:t xml:space="preserve">r </w:t>
      </w:r>
      <w:r w:rsidRPr="00C33B5F">
        <w:t>capaz de alterar o resultado dos alunos</w:t>
      </w:r>
      <w:del w:id="4162" w:author="Ryan Lemos" w:date="2019-10-09T21:11:00Z">
        <w:r w:rsidRPr="00C33B5F" w:rsidDel="00B73552">
          <w:delText xml:space="preserve"> </w:delText>
        </w:r>
      </w:del>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Del="00E01488" w:rsidRDefault="00B0502B" w:rsidP="005074A5">
      <w:pPr>
        <w:pStyle w:val="estrias"/>
        <w:numPr>
          <w:ilvl w:val="0"/>
          <w:numId w:val="30"/>
        </w:numPr>
        <w:rPr>
          <w:del w:id="4163" w:author="Ryan Lemos" w:date="2019-10-13T12:58:00Z"/>
        </w:rPr>
      </w:pPr>
      <w:r w:rsidRPr="005074A5">
        <w:t>Somen</w:t>
      </w:r>
      <w:r>
        <w:t>te possível em questões realizadas em sala.</w:t>
      </w:r>
    </w:p>
    <w:p w14:paraId="773DADEA" w14:textId="7B370431" w:rsidR="00A23065" w:rsidRDefault="00A23065">
      <w:pPr>
        <w:pStyle w:val="estrias"/>
        <w:numPr>
          <w:ilvl w:val="0"/>
          <w:numId w:val="30"/>
        </w:numPr>
        <w:rPr>
          <w:ins w:id="4164" w:author="Ryan Lemos" w:date="2019-10-13T12:57:00Z"/>
        </w:rPr>
        <w:pPrChange w:id="4165" w:author="Ryan Lemos" w:date="2019-10-13T12:58:00Z">
          <w:pPr/>
        </w:pPrChange>
      </w:pPr>
    </w:p>
    <w:p w14:paraId="4D178603" w14:textId="77777777" w:rsidR="00E01488" w:rsidRDefault="00E01488" w:rsidP="00E01488">
      <w:pPr>
        <w:pStyle w:val="Fontes"/>
        <w:rPr>
          <w:ins w:id="4166" w:author="Ryan Lemos" w:date="2019-10-13T12:57:00Z"/>
        </w:rPr>
      </w:pPr>
      <w:ins w:id="4167" w:author="Ryan Lemos" w:date="2019-10-13T12:57:00Z">
        <w:r>
          <w:t>Fonte: PRÓPRIA, 2019.</w:t>
        </w:r>
      </w:ins>
    </w:p>
    <w:p w14:paraId="08A8C197" w14:textId="77777777" w:rsidR="00E01488" w:rsidRDefault="00E01488" w:rsidP="00A23065"/>
    <w:p w14:paraId="572BC2E6" w14:textId="3D3C650B"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4168" w:author="Ryan Lemos" w:date="2019-10-14T19:23:00Z">
        <w:r w:rsidR="0002745D">
          <w:t xml:space="preserve">Figura </w:t>
        </w:r>
        <w:r w:rsidR="0002745D">
          <w:rPr>
            <w:noProof/>
          </w:rPr>
          <w:t>102</w:t>
        </w:r>
      </w:ins>
      <w:del w:id="4169"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3F5394ED" w:rsidR="00921163" w:rsidRDefault="00921163" w:rsidP="00B70A30">
      <w:pPr>
        <w:pStyle w:val="Legenda"/>
        <w:keepNext/>
      </w:pPr>
      <w:bookmarkStart w:id="4170" w:name="_Ref20053204"/>
      <w:bookmarkStart w:id="4171" w:name="_Toc21974035"/>
      <w:bookmarkStart w:id="4172" w:name="_Toc21974267"/>
      <w:r>
        <w:lastRenderedPageBreak/>
        <w:t xml:space="preserve">Figura </w:t>
      </w:r>
      <w:fldSimple w:instr=" SEQ Figura \* ARABIC ">
        <w:ins w:id="4173" w:author="Ryan Lemos" w:date="2019-10-14T19:23:00Z">
          <w:r w:rsidR="0002745D">
            <w:rPr>
              <w:noProof/>
            </w:rPr>
            <w:t>102</w:t>
          </w:r>
        </w:ins>
        <w:del w:id="4174" w:author="Ryan Lemos" w:date="2019-10-07T11:05:00Z">
          <w:r w:rsidR="00D343FF" w:rsidDel="00EA672B">
            <w:rPr>
              <w:noProof/>
            </w:rPr>
            <w:delText>108</w:delText>
          </w:r>
        </w:del>
      </w:fldSimple>
      <w:bookmarkEnd w:id="4170"/>
      <w:r>
        <w:t xml:space="preserve"> - Tela de alteração de resultados de uma atividade</w:t>
      </w:r>
      <w:bookmarkEnd w:id="4171"/>
      <w:bookmarkEnd w:id="4172"/>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3301" cy="3081171"/>
                    </a:xfrm>
                    <a:prstGeom prst="rect">
                      <a:avLst/>
                    </a:prstGeom>
                  </pic:spPr>
                </pic:pic>
              </a:graphicData>
            </a:graphic>
          </wp:inline>
        </w:drawing>
      </w:r>
    </w:p>
    <w:p w14:paraId="6B19CBAD" w14:textId="0AD88076" w:rsidR="007E37B0" w:rsidRDefault="009E79A9" w:rsidP="007E37B0">
      <w:pPr>
        <w:pStyle w:val="Fontes"/>
        <w:rPr>
          <w:ins w:id="4175" w:author="Ryan Lemos" w:date="2019-10-13T12:51:00Z"/>
        </w:rPr>
      </w:pPr>
      <w:ins w:id="4176" w:author="Ryan Lemos" w:date="2019-10-13T12:59:00Z">
        <w:r>
          <w:t>Fonte: PRÓPRIA, 2019. Utilizando o ambiente ILC v.1.</w:t>
        </w:r>
      </w:ins>
    </w:p>
    <w:p w14:paraId="473C95EF" w14:textId="50711494" w:rsidR="00053BDA" w:rsidRDefault="00053BDA" w:rsidP="00053BDA"/>
    <w:p w14:paraId="1D2F3F78" w14:textId="78C6269D" w:rsidR="00053BDA" w:rsidRDefault="00053BDA" w:rsidP="00053BDA">
      <w:r>
        <w:t>No ambiente é possível ao professor gerar um documento PDF de uma atividade de duas maneiras. A primeira</w:t>
      </w:r>
      <w:del w:id="4177" w:author="Ryan Lemos" w:date="2019-10-13T15:38:00Z">
        <w:r w:rsidDel="00A768C5">
          <w:delText xml:space="preserve"> conforme visto na seção x</w:delText>
        </w:r>
      </w:del>
      <w:r>
        <w:t>,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del w:id="4178" w:author="Ryan Lemos" w:date="2019-10-09T21:11:00Z">
        <w:r w:rsidDel="00B73552">
          <w:delText xml:space="preserve"> </w:delText>
        </w:r>
      </w:del>
      <w:ins w:id="4179" w:author="Ryan Lemos" w:date="2019-10-09T21:12:00Z">
        <w:r w:rsidR="00B73552">
          <w:t xml:space="preserve"> </w:t>
        </w:r>
        <w:r w:rsidR="00B73552">
          <w:fldChar w:fldCharType="begin"/>
        </w:r>
        <w:r w:rsidR="00B73552">
          <w:instrText xml:space="preserve"> REF _Ref21547941 \h </w:instrText>
        </w:r>
      </w:ins>
      <w:r w:rsidR="00B73552">
        <w:fldChar w:fldCharType="separate"/>
      </w:r>
      <w:ins w:id="4180" w:author="Ryan Lemos" w:date="2019-10-14T19:23:00Z">
        <w:r w:rsidR="0002745D">
          <w:t xml:space="preserve">Quadro </w:t>
        </w:r>
        <w:r w:rsidR="0002745D">
          <w:rPr>
            <w:noProof/>
          </w:rPr>
          <w:t>37</w:t>
        </w:r>
      </w:ins>
      <w:ins w:id="4181" w:author="Ryan Lemos" w:date="2019-10-09T21:12:00Z">
        <w:r w:rsidR="00B73552">
          <w:fldChar w:fldCharType="end"/>
        </w:r>
      </w:ins>
      <w:del w:id="4182" w:author="Ryan Lemos" w:date="2019-10-09T21:11:00Z">
        <w:r w:rsidDel="00B73552">
          <w:delText>quadro x</w:delText>
        </w:r>
      </w:del>
      <w:r>
        <w:t>.</w:t>
      </w:r>
    </w:p>
    <w:p w14:paraId="7599F242" w14:textId="7AE801F0" w:rsidR="00053BDA" w:rsidRDefault="00053BDA" w:rsidP="005074A5"/>
    <w:p w14:paraId="399096D3" w14:textId="79CF4F8E" w:rsidR="00061602" w:rsidRDefault="00FE4DD4" w:rsidP="00B70A30">
      <w:pPr>
        <w:pStyle w:val="Legenda"/>
      </w:pPr>
      <w:bookmarkStart w:id="4183" w:name="_Ref21547941"/>
      <w:bookmarkStart w:id="4184" w:name="_Toc21974318"/>
      <w:r>
        <w:t xml:space="preserve">Quadro </w:t>
      </w:r>
      <w:fldSimple w:instr=" SEQ Quadro \* ARABIC ">
        <w:ins w:id="4185" w:author="Ryan Lemos" w:date="2019-10-14T19:23:00Z">
          <w:r w:rsidR="0002745D">
            <w:rPr>
              <w:noProof/>
            </w:rPr>
            <w:t>37</w:t>
          </w:r>
        </w:ins>
        <w:del w:id="4186" w:author="Ryan Lemos" w:date="2019-10-07T11:05:00Z">
          <w:r w:rsidR="00054B21" w:rsidDel="00EA672B">
            <w:rPr>
              <w:noProof/>
            </w:rPr>
            <w:delText>37</w:delText>
          </w:r>
        </w:del>
      </w:fldSimple>
      <w:bookmarkEnd w:id="4183"/>
      <w:r w:rsidRPr="00FA2724">
        <w:t xml:space="preserve"> - Estória de </w:t>
      </w:r>
      <w:r>
        <w:t>impressão personalizada</w:t>
      </w:r>
      <w:bookmarkEnd w:id="4184"/>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Del="00E01488" w:rsidRDefault="00053BDA" w:rsidP="00053BDA">
      <w:pPr>
        <w:pStyle w:val="estrias"/>
        <w:numPr>
          <w:ilvl w:val="0"/>
          <w:numId w:val="30"/>
        </w:numPr>
        <w:rPr>
          <w:del w:id="4187" w:author="Ryan Lemos" w:date="2019-10-13T12:58:00Z"/>
        </w:rPr>
      </w:pPr>
      <w:r>
        <w:t>O gabarito deve ser específico para cada aluno.</w:t>
      </w:r>
    </w:p>
    <w:p w14:paraId="491673DA" w14:textId="0EBA5454" w:rsidR="001F718F" w:rsidRDefault="001F718F">
      <w:pPr>
        <w:pStyle w:val="estrias"/>
        <w:numPr>
          <w:ilvl w:val="0"/>
          <w:numId w:val="30"/>
        </w:numPr>
        <w:rPr>
          <w:ins w:id="4188" w:author="Ryan Lemos" w:date="2019-10-13T12:58:00Z"/>
        </w:rPr>
        <w:pPrChange w:id="4189" w:author="Ryan Lemos" w:date="2019-10-13T12:58:00Z">
          <w:pPr>
            <w:ind w:firstLine="0"/>
            <w:jc w:val="center"/>
          </w:pPr>
        </w:pPrChange>
      </w:pPr>
    </w:p>
    <w:p w14:paraId="03AA56DE" w14:textId="77777777" w:rsidR="00E01488" w:rsidRDefault="00E01488" w:rsidP="00E01488">
      <w:pPr>
        <w:pStyle w:val="Fontes"/>
        <w:rPr>
          <w:ins w:id="4190" w:author="Ryan Lemos" w:date="2019-10-13T12:58:00Z"/>
        </w:rPr>
      </w:pPr>
      <w:ins w:id="4191" w:author="Ryan Lemos" w:date="2019-10-13T12:58:00Z">
        <w:r>
          <w:t>Fonte: PRÓPRIA, 2019.</w:t>
        </w:r>
      </w:ins>
    </w:p>
    <w:p w14:paraId="1D41E2E6" w14:textId="77777777" w:rsidR="00E01488" w:rsidRDefault="00E01488" w:rsidP="00A23065">
      <w:pPr>
        <w:ind w:firstLine="0"/>
        <w:jc w:val="center"/>
      </w:pPr>
    </w:p>
    <w:p w14:paraId="0796CAC3" w14:textId="37895FD0" w:rsidR="006228CE" w:rsidRDefault="00A23065">
      <w:pPr>
        <w:rPr>
          <w:ins w:id="4192" w:author="Ryan Lemos" w:date="2019-10-14T19:08:00Z"/>
        </w:rPr>
        <w:pPrChange w:id="4193" w:author="Ryan Lemos" w:date="2019-10-14T19:15:00Z">
          <w:pPr>
            <w:pStyle w:val="Legenda"/>
            <w:keepNext/>
          </w:pPr>
        </w:pPrChange>
      </w:pPr>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0360CE05" w:rsidR="002C3A9E" w:rsidRDefault="00214DC8">
      <w:r>
        <w:t xml:space="preserve"> A</w:t>
      </w:r>
      <w:ins w:id="4194" w:author="Ryan Lemos" w:date="2019-10-14T19:09:00Z">
        <w:r w:rsidR="006228CE">
          <w:t xml:space="preserve"> </w:t>
        </w:r>
        <w:r w:rsidR="006228CE">
          <w:fldChar w:fldCharType="begin"/>
        </w:r>
        <w:r w:rsidR="006228CE">
          <w:instrText xml:space="preserve"> REF _Ref21972579 \h </w:instrText>
        </w:r>
      </w:ins>
      <w:r w:rsidR="006228CE">
        <w:fldChar w:fldCharType="separate"/>
      </w:r>
      <w:ins w:id="4195" w:author="Ryan Lemos" w:date="2019-10-14T19:23:00Z">
        <w:r w:rsidR="0002745D">
          <w:t xml:space="preserve">Figura </w:t>
        </w:r>
        <w:r w:rsidR="0002745D">
          <w:rPr>
            <w:noProof/>
          </w:rPr>
          <w:t>103</w:t>
        </w:r>
      </w:ins>
      <w:ins w:id="4196" w:author="Ryan Lemos" w:date="2019-10-14T19:09:00Z">
        <w:r w:rsidR="006228CE">
          <w:fldChar w:fldCharType="end"/>
        </w:r>
      </w:ins>
      <w:del w:id="4197" w:author="Ryan Lemos" w:date="2019-10-14T19:08:00Z">
        <w:r w:rsidDel="006228CE">
          <w:delText xml:space="preserve"> </w:delText>
        </w:r>
        <w:r w:rsidDel="006228CE">
          <w:fldChar w:fldCharType="begin"/>
        </w:r>
        <w:r w:rsidDel="006228CE">
          <w:delInstrText xml:space="preserve"> REF _Ref20568700 \h </w:delInstrText>
        </w:r>
      </w:del>
      <w:r w:rsidR="006228CE">
        <w:instrText xml:space="preserve"> \* MERGEFORMAT </w:instrText>
      </w:r>
      <w:del w:id="4198" w:author="Ryan Lemos" w:date="2019-10-14T19:08:00Z">
        <w:r w:rsidDel="006228CE">
          <w:fldChar w:fldCharType="separate"/>
        </w:r>
      </w:del>
      <w:del w:id="4199" w:author="Ryan Lemos" w:date="2019-10-07T11:05:00Z">
        <w:r w:rsidR="00054B21" w:rsidDel="00EA672B">
          <w:delText xml:space="preserve">Figura </w:delText>
        </w:r>
        <w:r w:rsidR="00054B21" w:rsidDel="00EA672B">
          <w:rPr>
            <w:noProof/>
          </w:rPr>
          <w:delText>109</w:delText>
        </w:r>
      </w:del>
      <w:del w:id="4200" w:author="Ryan Lemos" w:date="2019-10-14T19:08:00Z">
        <w:r w:rsidDel="006228CE">
          <w:fldChar w:fldCharType="end"/>
        </w:r>
      </w:del>
      <w:r>
        <w:t xml:space="preserve"> </w:t>
      </w:r>
      <w:r w:rsidR="006451BF">
        <w:t xml:space="preserve">representa trechos do documento PDF de uma atividade pelo ambiente, serve de comparação. </w:t>
      </w:r>
      <w:ins w:id="4201" w:author="Ryan Lemos" w:date="2019-10-14T19:13:00Z">
        <w:r w:rsidR="001864F9">
          <w:fldChar w:fldCharType="begin"/>
        </w:r>
        <w:r w:rsidR="001864F9">
          <w:instrText xml:space="preserve"> REF _Ref21972579 \h </w:instrText>
        </w:r>
      </w:ins>
      <w:ins w:id="4202" w:author="Ryan Lemos" w:date="2019-10-14T19:13:00Z">
        <w:r w:rsidR="001864F9">
          <w:fldChar w:fldCharType="separate"/>
        </w:r>
      </w:ins>
      <w:ins w:id="4203" w:author="Ryan Lemos" w:date="2019-10-14T19:23:00Z">
        <w:r w:rsidR="0002745D">
          <w:t xml:space="preserve">Figura </w:t>
        </w:r>
        <w:r w:rsidR="0002745D">
          <w:rPr>
            <w:noProof/>
          </w:rPr>
          <w:t>103</w:t>
        </w:r>
      </w:ins>
      <w:ins w:id="4204" w:author="Ryan Lemos" w:date="2019-10-14T19:13:00Z">
        <w:r w:rsidR="001864F9">
          <w:fldChar w:fldCharType="end"/>
        </w:r>
        <w:r w:rsidR="001864F9">
          <w:t>A</w:t>
        </w:r>
      </w:ins>
      <w:del w:id="4205" w:author="Ryan Lemos" w:date="2019-10-14T19:13:00Z">
        <w:r w:rsidR="006451BF" w:rsidDel="001864F9">
          <w:delText>Do lado esquerdo no canto superior,</w:delText>
        </w:r>
      </w:del>
      <w:r w:rsidR="006451BF">
        <w:t xml:space="preserve"> </w:t>
      </w:r>
      <w:ins w:id="4206" w:author="Ryan Lemos" w:date="2019-10-14T19:13:00Z">
        <w:r w:rsidR="001864F9">
          <w:t>demonstra</w:t>
        </w:r>
      </w:ins>
      <w:del w:id="4207" w:author="Ryan Lemos" w:date="2019-10-14T19:13:00Z">
        <w:r w:rsidR="006451BF" w:rsidDel="001864F9">
          <w:delText>tem-se</w:delText>
        </w:r>
      </w:del>
      <w:r w:rsidR="006451BF">
        <w:t xml:space="preserve"> algumas questões da atividade gerada para o aluno Ryan, enquanto </w:t>
      </w:r>
      <w:del w:id="4208" w:author="Ryan Lemos" w:date="2019-10-14T19:13:00Z">
        <w:r w:rsidR="006451BF" w:rsidDel="001864F9">
          <w:delText>o lado esquerdo</w:delText>
        </w:r>
      </w:del>
      <w:ins w:id="4209" w:author="Ryan Lemos" w:date="2019-10-14T19:13:00Z">
        <w:r w:rsidR="001864F9">
          <w:t xml:space="preserve">a </w:t>
        </w:r>
        <w:r w:rsidR="001864F9">
          <w:fldChar w:fldCharType="begin"/>
        </w:r>
        <w:r w:rsidR="001864F9">
          <w:instrText xml:space="preserve"> REF _Ref21972579 \h </w:instrText>
        </w:r>
      </w:ins>
      <w:ins w:id="4210" w:author="Ryan Lemos" w:date="2019-10-14T19:13:00Z">
        <w:r w:rsidR="001864F9">
          <w:fldChar w:fldCharType="separate"/>
        </w:r>
      </w:ins>
      <w:ins w:id="4211" w:author="Ryan Lemos" w:date="2019-10-14T19:23:00Z">
        <w:r w:rsidR="0002745D">
          <w:t xml:space="preserve">Figura </w:t>
        </w:r>
        <w:r w:rsidR="0002745D">
          <w:rPr>
            <w:noProof/>
          </w:rPr>
          <w:t>103</w:t>
        </w:r>
      </w:ins>
      <w:ins w:id="4212" w:author="Ryan Lemos" w:date="2019-10-14T19:13:00Z">
        <w:r w:rsidR="001864F9">
          <w:fldChar w:fldCharType="end"/>
        </w:r>
        <w:r w:rsidR="001864F9">
          <w:t>C</w:t>
        </w:r>
      </w:ins>
      <w:r w:rsidR="006451BF">
        <w:t xml:space="preserve"> </w:t>
      </w:r>
      <w:del w:id="4213" w:author="Ryan Lemos" w:date="2019-10-14T19:13:00Z">
        <w:r w:rsidR="006451BF" w:rsidDel="001864F9">
          <w:delText xml:space="preserve">no canto inferior </w:delText>
        </w:r>
      </w:del>
      <w:r w:rsidR="006451BF">
        <w:t xml:space="preserve">diz respeito ao gabarito da atividade do </w:t>
      </w:r>
      <w:del w:id="4214" w:author="Ryan Lemos" w:date="2019-10-14T19:13:00Z">
        <w:r w:rsidR="006451BF" w:rsidDel="001864F9">
          <w:delText>aluno Ryan</w:delText>
        </w:r>
      </w:del>
      <w:ins w:id="4215" w:author="Ryan Lemos" w:date="2019-10-14T19:13:00Z">
        <w:r w:rsidR="001864F9">
          <w:t>mesmo aluno</w:t>
        </w:r>
      </w:ins>
      <w:r w:rsidR="006451BF">
        <w:t xml:space="preserve">. </w:t>
      </w:r>
      <w:ins w:id="4216" w:author="Ryan Lemos" w:date="2019-10-14T19:13:00Z">
        <w:r w:rsidR="001864F9">
          <w:t xml:space="preserve">Já </w:t>
        </w:r>
      </w:ins>
      <w:ins w:id="4217" w:author="Ryan Lemos" w:date="2019-10-14T19:14:00Z">
        <w:r w:rsidR="001864F9">
          <w:t xml:space="preserve">a </w:t>
        </w:r>
        <w:r w:rsidR="001864F9">
          <w:fldChar w:fldCharType="begin"/>
        </w:r>
        <w:r w:rsidR="001864F9">
          <w:instrText xml:space="preserve"> REF _Ref21972579 \h </w:instrText>
        </w:r>
      </w:ins>
      <w:ins w:id="4218" w:author="Ryan Lemos" w:date="2019-10-14T19:14:00Z">
        <w:r w:rsidR="001864F9">
          <w:fldChar w:fldCharType="separate"/>
        </w:r>
      </w:ins>
      <w:ins w:id="4219" w:author="Ryan Lemos" w:date="2019-10-14T19:23:00Z">
        <w:r w:rsidR="0002745D">
          <w:t xml:space="preserve">Figura </w:t>
        </w:r>
        <w:r w:rsidR="0002745D">
          <w:rPr>
            <w:noProof/>
          </w:rPr>
          <w:t>103</w:t>
        </w:r>
      </w:ins>
      <w:ins w:id="4220" w:author="Ryan Lemos" w:date="2019-10-14T19:14:00Z">
        <w:r w:rsidR="001864F9">
          <w:fldChar w:fldCharType="end"/>
        </w:r>
        <w:r w:rsidR="001864F9">
          <w:t xml:space="preserve">B </w:t>
        </w:r>
      </w:ins>
      <w:del w:id="4221" w:author="Ryan Lemos" w:date="2019-10-14T19:14:00Z">
        <w:r w:rsidR="006451BF" w:rsidDel="001864F9">
          <w:delText>No lado direto, canto superior diz respeito a</w:delText>
        </w:r>
      </w:del>
      <w:ins w:id="4222" w:author="Ryan Lemos" w:date="2019-10-14T19:14:00Z">
        <w:r w:rsidR="001864F9">
          <w:t>seria a mesma atividade porém para</w:t>
        </w:r>
      </w:ins>
      <w:del w:id="4223" w:author="Ryan Lemos" w:date="2019-10-14T19:14:00Z">
        <w:r w:rsidR="006451BF" w:rsidDel="001864F9">
          <w:delText xml:space="preserve"> algumas da atividade gerada para</w:delText>
        </w:r>
      </w:del>
      <w:r w:rsidR="006451BF">
        <w:t xml:space="preserve"> a aluna Brenda, enquanto</w:t>
      </w:r>
      <w:ins w:id="4224" w:author="Ryan Lemos" w:date="2019-10-14T19:14:00Z">
        <w:r w:rsidR="001864F9">
          <w:t xml:space="preserve"> a </w:t>
        </w:r>
        <w:r w:rsidR="001864F9">
          <w:fldChar w:fldCharType="begin"/>
        </w:r>
        <w:r w:rsidR="001864F9">
          <w:instrText xml:space="preserve"> REF _Ref21972579 \h </w:instrText>
        </w:r>
      </w:ins>
      <w:ins w:id="4225" w:author="Ryan Lemos" w:date="2019-10-14T19:14:00Z">
        <w:r w:rsidR="001864F9">
          <w:fldChar w:fldCharType="separate"/>
        </w:r>
      </w:ins>
      <w:ins w:id="4226" w:author="Ryan Lemos" w:date="2019-10-14T19:23:00Z">
        <w:r w:rsidR="0002745D">
          <w:t xml:space="preserve">Figura </w:t>
        </w:r>
        <w:r w:rsidR="0002745D">
          <w:rPr>
            <w:noProof/>
          </w:rPr>
          <w:t>103</w:t>
        </w:r>
      </w:ins>
      <w:ins w:id="4227" w:author="Ryan Lemos" w:date="2019-10-14T19:14:00Z">
        <w:r w:rsidR="001864F9">
          <w:fldChar w:fldCharType="end"/>
        </w:r>
      </w:ins>
      <w:ins w:id="4228" w:author="Ryan Lemos" w:date="2019-10-14T19:15:00Z">
        <w:r w:rsidR="001864F9">
          <w:t>D</w:t>
        </w:r>
      </w:ins>
      <w:r w:rsidR="006451BF">
        <w:t xml:space="preserve"> </w:t>
      </w:r>
      <w:del w:id="4229" w:author="Ryan Lemos" w:date="2019-10-14T19:14:00Z">
        <w:r w:rsidR="006451BF" w:rsidDel="001864F9">
          <w:delText>abaixo seu gabarito</w:delText>
        </w:r>
      </w:del>
      <w:ins w:id="4230" w:author="Ryan Lemos" w:date="2019-10-14T19:14:00Z">
        <w:r w:rsidR="001864F9">
          <w:t xml:space="preserve">o gabarito </w:t>
        </w:r>
      </w:ins>
      <w:ins w:id="4231" w:author="Ryan Lemos" w:date="2019-10-14T19:15:00Z">
        <w:r w:rsidR="001864F9">
          <w:t>da atividade da aluna</w:t>
        </w:r>
      </w:ins>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pPr>
        <w:pStyle w:val="Legenda"/>
        <w:keepNext/>
        <w:rPr>
          <w:ins w:id="4232" w:author="Ryan Lemos" w:date="2019-10-14T19:03:00Z"/>
        </w:rPr>
        <w:pPrChange w:id="4233" w:author="Ryan Lemos" w:date="2019-10-14T19:03:00Z">
          <w:pPr>
            <w:pStyle w:val="Legenda"/>
          </w:pPr>
        </w:pPrChange>
      </w:pPr>
      <w:bookmarkStart w:id="4234" w:name="_Ref21972579"/>
      <w:bookmarkStart w:id="4235" w:name="_Toc21974036"/>
      <w:bookmarkStart w:id="4236" w:name="_Toc21974268"/>
      <w:bookmarkStart w:id="4237" w:name="_Ref20568700"/>
      <w:ins w:id="4238" w:author="Ryan Lemos" w:date="2019-10-14T19:03:00Z">
        <w:r>
          <w:lastRenderedPageBreak/>
          <w:t xml:space="preserve">Figura </w:t>
        </w:r>
        <w:r>
          <w:fldChar w:fldCharType="begin"/>
        </w:r>
        <w:r>
          <w:instrText xml:space="preserve"> SEQ Figura \* ARABIC </w:instrText>
        </w:r>
      </w:ins>
      <w:r>
        <w:fldChar w:fldCharType="separate"/>
      </w:r>
      <w:ins w:id="4239" w:author="Ryan Lemos" w:date="2019-10-14T19:23:00Z">
        <w:r w:rsidR="0002745D">
          <w:rPr>
            <w:noProof/>
          </w:rPr>
          <w:t>103</w:t>
        </w:r>
      </w:ins>
      <w:ins w:id="4240" w:author="Ryan Lemos" w:date="2019-10-14T19:03:00Z">
        <w:r>
          <w:fldChar w:fldCharType="end"/>
        </w:r>
        <w:bookmarkEnd w:id="4234"/>
        <w:r>
          <w:t xml:space="preserve"> - </w:t>
        </w:r>
        <w:r w:rsidRPr="00C52AC8">
          <w:t>Comparação entre atividades geradas para dois alunos</w:t>
        </w:r>
        <w:bookmarkEnd w:id="4235"/>
        <w:bookmarkEnd w:id="4236"/>
      </w:ins>
    </w:p>
    <w:p w14:paraId="51940EFB" w14:textId="1EC9DF3F" w:rsidR="006228CE" w:rsidRPr="006228CE" w:rsidDel="006228CE" w:rsidRDefault="006228CE">
      <w:pPr>
        <w:ind w:firstLine="0"/>
        <w:jc w:val="center"/>
        <w:rPr>
          <w:del w:id="4241" w:author="Ryan Lemos" w:date="2019-10-14T19:03:00Z"/>
          <w:rPrChange w:id="4242" w:author="Ryan Lemos" w:date="2019-10-14T19:02:00Z">
            <w:rPr>
              <w:del w:id="4243" w:author="Ryan Lemos" w:date="2019-10-14T19:03:00Z"/>
            </w:rPr>
          </w:rPrChange>
        </w:rPr>
        <w:pPrChange w:id="4244" w:author="Ryan Lemos" w:date="2019-10-14T19:02:00Z">
          <w:pPr>
            <w:pStyle w:val="Legenda"/>
            <w:keepNext/>
          </w:pPr>
        </w:pPrChange>
      </w:pPr>
      <w:ins w:id="4245" w:author="Ryan Lemos" w:date="2019-10-14T19:02:00Z">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ins>
      <w:del w:id="4246" w:author="Ryan Lemos" w:date="2019-10-14T19:02:00Z">
        <w:r w:rsidR="00214DC8" w:rsidDel="006228CE">
          <w:delText xml:space="preserve">Figura </w:delText>
        </w:r>
        <w:r w:rsidR="00B06645" w:rsidDel="006228CE">
          <w:fldChar w:fldCharType="begin"/>
        </w:r>
        <w:r w:rsidR="00B06645" w:rsidDel="006228CE">
          <w:delInstrText xml:space="preserve"> SEQ Figura \* ARABIC </w:delInstrText>
        </w:r>
        <w:r w:rsidR="00B06645" w:rsidDel="006228CE">
          <w:fldChar w:fldCharType="separate"/>
        </w:r>
      </w:del>
      <w:del w:id="4247" w:author="Ryan Lemos" w:date="2019-10-07T11:05:00Z">
        <w:r w:rsidR="00D343FF" w:rsidDel="00EA672B">
          <w:rPr>
            <w:noProof/>
          </w:rPr>
          <w:delText>109</w:delText>
        </w:r>
      </w:del>
      <w:del w:id="4248" w:author="Ryan Lemos" w:date="2019-10-14T19:02:00Z">
        <w:r w:rsidR="00B06645" w:rsidDel="006228CE">
          <w:rPr>
            <w:noProof/>
          </w:rPr>
          <w:fldChar w:fldCharType="end"/>
        </w:r>
        <w:bookmarkEnd w:id="4237"/>
        <w:r w:rsidR="00214DC8" w:rsidDel="006228CE">
          <w:delText xml:space="preserve"> - Comparação entre atividades geradas para dois alunos</w:delText>
        </w:r>
      </w:del>
    </w:p>
    <w:p w14:paraId="1F146D50" w14:textId="1259A68A" w:rsidR="00214DC8" w:rsidRDefault="00214DC8">
      <w:pPr>
        <w:ind w:firstLine="0"/>
        <w:jc w:val="center"/>
      </w:pPr>
      <w:commentRangeStart w:id="4249"/>
      <w:del w:id="4250" w:author="Ryan Lemos" w:date="2019-10-14T19:02:00Z">
        <w:r w:rsidDel="006228CE">
          <w:rPr>
            <w:noProof/>
          </w:rPr>
          <w:drawing>
            <wp:inline distT="0" distB="0" distL="0" distR="0" wp14:anchorId="49CBB171" wp14:editId="1456B348">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del>
      <w:commentRangeEnd w:id="4249"/>
      <w:r w:rsidR="00B32D53">
        <w:rPr>
          <w:rStyle w:val="Refdecomentrio"/>
        </w:rPr>
        <w:commentReference w:id="4249"/>
      </w:r>
    </w:p>
    <w:p w14:paraId="6B0CB697" w14:textId="0048928D" w:rsidR="00964F27" w:rsidRDefault="004002CD">
      <w:pPr>
        <w:pStyle w:val="Fontes"/>
        <w:rPr>
          <w:ins w:id="4251" w:author="Ryan Lemos" w:date="2019-10-14T11:03:00Z"/>
        </w:rPr>
        <w:pPrChange w:id="4252" w:author="Ryan Lemos" w:date="2019-10-14T11:05:00Z">
          <w:pPr>
            <w:ind w:firstLine="0"/>
            <w:jc w:val="center"/>
          </w:pPr>
        </w:pPrChange>
      </w:pPr>
      <w:ins w:id="4253" w:author="Ryan Lemos" w:date="2019-10-14T11:03:00Z">
        <w:r>
          <w:t>Fonte: PR</w:t>
        </w:r>
      </w:ins>
      <w:ins w:id="4254" w:author="Ryan Lemos" w:date="2019-10-14T11:04:00Z">
        <w:r>
          <w:t xml:space="preserve">ÓPRIA, 2019. Utilizando o Adobe </w:t>
        </w:r>
        <w:proofErr w:type="spellStart"/>
        <w:r>
          <w:t>Acrobrat</w:t>
        </w:r>
        <w:proofErr w:type="spellEnd"/>
        <w:r>
          <w:t xml:space="preserve"> Reader DC </w:t>
        </w:r>
      </w:ins>
      <w:ins w:id="4255" w:author="Ryan Lemos" w:date="2019-10-14T11:05:00Z">
        <w:r>
          <w:t>v.19.012.</w:t>
        </w:r>
      </w:ins>
    </w:p>
    <w:p w14:paraId="3BEFA402" w14:textId="77777777" w:rsidR="004002CD" w:rsidRDefault="004002CD" w:rsidP="001B007E">
      <w:pPr>
        <w:ind w:firstLine="0"/>
        <w:jc w:val="center"/>
      </w:pPr>
    </w:p>
    <w:p w14:paraId="0E262F61" w14:textId="43CC2E76"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ins w:id="4256" w:author="Ryan Lemos" w:date="2019-10-09T21:12:00Z">
        <w:r w:rsidR="00B73552">
          <w:t xml:space="preserve"> </w:t>
        </w:r>
        <w:r w:rsidR="00B73552">
          <w:fldChar w:fldCharType="begin"/>
        </w:r>
        <w:r w:rsidR="00B73552">
          <w:instrText xml:space="preserve"> REF _Ref21547957 \h </w:instrText>
        </w:r>
      </w:ins>
      <w:r w:rsidR="00B73552">
        <w:fldChar w:fldCharType="separate"/>
      </w:r>
      <w:ins w:id="4257" w:author="Ryan Lemos" w:date="2019-10-14T19:23:00Z">
        <w:r w:rsidR="0002745D">
          <w:t xml:space="preserve">Quadro </w:t>
        </w:r>
        <w:r w:rsidR="0002745D">
          <w:rPr>
            <w:noProof/>
          </w:rPr>
          <w:t>38</w:t>
        </w:r>
      </w:ins>
      <w:ins w:id="4258" w:author="Ryan Lemos" w:date="2019-10-09T21:12:00Z">
        <w:r w:rsidR="00B73552">
          <w:fldChar w:fldCharType="end"/>
        </w:r>
      </w:ins>
      <w:r>
        <w:t xml:space="preserve"> </w:t>
      </w:r>
      <w:del w:id="4259" w:author="Ryan Lemos" w:date="2019-10-09T21:12:00Z">
        <w:r w:rsidDel="00B73552">
          <w:delText xml:space="preserve">quadro x </w:delText>
        </w:r>
      </w:del>
      <w:r>
        <w:t>descreve essa necessidade do professor.</w:t>
      </w:r>
    </w:p>
    <w:p w14:paraId="0D5C0FFB" w14:textId="1FDDC2D6" w:rsidR="00FE4DD4" w:rsidRDefault="00FE4DD4" w:rsidP="005074A5">
      <w:pPr>
        <w:ind w:firstLine="0"/>
      </w:pPr>
    </w:p>
    <w:p w14:paraId="19885D7E" w14:textId="2134861F" w:rsidR="00FE4DD4" w:rsidRDefault="00FE4DD4" w:rsidP="00B70A30">
      <w:pPr>
        <w:pStyle w:val="Legenda"/>
      </w:pPr>
      <w:bookmarkStart w:id="4260" w:name="_Ref21547957"/>
      <w:bookmarkStart w:id="4261" w:name="_Toc21974319"/>
      <w:r>
        <w:t xml:space="preserve">Quadro </w:t>
      </w:r>
      <w:fldSimple w:instr=" SEQ Quadro \* ARABIC ">
        <w:ins w:id="4262" w:author="Ryan Lemos" w:date="2019-10-14T19:23:00Z">
          <w:r w:rsidR="0002745D">
            <w:rPr>
              <w:noProof/>
            </w:rPr>
            <w:t>38</w:t>
          </w:r>
        </w:ins>
        <w:del w:id="4263" w:author="Ryan Lemos" w:date="2019-10-07T11:05:00Z">
          <w:r w:rsidR="00054B21" w:rsidDel="00EA672B">
            <w:rPr>
              <w:noProof/>
            </w:rPr>
            <w:delText>38</w:delText>
          </w:r>
        </w:del>
      </w:fldSimple>
      <w:bookmarkEnd w:id="4260"/>
      <w:r>
        <w:t xml:space="preserve"> - Associação de outros alunos a uma atividade já associada</w:t>
      </w:r>
      <w:bookmarkEnd w:id="4261"/>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rPr>
          <w:ins w:id="4264" w:author="Ryan Lemos" w:date="2019-10-13T12:58:00Z"/>
        </w:rPr>
      </w:pPr>
      <w:ins w:id="4265" w:author="Ryan Lemos" w:date="2019-10-13T12:58:00Z">
        <w:r>
          <w:t>Fonte: PRÓPRIA, 2019.</w:t>
        </w:r>
      </w:ins>
    </w:p>
    <w:p w14:paraId="42F2E9C2" w14:textId="77777777" w:rsidR="00964F27" w:rsidRDefault="00964F27" w:rsidP="001B007E">
      <w:pPr>
        <w:ind w:firstLine="0"/>
        <w:jc w:val="center"/>
      </w:pPr>
    </w:p>
    <w:p w14:paraId="7002CAB0" w14:textId="16AD5CDC" w:rsidR="008A7FB4" w:rsidRDefault="00964F27" w:rsidP="00964F27">
      <w:r>
        <w:t xml:space="preserve">A </w:t>
      </w:r>
      <w:r>
        <w:fldChar w:fldCharType="begin"/>
      </w:r>
      <w:r>
        <w:instrText xml:space="preserve"> REF _Ref20569299 \h </w:instrText>
      </w:r>
      <w:r>
        <w:fldChar w:fldCharType="separate"/>
      </w:r>
      <w:ins w:id="4266" w:author="Ryan Lemos" w:date="2019-10-14T19:23:00Z">
        <w:r w:rsidR="0002745D">
          <w:t xml:space="preserve">Figura </w:t>
        </w:r>
        <w:r w:rsidR="0002745D">
          <w:rPr>
            <w:noProof/>
          </w:rPr>
          <w:t>104</w:t>
        </w:r>
      </w:ins>
      <w:del w:id="4267"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79ED1B74" w:rsidR="00964F27" w:rsidRDefault="00964F27" w:rsidP="005074A5">
      <w:pPr>
        <w:pStyle w:val="Legenda"/>
        <w:keepNext/>
      </w:pPr>
      <w:bookmarkStart w:id="4268" w:name="_Ref20569299"/>
      <w:bookmarkStart w:id="4269" w:name="_Toc21974037"/>
      <w:bookmarkStart w:id="4270" w:name="_Toc21974269"/>
      <w:r>
        <w:t xml:space="preserve">Figura </w:t>
      </w:r>
      <w:fldSimple w:instr=" SEQ Figura \* ARABIC ">
        <w:ins w:id="4271" w:author="Ryan Lemos" w:date="2019-10-14T19:23:00Z">
          <w:r w:rsidR="0002745D">
            <w:rPr>
              <w:noProof/>
            </w:rPr>
            <w:t>104</w:t>
          </w:r>
        </w:ins>
        <w:del w:id="4272" w:author="Ryan Lemos" w:date="2019-10-07T11:05:00Z">
          <w:r w:rsidR="00D343FF" w:rsidDel="00EA672B">
            <w:rPr>
              <w:noProof/>
            </w:rPr>
            <w:delText>110</w:delText>
          </w:r>
        </w:del>
      </w:fldSimple>
      <w:bookmarkEnd w:id="4268"/>
      <w:r>
        <w:t xml:space="preserve"> - Tela de inclusão de novos alunos a uma atividade</w:t>
      </w:r>
      <w:bookmarkEnd w:id="4269"/>
      <w:bookmarkEnd w:id="4270"/>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566795"/>
                    </a:xfrm>
                    <a:prstGeom prst="rect">
                      <a:avLst/>
                    </a:prstGeom>
                  </pic:spPr>
                </pic:pic>
              </a:graphicData>
            </a:graphic>
          </wp:inline>
        </w:drawing>
      </w:r>
    </w:p>
    <w:p w14:paraId="57A78CF4" w14:textId="1C6F171A" w:rsidR="007E37B0" w:rsidRDefault="009E79A9" w:rsidP="007E37B0">
      <w:pPr>
        <w:pStyle w:val="Fontes"/>
        <w:rPr>
          <w:ins w:id="4273" w:author="Ryan Lemos" w:date="2019-10-13T12:51:00Z"/>
        </w:rPr>
      </w:pPr>
      <w:ins w:id="4274" w:author="Ryan Lemos" w:date="2019-10-13T12:59:00Z">
        <w:r>
          <w:t>Fonte: PRÓPRIA, 2019. Utilizando o ambiente ILC v.1.</w:t>
        </w:r>
      </w:ins>
    </w:p>
    <w:p w14:paraId="75CBF5AB" w14:textId="77777777" w:rsidR="00173121" w:rsidRDefault="00173121" w:rsidP="005074A5">
      <w:pPr>
        <w:ind w:firstLine="0"/>
        <w:jc w:val="center"/>
      </w:pPr>
    </w:p>
    <w:p w14:paraId="3B784C8D" w14:textId="1D20256E"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ins w:id="4275" w:author="Ryan Lemos" w:date="2019-10-09T21:12:00Z">
        <w:r w:rsidR="00B73552">
          <w:t xml:space="preserve">do </w:t>
        </w:r>
        <w:r w:rsidR="00B73552">
          <w:fldChar w:fldCharType="begin"/>
        </w:r>
        <w:r w:rsidR="00B73552">
          <w:instrText xml:space="preserve"> REF _Ref21547971 \h </w:instrText>
        </w:r>
      </w:ins>
      <w:r w:rsidR="00B73552">
        <w:fldChar w:fldCharType="separate"/>
      </w:r>
      <w:ins w:id="4276" w:author="Ryan Lemos" w:date="2019-10-14T19:23:00Z">
        <w:r w:rsidR="0002745D">
          <w:t xml:space="preserve">Quadro </w:t>
        </w:r>
        <w:r w:rsidR="0002745D">
          <w:rPr>
            <w:noProof/>
          </w:rPr>
          <w:t>39</w:t>
        </w:r>
      </w:ins>
      <w:ins w:id="4277" w:author="Ryan Lemos" w:date="2019-10-09T21:12:00Z">
        <w:r w:rsidR="00B73552">
          <w:fldChar w:fldCharType="end"/>
        </w:r>
      </w:ins>
      <w:del w:id="4278" w:author="Ryan Lemos" w:date="2019-10-09T21:12:00Z">
        <w:r w:rsidDel="00B73552">
          <w:delText>x</w:delText>
        </w:r>
      </w:del>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0BD8FA96" w:rsidR="00FE4DD4" w:rsidRDefault="00FE4DD4" w:rsidP="00B70A30">
      <w:pPr>
        <w:pStyle w:val="Legenda"/>
      </w:pPr>
      <w:bookmarkStart w:id="4279" w:name="_Ref21547971"/>
      <w:bookmarkStart w:id="4280" w:name="_Toc21974320"/>
      <w:r>
        <w:t xml:space="preserve">Quadro </w:t>
      </w:r>
      <w:fldSimple w:instr=" SEQ Quadro \* ARABIC ">
        <w:ins w:id="4281" w:author="Ryan Lemos" w:date="2019-10-14T19:23:00Z">
          <w:r w:rsidR="0002745D">
            <w:rPr>
              <w:noProof/>
            </w:rPr>
            <w:t>39</w:t>
          </w:r>
        </w:ins>
        <w:del w:id="4282" w:author="Ryan Lemos" w:date="2019-10-07T11:05:00Z">
          <w:r w:rsidR="00054B21" w:rsidDel="00EA672B">
            <w:rPr>
              <w:noProof/>
            </w:rPr>
            <w:delText>39</w:delText>
          </w:r>
        </w:del>
      </w:fldSimple>
      <w:bookmarkEnd w:id="4279"/>
      <w:r w:rsidRPr="00DB5F02">
        <w:t xml:space="preserve"> - Estória de </w:t>
      </w:r>
      <w:r>
        <w:t>correção de atividades</w:t>
      </w:r>
      <w:bookmarkEnd w:id="4280"/>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Del="00E01488" w:rsidRDefault="00FB6641" w:rsidP="005B582B">
      <w:pPr>
        <w:pStyle w:val="estrias"/>
        <w:numPr>
          <w:ilvl w:val="0"/>
          <w:numId w:val="24"/>
        </w:numPr>
        <w:rPr>
          <w:del w:id="4283" w:author="Ryan Lemos" w:date="2019-10-13T12:58:00Z"/>
          <w:b/>
          <w:bCs/>
        </w:rPr>
      </w:pPr>
      <w:r>
        <w:t>Na correção, o professor deve ser capaz de opinar acerca de cada uma das respostas de um aluno.</w:t>
      </w:r>
    </w:p>
    <w:p w14:paraId="385E454B" w14:textId="237CF295" w:rsidR="008A7FB4" w:rsidRDefault="008A7FB4">
      <w:pPr>
        <w:pStyle w:val="estrias"/>
        <w:numPr>
          <w:ilvl w:val="0"/>
          <w:numId w:val="24"/>
        </w:numPr>
        <w:rPr>
          <w:ins w:id="4284" w:author="Ryan Lemos" w:date="2019-10-13T12:58:00Z"/>
        </w:rPr>
        <w:pPrChange w:id="4285" w:author="Ryan Lemos" w:date="2019-10-13T12:58:00Z">
          <w:pPr/>
        </w:pPrChange>
      </w:pPr>
    </w:p>
    <w:p w14:paraId="55B101B3" w14:textId="77777777" w:rsidR="00E01488" w:rsidRDefault="00E01488" w:rsidP="00E01488">
      <w:pPr>
        <w:pStyle w:val="Fontes"/>
        <w:rPr>
          <w:ins w:id="4286" w:author="Ryan Lemos" w:date="2019-10-13T12:58:00Z"/>
        </w:rPr>
      </w:pPr>
      <w:ins w:id="4287" w:author="Ryan Lemos" w:date="2019-10-13T12:58:00Z">
        <w:r>
          <w:t>Fonte: PRÓPRIA, 2019.</w:t>
        </w:r>
      </w:ins>
    </w:p>
    <w:p w14:paraId="0B72FF18" w14:textId="77777777" w:rsidR="00E01488" w:rsidRDefault="00E01488" w:rsidP="008A7FB4"/>
    <w:p w14:paraId="72A6854E" w14:textId="5606E826"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4288" w:author="Ryan Lemos" w:date="2019-10-14T19:23:00Z">
        <w:r w:rsidR="0002745D">
          <w:t xml:space="preserve">Figura </w:t>
        </w:r>
        <w:r w:rsidR="0002745D">
          <w:rPr>
            <w:noProof/>
          </w:rPr>
          <w:t>105</w:t>
        </w:r>
      </w:ins>
      <w:del w:id="4289"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4290" w:author="Ryan Lemos" w:date="2019-10-14T19:23:00Z">
        <w:r w:rsidR="0002745D">
          <w:t xml:space="preserve">Figura </w:t>
        </w:r>
        <w:r w:rsidR="0002745D">
          <w:rPr>
            <w:noProof/>
          </w:rPr>
          <w:t>106</w:t>
        </w:r>
      </w:ins>
      <w:del w:id="4291"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4292" w:author="Ryan Lemos" w:date="2019-10-14T19:23:00Z">
        <w:r w:rsidR="0002745D">
          <w:t xml:space="preserve">Figura </w:t>
        </w:r>
        <w:r w:rsidR="0002745D">
          <w:rPr>
            <w:noProof/>
          </w:rPr>
          <w:t>105</w:t>
        </w:r>
      </w:ins>
      <w:del w:id="4293"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02A029F" w:rsidR="00921163" w:rsidRDefault="00921163" w:rsidP="00B70A30">
      <w:pPr>
        <w:pStyle w:val="Legenda"/>
        <w:keepNext/>
      </w:pPr>
      <w:bookmarkStart w:id="4294" w:name="_Ref20053266"/>
      <w:bookmarkStart w:id="4295" w:name="_Toc21974038"/>
      <w:bookmarkStart w:id="4296" w:name="_Toc21974270"/>
      <w:r>
        <w:t xml:space="preserve">Figura </w:t>
      </w:r>
      <w:fldSimple w:instr=" SEQ Figura \* ARABIC ">
        <w:ins w:id="4297" w:author="Ryan Lemos" w:date="2019-10-14T19:23:00Z">
          <w:r w:rsidR="0002745D">
            <w:rPr>
              <w:noProof/>
            </w:rPr>
            <w:t>105</w:t>
          </w:r>
        </w:ins>
        <w:del w:id="4298" w:author="Ryan Lemos" w:date="2019-10-07T11:05:00Z">
          <w:r w:rsidR="00D343FF" w:rsidDel="00EA672B">
            <w:rPr>
              <w:noProof/>
            </w:rPr>
            <w:delText>111</w:delText>
          </w:r>
        </w:del>
      </w:fldSimple>
      <w:bookmarkEnd w:id="4294"/>
      <w:r>
        <w:t xml:space="preserve"> - Tela de listagem de atividades recebidas</w:t>
      </w:r>
      <w:bookmarkEnd w:id="4295"/>
      <w:bookmarkEnd w:id="4296"/>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24463" cy="2867010"/>
                    </a:xfrm>
                    <a:prstGeom prst="rect">
                      <a:avLst/>
                    </a:prstGeom>
                  </pic:spPr>
                </pic:pic>
              </a:graphicData>
            </a:graphic>
          </wp:inline>
        </w:drawing>
      </w:r>
    </w:p>
    <w:p w14:paraId="51D75610" w14:textId="477B429F" w:rsidR="007E37B0" w:rsidRDefault="009E79A9" w:rsidP="007E37B0">
      <w:pPr>
        <w:pStyle w:val="Fontes"/>
        <w:rPr>
          <w:ins w:id="4299" w:author="Ryan Lemos" w:date="2019-10-13T12:51:00Z"/>
        </w:rPr>
      </w:pPr>
      <w:ins w:id="4300" w:author="Ryan Lemos" w:date="2019-10-13T12:59:00Z">
        <w:r>
          <w:t>Fonte: PRÓPRIA, 2019. Utilizando o ambiente ILC v.1.</w:t>
        </w:r>
      </w:ins>
    </w:p>
    <w:p w14:paraId="5946CEAB" w14:textId="77777777" w:rsidR="003A1F2B" w:rsidRDefault="003A1F2B" w:rsidP="00226055">
      <w:pPr>
        <w:ind w:firstLine="0"/>
      </w:pPr>
    </w:p>
    <w:p w14:paraId="0C734998" w14:textId="42CFBC73"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4301" w:author="Ryan Lemos" w:date="2019-10-14T19:23:00Z">
        <w:r w:rsidR="0002745D">
          <w:t xml:space="preserve">Figura </w:t>
        </w:r>
        <w:r w:rsidR="0002745D">
          <w:rPr>
            <w:noProof/>
          </w:rPr>
          <w:t>106</w:t>
        </w:r>
      </w:ins>
      <w:del w:id="4302"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4303" w:author="Ryan Lemos" w:date="2019-10-14T19:23:00Z">
        <w:r w:rsidR="0002745D">
          <w:t xml:space="preserve">Figura </w:t>
        </w:r>
        <w:r w:rsidR="0002745D">
          <w:rPr>
            <w:noProof/>
          </w:rPr>
          <w:t>106</w:t>
        </w:r>
      </w:ins>
      <w:del w:id="4304"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201F41E0" w:rsidR="00921163" w:rsidRDefault="00921163" w:rsidP="00B70A30">
      <w:pPr>
        <w:pStyle w:val="Legenda"/>
        <w:keepNext/>
      </w:pPr>
      <w:bookmarkStart w:id="4305" w:name="_Ref20053275"/>
      <w:bookmarkStart w:id="4306" w:name="_Toc21974039"/>
      <w:bookmarkStart w:id="4307" w:name="_Toc21974271"/>
      <w:r>
        <w:lastRenderedPageBreak/>
        <w:t xml:space="preserve">Figura </w:t>
      </w:r>
      <w:fldSimple w:instr=" SEQ Figura \* ARABIC ">
        <w:ins w:id="4308" w:author="Ryan Lemos" w:date="2019-10-14T19:23:00Z">
          <w:r w:rsidR="0002745D">
            <w:rPr>
              <w:noProof/>
            </w:rPr>
            <w:t>106</w:t>
          </w:r>
        </w:ins>
        <w:del w:id="4309" w:author="Ryan Lemos" w:date="2019-10-07T11:05:00Z">
          <w:r w:rsidR="00D343FF" w:rsidDel="00EA672B">
            <w:rPr>
              <w:noProof/>
            </w:rPr>
            <w:delText>112</w:delText>
          </w:r>
        </w:del>
      </w:fldSimple>
      <w:bookmarkEnd w:id="4305"/>
      <w:r>
        <w:t xml:space="preserve"> - Tela de correção de uma atividade</w:t>
      </w:r>
      <w:bookmarkEnd w:id="4306"/>
      <w:bookmarkEnd w:id="4307"/>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2680335"/>
                    </a:xfrm>
                    <a:prstGeom prst="rect">
                      <a:avLst/>
                    </a:prstGeom>
                  </pic:spPr>
                </pic:pic>
              </a:graphicData>
            </a:graphic>
          </wp:inline>
        </w:drawing>
      </w:r>
    </w:p>
    <w:p w14:paraId="4D0D9375" w14:textId="3D3C32AB" w:rsidR="007E37B0" w:rsidRDefault="009E79A9" w:rsidP="007E37B0">
      <w:pPr>
        <w:pStyle w:val="Fontes"/>
        <w:rPr>
          <w:ins w:id="4310" w:author="Ryan Lemos" w:date="2019-10-13T12:51:00Z"/>
        </w:rPr>
      </w:pPr>
      <w:ins w:id="4311" w:author="Ryan Lemos" w:date="2019-10-13T12:59:00Z">
        <w:r>
          <w:t>Fonte: PRÓPRIA, 2019. Utilizando o ambiente ILC v.1.</w:t>
        </w:r>
      </w:ins>
    </w:p>
    <w:p w14:paraId="178FCA52" w14:textId="77777777" w:rsidR="004F46AF" w:rsidRPr="004C0224" w:rsidRDefault="004F46AF" w:rsidP="00596E44">
      <w:pPr>
        <w:ind w:firstLine="0"/>
      </w:pPr>
    </w:p>
    <w:p w14:paraId="02515A2C" w14:textId="77777777" w:rsidR="003C127D" w:rsidRDefault="003C127D">
      <w:pPr>
        <w:pStyle w:val="Ttulo4"/>
      </w:pPr>
      <w:bookmarkStart w:id="4312" w:name="_Toc21973492"/>
      <w:r>
        <w:t>Aluno</w:t>
      </w:r>
      <w:bookmarkEnd w:id="4312"/>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22B893D6" w:rsidR="00DC28CE" w:rsidRDefault="008057E8" w:rsidP="00021305">
      <w:r>
        <w:t>A primeira estória se trata da lista das atividades de um aluno, e é representada pel</w:t>
      </w:r>
      <w:del w:id="4313" w:author="Ryan Lemos" w:date="2019-10-09T21:12:00Z">
        <w:r w:rsidDel="00B73552">
          <w:delText xml:space="preserve">a </w:delText>
        </w:r>
        <w:r w:rsidRPr="00596E44" w:rsidDel="00B73552">
          <w:rPr>
            <w:highlight w:val="yellow"/>
          </w:rPr>
          <w:delText>figura x</w:delText>
        </w:r>
      </w:del>
      <w:ins w:id="4314" w:author="Ryan Lemos" w:date="2019-10-09T21:12:00Z">
        <w:r w:rsidR="00B73552">
          <w:t xml:space="preserve">o </w:t>
        </w:r>
        <w:r w:rsidR="00B73552">
          <w:fldChar w:fldCharType="begin"/>
        </w:r>
        <w:r w:rsidR="00B73552">
          <w:instrText xml:space="preserve"> REF _Ref21547990 \h </w:instrText>
        </w:r>
      </w:ins>
      <w:r w:rsidR="00B73552">
        <w:fldChar w:fldCharType="separate"/>
      </w:r>
      <w:ins w:id="4315" w:author="Ryan Lemos" w:date="2019-10-14T19:23:00Z">
        <w:r w:rsidR="0002745D">
          <w:t xml:space="preserve">Quadro </w:t>
        </w:r>
        <w:r w:rsidR="0002745D">
          <w:rPr>
            <w:noProof/>
          </w:rPr>
          <w:t>40</w:t>
        </w:r>
      </w:ins>
      <w:ins w:id="4316" w:author="Ryan Lemos" w:date="2019-10-09T21:12:00Z">
        <w:r w:rsidR="00B73552">
          <w:fldChar w:fldCharType="end"/>
        </w:r>
      </w:ins>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0539382B" w:rsidR="00300D1E" w:rsidRDefault="00FE4DD4" w:rsidP="00B70A30">
      <w:pPr>
        <w:pStyle w:val="Legenda"/>
      </w:pPr>
      <w:bookmarkStart w:id="4317" w:name="_Ref21547990"/>
      <w:bookmarkStart w:id="4318" w:name="_Toc21974321"/>
      <w:r>
        <w:t xml:space="preserve">Quadro </w:t>
      </w:r>
      <w:fldSimple w:instr=" SEQ Quadro \* ARABIC ">
        <w:ins w:id="4319" w:author="Ryan Lemos" w:date="2019-10-14T19:23:00Z">
          <w:r w:rsidR="0002745D">
            <w:rPr>
              <w:noProof/>
            </w:rPr>
            <w:t>40</w:t>
          </w:r>
        </w:ins>
        <w:del w:id="4320" w:author="Ryan Lemos" w:date="2019-10-07T11:05:00Z">
          <w:r w:rsidR="00054B21" w:rsidDel="00EA672B">
            <w:rPr>
              <w:noProof/>
            </w:rPr>
            <w:delText>40</w:delText>
          </w:r>
        </w:del>
      </w:fldSimple>
      <w:bookmarkEnd w:id="4317"/>
      <w:r w:rsidRPr="00332C38">
        <w:t xml:space="preserve"> - Estória de </w:t>
      </w:r>
      <w:r>
        <w:t>visualização de atividades recebidas para um aluno</w:t>
      </w:r>
      <w:bookmarkEnd w:id="4318"/>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Del="00E01488" w:rsidRDefault="00300D1E" w:rsidP="00596E44">
      <w:pPr>
        <w:pStyle w:val="estrias"/>
        <w:numPr>
          <w:ilvl w:val="0"/>
          <w:numId w:val="17"/>
        </w:numPr>
        <w:rPr>
          <w:del w:id="4321" w:author="Ryan Lemos" w:date="2019-10-13T12:58:00Z"/>
        </w:rPr>
      </w:pPr>
      <w:r>
        <w:t>Devo ser capaz de categorizar as atividades por nível</w:t>
      </w:r>
      <w:r w:rsidR="009801FC">
        <w:t>,</w:t>
      </w:r>
      <w:r>
        <w:t xml:space="preserve"> se foi corrigida ou não.</w:t>
      </w:r>
    </w:p>
    <w:p w14:paraId="167D28CC" w14:textId="68E366B6" w:rsidR="00A05EF6" w:rsidRDefault="00A05EF6">
      <w:pPr>
        <w:pStyle w:val="estrias"/>
        <w:numPr>
          <w:ilvl w:val="0"/>
          <w:numId w:val="17"/>
        </w:numPr>
        <w:rPr>
          <w:ins w:id="4322" w:author="Ryan Lemos" w:date="2019-10-13T12:58:00Z"/>
        </w:rPr>
        <w:pPrChange w:id="4323" w:author="Ryan Lemos" w:date="2019-10-13T12:58:00Z">
          <w:pPr/>
        </w:pPrChange>
      </w:pPr>
    </w:p>
    <w:p w14:paraId="47096137" w14:textId="77777777" w:rsidR="00E01488" w:rsidRDefault="00E01488" w:rsidP="00E01488">
      <w:pPr>
        <w:pStyle w:val="Fontes"/>
        <w:rPr>
          <w:ins w:id="4324" w:author="Ryan Lemos" w:date="2019-10-13T12:58:00Z"/>
        </w:rPr>
      </w:pPr>
      <w:ins w:id="4325" w:author="Ryan Lemos" w:date="2019-10-13T12:58:00Z">
        <w:r>
          <w:t>Fonte: PRÓPRIA, 2019.</w:t>
        </w:r>
      </w:ins>
    </w:p>
    <w:p w14:paraId="76E840C3" w14:textId="77777777" w:rsidR="00E01488" w:rsidRDefault="00E01488" w:rsidP="00021305"/>
    <w:p w14:paraId="7ABDC7F8" w14:textId="08A2F77B"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4326" w:author="Ryan Lemos" w:date="2019-10-14T19:23:00Z">
        <w:r w:rsidR="0002745D">
          <w:t xml:space="preserve">Figura </w:t>
        </w:r>
        <w:r w:rsidR="0002745D">
          <w:rPr>
            <w:noProof/>
          </w:rPr>
          <w:t>107</w:t>
        </w:r>
      </w:ins>
      <w:del w:id="4327"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1E0139F3" w:rsidR="00921163" w:rsidRDefault="00921163" w:rsidP="00B70A30">
      <w:pPr>
        <w:pStyle w:val="Legenda"/>
        <w:keepNext/>
      </w:pPr>
      <w:bookmarkStart w:id="4328" w:name="_Ref20053355"/>
      <w:bookmarkStart w:id="4329" w:name="_Toc21974040"/>
      <w:bookmarkStart w:id="4330" w:name="_Toc21974272"/>
      <w:r>
        <w:t xml:space="preserve">Figura </w:t>
      </w:r>
      <w:fldSimple w:instr=" SEQ Figura \* ARABIC ">
        <w:ins w:id="4331" w:author="Ryan Lemos" w:date="2019-10-14T19:23:00Z">
          <w:r w:rsidR="0002745D">
            <w:rPr>
              <w:noProof/>
            </w:rPr>
            <w:t>107</w:t>
          </w:r>
        </w:ins>
        <w:del w:id="4332" w:author="Ryan Lemos" w:date="2019-10-07T11:05:00Z">
          <w:r w:rsidR="00D343FF" w:rsidDel="00EA672B">
            <w:rPr>
              <w:noProof/>
            </w:rPr>
            <w:delText>113</w:delText>
          </w:r>
        </w:del>
      </w:fldSimple>
      <w:bookmarkEnd w:id="4328"/>
      <w:r>
        <w:t xml:space="preserve"> - Tela de listagem de atividades recebidas por um aluno</w:t>
      </w:r>
      <w:bookmarkEnd w:id="4329"/>
      <w:bookmarkEnd w:id="4330"/>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2740025"/>
                    </a:xfrm>
                    <a:prstGeom prst="rect">
                      <a:avLst/>
                    </a:prstGeom>
                  </pic:spPr>
                </pic:pic>
              </a:graphicData>
            </a:graphic>
          </wp:inline>
        </w:drawing>
      </w:r>
    </w:p>
    <w:p w14:paraId="1CDEBBB5" w14:textId="1A6674D7" w:rsidR="007E37B0" w:rsidRDefault="009E79A9" w:rsidP="007E37B0">
      <w:pPr>
        <w:pStyle w:val="Fontes"/>
        <w:rPr>
          <w:ins w:id="4333" w:author="Ryan Lemos" w:date="2019-10-13T12:51:00Z"/>
        </w:rPr>
      </w:pPr>
      <w:ins w:id="4334" w:author="Ryan Lemos" w:date="2019-10-13T12:59:00Z">
        <w:r>
          <w:t>Fonte: PRÓPRIA, 2019. Utilizando o ambiente ILC v.1.</w:t>
        </w:r>
      </w:ins>
    </w:p>
    <w:p w14:paraId="4712028B" w14:textId="3ED6FF2E" w:rsidR="00021305" w:rsidRDefault="00021305" w:rsidP="008057E8">
      <w:pPr>
        <w:ind w:firstLine="0"/>
      </w:pPr>
    </w:p>
    <w:p w14:paraId="59084D05" w14:textId="1A20FBA6" w:rsidR="00021305" w:rsidRDefault="00021305" w:rsidP="00021305">
      <w:r>
        <w:t xml:space="preserve">Quanto à possibilidade de o aluno responder as atividades pelo ambiente, </w:t>
      </w:r>
      <w:r w:rsidR="00693EDB">
        <w:t>surge a estória demonstrada pel</w:t>
      </w:r>
      <w:del w:id="4335" w:author="Ryan Lemos" w:date="2019-10-09T21:13:00Z">
        <w:r w:rsidR="00693EDB" w:rsidDel="00B73552">
          <w:delText xml:space="preserve">a </w:delText>
        </w:r>
        <w:r w:rsidR="00693EDB" w:rsidRPr="00596E44" w:rsidDel="00B73552">
          <w:rPr>
            <w:highlight w:val="yellow"/>
          </w:rPr>
          <w:delText>figura x</w:delText>
        </w:r>
      </w:del>
      <w:ins w:id="4336" w:author="Ryan Lemos" w:date="2019-10-09T21:13:00Z">
        <w:r w:rsidR="00B73552">
          <w:t xml:space="preserve">o </w:t>
        </w:r>
        <w:r w:rsidR="00B73552">
          <w:fldChar w:fldCharType="begin"/>
        </w:r>
        <w:r w:rsidR="00B73552">
          <w:instrText xml:space="preserve"> REF _Ref21548007 \h </w:instrText>
        </w:r>
      </w:ins>
      <w:r w:rsidR="00B73552">
        <w:fldChar w:fldCharType="separate"/>
      </w:r>
      <w:ins w:id="4337" w:author="Ryan Lemos" w:date="2019-10-14T19:23:00Z">
        <w:r w:rsidR="0002745D">
          <w:t xml:space="preserve">Quadro </w:t>
        </w:r>
        <w:r w:rsidR="0002745D">
          <w:rPr>
            <w:noProof/>
          </w:rPr>
          <w:t>41</w:t>
        </w:r>
      </w:ins>
      <w:ins w:id="4338" w:author="Ryan Lemos" w:date="2019-10-09T21:13:00Z">
        <w:r w:rsidR="00B73552">
          <w:fldChar w:fldCharType="end"/>
        </w:r>
      </w:ins>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DF151FA" w:rsidR="00FE4DD4" w:rsidRDefault="00FE4DD4" w:rsidP="00B70A30">
      <w:pPr>
        <w:pStyle w:val="Legenda"/>
      </w:pPr>
      <w:bookmarkStart w:id="4339" w:name="_Ref21548007"/>
      <w:bookmarkStart w:id="4340" w:name="_Toc21974322"/>
      <w:r>
        <w:t xml:space="preserve">Quadro </w:t>
      </w:r>
      <w:fldSimple w:instr=" SEQ Quadro \* ARABIC ">
        <w:ins w:id="4341" w:author="Ryan Lemos" w:date="2019-10-14T19:23:00Z">
          <w:r w:rsidR="0002745D">
            <w:rPr>
              <w:noProof/>
            </w:rPr>
            <w:t>41</w:t>
          </w:r>
        </w:ins>
        <w:del w:id="4342" w:author="Ryan Lemos" w:date="2019-10-07T11:05:00Z">
          <w:r w:rsidR="00054B21" w:rsidDel="00EA672B">
            <w:rPr>
              <w:noProof/>
            </w:rPr>
            <w:delText>41</w:delText>
          </w:r>
        </w:del>
      </w:fldSimple>
      <w:bookmarkEnd w:id="4339"/>
      <w:r w:rsidRPr="00EF0EC7">
        <w:t xml:space="preserve"> - Estória de </w:t>
      </w:r>
      <w:r>
        <w:t>resolução de atividades</w:t>
      </w:r>
      <w:bookmarkEnd w:id="4340"/>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3D3F3777" w:rsidR="00326003" w:rsidDel="009E79A9" w:rsidRDefault="00300D1E" w:rsidP="00596E44">
      <w:pPr>
        <w:pStyle w:val="estrias"/>
        <w:numPr>
          <w:ilvl w:val="0"/>
          <w:numId w:val="16"/>
        </w:numPr>
        <w:rPr>
          <w:del w:id="4343" w:author="Ryan Lemos" w:date="2019-10-13T12:58:00Z"/>
        </w:rPr>
      </w:pPr>
      <w:r>
        <w:t xml:space="preserve">Em questões de fala, deve ser possível ao aluno gravar a fala para que o professor possa </w:t>
      </w:r>
      <w:del w:id="4344" w:author="Ryan Lemos" w:date="2019-10-13T12:58:00Z">
        <w:r w:rsidR="009801FC" w:rsidDel="009E79A9">
          <w:pgNum/>
        </w:r>
      </w:del>
      <w:ins w:id="4345" w:author="Ryan Lemos" w:date="2019-10-13T12:58:00Z">
        <w:r w:rsidR="009E79A9">
          <w:t>a</w:t>
        </w:r>
      </w:ins>
      <w:r w:rsidR="009801FC">
        <w:t>vali</w:t>
      </w:r>
      <w:ins w:id="4346" w:author="Ryan Lemos" w:date="2019-10-13T12:58:00Z">
        <w:r w:rsidR="009E79A9">
          <w:t>á</w:t>
        </w:r>
      </w:ins>
      <w:del w:id="4347" w:author="Ryan Lemos" w:date="2019-10-13T12:58:00Z">
        <w:r w:rsidR="009801FC" w:rsidDel="009E79A9">
          <w:delText>a</w:delText>
        </w:r>
      </w:del>
      <w:r>
        <w:t>-la.</w:t>
      </w:r>
    </w:p>
    <w:p w14:paraId="0A718D07" w14:textId="3D3FA9B2" w:rsidR="00693EDB" w:rsidRDefault="00693EDB">
      <w:pPr>
        <w:pStyle w:val="estrias"/>
        <w:numPr>
          <w:ilvl w:val="0"/>
          <w:numId w:val="16"/>
        </w:numPr>
        <w:rPr>
          <w:ins w:id="4348" w:author="Ryan Lemos" w:date="2019-10-13T12:58:00Z"/>
        </w:rPr>
        <w:pPrChange w:id="4349" w:author="Ryan Lemos" w:date="2019-10-13T12:58:00Z">
          <w:pPr>
            <w:ind w:firstLine="0"/>
            <w:jc w:val="center"/>
          </w:pPr>
        </w:pPrChange>
      </w:pPr>
    </w:p>
    <w:p w14:paraId="036E4D8F" w14:textId="77777777" w:rsidR="009E79A9" w:rsidRDefault="009E79A9" w:rsidP="009E79A9">
      <w:pPr>
        <w:pStyle w:val="Fontes"/>
        <w:rPr>
          <w:ins w:id="4350" w:author="Ryan Lemos" w:date="2019-10-13T12:58:00Z"/>
        </w:rPr>
      </w:pPr>
      <w:ins w:id="4351" w:author="Ryan Lemos" w:date="2019-10-13T12:58:00Z">
        <w:r>
          <w:t>Fonte: PRÓPRIA, 2019.</w:t>
        </w:r>
      </w:ins>
    </w:p>
    <w:p w14:paraId="4E5DE6DB" w14:textId="77777777" w:rsidR="009E79A9" w:rsidRDefault="009E79A9">
      <w:pPr>
        <w:ind w:firstLine="0"/>
        <w:jc w:val="center"/>
      </w:pPr>
    </w:p>
    <w:p w14:paraId="4294E2A2" w14:textId="7BD71C01" w:rsidR="001F718F" w:rsidRDefault="00227575" w:rsidP="001F718F">
      <w:r>
        <w:t xml:space="preserve">A </w:t>
      </w:r>
      <w:r w:rsidR="0023197E">
        <w:fldChar w:fldCharType="begin"/>
      </w:r>
      <w:r w:rsidR="0023197E">
        <w:instrText xml:space="preserve"> REF _Ref20053371 \h </w:instrText>
      </w:r>
      <w:r w:rsidR="0023197E">
        <w:fldChar w:fldCharType="separate"/>
      </w:r>
      <w:ins w:id="4352" w:author="Ryan Lemos" w:date="2019-10-14T19:23:00Z">
        <w:r w:rsidR="0002745D">
          <w:t xml:space="preserve">Figura </w:t>
        </w:r>
        <w:r w:rsidR="0002745D">
          <w:rPr>
            <w:noProof/>
          </w:rPr>
          <w:t>108</w:t>
        </w:r>
      </w:ins>
      <w:del w:id="4353"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425C25B6" w:rsidR="00921163" w:rsidRDefault="00921163" w:rsidP="00B70A30">
      <w:pPr>
        <w:pStyle w:val="Legenda"/>
        <w:keepNext/>
      </w:pPr>
      <w:bookmarkStart w:id="4354" w:name="_Ref20053371"/>
      <w:bookmarkStart w:id="4355" w:name="_Toc21974041"/>
      <w:bookmarkStart w:id="4356" w:name="_Toc21974273"/>
      <w:r>
        <w:t xml:space="preserve">Figura </w:t>
      </w:r>
      <w:fldSimple w:instr=" SEQ Figura \* ARABIC ">
        <w:ins w:id="4357" w:author="Ryan Lemos" w:date="2019-10-14T19:23:00Z">
          <w:r w:rsidR="0002745D">
            <w:rPr>
              <w:noProof/>
            </w:rPr>
            <w:t>108</w:t>
          </w:r>
        </w:ins>
        <w:del w:id="4358" w:author="Ryan Lemos" w:date="2019-10-07T11:05:00Z">
          <w:r w:rsidR="00D343FF" w:rsidDel="00EA672B">
            <w:rPr>
              <w:noProof/>
            </w:rPr>
            <w:delText>114</w:delText>
          </w:r>
        </w:del>
      </w:fldSimple>
      <w:bookmarkEnd w:id="4354"/>
      <w:r>
        <w:t xml:space="preserve"> - Tela de primeiro acesso a uma atividade</w:t>
      </w:r>
      <w:bookmarkEnd w:id="4355"/>
      <w:bookmarkEnd w:id="4356"/>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61146" cy="2894289"/>
                    </a:xfrm>
                    <a:prstGeom prst="rect">
                      <a:avLst/>
                    </a:prstGeom>
                  </pic:spPr>
                </pic:pic>
              </a:graphicData>
            </a:graphic>
          </wp:inline>
        </w:drawing>
      </w:r>
    </w:p>
    <w:p w14:paraId="27D3DE2E" w14:textId="36199A43" w:rsidR="007E37B0" w:rsidRDefault="009E79A9" w:rsidP="007E37B0">
      <w:pPr>
        <w:pStyle w:val="Fontes"/>
        <w:rPr>
          <w:ins w:id="4359" w:author="Ryan Lemos" w:date="2019-10-13T12:51:00Z"/>
        </w:rPr>
      </w:pPr>
      <w:ins w:id="4360" w:author="Ryan Lemos" w:date="2019-10-13T12:59:00Z">
        <w:r>
          <w:t>Fonte: PRÓPRIA, 2019. Utilizando o ambiente ILC v.1.</w:t>
        </w:r>
      </w:ins>
    </w:p>
    <w:p w14:paraId="48AFB14B" w14:textId="77777777" w:rsidR="00227575" w:rsidRDefault="00227575" w:rsidP="00227575"/>
    <w:p w14:paraId="5E3FBF68" w14:textId="0167B2C0"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4361" w:author="Ryan Lemos" w:date="2019-10-14T19:23:00Z">
        <w:r w:rsidR="0002745D">
          <w:t xml:space="preserve">Figura </w:t>
        </w:r>
        <w:r w:rsidR="0002745D">
          <w:rPr>
            <w:noProof/>
          </w:rPr>
          <w:t>109</w:t>
        </w:r>
      </w:ins>
      <w:del w:id="4362"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490E9265" w:rsidR="00921163" w:rsidRDefault="00921163" w:rsidP="00B70A30">
      <w:pPr>
        <w:pStyle w:val="Legenda"/>
        <w:keepNext/>
      </w:pPr>
      <w:bookmarkStart w:id="4363" w:name="_Ref20053387"/>
      <w:bookmarkStart w:id="4364" w:name="_Toc21974042"/>
      <w:bookmarkStart w:id="4365" w:name="_Toc21974274"/>
      <w:r>
        <w:t xml:space="preserve">Figura </w:t>
      </w:r>
      <w:fldSimple w:instr=" SEQ Figura \* ARABIC ">
        <w:ins w:id="4366" w:author="Ryan Lemos" w:date="2019-10-14T19:23:00Z">
          <w:r w:rsidR="0002745D">
            <w:rPr>
              <w:noProof/>
            </w:rPr>
            <w:t>109</w:t>
          </w:r>
        </w:ins>
        <w:del w:id="4367" w:author="Ryan Lemos" w:date="2019-10-07T11:05:00Z">
          <w:r w:rsidR="00D343FF" w:rsidDel="00EA672B">
            <w:rPr>
              <w:noProof/>
            </w:rPr>
            <w:delText>115</w:delText>
          </w:r>
        </w:del>
      </w:fldSimple>
      <w:bookmarkEnd w:id="4363"/>
      <w:r>
        <w:t xml:space="preserve"> - Tela de resolução do tipo fala</w:t>
      </w:r>
      <w:bookmarkEnd w:id="4364"/>
      <w:bookmarkEnd w:id="4365"/>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79713" cy="1497641"/>
                    </a:xfrm>
                    <a:prstGeom prst="rect">
                      <a:avLst/>
                    </a:prstGeom>
                  </pic:spPr>
                </pic:pic>
              </a:graphicData>
            </a:graphic>
          </wp:inline>
        </w:drawing>
      </w:r>
    </w:p>
    <w:p w14:paraId="05FF52DF" w14:textId="35A7DA2B" w:rsidR="007E37B0" w:rsidRDefault="009E79A9" w:rsidP="007E37B0">
      <w:pPr>
        <w:pStyle w:val="Fontes"/>
        <w:rPr>
          <w:ins w:id="4368" w:author="Ryan Lemos" w:date="2019-10-13T12:51:00Z"/>
        </w:rPr>
      </w:pPr>
      <w:ins w:id="4369" w:author="Ryan Lemos" w:date="2019-10-13T12:59:00Z">
        <w:r>
          <w:t>Fonte: PRÓPRIA, 2019. Utilizando o ambiente ILC v.1.</w:t>
        </w:r>
      </w:ins>
    </w:p>
    <w:p w14:paraId="06BC3A34" w14:textId="7E11A39F" w:rsidR="00A05EF6" w:rsidRDefault="00A05EF6" w:rsidP="004F46AF">
      <w:pPr>
        <w:ind w:firstLine="0"/>
      </w:pPr>
    </w:p>
    <w:p w14:paraId="05BEF696" w14:textId="148101E3"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4370" w:author="Ryan Lemos" w:date="2019-10-14T19:23:00Z">
        <w:r w:rsidR="0002745D">
          <w:t xml:space="preserve">Figura </w:t>
        </w:r>
        <w:r w:rsidR="0002745D">
          <w:rPr>
            <w:noProof/>
          </w:rPr>
          <w:t>108</w:t>
        </w:r>
      </w:ins>
      <w:del w:id="4371"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4372" w:author="Ryan Lemos" w:date="2019-10-14T19:23:00Z">
        <w:r w:rsidR="0002745D">
          <w:t xml:space="preserve">Figura </w:t>
        </w:r>
        <w:r w:rsidR="0002745D">
          <w:rPr>
            <w:noProof/>
          </w:rPr>
          <w:t>110</w:t>
        </w:r>
      </w:ins>
      <w:del w:id="4373"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A29A09E" w:rsidR="00921163" w:rsidRDefault="00921163" w:rsidP="00B70A30">
      <w:pPr>
        <w:pStyle w:val="Legenda"/>
        <w:keepNext/>
      </w:pPr>
      <w:bookmarkStart w:id="4374" w:name="_Ref20053454"/>
      <w:bookmarkStart w:id="4375" w:name="_Toc21974043"/>
      <w:bookmarkStart w:id="4376" w:name="_Toc21974275"/>
      <w:r>
        <w:t xml:space="preserve">Figura </w:t>
      </w:r>
      <w:fldSimple w:instr=" SEQ Figura \* ARABIC ">
        <w:ins w:id="4377" w:author="Ryan Lemos" w:date="2019-10-14T19:23:00Z">
          <w:r w:rsidR="0002745D">
            <w:rPr>
              <w:noProof/>
            </w:rPr>
            <w:t>110</w:t>
          </w:r>
        </w:ins>
        <w:del w:id="4378" w:author="Ryan Lemos" w:date="2019-10-07T11:05:00Z">
          <w:r w:rsidR="00D343FF" w:rsidDel="00EA672B">
            <w:rPr>
              <w:noProof/>
            </w:rPr>
            <w:delText>116</w:delText>
          </w:r>
        </w:del>
      </w:fldSimple>
      <w:bookmarkEnd w:id="4374"/>
      <w:r>
        <w:t xml:space="preserve"> - Tela de questão com recurso de áudio</w:t>
      </w:r>
      <w:bookmarkEnd w:id="4375"/>
      <w:bookmarkEnd w:id="4376"/>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10285" cy="2023527"/>
                    </a:xfrm>
                    <a:prstGeom prst="rect">
                      <a:avLst/>
                    </a:prstGeom>
                  </pic:spPr>
                </pic:pic>
              </a:graphicData>
            </a:graphic>
          </wp:inline>
        </w:drawing>
      </w:r>
    </w:p>
    <w:p w14:paraId="2F1AE56B" w14:textId="548ACF99" w:rsidR="007E37B0" w:rsidRDefault="009E79A9" w:rsidP="007E37B0">
      <w:pPr>
        <w:pStyle w:val="Fontes"/>
        <w:rPr>
          <w:ins w:id="4379" w:author="Ryan Lemos" w:date="2019-10-13T12:51:00Z"/>
        </w:rPr>
      </w:pPr>
      <w:ins w:id="4380" w:author="Ryan Lemos" w:date="2019-10-13T12:59:00Z">
        <w:r>
          <w:t>Fonte: PRÓPRIA, 2019. Utilizando o ambiente ILC v.1.</w:t>
        </w:r>
      </w:ins>
    </w:p>
    <w:p w14:paraId="69DE9541" w14:textId="1B10DD65" w:rsidR="0034071A" w:rsidRDefault="0034071A" w:rsidP="0034071A"/>
    <w:p w14:paraId="710A2C0D" w14:textId="0E14F7EA" w:rsidR="0034071A" w:rsidRDefault="0034071A" w:rsidP="0034071A">
      <w:pPr>
        <w:rPr>
          <w:ins w:id="4381" w:author="Ryan Lemos" w:date="2019-10-09T21:13:00Z"/>
        </w:rPr>
      </w:pPr>
      <w:r>
        <w:lastRenderedPageBreak/>
        <w:t xml:space="preserve">A última interação possível ao aluno é quando a atividade já está respondida, </w:t>
      </w:r>
      <w:r w:rsidR="0001061E">
        <w:t xml:space="preserve">possibilitando </w:t>
      </w:r>
      <w:r>
        <w:t>somente visualizar seus resultados. A estória d</w:t>
      </w:r>
      <w:del w:id="4382" w:author="Ryan Lemos" w:date="2019-10-09T21:13:00Z">
        <w:r w:rsidDel="00B73552">
          <w:delText xml:space="preserve">a </w:delText>
        </w:r>
        <w:r w:rsidRPr="00596E44" w:rsidDel="00B73552">
          <w:rPr>
            <w:highlight w:val="yellow"/>
          </w:rPr>
          <w:delText>figura x</w:delText>
        </w:r>
      </w:del>
      <w:ins w:id="4383" w:author="Ryan Lemos" w:date="2019-10-09T21:13:00Z">
        <w:r w:rsidR="00B73552">
          <w:t xml:space="preserve">o </w:t>
        </w:r>
        <w:r w:rsidR="00B73552">
          <w:fldChar w:fldCharType="begin"/>
        </w:r>
        <w:r w:rsidR="00B73552">
          <w:instrText xml:space="preserve"> REF _Ref21548023 \h </w:instrText>
        </w:r>
      </w:ins>
      <w:r w:rsidR="00B73552">
        <w:fldChar w:fldCharType="separate"/>
      </w:r>
      <w:ins w:id="4384" w:author="Ryan Lemos" w:date="2019-10-14T19:23:00Z">
        <w:r w:rsidR="0002745D">
          <w:t xml:space="preserve">Quadro </w:t>
        </w:r>
        <w:r w:rsidR="0002745D">
          <w:rPr>
            <w:noProof/>
          </w:rPr>
          <w:t>42</w:t>
        </w:r>
      </w:ins>
      <w:ins w:id="4385" w:author="Ryan Lemos" w:date="2019-10-09T21:13:00Z">
        <w:r w:rsidR="00B73552">
          <w:fldChar w:fldCharType="end"/>
        </w:r>
      </w:ins>
      <w:r>
        <w:t xml:space="preserve"> representa esse requisito.</w:t>
      </w:r>
    </w:p>
    <w:p w14:paraId="013D8A95" w14:textId="77777777" w:rsidR="00B73552" w:rsidRDefault="00B73552" w:rsidP="0034071A"/>
    <w:p w14:paraId="404037C0" w14:textId="30EF3E2C" w:rsidR="00300D1E" w:rsidRDefault="00FE4DD4" w:rsidP="00B70A30">
      <w:pPr>
        <w:pStyle w:val="Legenda"/>
      </w:pPr>
      <w:bookmarkStart w:id="4386" w:name="_Ref21548023"/>
      <w:bookmarkStart w:id="4387" w:name="_Toc21974323"/>
      <w:r>
        <w:t xml:space="preserve">Quadro </w:t>
      </w:r>
      <w:fldSimple w:instr=" SEQ Quadro \* ARABIC ">
        <w:ins w:id="4388" w:author="Ryan Lemos" w:date="2019-10-14T19:23:00Z">
          <w:r w:rsidR="0002745D">
            <w:rPr>
              <w:noProof/>
            </w:rPr>
            <w:t>42</w:t>
          </w:r>
        </w:ins>
        <w:del w:id="4389" w:author="Ryan Lemos" w:date="2019-10-07T11:05:00Z">
          <w:r w:rsidR="00054B21" w:rsidDel="00EA672B">
            <w:rPr>
              <w:noProof/>
            </w:rPr>
            <w:delText>42</w:delText>
          </w:r>
        </w:del>
      </w:fldSimple>
      <w:bookmarkEnd w:id="4386"/>
      <w:r w:rsidRPr="00F35E2D">
        <w:t xml:space="preserve"> - Estória de </w:t>
      </w:r>
      <w:r>
        <w:t>visualização de resultado de uma atividade</w:t>
      </w:r>
      <w:r w:rsidR="00454122">
        <w:t xml:space="preserve"> para um aluno</w:t>
      </w:r>
      <w:bookmarkEnd w:id="4387"/>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pPr>
        <w:pStyle w:val="Fontes"/>
        <w:pPrChange w:id="4390" w:author="Ryan Lemos" w:date="2019-10-13T12:59:00Z">
          <w:pPr>
            <w:ind w:firstLine="0"/>
          </w:pPr>
        </w:pPrChange>
      </w:pPr>
      <w:ins w:id="4391" w:author="Ryan Lemos" w:date="2019-10-13T12:59:00Z">
        <w:r>
          <w:t>Fonte: PRÓPRIA, 2019.</w:t>
        </w:r>
      </w:ins>
    </w:p>
    <w:p w14:paraId="036216F1" w14:textId="77777777" w:rsidR="00072DA1" w:rsidRDefault="00072DA1" w:rsidP="0034071A">
      <w:pPr>
        <w:jc w:val="center"/>
      </w:pPr>
    </w:p>
    <w:p w14:paraId="1A10C0E7" w14:textId="12A0F40F" w:rsidR="00072DA1" w:rsidRDefault="00072DA1" w:rsidP="00596E44">
      <w:r>
        <w:t xml:space="preserve">A </w:t>
      </w:r>
      <w:r w:rsidR="0023197E">
        <w:fldChar w:fldCharType="begin"/>
      </w:r>
      <w:r w:rsidR="0023197E">
        <w:instrText xml:space="preserve"> REF _Ref20053469 \h </w:instrText>
      </w:r>
      <w:r w:rsidR="0023197E">
        <w:fldChar w:fldCharType="separate"/>
      </w:r>
      <w:ins w:id="4392" w:author="Ryan Lemos" w:date="2019-10-14T19:23:00Z">
        <w:r w:rsidR="0002745D">
          <w:t xml:space="preserve">Figura </w:t>
        </w:r>
        <w:r w:rsidR="0002745D">
          <w:rPr>
            <w:noProof/>
          </w:rPr>
          <w:t>111</w:t>
        </w:r>
      </w:ins>
      <w:del w:id="4393"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representa a interação do aluno informada na estória d</w:t>
      </w:r>
      <w:del w:id="4394" w:author="Ryan Lemos" w:date="2019-10-09T21:16:00Z">
        <w:r w:rsidDel="005A7551">
          <w:delText xml:space="preserve">a </w:delText>
        </w:r>
        <w:r w:rsidRPr="00596E44" w:rsidDel="005A7551">
          <w:rPr>
            <w:highlight w:val="yellow"/>
          </w:rPr>
          <w:delText>figura x</w:delText>
        </w:r>
      </w:del>
      <w:ins w:id="4395" w:author="Ryan Lemos" w:date="2019-10-09T21:16:00Z">
        <w:r w:rsidR="005A7551">
          <w:t xml:space="preserve">o </w:t>
        </w:r>
      </w:ins>
      <w:ins w:id="4396" w:author="Ryan Lemos" w:date="2019-10-09T21:17:00Z">
        <w:r w:rsidR="005A7551">
          <w:fldChar w:fldCharType="begin"/>
        </w:r>
        <w:r w:rsidR="005A7551">
          <w:instrText xml:space="preserve"> REF _Ref21548023 \h </w:instrText>
        </w:r>
      </w:ins>
      <w:r w:rsidR="005A7551">
        <w:fldChar w:fldCharType="separate"/>
      </w:r>
      <w:ins w:id="4397" w:author="Ryan Lemos" w:date="2019-10-14T19:23:00Z">
        <w:r w:rsidR="0002745D">
          <w:t xml:space="preserve">Quadro </w:t>
        </w:r>
        <w:r w:rsidR="0002745D">
          <w:rPr>
            <w:noProof/>
          </w:rPr>
          <w:t>42</w:t>
        </w:r>
      </w:ins>
      <w:ins w:id="4398" w:author="Ryan Lemos" w:date="2019-10-09T21:17:00Z">
        <w:r w:rsidR="005A7551">
          <w:fldChar w:fldCharType="end"/>
        </w:r>
      </w:ins>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21605762" w:rsidR="00921163" w:rsidRDefault="00921163" w:rsidP="00B70A30">
      <w:pPr>
        <w:pStyle w:val="Legenda"/>
        <w:keepNext/>
      </w:pPr>
      <w:bookmarkStart w:id="4399" w:name="_Ref20053469"/>
      <w:bookmarkStart w:id="4400" w:name="_Toc21974044"/>
      <w:bookmarkStart w:id="4401" w:name="_Toc21974276"/>
      <w:r>
        <w:t xml:space="preserve">Figura </w:t>
      </w:r>
      <w:fldSimple w:instr=" SEQ Figura \* ARABIC ">
        <w:ins w:id="4402" w:author="Ryan Lemos" w:date="2019-10-14T19:23:00Z">
          <w:r w:rsidR="0002745D">
            <w:rPr>
              <w:noProof/>
            </w:rPr>
            <w:t>111</w:t>
          </w:r>
        </w:ins>
        <w:del w:id="4403" w:author="Ryan Lemos" w:date="2019-10-07T11:05:00Z">
          <w:r w:rsidR="00D343FF" w:rsidDel="00EA672B">
            <w:rPr>
              <w:noProof/>
            </w:rPr>
            <w:delText>117</w:delText>
          </w:r>
        </w:del>
      </w:fldSimple>
      <w:bookmarkEnd w:id="4399"/>
      <w:r>
        <w:t xml:space="preserve"> - Tela de resultado da atividade para um aluno</w:t>
      </w:r>
      <w:bookmarkEnd w:id="4400"/>
      <w:bookmarkEnd w:id="4401"/>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07253" cy="2447327"/>
                    </a:xfrm>
                    <a:prstGeom prst="rect">
                      <a:avLst/>
                    </a:prstGeom>
                  </pic:spPr>
                </pic:pic>
              </a:graphicData>
            </a:graphic>
          </wp:inline>
        </w:drawing>
      </w:r>
    </w:p>
    <w:p w14:paraId="35DFFA63" w14:textId="4168DF5F" w:rsidR="007E37B0" w:rsidRDefault="009E79A9" w:rsidP="007E37B0">
      <w:pPr>
        <w:pStyle w:val="Fontes"/>
        <w:rPr>
          <w:ins w:id="4404" w:author="Ryan Lemos" w:date="2019-10-13T12:51:00Z"/>
        </w:rPr>
      </w:pPr>
      <w:ins w:id="4405" w:author="Ryan Lemos" w:date="2019-10-13T12:59:00Z">
        <w:r>
          <w:t>Fonte: PRÓPRIA, 2019. Utilizando o ambiente ILC v.1.</w:t>
        </w:r>
      </w:ins>
    </w:p>
    <w:p w14:paraId="67DFF27C" w14:textId="77777777" w:rsidR="003C127D" w:rsidRPr="00E33640" w:rsidRDefault="003C127D" w:rsidP="00596E44"/>
    <w:p w14:paraId="15667703" w14:textId="162008B1" w:rsidR="003C127D" w:rsidRDefault="003C127D" w:rsidP="003C127D">
      <w:pPr>
        <w:pStyle w:val="Ttulo2"/>
      </w:pPr>
      <w:bookmarkStart w:id="4406" w:name="_Toc21973493"/>
      <w:r>
        <w:t>Release 3 – Complementos</w:t>
      </w:r>
      <w:bookmarkEnd w:id="4406"/>
    </w:p>
    <w:p w14:paraId="49F4182A" w14:textId="77777777" w:rsidR="00C57C44" w:rsidRDefault="00C57C44" w:rsidP="00C57C44"/>
    <w:p w14:paraId="65FA3674" w14:textId="283611F6"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B06645">
        <w:rPr>
          <w:rPrChange w:id="4407" w:author="Ryan Lemos" w:date="2019-10-14T18:56:00Z">
            <w:rPr>
              <w:highlight w:val="red"/>
            </w:rPr>
          </w:rPrChange>
        </w:rPr>
        <w:t>seção</w:t>
      </w:r>
      <w:del w:id="4408" w:author="Ryan Lemos" w:date="2019-10-13T15:38:00Z">
        <w:r w:rsidRPr="00B06645" w:rsidDel="00A768C5">
          <w:rPr>
            <w:rPrChange w:id="4409" w:author="Ryan Lemos" w:date="2019-10-14T18:56:00Z">
              <w:rPr>
                <w:highlight w:val="red"/>
              </w:rPr>
            </w:rPrChange>
          </w:rPr>
          <w:delText xml:space="preserve"> </w:delText>
        </w:r>
      </w:del>
      <w:ins w:id="4410" w:author="Ryan Lemos" w:date="2019-10-13T15:38:00Z">
        <w:r w:rsidR="00A768C5" w:rsidRPr="00B06645">
          <w:rPr>
            <w:rPrChange w:id="4411" w:author="Ryan Lemos" w:date="2019-10-14T18:56:00Z">
              <w:rPr>
                <w:highlight w:val="red"/>
              </w:rPr>
            </w:rPrChange>
          </w:rPr>
          <w:t xml:space="preserve"> </w:t>
        </w:r>
        <w:r w:rsidR="00A768C5" w:rsidRPr="00B06645">
          <w:rPr>
            <w:rPrChange w:id="4412" w:author="Ryan Lemos" w:date="2019-10-14T18:56:00Z">
              <w:rPr>
                <w:highlight w:val="red"/>
              </w:rPr>
            </w:rPrChange>
          </w:rPr>
          <w:fldChar w:fldCharType="begin"/>
        </w:r>
        <w:r w:rsidR="00A768C5" w:rsidRPr="00B06645">
          <w:rPr>
            <w:rPrChange w:id="4413" w:author="Ryan Lemos" w:date="2019-10-14T18:56:00Z">
              <w:rPr>
                <w:highlight w:val="red"/>
              </w:rPr>
            </w:rPrChange>
          </w:rPr>
          <w:instrText xml:space="preserve"> REF _Ref527668666 \r \h </w:instrText>
        </w:r>
      </w:ins>
      <w:r w:rsidR="00B06645">
        <w:instrText xml:space="preserve"> \* MERGEFORMAT </w:instrText>
      </w:r>
      <w:r w:rsidR="00A768C5" w:rsidRPr="00B06645">
        <w:rPr>
          <w:rPrChange w:id="4414" w:author="Ryan Lemos" w:date="2019-10-14T18:56:00Z">
            <w:rPr/>
          </w:rPrChange>
        </w:rPr>
      </w:r>
      <w:r w:rsidR="00A768C5" w:rsidRPr="00B06645">
        <w:rPr>
          <w:rPrChange w:id="4415" w:author="Ryan Lemos" w:date="2019-10-14T18:56:00Z">
            <w:rPr>
              <w:highlight w:val="red"/>
            </w:rPr>
          </w:rPrChange>
        </w:rPr>
        <w:fldChar w:fldCharType="separate"/>
      </w:r>
      <w:ins w:id="4416" w:author="Ryan Lemos" w:date="2019-10-14T19:23:00Z">
        <w:r w:rsidR="0002745D">
          <w:t>2.2.3.3</w:t>
        </w:r>
      </w:ins>
      <w:ins w:id="4417" w:author="Ryan Lemos" w:date="2019-10-13T15:38:00Z">
        <w:r w:rsidR="00A768C5" w:rsidRPr="00B06645">
          <w:rPr>
            <w:rPrChange w:id="4418" w:author="Ryan Lemos" w:date="2019-10-14T18:56:00Z">
              <w:rPr>
                <w:highlight w:val="red"/>
              </w:rPr>
            </w:rPrChange>
          </w:rPr>
          <w:fldChar w:fldCharType="end"/>
        </w:r>
      </w:ins>
      <w:del w:id="4419" w:author="Ryan Lemos" w:date="2019-10-13T15:38:00Z">
        <w:r w:rsidRPr="00B06645" w:rsidDel="00A768C5">
          <w:rPr>
            <w:rPrChange w:id="4420" w:author="Ryan Lemos" w:date="2019-10-14T18:56:00Z">
              <w:rPr>
                <w:highlight w:val="red"/>
              </w:rPr>
            </w:rPrChange>
          </w:rPr>
          <w:delText>x</w:delText>
        </w:r>
      </w:del>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4421" w:name="_Ref21873575"/>
      <w:bookmarkStart w:id="4422" w:name="_Toc21973494"/>
      <w:r>
        <w:t>Sistema desenvolvido</w:t>
      </w:r>
      <w:bookmarkEnd w:id="4421"/>
      <w:bookmarkEnd w:id="4422"/>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4423" w:name="_Toc21973495"/>
      <w:r>
        <w:t>Professor</w:t>
      </w:r>
      <w:bookmarkEnd w:id="4423"/>
    </w:p>
    <w:p w14:paraId="1E362F4C" w14:textId="3E692FAB" w:rsidR="00394EB9" w:rsidRDefault="00394EB9" w:rsidP="00394EB9"/>
    <w:p w14:paraId="645696A0" w14:textId="2A98BC2C" w:rsidR="006269C7" w:rsidRDefault="006269C7" w:rsidP="00394EB9">
      <w:r>
        <w:t>Conforme discutido na seção</w:t>
      </w:r>
      <w:del w:id="4424" w:author="Ryan Lemos" w:date="2019-10-13T15:39:00Z">
        <w:r w:rsidDel="00A768C5">
          <w:delText xml:space="preserve"> </w:delText>
        </w:r>
      </w:del>
      <w:ins w:id="4425" w:author="Ryan Lemos" w:date="2019-10-13T15:39:00Z">
        <w:r w:rsidR="00A768C5">
          <w:t xml:space="preserve"> </w:t>
        </w:r>
        <w:r w:rsidR="00A768C5">
          <w:fldChar w:fldCharType="begin"/>
        </w:r>
        <w:r w:rsidR="00A768C5">
          <w:instrText xml:space="preserve"> REF _Ref21873575 \r \h </w:instrText>
        </w:r>
      </w:ins>
      <w:r w:rsidR="00A768C5">
        <w:fldChar w:fldCharType="separate"/>
      </w:r>
      <w:ins w:id="4426" w:author="Ryan Lemos" w:date="2019-10-14T19:23:00Z">
        <w:r w:rsidR="0002745D">
          <w:t>3.8.1</w:t>
        </w:r>
      </w:ins>
      <w:ins w:id="4427" w:author="Ryan Lemos" w:date="2019-10-13T15:39:00Z">
        <w:r w:rsidR="00A768C5">
          <w:fldChar w:fldCharType="end"/>
        </w:r>
      </w:ins>
      <w:del w:id="4428" w:author="Ryan Lemos" w:date="2019-10-13T15:39:00Z">
        <w:r w:rsidR="0001061E" w:rsidDel="00A768C5">
          <w:delText>xxx</w:delText>
        </w:r>
      </w:del>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del w:id="4429" w:author="Ryan Lemos" w:date="2019-10-09T21:13:00Z">
        <w:r w:rsidR="00403EF2" w:rsidDel="00B73552">
          <w:delText xml:space="preserve">a </w:delText>
        </w:r>
        <w:r w:rsidR="00403EF2" w:rsidRPr="00596E44" w:rsidDel="00B73552">
          <w:rPr>
            <w:highlight w:val="yellow"/>
          </w:rPr>
          <w:delText>figura x</w:delText>
        </w:r>
      </w:del>
      <w:ins w:id="4430" w:author="Ryan Lemos" w:date="2019-10-09T21:13:00Z">
        <w:r w:rsidR="00B73552">
          <w:t xml:space="preserve">o </w:t>
        </w:r>
        <w:r w:rsidR="00B73552">
          <w:fldChar w:fldCharType="begin"/>
        </w:r>
        <w:r w:rsidR="00B73552">
          <w:instrText xml:space="preserve"> REF _Ref21548045 \h </w:instrText>
        </w:r>
      </w:ins>
      <w:r w:rsidR="00B73552">
        <w:fldChar w:fldCharType="separate"/>
      </w:r>
      <w:ins w:id="4431" w:author="Ryan Lemos" w:date="2019-10-14T19:23:00Z">
        <w:r w:rsidR="0002745D">
          <w:t xml:space="preserve">Quadro </w:t>
        </w:r>
        <w:r w:rsidR="0002745D">
          <w:rPr>
            <w:noProof/>
          </w:rPr>
          <w:t>43</w:t>
        </w:r>
      </w:ins>
      <w:ins w:id="4432" w:author="Ryan Lemos" w:date="2019-10-09T21:13:00Z">
        <w:r w:rsidR="00B73552">
          <w:fldChar w:fldCharType="end"/>
        </w:r>
      </w:ins>
      <w:r w:rsidR="00403EF2">
        <w:t>.</w:t>
      </w:r>
    </w:p>
    <w:p w14:paraId="61CFC4F5" w14:textId="77777777" w:rsidR="00454122" w:rsidRPr="00B70A30" w:rsidRDefault="00454122" w:rsidP="00454122">
      <w:pPr>
        <w:pStyle w:val="Legenda"/>
        <w:rPr>
          <w:b w:val="0"/>
          <w:bCs/>
        </w:rPr>
      </w:pPr>
    </w:p>
    <w:p w14:paraId="101ABF94" w14:textId="0E9626C7" w:rsidR="00403EF2" w:rsidRDefault="00454122" w:rsidP="00B70A30">
      <w:pPr>
        <w:pStyle w:val="Legenda"/>
      </w:pPr>
      <w:bookmarkStart w:id="4433" w:name="_Ref21548045"/>
      <w:bookmarkStart w:id="4434" w:name="_Toc21974324"/>
      <w:r>
        <w:t xml:space="preserve">Quadro </w:t>
      </w:r>
      <w:fldSimple w:instr=" SEQ Quadro \* ARABIC ">
        <w:ins w:id="4435" w:author="Ryan Lemos" w:date="2019-10-14T19:23:00Z">
          <w:r w:rsidR="0002745D">
            <w:rPr>
              <w:noProof/>
            </w:rPr>
            <w:t>43</w:t>
          </w:r>
        </w:ins>
        <w:del w:id="4436" w:author="Ryan Lemos" w:date="2019-10-07T11:05:00Z">
          <w:r w:rsidR="00054B21" w:rsidDel="00EA672B">
            <w:rPr>
              <w:noProof/>
            </w:rPr>
            <w:delText>43</w:delText>
          </w:r>
        </w:del>
      </w:fldSimple>
      <w:bookmarkEnd w:id="4433"/>
      <w:r w:rsidRPr="0068662A">
        <w:t xml:space="preserve"> - Estória de </w:t>
      </w:r>
      <w:r>
        <w:t>visualização de desempenho de uma turma</w:t>
      </w:r>
      <w:bookmarkEnd w:id="4434"/>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rPr>
          <w:ins w:id="4437" w:author="Ryan Lemos" w:date="2019-10-13T12:59:00Z"/>
        </w:rPr>
      </w:pPr>
      <w:ins w:id="4438" w:author="Ryan Lemos" w:date="2019-10-13T12:59:00Z">
        <w:r>
          <w:t>Fonte: PRÓPRIA, 2019.</w:t>
        </w:r>
      </w:ins>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50E22425" w:rsidR="00921163" w:rsidRDefault="00921163" w:rsidP="00B70A30">
      <w:pPr>
        <w:pStyle w:val="Legenda"/>
        <w:keepNext/>
      </w:pPr>
      <w:bookmarkStart w:id="4439" w:name="_Toc21974045"/>
      <w:bookmarkStart w:id="4440" w:name="_Toc21974277"/>
      <w:r>
        <w:t xml:space="preserve">Figura </w:t>
      </w:r>
      <w:fldSimple w:instr=" SEQ Figura \* ARABIC ">
        <w:ins w:id="4441" w:author="Ryan Lemos" w:date="2019-10-14T19:23:00Z">
          <w:r w:rsidR="0002745D">
            <w:rPr>
              <w:noProof/>
            </w:rPr>
            <w:t>112</w:t>
          </w:r>
        </w:ins>
        <w:del w:id="4442" w:author="Ryan Lemos" w:date="2019-10-07T11:05:00Z">
          <w:r w:rsidR="00D343FF" w:rsidDel="00EA672B">
            <w:rPr>
              <w:noProof/>
            </w:rPr>
            <w:delText>118</w:delText>
          </w:r>
        </w:del>
      </w:fldSimple>
      <w:r>
        <w:t xml:space="preserve"> - Tela de desempenho da turma</w:t>
      </w:r>
      <w:bookmarkEnd w:id="4439"/>
      <w:bookmarkEnd w:id="4440"/>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97335" cy="1874115"/>
                    </a:xfrm>
                    <a:prstGeom prst="rect">
                      <a:avLst/>
                    </a:prstGeom>
                  </pic:spPr>
                </pic:pic>
              </a:graphicData>
            </a:graphic>
          </wp:inline>
        </w:drawing>
      </w:r>
    </w:p>
    <w:p w14:paraId="6C956A80" w14:textId="57A006F6" w:rsidR="007E37B0" w:rsidRDefault="009E79A9" w:rsidP="007E37B0">
      <w:pPr>
        <w:pStyle w:val="Fontes"/>
        <w:rPr>
          <w:ins w:id="4443" w:author="Ryan Lemos" w:date="2019-10-13T12:51:00Z"/>
        </w:rPr>
      </w:pPr>
      <w:ins w:id="4444" w:author="Ryan Lemos" w:date="2019-10-13T12:59:00Z">
        <w:r>
          <w:t>Fonte: PRÓPRIA, 2019. Utilizando o ambiente ILC v.1.</w:t>
        </w:r>
      </w:ins>
    </w:p>
    <w:p w14:paraId="52136D2B" w14:textId="77777777" w:rsidR="00394EB9" w:rsidRPr="00596E44" w:rsidRDefault="00394EB9" w:rsidP="00596E44"/>
    <w:p w14:paraId="33707155" w14:textId="78CD9216" w:rsidR="009A2E13" w:rsidRDefault="003C127D" w:rsidP="00BE3639">
      <w:pPr>
        <w:pStyle w:val="Ttulo4"/>
      </w:pPr>
      <w:bookmarkStart w:id="4445" w:name="_Toc21973496"/>
      <w:r>
        <w:t>Aluno</w:t>
      </w:r>
      <w:bookmarkEnd w:id="4445"/>
    </w:p>
    <w:p w14:paraId="016A5287" w14:textId="77777777" w:rsidR="00353AF5" w:rsidRPr="00753186" w:rsidRDefault="00353AF5" w:rsidP="005B582B"/>
    <w:p w14:paraId="29CADA4E" w14:textId="765C4C43"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B73552">
        <w:rPr>
          <w:rPrChange w:id="4446" w:author="Ryan Lemos" w:date="2019-10-09T21:14:00Z">
            <w:rPr>
              <w:highlight w:val="yellow"/>
            </w:rPr>
          </w:rPrChange>
        </w:rPr>
        <w:t>estória</w:t>
      </w:r>
      <w:del w:id="4447" w:author="Ryan Lemos" w:date="2019-10-09T21:14:00Z">
        <w:r w:rsidRPr="005B582B" w:rsidDel="00B73552">
          <w:rPr>
            <w:highlight w:val="yellow"/>
          </w:rPr>
          <w:delText xml:space="preserve"> x</w:delText>
        </w:r>
      </w:del>
      <w:r>
        <w:t xml:space="preserve"> que define essa interação</w:t>
      </w:r>
      <w:r w:rsidR="00A844C7">
        <w:t xml:space="preserve"> está retratada n</w:t>
      </w:r>
      <w:del w:id="4448" w:author="Ryan Lemos" w:date="2019-10-09T21:14:00Z">
        <w:r w:rsidR="00A844C7" w:rsidDel="00B73552">
          <w:delText xml:space="preserve">a </w:delText>
        </w:r>
        <w:r w:rsidR="00A844C7" w:rsidRPr="005B582B" w:rsidDel="00B73552">
          <w:rPr>
            <w:highlight w:val="yellow"/>
          </w:rPr>
          <w:delText>Figura xx.</w:delText>
        </w:r>
      </w:del>
      <w:ins w:id="4449" w:author="Ryan Lemos" w:date="2019-10-09T21:14:00Z">
        <w:r w:rsidR="00B73552">
          <w:t xml:space="preserve">o </w:t>
        </w:r>
        <w:r w:rsidR="00B73552">
          <w:fldChar w:fldCharType="begin"/>
        </w:r>
        <w:r w:rsidR="00B73552">
          <w:instrText xml:space="preserve"> REF _Ref21548073 \h </w:instrText>
        </w:r>
      </w:ins>
      <w:r w:rsidR="00B73552">
        <w:fldChar w:fldCharType="separate"/>
      </w:r>
      <w:ins w:id="4450" w:author="Ryan Lemos" w:date="2019-10-14T19:23:00Z">
        <w:r w:rsidR="0002745D">
          <w:t xml:space="preserve">Quadro </w:t>
        </w:r>
        <w:r w:rsidR="0002745D">
          <w:rPr>
            <w:noProof/>
          </w:rPr>
          <w:t>44</w:t>
        </w:r>
      </w:ins>
      <w:ins w:id="4451" w:author="Ryan Lemos" w:date="2019-10-09T21:14:00Z">
        <w:r w:rsidR="00B73552">
          <w:fldChar w:fldCharType="end"/>
        </w:r>
        <w:r w:rsidR="00B73552">
          <w:t>.</w:t>
        </w:r>
      </w:ins>
    </w:p>
    <w:p w14:paraId="7D37E33A" w14:textId="77777777" w:rsidR="00454122" w:rsidRPr="00B70A30" w:rsidRDefault="00454122" w:rsidP="00454122">
      <w:pPr>
        <w:pStyle w:val="Legenda"/>
        <w:rPr>
          <w:b w:val="0"/>
          <w:bCs/>
        </w:rPr>
      </w:pPr>
    </w:p>
    <w:p w14:paraId="66930498" w14:textId="3C77C420" w:rsidR="00353AF5" w:rsidRDefault="00454122" w:rsidP="00B70A30">
      <w:pPr>
        <w:pStyle w:val="Legenda"/>
      </w:pPr>
      <w:bookmarkStart w:id="4452" w:name="_Ref21548073"/>
      <w:bookmarkStart w:id="4453" w:name="_Toc21974325"/>
      <w:r>
        <w:t xml:space="preserve">Quadro </w:t>
      </w:r>
      <w:fldSimple w:instr=" SEQ Quadro \* ARABIC ">
        <w:ins w:id="4454" w:author="Ryan Lemos" w:date="2019-10-14T19:23:00Z">
          <w:r w:rsidR="0002745D">
            <w:rPr>
              <w:noProof/>
            </w:rPr>
            <w:t>44</w:t>
          </w:r>
        </w:ins>
        <w:del w:id="4455" w:author="Ryan Lemos" w:date="2019-10-07T11:05:00Z">
          <w:r w:rsidR="00054B21" w:rsidDel="00EA672B">
            <w:rPr>
              <w:noProof/>
            </w:rPr>
            <w:delText>44</w:delText>
          </w:r>
        </w:del>
      </w:fldSimple>
      <w:bookmarkEnd w:id="4452"/>
      <w:r>
        <w:t xml:space="preserve"> - </w:t>
      </w:r>
      <w:r w:rsidRPr="00491E62">
        <w:t>Estória de</w:t>
      </w:r>
      <w:r>
        <w:t xml:space="preserve"> visualização de desempenho para um aluno</w:t>
      </w:r>
      <w:bookmarkEnd w:id="4453"/>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rPr>
          <w:ins w:id="4456" w:author="Ryan Lemos" w:date="2019-10-13T12:59:00Z"/>
        </w:rPr>
      </w:pPr>
      <w:ins w:id="4457" w:author="Ryan Lemos" w:date="2019-10-13T12:59:00Z">
        <w:r>
          <w:t>Fonte: PRÓPRIA, 2019.</w:t>
        </w:r>
      </w:ins>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191DC8F2" w:rsidR="00921163" w:rsidRDefault="00921163" w:rsidP="00B70A30">
      <w:pPr>
        <w:pStyle w:val="Legenda"/>
        <w:keepNext/>
      </w:pPr>
      <w:bookmarkStart w:id="4458" w:name="_Ref20053527"/>
      <w:bookmarkStart w:id="4459" w:name="_Toc21973867"/>
      <w:r>
        <w:lastRenderedPageBreak/>
        <w:t xml:space="preserve">Gráfico </w:t>
      </w:r>
      <w:fldSimple w:instr=" SEQ Gráfico \* ARABIC ">
        <w:r w:rsidR="0002745D">
          <w:rPr>
            <w:noProof/>
          </w:rPr>
          <w:t>1</w:t>
        </w:r>
      </w:fldSimple>
      <w:bookmarkEnd w:id="4458"/>
      <w:r w:rsidR="0023197E">
        <w:t xml:space="preserve"> </w:t>
      </w:r>
      <w:r>
        <w:t>- Visualização do d</w:t>
      </w:r>
      <w:r w:rsidRPr="00411AA1">
        <w:t xml:space="preserve">esempenho dos </w:t>
      </w:r>
      <w:r>
        <w:t>alunos pelos anos</w:t>
      </w:r>
      <w:bookmarkEnd w:id="4459"/>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82636" cy="2624119"/>
                    </a:xfrm>
                    <a:prstGeom prst="rect">
                      <a:avLst/>
                    </a:prstGeom>
                  </pic:spPr>
                </pic:pic>
              </a:graphicData>
            </a:graphic>
          </wp:inline>
        </w:drawing>
      </w:r>
    </w:p>
    <w:p w14:paraId="3B2395BB" w14:textId="6BACFB4B" w:rsidR="007E37B0" w:rsidRDefault="009E79A9" w:rsidP="007E37B0">
      <w:pPr>
        <w:pStyle w:val="Fontes"/>
        <w:rPr>
          <w:ins w:id="4460" w:author="Ryan Lemos" w:date="2019-10-13T12:51:00Z"/>
        </w:rPr>
      </w:pPr>
      <w:ins w:id="4461" w:author="Ryan Lemos" w:date="2019-10-13T12:59:00Z">
        <w:r>
          <w:t>Fonte: PRÓPRIA, 2019. Utilizando o ambiente ILC v.1.</w:t>
        </w:r>
      </w:ins>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4462"/>
      <w:r w:rsidR="008B44C6">
        <w:t>gráfico por níve</w:t>
      </w:r>
      <w:r w:rsidR="003B2AF5">
        <w:t>is</w:t>
      </w:r>
      <w:r w:rsidR="008B44C6">
        <w:t xml:space="preserve">, ao ser levado para a direita visualiza-se o gráfico por </w:t>
      </w:r>
      <w:r w:rsidR="003B2AF5">
        <w:t>tipos de questões</w:t>
      </w:r>
      <w:r w:rsidR="008B44C6">
        <w:t>.</w:t>
      </w:r>
      <w:commentRangeEnd w:id="4462"/>
      <w:r w:rsidR="00611F3F">
        <w:rPr>
          <w:rStyle w:val="Refdecomentrio"/>
        </w:rPr>
        <w:commentReference w:id="4462"/>
      </w:r>
    </w:p>
    <w:p w14:paraId="0115E590" w14:textId="77777777" w:rsidR="00FD5D46" w:rsidRDefault="00FD5D46" w:rsidP="00353AF5"/>
    <w:p w14:paraId="5E33F522" w14:textId="1FBB3AE4" w:rsidR="00921163" w:rsidRDefault="00921163" w:rsidP="00B70A30">
      <w:pPr>
        <w:pStyle w:val="Legenda"/>
        <w:keepNext/>
      </w:pPr>
      <w:bookmarkStart w:id="4463" w:name="_Ref20053546"/>
      <w:bookmarkStart w:id="4464" w:name="_Toc21973868"/>
      <w:r>
        <w:t xml:space="preserve">Gráfico </w:t>
      </w:r>
      <w:fldSimple w:instr=" SEQ Gráfico \* ARABIC ">
        <w:r w:rsidR="0002745D">
          <w:rPr>
            <w:noProof/>
          </w:rPr>
          <w:t>2</w:t>
        </w:r>
      </w:fldSimple>
      <w:bookmarkEnd w:id="4463"/>
      <w:r>
        <w:t xml:space="preserve"> - </w:t>
      </w:r>
      <w:r w:rsidRPr="009E4A47">
        <w:t>Visualização do desempenho dos alunos p</w:t>
      </w:r>
      <w:r>
        <w:t>or tipo de questão</w:t>
      </w:r>
      <w:bookmarkEnd w:id="4464"/>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77711" cy="2839166"/>
                    </a:xfrm>
                    <a:prstGeom prst="rect">
                      <a:avLst/>
                    </a:prstGeom>
                  </pic:spPr>
                </pic:pic>
              </a:graphicData>
            </a:graphic>
          </wp:inline>
        </w:drawing>
      </w:r>
    </w:p>
    <w:p w14:paraId="5F33E9B1" w14:textId="2B49CD35" w:rsidR="007E37B0" w:rsidRDefault="009E79A9" w:rsidP="007E37B0">
      <w:pPr>
        <w:pStyle w:val="Fontes"/>
        <w:rPr>
          <w:ins w:id="4465" w:author="Ryan Lemos" w:date="2019-10-13T12:52:00Z"/>
        </w:rPr>
      </w:pPr>
      <w:ins w:id="4466" w:author="Ryan Lemos" w:date="2019-10-13T12:59:00Z">
        <w:r>
          <w:t>Fonte: PRÓPRIA, 2019. Utilizando o ambiente ILC v.1.</w:t>
        </w:r>
      </w:ins>
    </w:p>
    <w:p w14:paraId="0368D2A2" w14:textId="5396D362" w:rsidR="00BE3639" w:rsidRPr="00134BC2" w:rsidRDefault="00BE3639"/>
    <w:p w14:paraId="392F0DE8" w14:textId="36FD37EE" w:rsidR="00883B09" w:rsidRDefault="00883B09" w:rsidP="00596E44">
      <w:pPr>
        <w:pStyle w:val="Ttulo2"/>
      </w:pPr>
      <w:bookmarkStart w:id="4467" w:name="_Toc21973497"/>
      <w:bookmarkStart w:id="4468" w:name="_Ref22061008"/>
      <w:r>
        <w:lastRenderedPageBreak/>
        <w:t xml:space="preserve">Aplicação da metodologia XP no </w:t>
      </w:r>
      <w:commentRangeStart w:id="4469"/>
      <w:r>
        <w:t>desenvolvimento</w:t>
      </w:r>
      <w:commentRangeEnd w:id="4469"/>
      <w:r w:rsidR="005244B7">
        <w:rPr>
          <w:rStyle w:val="Refdecomentrio"/>
          <w:rFonts w:eastAsia="Calibri"/>
          <w:caps w:val="0"/>
        </w:rPr>
        <w:commentReference w:id="4469"/>
      </w:r>
      <w:bookmarkEnd w:id="4467"/>
      <w:bookmarkEnd w:id="4468"/>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4A2947A0" w:rsidR="00C84EFD" w:rsidRDefault="00EC6FD7" w:rsidP="005074A5">
      <w:pPr>
        <w:pStyle w:val="Legenda"/>
      </w:pPr>
      <w:r>
        <w:t xml:space="preserve">Tabela </w:t>
      </w:r>
      <w:fldSimple w:instr=" SEQ Tabela \* ARABIC ">
        <w:r w:rsidR="0002745D">
          <w:rPr>
            <w:noProof/>
          </w:rPr>
          <w:t>1</w:t>
        </w:r>
      </w:fldSimple>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rPr>
          <w:ins w:id="4470" w:author="Ryan Lemos" w:date="2019-10-13T13:00:00Z"/>
        </w:rPr>
      </w:pPr>
      <w:ins w:id="4471" w:author="Ryan Lemos" w:date="2019-10-13T13:00:00Z">
        <w:r>
          <w:t>Fonte: PRÓPRIA, 2019.</w:t>
        </w:r>
      </w:ins>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1AC6C645"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w:t>
      </w:r>
      <w:ins w:id="4472" w:author="Ryan Lemos" w:date="2019-10-13T15:39:00Z">
        <w:r w:rsidR="00A768C5">
          <w:fldChar w:fldCharType="begin"/>
        </w:r>
        <w:r w:rsidR="00A768C5">
          <w:instrText xml:space="preserve"> REF _Ref21873589 \r \h </w:instrText>
        </w:r>
      </w:ins>
      <w:r w:rsidR="00A768C5">
        <w:fldChar w:fldCharType="separate"/>
      </w:r>
      <w:ins w:id="4473" w:author="Ryan Lemos" w:date="2019-10-14T19:23:00Z">
        <w:r w:rsidR="0002745D">
          <w:t>3.9.1</w:t>
        </w:r>
      </w:ins>
      <w:ins w:id="4474" w:author="Ryan Lemos" w:date="2019-10-13T15:39:00Z">
        <w:r w:rsidR="00A768C5">
          <w:fldChar w:fldCharType="end"/>
        </w:r>
        <w:r w:rsidR="00A768C5">
          <w:t xml:space="preserve"> </w:t>
        </w:r>
      </w:ins>
      <w:del w:id="4475" w:author="Ryan Lemos" w:date="2019-10-13T15:39:00Z">
        <w:r w:rsidDel="00A768C5">
          <w:delText xml:space="preserve">X </w:delText>
        </w:r>
      </w:del>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4476" w:name="_Ref21873589"/>
      <w:bookmarkStart w:id="4477" w:name="_Toc21973498"/>
      <w:commentRangeStart w:id="4478"/>
      <w:r>
        <w:t>Testes</w:t>
      </w:r>
      <w:commentRangeEnd w:id="4478"/>
      <w:r w:rsidR="005244B7">
        <w:rPr>
          <w:rStyle w:val="Refdecomentrio"/>
          <w:rFonts w:eastAsia="Calibri"/>
          <w:b w:val="0"/>
        </w:rPr>
        <w:commentReference w:id="4478"/>
      </w:r>
      <w:bookmarkEnd w:id="4476"/>
      <w:bookmarkEnd w:id="4477"/>
    </w:p>
    <w:p w14:paraId="57C29D3B" w14:textId="53943362" w:rsidR="007D7000" w:rsidRDefault="007D7000" w:rsidP="009A2E13"/>
    <w:p w14:paraId="77841E39" w14:textId="5E4CFD64" w:rsidR="00515F3D" w:rsidRPr="004C0224" w:rsidRDefault="00515F3D" w:rsidP="009A2E13">
      <w:r>
        <w:t>Conforme visto na seção</w:t>
      </w:r>
      <w:del w:id="4479" w:author="Ryan Lemos" w:date="2019-10-13T15:39:00Z">
        <w:r w:rsidDel="00A768C5">
          <w:delText xml:space="preserve"> </w:delText>
        </w:r>
      </w:del>
      <w:ins w:id="4480" w:author="Ryan Lemos" w:date="2019-10-13T15:39:00Z">
        <w:r w:rsidR="00A768C5">
          <w:t xml:space="preserve"> </w:t>
        </w:r>
        <w:r w:rsidR="00A768C5">
          <w:fldChar w:fldCharType="begin"/>
        </w:r>
        <w:r w:rsidR="00A768C5">
          <w:instrText xml:space="preserve"> REF _Ref527668666 \r \h </w:instrText>
        </w:r>
      </w:ins>
      <w:r w:rsidR="00A768C5">
        <w:fldChar w:fldCharType="separate"/>
      </w:r>
      <w:ins w:id="4481" w:author="Ryan Lemos" w:date="2019-10-14T19:23:00Z">
        <w:r w:rsidR="0002745D">
          <w:t>2.2.3.3</w:t>
        </w:r>
      </w:ins>
      <w:ins w:id="4482" w:author="Ryan Lemos" w:date="2019-10-13T15:39:00Z">
        <w:r w:rsidR="00A768C5">
          <w:fldChar w:fldCharType="end"/>
        </w:r>
      </w:ins>
      <w:del w:id="4483" w:author="Ryan Lemos" w:date="2019-10-13T15:39:00Z">
        <w:r w:rsidDel="00A768C5">
          <w:delText>X</w:delText>
        </w:r>
      </w:del>
      <w:r>
        <w:t xml:space="preserve">, o XP utiliza-se do que se conhece como TDD. O </w:t>
      </w:r>
      <w:commentRangeStart w:id="4484"/>
      <w:r>
        <w:t>TDD</w:t>
      </w:r>
      <w:commentRangeEnd w:id="4484"/>
      <w:r>
        <w:rPr>
          <w:rStyle w:val="Refdecomentrio"/>
        </w:rPr>
        <w:commentReference w:id="4484"/>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4485"/>
      <w:proofErr w:type="spellStart"/>
      <w:r>
        <w:t>PHPUnit</w:t>
      </w:r>
      <w:proofErr w:type="spellEnd"/>
      <w:r>
        <w:t xml:space="preserve">, </w:t>
      </w:r>
      <w:commentRangeEnd w:id="4485"/>
      <w:r w:rsidR="00A26001">
        <w:rPr>
          <w:rStyle w:val="Refdecomentrio"/>
        </w:rPr>
        <w:commentReference w:id="4485"/>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6B35147D" w:rsidR="00515F3D" w:rsidRDefault="009A2E13" w:rsidP="009A2E13">
      <w:r>
        <w:t xml:space="preserve">O primeiro exemplo de teste se trata do trecho de código </w:t>
      </w:r>
      <w:del w:id="4486" w:author="Ryan Lemos" w:date="2019-10-13T15:42:00Z">
        <w:r w:rsidR="00515F3D" w:rsidDel="00A768C5">
          <w:delText xml:space="preserve">x </w:delText>
        </w:r>
      </w:del>
      <w:ins w:id="4487" w:author="Ryan Lemos" w:date="2019-10-13T15:42:00Z">
        <w:r w:rsidR="00A768C5">
          <w:t xml:space="preserve">da </w:t>
        </w:r>
        <w:r w:rsidR="00A768C5">
          <w:fldChar w:fldCharType="begin"/>
        </w:r>
        <w:r w:rsidR="00A768C5">
          <w:instrText xml:space="preserve"> REF _Ref21873756 \h </w:instrText>
        </w:r>
      </w:ins>
      <w:r w:rsidR="00A768C5">
        <w:fldChar w:fldCharType="separate"/>
      </w:r>
      <w:ins w:id="4488" w:author="Ryan Lemos" w:date="2019-10-14T19:23:00Z">
        <w:r w:rsidR="0002745D">
          <w:t xml:space="preserve">Figura </w:t>
        </w:r>
        <w:r w:rsidR="0002745D">
          <w:rPr>
            <w:noProof/>
          </w:rPr>
          <w:t>113</w:t>
        </w:r>
      </w:ins>
      <w:ins w:id="4489" w:author="Ryan Lemos" w:date="2019-10-13T15:42:00Z">
        <w:r w:rsidR="00A768C5">
          <w:fldChar w:fldCharType="end"/>
        </w:r>
        <w:r w:rsidR="00A768C5">
          <w:t xml:space="preserve"> </w:t>
        </w:r>
      </w:ins>
      <w:r>
        <w:t xml:space="preserve">que compreende na classe de Teste de usuário, demonstrando a função de teste de inserção. </w:t>
      </w:r>
      <w:r w:rsidR="00515F3D">
        <w:t>Houve a</w:t>
      </w:r>
      <w:r>
        <w:t xml:space="preserve"> utilização d</w:t>
      </w:r>
      <w:del w:id="4490" w:author="Ryan Lemos" w:date="2019-10-14T18:58:00Z">
        <w:r w:rsidDel="00E80B38">
          <w:delText xml:space="preserve">e dois </w:delText>
        </w:r>
        <w:commentRangeStart w:id="4491"/>
        <w:r w:rsidDel="00E80B38">
          <w:delText>Traits</w:delText>
        </w:r>
        <w:commentRangeEnd w:id="4491"/>
        <w:r w:rsidR="00515F3D" w:rsidDel="00E80B38">
          <w:delText xml:space="preserve"> do PHP</w:delText>
        </w:r>
        <w:r w:rsidR="007D7000" w:rsidDel="00E80B38">
          <w:rPr>
            <w:rStyle w:val="Refdecomentrio"/>
          </w:rPr>
          <w:commentReference w:id="4491"/>
        </w:r>
        <w:r w:rsidDel="00E80B38">
          <w:delText xml:space="preserve">, </w:delText>
        </w:r>
      </w:del>
      <w:r>
        <w:t>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D52E7B0" w:rsidR="009A2E13" w:rsidRPr="005A6F0E" w:rsidRDefault="009A2E13" w:rsidP="009A2E13">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 usou-se o comando </w:t>
      </w:r>
      <w:proofErr w:type="spellStart"/>
      <w:r>
        <w:t>artisan</w:t>
      </w:r>
      <w:proofErr w:type="spellEnd"/>
      <w:r>
        <w:t xml:space="preserve"> ‘</w:t>
      </w:r>
      <w:proofErr w:type="spellStart"/>
      <w:r>
        <w:t>db:seed</w:t>
      </w:r>
      <w:proofErr w:type="spellEnd"/>
      <w:r>
        <w:t xml:space="preserve">’ que serve para </w:t>
      </w:r>
      <w:ins w:id="4492" w:author="Ryan Lemos" w:date="2019-10-13T12:30:00Z">
        <w:r w:rsidR="00F4093A">
          <w:t xml:space="preserve">incluir registros na </w:t>
        </w:r>
      </w:ins>
      <w:del w:id="4493" w:author="Ryan Lemos" w:date="2019-10-13T12:30:00Z">
        <w:r w:rsidDel="00F4093A">
          <w:delText>‘</w:delText>
        </w:r>
      </w:del>
      <w:commentRangeStart w:id="4494"/>
      <w:del w:id="4495" w:author="Ryan Lemos" w:date="2019-10-13T12:29:00Z">
        <w:r w:rsidDel="00F4093A">
          <w:delText xml:space="preserve">alimentar’ </w:delText>
        </w:r>
      </w:del>
      <w:commentRangeEnd w:id="4494"/>
      <w:r w:rsidR="002E394F">
        <w:rPr>
          <w:rStyle w:val="Refdecomentrio"/>
        </w:rPr>
        <w:commentReference w:id="4494"/>
      </w:r>
      <w:del w:id="4496" w:author="Ryan Lemos" w:date="2019-10-13T12:30:00Z">
        <w:r w:rsidDel="00F4093A">
          <w:delText xml:space="preserve">a </w:delText>
        </w:r>
      </w:del>
      <w:r>
        <w:t>base de dados</w:t>
      </w:r>
      <w:del w:id="4497" w:author="Ryan Lemos" w:date="2019-10-13T12:30:00Z">
        <w:r w:rsidDel="00F4093A">
          <w:delText xml:space="preserve"> com registros</w:delText>
        </w:r>
      </w:del>
      <w:r>
        <w:t>.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Pr>
        <w:rPr>
          <w:ins w:id="4498" w:author="Ryan Lemos" w:date="2019-10-09T20:51:00Z"/>
        </w:rPr>
      </w:pPr>
    </w:p>
    <w:p w14:paraId="33A46056" w14:textId="0197B322" w:rsidR="001A66C9" w:rsidRPr="00A118AA" w:rsidRDefault="001A66C9">
      <w:pPr>
        <w:pStyle w:val="Legenda"/>
        <w:pPrChange w:id="4499" w:author="Ryan Lemos" w:date="2019-10-09T20:52:00Z">
          <w:pPr/>
        </w:pPrChange>
      </w:pPr>
      <w:bookmarkStart w:id="4500" w:name="_Ref21873756"/>
      <w:bookmarkStart w:id="4501" w:name="_Toc21974046"/>
      <w:bookmarkStart w:id="4502" w:name="_Toc21974278"/>
      <w:ins w:id="4503" w:author="Ryan Lemos" w:date="2019-10-09T20:52:00Z">
        <w:r>
          <w:lastRenderedPageBreak/>
          <w:t xml:space="preserve">Figura </w:t>
        </w:r>
        <w:r>
          <w:fldChar w:fldCharType="begin"/>
        </w:r>
        <w:r>
          <w:instrText xml:space="preserve"> SEQ Figura \* ARABIC </w:instrText>
        </w:r>
      </w:ins>
      <w:r>
        <w:fldChar w:fldCharType="separate"/>
      </w:r>
      <w:ins w:id="4504" w:author="Ryan Lemos" w:date="2019-10-14T19:23:00Z">
        <w:r w:rsidR="0002745D">
          <w:rPr>
            <w:noProof/>
          </w:rPr>
          <w:t>113</w:t>
        </w:r>
      </w:ins>
      <w:ins w:id="4505" w:author="Ryan Lemos" w:date="2019-10-09T20:52:00Z">
        <w:r>
          <w:fldChar w:fldCharType="end"/>
        </w:r>
        <w:bookmarkEnd w:id="4500"/>
        <w:r>
          <w:t xml:space="preserve"> – Trecho da classe de teste do usuário</w:t>
        </w:r>
      </w:ins>
      <w:bookmarkEnd w:id="4501"/>
      <w:bookmarkEnd w:id="4502"/>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6B5100DD" w:rsidR="009A2E13" w:rsidRPr="00031AD6" w:rsidRDefault="009E79A9">
      <w:pPr>
        <w:pStyle w:val="Fontes"/>
        <w:rPr>
          <w:ins w:id="4506" w:author="Ryan Lemos" w:date="2019-10-13T12:42:00Z"/>
          <w:rPrChange w:id="4507" w:author="Ryan Lemos" w:date="2019-10-13T12:42:00Z">
            <w:rPr>
              <w:ins w:id="4508" w:author="Ryan Lemos" w:date="2019-10-13T12:42:00Z"/>
              <w:lang w:val="en-US"/>
            </w:rPr>
          </w:rPrChange>
        </w:rPr>
        <w:pPrChange w:id="4509" w:author="Ryan Lemos" w:date="2019-10-13T12:42:00Z">
          <w:pPr/>
        </w:pPrChange>
      </w:pPr>
      <w:ins w:id="4510" w:author="Ryan Lemos" w:date="2019-10-13T13:01:00Z">
        <w:r>
          <w:t>Fonte: PRÓPRIA, 2019. Utilizando o VSCODE v.1.39.1</w:t>
        </w:r>
      </w:ins>
    </w:p>
    <w:p w14:paraId="2382FC4D" w14:textId="77777777" w:rsidR="00031AD6" w:rsidRPr="00031AD6" w:rsidRDefault="00031AD6" w:rsidP="009A2E13">
      <w:pPr>
        <w:rPr>
          <w:rPrChange w:id="4511" w:author="Ryan Lemos" w:date="2019-10-13T12:42:00Z">
            <w:rPr>
              <w:lang w:val="en-US"/>
            </w:rPr>
          </w:rPrChange>
        </w:rPr>
      </w:pPr>
    </w:p>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616E1A0" w14:textId="590E464D" w:rsidR="009A2E13" w:rsidDel="001A66C9" w:rsidRDefault="009A2E13" w:rsidP="009A2E13">
      <w:pPr>
        <w:rPr>
          <w:del w:id="4512" w:author="Ryan Lemos" w:date="2019-10-09T20:52:00Z"/>
        </w:rPr>
      </w:pPr>
      <w:del w:id="4513" w:author="Ryan Lemos" w:date="2019-10-09T20:52:00Z">
        <w:r w:rsidDel="001A66C9">
          <w:delText xml:space="preserve">O teste do trecho de código </w:delText>
        </w:r>
        <w:r w:rsidR="00A26001" w:rsidDel="001A66C9">
          <w:delText xml:space="preserve">da </w:delText>
        </w:r>
        <w:r w:rsidR="00A26001" w:rsidRPr="005B582B" w:rsidDel="001A66C9">
          <w:rPr>
            <w:highlight w:val="yellow"/>
          </w:rPr>
          <w:delText>Figura xxx</w:delText>
        </w:r>
        <w:r w:rsidR="00A26001" w:rsidDel="001A66C9">
          <w:delText xml:space="preserve"> </w:delText>
        </w:r>
        <w:r w:rsidDel="001A66C9">
          <w:delText xml:space="preserve">é responsável por verificar se é possível enviar uma notificação ao professor, </w:delText>
        </w:r>
        <w:r w:rsidR="00A26001" w:rsidDel="001A66C9">
          <w:delText xml:space="preserve">e </w:delText>
        </w:r>
        <w:r w:rsidDel="001A66C9">
          <w:delText>salvar na base, ao enviar uma dúvida. As asserções seguem o mesmo exemplo do teste de inserção dos usuários.</w:delText>
        </w:r>
      </w:del>
    </w:p>
    <w:p w14:paraId="36DA6FB2" w14:textId="13ABEFC9" w:rsidR="009A2E13" w:rsidDel="001A66C9" w:rsidRDefault="009A2E13" w:rsidP="009A2E13">
      <w:pPr>
        <w:rPr>
          <w:del w:id="4514" w:author="Ryan Lemos" w:date="2019-10-09T20:52:00Z"/>
        </w:rPr>
      </w:pPr>
    </w:p>
    <w:p w14:paraId="6B165501" w14:textId="4E55CD1C" w:rsidR="00040E23" w:rsidDel="001A66C9" w:rsidRDefault="009A2E13" w:rsidP="009A2E13">
      <w:pPr>
        <w:pStyle w:val="Pr-formataoHTML"/>
        <w:shd w:val="clear" w:color="auto" w:fill="2B2B2B"/>
        <w:rPr>
          <w:del w:id="4515" w:author="Ryan Lemos" w:date="2019-10-09T20:52:00Z"/>
          <w:color w:val="A9B7C6"/>
          <w:shd w:val="clear" w:color="auto" w:fill="232525"/>
          <w:lang w:val="en-US"/>
        </w:rPr>
      </w:pPr>
      <w:del w:id="4516" w:author="Ryan Lemos" w:date="2019-10-09T20:52:00Z">
        <w:r w:rsidRPr="008250E0" w:rsidDel="001A66C9">
          <w:rPr>
            <w:b/>
            <w:bCs/>
            <w:color w:val="CC7832"/>
            <w:shd w:val="clear" w:color="auto" w:fill="232525"/>
            <w:lang w:val="en-US"/>
          </w:rPr>
          <w:delText xml:space="preserve">public function </w:delText>
        </w:r>
        <w:r w:rsidRPr="008250E0" w:rsidDel="001A66C9">
          <w:rPr>
            <w:color w:val="FFC66D"/>
            <w:shd w:val="clear" w:color="auto" w:fill="232525"/>
            <w:lang w:val="en-US"/>
          </w:rPr>
          <w:delText>testIfSendNotificationOnCreate</w:delText>
        </w:r>
        <w:r w:rsidRPr="008250E0" w:rsidDel="001A66C9">
          <w:rPr>
            <w:color w:val="A9B7C6"/>
            <w:shd w:val="clear" w:color="auto" w:fill="232525"/>
            <w:lang w:val="en-US"/>
          </w:rPr>
          <w:delText>()</w:delText>
        </w:r>
      </w:del>
    </w:p>
    <w:p w14:paraId="74FBDED2" w14:textId="3D2FE3AD" w:rsidR="009A2E13" w:rsidRPr="008250E0" w:rsidDel="001A66C9" w:rsidRDefault="009A2E13" w:rsidP="009A2E13">
      <w:pPr>
        <w:pStyle w:val="Pr-formataoHTML"/>
        <w:shd w:val="clear" w:color="auto" w:fill="2B2B2B"/>
        <w:rPr>
          <w:del w:id="4517" w:author="Ryan Lemos" w:date="2019-10-09T20:52:00Z"/>
          <w:color w:val="A9B7C6"/>
          <w:lang w:val="en-US"/>
        </w:rPr>
      </w:pPr>
      <w:del w:id="4518" w:author="Ryan Lemos" w:date="2019-10-09T20:52:00Z">
        <w:r w:rsidRPr="008250E0" w:rsidDel="001A66C9">
          <w:rPr>
            <w:color w:val="A9B7C6"/>
            <w:shd w:val="clear" w:color="auto" w:fill="232525"/>
            <w:lang w:val="en-US"/>
          </w:rPr>
          <w:delText>{</w:delText>
        </w:r>
        <w:r w:rsidRPr="008250E0" w:rsidDel="001A66C9">
          <w:rPr>
            <w:color w:val="A9B7C6"/>
            <w:shd w:val="clear" w:color="auto" w:fill="232525"/>
            <w:lang w:val="en-US"/>
          </w:rPr>
          <w:br/>
        </w:r>
        <w:r w:rsidRPr="008250E0" w:rsidDel="001A66C9">
          <w:rPr>
            <w:color w:val="A9B7C6"/>
            <w:shd w:val="clear" w:color="auto" w:fill="232525"/>
            <w:lang w:val="en-US"/>
          </w:rPr>
          <w:br/>
          <w:delText xml:space="preserve">    </w:delText>
        </w:r>
        <w:r w:rsidRPr="008250E0" w:rsidDel="001A66C9">
          <w:rPr>
            <w:color w:val="9876AA"/>
            <w:shd w:val="clear" w:color="auto" w:fill="232525"/>
            <w:lang w:val="en-US"/>
          </w:rPr>
          <w:delText xml:space="preserve">$response </w:delText>
        </w:r>
        <w:r w:rsidRPr="008250E0" w:rsidDel="001A66C9">
          <w:rPr>
            <w:color w:val="A9B7C6"/>
            <w:shd w:val="clear" w:color="auto" w:fill="232525"/>
            <w:lang w:val="en-US"/>
          </w:rP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enviaDuvida</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CC7832"/>
            <w:shd w:val="clear" w:color="auto" w:fill="232525"/>
            <w:lang w:val="en-US"/>
          </w:rPr>
          <w:br/>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assertStatus</w:delText>
        </w:r>
        <w:r w:rsidRPr="008250E0" w:rsidDel="001A66C9">
          <w:rPr>
            <w:color w:val="A9B7C6"/>
            <w:shd w:val="clear" w:color="auto" w:fill="232525"/>
            <w:lang w:val="en-US"/>
          </w:rPr>
          <w:delText>(</w:delText>
        </w:r>
        <w:r w:rsidRPr="008250E0" w:rsidDel="001A66C9">
          <w:rPr>
            <w:color w:val="6897BB"/>
            <w:shd w:val="clear" w:color="auto" w:fill="232525"/>
            <w:lang w:val="en-US"/>
          </w:rPr>
          <w:delText>200</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assertJson</w:delText>
        </w:r>
        <w:r w:rsidRPr="008250E0" w:rsidDel="001A66C9">
          <w:rPr>
            <w:color w:val="A9B7C6"/>
            <w:shd w:val="clear" w:color="auto" w:fill="232525"/>
            <w:lang w:val="en-US"/>
          </w:rPr>
          <w:delText>([</w:delText>
        </w:r>
        <w:r w:rsidRPr="008250E0" w:rsidDel="001A66C9">
          <w:rPr>
            <w:color w:val="6A8759"/>
            <w:shd w:val="clear" w:color="auto" w:fill="232525"/>
            <w:lang w:val="en-US"/>
          </w:rPr>
          <w:delText>'success'</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assertDatabaseHas</w:delText>
        </w:r>
        <w:r w:rsidRPr="008250E0" w:rsidDel="001A66C9">
          <w:rPr>
            <w:color w:val="A9B7C6"/>
            <w:shd w:val="clear" w:color="auto" w:fill="232525"/>
            <w:lang w:val="en-US"/>
          </w:rPr>
          <w:delText>(</w:delText>
        </w:r>
        <w:r w:rsidRPr="008250E0" w:rsidDel="001A66C9">
          <w:rPr>
            <w:color w:val="6A8759"/>
            <w:shd w:val="clear" w:color="auto" w:fill="232525"/>
            <w:lang w:val="en-US"/>
          </w:rPr>
          <w:delText>'notifications'</w:delText>
        </w:r>
        <w:r w:rsidRPr="008250E0" w:rsidDel="001A66C9">
          <w:rPr>
            <w:color w:val="CC7832"/>
            <w:shd w:val="clear" w:color="auto" w:fill="232525"/>
            <w:lang w:val="en-US"/>
          </w:rPr>
          <w:delText xml:space="preserve">, </w:delText>
        </w:r>
        <w:r w:rsidRPr="008250E0" w:rsidDel="001A66C9">
          <w:rPr>
            <w:color w:val="A9B7C6"/>
            <w:shd w:val="clear" w:color="auto" w:fill="232525"/>
            <w:lang w:val="en-US"/>
          </w:rPr>
          <w:delText>[</w:delText>
        </w:r>
        <w:r w:rsidRPr="008250E0" w:rsidDel="001A66C9">
          <w:rPr>
            <w:color w:val="6A8759"/>
            <w:shd w:val="clear" w:color="auto" w:fill="232525"/>
            <w:lang w:val="en-US"/>
          </w:rPr>
          <w:delText xml:space="preserve">'notifiable_id' </w:delText>
        </w:r>
        <w:r w:rsidRPr="008250E0" w:rsidDel="001A66C9">
          <w:rPr>
            <w:color w:val="A9B7C6"/>
            <w:shd w:val="clear" w:color="auto" w:fill="232525"/>
            <w:lang w:val="en-US"/>
          </w:rPr>
          <w:delText xml:space="preserve">=&gt; </w:delText>
        </w:r>
        <w:r w:rsidRPr="008250E0" w:rsidDel="001A66C9">
          <w:rPr>
            <w:color w:val="6897BB"/>
            <w:shd w:val="clear" w:color="auto" w:fill="232525"/>
            <w:lang w:val="en-US"/>
          </w:rPr>
          <w:delText>2</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A9B7C6"/>
            <w:shd w:val="clear" w:color="auto" w:fill="232525"/>
            <w:lang w:val="en-US"/>
          </w:rPr>
          <w:delText>}</w:delText>
        </w:r>
      </w:del>
    </w:p>
    <w:p w14:paraId="7DA01259" w14:textId="7D07CCA4" w:rsidR="009A2E13" w:rsidRPr="008250E0" w:rsidDel="001A66C9" w:rsidRDefault="009A2E13" w:rsidP="009A2E13">
      <w:pPr>
        <w:rPr>
          <w:del w:id="4519" w:author="Ryan Lemos" w:date="2019-10-09T20:52:00Z"/>
          <w:lang w:val="en-US"/>
        </w:rPr>
      </w:pPr>
      <w:del w:id="4520" w:author="Ryan Lemos" w:date="2019-10-09T20:52:00Z">
        <w:r w:rsidRPr="008250E0" w:rsidDel="001A66C9">
          <w:rPr>
            <w:lang w:val="en-US"/>
          </w:rPr>
          <w:delText xml:space="preserve"> </w:delText>
        </w:r>
      </w:del>
    </w:p>
    <w:p w14:paraId="00ECEE7A" w14:textId="15AF904C" w:rsidR="009A2E13" w:rsidRDefault="009A2E13" w:rsidP="009A2E13">
      <w:pPr>
        <w:rPr>
          <w:ins w:id="4521" w:author="Ryan Lemos" w:date="2019-10-09T20:53:00Z"/>
        </w:rPr>
      </w:pPr>
      <w:r>
        <w:t>O teste</w:t>
      </w:r>
      <w:r w:rsidR="00265C22">
        <w:t xml:space="preserve"> do trecho </w:t>
      </w:r>
      <w:del w:id="4522" w:author="Ryan Lemos" w:date="2019-10-13T15:41:00Z">
        <w:r w:rsidR="00265C22" w:rsidDel="00A768C5">
          <w:delText>x</w:delText>
        </w:r>
        <w:r w:rsidDel="00A768C5">
          <w:delText xml:space="preserve"> </w:delText>
        </w:r>
      </w:del>
      <w:ins w:id="4523" w:author="Ryan Lemos" w:date="2019-10-13T15:41:00Z">
        <w:r w:rsidR="00A768C5">
          <w:t xml:space="preserve">de código da </w:t>
        </w:r>
        <w:r w:rsidR="00A768C5">
          <w:fldChar w:fldCharType="begin"/>
        </w:r>
        <w:r w:rsidR="00A768C5">
          <w:instrText xml:space="preserve"> REF _Ref21873733 \h </w:instrText>
        </w:r>
      </w:ins>
      <w:r w:rsidR="00A768C5">
        <w:fldChar w:fldCharType="separate"/>
      </w:r>
      <w:ins w:id="4524" w:author="Ryan Lemos" w:date="2019-10-14T19:23:00Z">
        <w:r w:rsidR="0002745D">
          <w:t xml:space="preserve">Figura </w:t>
        </w:r>
        <w:r w:rsidR="0002745D">
          <w:rPr>
            <w:noProof/>
          </w:rPr>
          <w:t>114</w:t>
        </w:r>
      </w:ins>
      <w:ins w:id="4525" w:author="Ryan Lemos" w:date="2019-10-13T15:41:00Z">
        <w:r w:rsidR="00A768C5">
          <w:fldChar w:fldCharType="end"/>
        </w:r>
        <w:r w:rsidR="00A768C5">
          <w:t xml:space="preserve"> </w:t>
        </w:r>
      </w:ins>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w:t>
      </w:r>
      <w:del w:id="4526" w:author="Ryan Lemos" w:date="2019-10-13T15:40:00Z">
        <w:r w:rsidR="00610173" w:rsidDel="00A768C5">
          <w:delText xml:space="preserve"> </w:delText>
        </w:r>
      </w:del>
      <w:ins w:id="4527" w:author="Ryan Lemos" w:date="2019-10-13T15:40:00Z">
        <w:r w:rsidR="00A768C5">
          <w:t xml:space="preserve"> </w:t>
        </w:r>
        <w:r w:rsidR="00A768C5">
          <w:fldChar w:fldCharType="begin"/>
        </w:r>
        <w:r w:rsidR="00A768C5">
          <w:instrText xml:space="preserve"> REF _Ref21873642 \r \h </w:instrText>
        </w:r>
      </w:ins>
      <w:r w:rsidR="00A768C5">
        <w:fldChar w:fldCharType="separate"/>
      </w:r>
      <w:ins w:id="4528" w:author="Ryan Lemos" w:date="2019-10-14T19:23:00Z">
        <w:r w:rsidR="0002745D">
          <w:t>2.2.4.10</w:t>
        </w:r>
      </w:ins>
      <w:ins w:id="4529" w:author="Ryan Lemos" w:date="2019-10-13T15:40:00Z">
        <w:r w:rsidR="00A768C5">
          <w:fldChar w:fldCharType="end"/>
        </w:r>
      </w:ins>
      <w:del w:id="4530" w:author="Ryan Lemos" w:date="2019-10-13T15:40:00Z">
        <w:r w:rsidR="00610173" w:rsidDel="00A768C5">
          <w:delText>x</w:delText>
        </w:r>
      </w:del>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pPr>
        <w:pStyle w:val="Legenda"/>
        <w:pPrChange w:id="4531" w:author="Ryan Lemos" w:date="2019-10-09T20:53:00Z">
          <w:pPr/>
        </w:pPrChange>
      </w:pPr>
      <w:bookmarkStart w:id="4532" w:name="_Ref21873733"/>
      <w:bookmarkStart w:id="4533" w:name="_Toc21974047"/>
      <w:bookmarkStart w:id="4534" w:name="_Toc21974279"/>
      <w:ins w:id="4535" w:author="Ryan Lemos" w:date="2019-10-09T20:53:00Z">
        <w:r>
          <w:t xml:space="preserve">Figura </w:t>
        </w:r>
        <w:r>
          <w:fldChar w:fldCharType="begin"/>
        </w:r>
        <w:r>
          <w:instrText xml:space="preserve"> SEQ Figura \* ARABIC </w:instrText>
        </w:r>
      </w:ins>
      <w:r>
        <w:fldChar w:fldCharType="separate"/>
      </w:r>
      <w:ins w:id="4536" w:author="Ryan Lemos" w:date="2019-10-14T19:23:00Z">
        <w:r w:rsidR="0002745D">
          <w:rPr>
            <w:noProof/>
          </w:rPr>
          <w:t>114</w:t>
        </w:r>
      </w:ins>
      <w:ins w:id="4537" w:author="Ryan Lemos" w:date="2019-10-09T20:53:00Z">
        <w:r>
          <w:fldChar w:fldCharType="end"/>
        </w:r>
        <w:bookmarkEnd w:id="4532"/>
        <w:r>
          <w:t xml:space="preserve"> - Teste de atualização de um evento</w:t>
        </w:r>
      </w:ins>
      <w:bookmarkEnd w:id="4533"/>
      <w:bookmarkEnd w:id="4534"/>
    </w:p>
    <w:p w14:paraId="6D716019" w14:textId="77777777" w:rsidR="00040E23" w:rsidRDefault="009A2E13" w:rsidP="009A2E13">
      <w:pPr>
        <w:pStyle w:val="Pr-formataoHTML"/>
        <w:shd w:val="clear" w:color="auto" w:fill="2B2B2B"/>
        <w:rPr>
          <w:color w:val="A9B7C6"/>
          <w:shd w:val="clear" w:color="auto" w:fill="232525"/>
          <w:lang w:val="en-US"/>
        </w:rPr>
      </w:pPr>
      <w:r w:rsidRPr="00324287">
        <w:rPr>
          <w:color w:val="A9B7C6"/>
          <w:shd w:val="clear" w:color="auto" w:fill="232525"/>
          <w:lang w:val="en-US"/>
          <w:rPrChange w:id="4538" w:author="Ryan Lemos" w:date="2019-10-15T19:15: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0D9B9B49" w:rsidR="009A2E13" w:rsidRPr="00031AD6" w:rsidRDefault="009E79A9">
      <w:pPr>
        <w:pStyle w:val="Fontes"/>
        <w:rPr>
          <w:ins w:id="4539" w:author="Ryan Lemos" w:date="2019-10-13T12:42:00Z"/>
          <w:rPrChange w:id="4540" w:author="Ryan Lemos" w:date="2019-10-13T12:42:00Z">
            <w:rPr>
              <w:ins w:id="4541" w:author="Ryan Lemos" w:date="2019-10-13T12:42:00Z"/>
              <w:lang w:val="en-US"/>
            </w:rPr>
          </w:rPrChange>
        </w:rPr>
        <w:pPrChange w:id="4542" w:author="Ryan Lemos" w:date="2019-10-13T12:42:00Z">
          <w:pPr>
            <w:pStyle w:val="Ttulo2"/>
            <w:numPr>
              <w:ilvl w:val="0"/>
              <w:numId w:val="0"/>
            </w:numPr>
            <w:ind w:left="0" w:firstLine="0"/>
          </w:pPr>
        </w:pPrChange>
      </w:pPr>
      <w:ins w:id="4543" w:author="Ryan Lemos" w:date="2019-10-13T13:01:00Z">
        <w:r>
          <w:t>Fonte: PRÓPRIA, 2019. Utilizando o VSCODE v.1.39.1</w:t>
        </w:r>
      </w:ins>
    </w:p>
    <w:p w14:paraId="27B7245C" w14:textId="77777777" w:rsidR="00031AD6" w:rsidRPr="00031AD6" w:rsidRDefault="00031AD6">
      <w:pPr>
        <w:rPr>
          <w:rPrChange w:id="4544" w:author="Ryan Lemos" w:date="2019-10-13T12:42:00Z">
            <w:rPr>
              <w:lang w:val="en-US"/>
            </w:rPr>
          </w:rPrChange>
        </w:rPr>
        <w:pPrChange w:id="4545" w:author="Ryan Lemos" w:date="2019-10-13T12:42:00Z">
          <w:pPr>
            <w:pStyle w:val="Ttulo2"/>
            <w:numPr>
              <w:ilvl w:val="0"/>
              <w:numId w:val="0"/>
            </w:numPr>
            <w:ind w:left="0" w:firstLine="0"/>
          </w:pPr>
        </w:pPrChange>
      </w:pPr>
    </w:p>
    <w:p w14:paraId="7960D4F7" w14:textId="4A2B0E30" w:rsidR="001D5294" w:rsidRPr="001D5294" w:rsidRDefault="001D5294" w:rsidP="001D5294">
      <w:r w:rsidRPr="005074A5">
        <w:t>O trecho de código</w:t>
      </w:r>
      <w:r>
        <w:t xml:space="preserve"> </w:t>
      </w:r>
      <w:ins w:id="4546" w:author="Ryan Lemos" w:date="2019-10-13T15:41:00Z">
        <w:r w:rsidR="00A768C5">
          <w:t xml:space="preserve">da </w:t>
        </w:r>
        <w:r w:rsidR="00A768C5">
          <w:fldChar w:fldCharType="begin"/>
        </w:r>
        <w:r w:rsidR="00A768C5">
          <w:instrText xml:space="preserve"> REF _Ref21873715 \h </w:instrText>
        </w:r>
      </w:ins>
      <w:r w:rsidR="00A768C5">
        <w:fldChar w:fldCharType="separate"/>
      </w:r>
      <w:ins w:id="4547" w:author="Ryan Lemos" w:date="2019-10-14T19:23:00Z">
        <w:r w:rsidR="0002745D" w:rsidRPr="0002745D">
          <w:t xml:space="preserve">Figura </w:t>
        </w:r>
        <w:r w:rsidR="0002745D" w:rsidRPr="0002745D">
          <w:rPr>
            <w:noProof/>
            <w:rPrChange w:id="4548" w:author="Ryan Lemos" w:date="2019-10-14T19:24:00Z">
              <w:rPr>
                <w:noProof/>
                <w:lang w:val="en-US"/>
              </w:rPr>
            </w:rPrChange>
          </w:rPr>
          <w:t>115</w:t>
        </w:r>
      </w:ins>
      <w:ins w:id="4549" w:author="Ryan Lemos" w:date="2019-10-13T15:41:00Z">
        <w:r w:rsidR="00A768C5">
          <w:fldChar w:fldCharType="end"/>
        </w:r>
      </w:ins>
      <w:del w:id="4550" w:author="Ryan Lemos" w:date="2019-10-13T15:41:00Z">
        <w:r w:rsidDel="00A768C5">
          <w:delText>x</w:delText>
        </w:r>
      </w:del>
      <w:r>
        <w:t xml:space="preserve">, que foi retirado da classe de teste de autenticação, 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t xml:space="preserve"> como ocorre nas seções. </w:t>
      </w:r>
    </w:p>
    <w:p w14:paraId="6ACD6847" w14:textId="507C6972" w:rsidR="001D5294" w:rsidRPr="00D36233" w:rsidRDefault="001A66C9">
      <w:pPr>
        <w:pStyle w:val="Legenda"/>
        <w:rPr>
          <w:lang w:val="en-US"/>
          <w:rPrChange w:id="4551" w:author="Ryan Lemos" w:date="2019-10-13T11:43:00Z">
            <w:rPr/>
          </w:rPrChange>
        </w:rPr>
        <w:pPrChange w:id="4552" w:author="Ryan Lemos" w:date="2019-10-09T20:53:00Z">
          <w:pPr/>
        </w:pPrChange>
      </w:pPr>
      <w:bookmarkStart w:id="4553" w:name="_Ref21873715"/>
      <w:bookmarkStart w:id="4554" w:name="_Toc21974048"/>
      <w:bookmarkStart w:id="4555" w:name="_Toc21974280"/>
      <w:proofErr w:type="spellStart"/>
      <w:ins w:id="4556" w:author="Ryan Lemos" w:date="2019-10-09T20:53:00Z">
        <w:r w:rsidRPr="00D36233">
          <w:rPr>
            <w:lang w:val="en-US"/>
            <w:rPrChange w:id="4557" w:author="Ryan Lemos" w:date="2019-10-13T11:43:00Z">
              <w:rPr>
                <w:b/>
                <w:iCs/>
              </w:rPr>
            </w:rPrChange>
          </w:rPr>
          <w:t>Figura</w:t>
        </w:r>
        <w:proofErr w:type="spellEnd"/>
        <w:r w:rsidRPr="00D36233">
          <w:rPr>
            <w:lang w:val="en-US"/>
            <w:rPrChange w:id="4558" w:author="Ryan Lemos" w:date="2019-10-13T11:43:00Z">
              <w:rPr>
                <w:b/>
                <w:iCs/>
              </w:rPr>
            </w:rPrChange>
          </w:rPr>
          <w:t xml:space="preserve"> </w:t>
        </w:r>
        <w:r>
          <w:fldChar w:fldCharType="begin"/>
        </w:r>
        <w:r w:rsidRPr="00D36233">
          <w:rPr>
            <w:lang w:val="en-US"/>
            <w:rPrChange w:id="4559" w:author="Ryan Lemos" w:date="2019-10-13T11:43:00Z">
              <w:rPr>
                <w:b/>
                <w:iCs/>
              </w:rPr>
            </w:rPrChange>
          </w:rPr>
          <w:instrText xml:space="preserve"> SEQ Figura \* ARABIC </w:instrText>
        </w:r>
      </w:ins>
      <w:r>
        <w:fldChar w:fldCharType="separate"/>
      </w:r>
      <w:ins w:id="4560" w:author="Ryan Lemos" w:date="2019-10-14T19:23:00Z">
        <w:r w:rsidR="0002745D">
          <w:rPr>
            <w:noProof/>
            <w:lang w:val="en-US"/>
          </w:rPr>
          <w:t>115</w:t>
        </w:r>
      </w:ins>
      <w:ins w:id="4561" w:author="Ryan Lemos" w:date="2019-10-09T20:53:00Z">
        <w:r>
          <w:fldChar w:fldCharType="end"/>
        </w:r>
        <w:bookmarkEnd w:id="4553"/>
        <w:r w:rsidRPr="00D36233">
          <w:rPr>
            <w:lang w:val="en-US"/>
            <w:rPrChange w:id="4562" w:author="Ryan Lemos" w:date="2019-10-13T11:43:00Z">
              <w:rPr>
                <w:b/>
                <w:iCs/>
              </w:rPr>
            </w:rPrChange>
          </w:rPr>
          <w:t xml:space="preserve"> - Teste de login</w:t>
        </w:r>
      </w:ins>
      <w:bookmarkEnd w:id="4554"/>
      <w:bookmarkEnd w:id="4555"/>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D36233">
        <w:rPr>
          <w:rFonts w:ascii="Consolas" w:eastAsia="Times New Roman" w:hAnsi="Consolas"/>
          <w:color w:val="D4D4D4"/>
          <w:sz w:val="21"/>
          <w:szCs w:val="21"/>
          <w:lang w:val="en-US" w:eastAsia="pt-BR"/>
          <w:rPrChange w:id="4563" w:author="Ryan Lemos" w:date="2019-10-13T11:43:00Z">
            <w:rPr>
              <w:rFonts w:ascii="Consolas" w:eastAsia="Times New Roman" w:hAnsi="Consolas"/>
              <w:color w:val="D4D4D4"/>
              <w:sz w:val="21"/>
              <w:szCs w:val="21"/>
              <w:lang w:eastAsia="pt-BR"/>
            </w:rPr>
          </w:rPrChange>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42B899C3" w:rsidR="006A06B2" w:rsidRDefault="009E79A9">
      <w:pPr>
        <w:pStyle w:val="Fontes"/>
        <w:rPr>
          <w:ins w:id="4564" w:author="Ryan Lemos" w:date="2019-10-13T12:42:00Z"/>
        </w:rPr>
        <w:pPrChange w:id="4565" w:author="Ryan Lemos" w:date="2019-10-13T12:42:00Z">
          <w:pPr/>
        </w:pPrChange>
      </w:pPr>
      <w:ins w:id="4566" w:author="Ryan Lemos" w:date="2019-10-13T13:01:00Z">
        <w:r>
          <w:t>Fonte: PRÓPRIA, 2019. Utilizando o VSCODE v.1.39.1</w:t>
        </w:r>
      </w:ins>
    </w:p>
    <w:p w14:paraId="731E380E" w14:textId="77777777" w:rsidR="00031AD6" w:rsidRDefault="00031AD6" w:rsidP="006A06B2"/>
    <w:p w14:paraId="211BCC6C" w14:textId="091FEACD" w:rsidR="003E02E6" w:rsidRDefault="003E02E6" w:rsidP="009C65BE">
      <w:r>
        <w:t>Para executar os testes, é preciso executar o PHPUNIT por meio de um terminal conforme visto pela</w:t>
      </w:r>
      <w:del w:id="4567" w:author="Ryan Lemos" w:date="2019-10-09T20:50:00Z">
        <w:r w:rsidDel="001A66C9">
          <w:delText xml:space="preserve"> </w:delText>
        </w:r>
      </w:del>
      <w:ins w:id="4568" w:author="Ryan Lemos" w:date="2019-10-09T20:50:00Z">
        <w:r w:rsidR="001A66C9">
          <w:t xml:space="preserve"> </w:t>
        </w:r>
        <w:r w:rsidR="001A66C9">
          <w:fldChar w:fldCharType="begin"/>
        </w:r>
        <w:r w:rsidR="001A66C9">
          <w:instrText xml:space="preserve"> REF _Ref21546662 \h </w:instrText>
        </w:r>
      </w:ins>
      <w:r w:rsidR="001A66C9">
        <w:fldChar w:fldCharType="separate"/>
      </w:r>
      <w:ins w:id="4569" w:author="Ryan Lemos" w:date="2019-10-14T19:23:00Z">
        <w:r w:rsidR="0002745D">
          <w:t xml:space="preserve">Figura </w:t>
        </w:r>
        <w:r w:rsidR="0002745D">
          <w:rPr>
            <w:noProof/>
          </w:rPr>
          <w:t>116</w:t>
        </w:r>
      </w:ins>
      <w:ins w:id="4570" w:author="Ryan Lemos" w:date="2019-10-09T20:50:00Z">
        <w:r w:rsidR="001A66C9">
          <w:fldChar w:fldCharType="end"/>
        </w:r>
      </w:ins>
      <w:del w:id="4571" w:author="Ryan Lemos" w:date="2019-10-09T20:50:00Z">
        <w:r w:rsidDel="001A66C9">
          <w:delText>figura x</w:delText>
        </w:r>
      </w:del>
      <w:r>
        <w:t xml:space="preserve">. Deve-se indicar o caminho do arquivo de teste, e no caso da </w:t>
      </w:r>
      <w:ins w:id="4572" w:author="Ryan Lemos" w:date="2019-10-09T21:15:00Z">
        <w:r w:rsidR="005A7551">
          <w:fldChar w:fldCharType="begin"/>
        </w:r>
        <w:r w:rsidR="005A7551">
          <w:instrText xml:space="preserve"> REF _Ref21546662 \h </w:instrText>
        </w:r>
      </w:ins>
      <w:r w:rsidR="005A7551">
        <w:fldChar w:fldCharType="separate"/>
      </w:r>
      <w:ins w:id="4573" w:author="Ryan Lemos" w:date="2019-10-14T19:23:00Z">
        <w:r w:rsidR="0002745D">
          <w:t xml:space="preserve">Figura </w:t>
        </w:r>
        <w:r w:rsidR="0002745D">
          <w:rPr>
            <w:noProof/>
          </w:rPr>
          <w:t>116</w:t>
        </w:r>
      </w:ins>
      <w:ins w:id="4574" w:author="Ryan Lemos" w:date="2019-10-09T21:15:00Z">
        <w:r w:rsidR="005A7551">
          <w:fldChar w:fldCharType="end"/>
        </w:r>
        <w:r w:rsidR="005A7551">
          <w:t xml:space="preserve"> </w:t>
        </w:r>
      </w:ins>
      <w:del w:id="4575" w:author="Ryan Lemos" w:date="2019-10-09T21:15:00Z">
        <w:r w:rsidDel="005A7551">
          <w:delText xml:space="preserve">figura x </w:delText>
        </w:r>
      </w:del>
      <w:r>
        <w:t>utilizou-se um parâmetro para executar somente uma função dentro da classe de testes. O resultado do teste é exibido, no caso ok, e quantas asserções, ou verificações, foram executadas e constatadas naquele teste</w:t>
      </w:r>
      <w:r w:rsidR="009C65BE">
        <w:t>. Como visto na</w:t>
      </w:r>
      <w:del w:id="4576" w:author="Ryan Lemos" w:date="2019-10-09T21:15:00Z">
        <w:r w:rsidR="009C65BE" w:rsidDel="005A7551">
          <w:delText xml:space="preserve"> </w:delText>
        </w:r>
      </w:del>
      <w:ins w:id="4577" w:author="Ryan Lemos" w:date="2019-10-09T21:15:00Z">
        <w:r w:rsidR="005A7551">
          <w:t xml:space="preserve"> </w:t>
        </w:r>
        <w:r w:rsidR="005A7551">
          <w:fldChar w:fldCharType="begin"/>
        </w:r>
        <w:r w:rsidR="005A7551">
          <w:instrText xml:space="preserve"> REF _Ref21546662 \h </w:instrText>
        </w:r>
      </w:ins>
      <w:r w:rsidR="005A7551">
        <w:fldChar w:fldCharType="separate"/>
      </w:r>
      <w:ins w:id="4578" w:author="Ryan Lemos" w:date="2019-10-14T19:23:00Z">
        <w:r w:rsidR="0002745D">
          <w:t xml:space="preserve">Figura </w:t>
        </w:r>
        <w:r w:rsidR="0002745D">
          <w:rPr>
            <w:noProof/>
          </w:rPr>
          <w:t>116</w:t>
        </w:r>
      </w:ins>
      <w:ins w:id="4579" w:author="Ryan Lemos" w:date="2019-10-09T21:15:00Z">
        <w:r w:rsidR="005A7551">
          <w:fldChar w:fldCharType="end"/>
        </w:r>
      </w:ins>
      <w:del w:id="4580" w:author="Ryan Lemos" w:date="2019-10-09T21:15:00Z">
        <w:r w:rsidR="009C65BE" w:rsidDel="005A7551">
          <w:delText>figura x</w:delText>
        </w:r>
      </w:del>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6ABDBA57" w:rsidR="00EC6FD7" w:rsidRDefault="00EC6FD7" w:rsidP="005074A5">
      <w:pPr>
        <w:pStyle w:val="Legenda"/>
        <w:keepNext/>
      </w:pPr>
      <w:bookmarkStart w:id="4581" w:name="_Ref21546662"/>
      <w:bookmarkStart w:id="4582" w:name="_Toc21974049"/>
      <w:bookmarkStart w:id="4583" w:name="_Toc21974281"/>
      <w:r>
        <w:t xml:space="preserve">Figura </w:t>
      </w:r>
      <w:fldSimple w:instr=" SEQ Figura \* ARABIC ">
        <w:ins w:id="4584" w:author="Ryan Lemos" w:date="2019-10-14T19:23:00Z">
          <w:r w:rsidR="0002745D">
            <w:rPr>
              <w:noProof/>
            </w:rPr>
            <w:t>116</w:t>
          </w:r>
        </w:ins>
        <w:del w:id="4585" w:author="Ryan Lemos" w:date="2019-10-07T11:05:00Z">
          <w:r w:rsidR="00D343FF" w:rsidDel="00EA672B">
            <w:rPr>
              <w:noProof/>
            </w:rPr>
            <w:delText>119</w:delText>
          </w:r>
        </w:del>
      </w:fldSimple>
      <w:bookmarkEnd w:id="4581"/>
      <w:r>
        <w:t xml:space="preserve"> - Execução de um teste no PHPUNIT</w:t>
      </w:r>
      <w:bookmarkEnd w:id="4582"/>
      <w:bookmarkEnd w:id="4583"/>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1847850"/>
                    </a:xfrm>
                    <a:prstGeom prst="rect">
                      <a:avLst/>
                    </a:prstGeom>
                  </pic:spPr>
                </pic:pic>
              </a:graphicData>
            </a:graphic>
          </wp:inline>
        </w:drawing>
      </w:r>
    </w:p>
    <w:p w14:paraId="20EF3BC0" w14:textId="67B61A4D" w:rsidR="0066124C" w:rsidRDefault="00031AD6" w:rsidP="00324287">
      <w:pPr>
        <w:pStyle w:val="Fontes"/>
        <w:rPr>
          <w:ins w:id="4586" w:author="Ryan Lemos" w:date="2019-10-13T12:42:00Z"/>
        </w:rPr>
        <w:pPrChange w:id="4587" w:author="Ryan Lemos" w:date="2019-10-15T19:17:00Z">
          <w:pPr>
            <w:pStyle w:val="Ttulo1"/>
            <w:numPr>
              <w:numId w:val="0"/>
            </w:numPr>
          </w:pPr>
        </w:pPrChange>
      </w:pPr>
      <w:ins w:id="4588" w:author="Ryan Lemos" w:date="2019-10-13T12:42:00Z">
        <w:r>
          <w:t>PRÓPRIA, 2019. Utilizando</w:t>
        </w:r>
      </w:ins>
      <w:ins w:id="4589" w:author="Ryan Lemos" w:date="2019-10-13T12:43:00Z">
        <w:r>
          <w:t xml:space="preserve"> o terminal CMD dentro d</w:t>
        </w:r>
      </w:ins>
      <w:ins w:id="4590" w:author="Ryan Lemos" w:date="2019-10-13T12:42:00Z">
        <w:r>
          <w:t>o VSCODE v.1.39.1</w:t>
        </w:r>
      </w:ins>
      <w:ins w:id="4591" w:author="Ryan Lemos" w:date="2019-10-13T12:43:00Z">
        <w:r>
          <w:t>.</w:t>
        </w:r>
      </w:ins>
    </w:p>
    <w:p w14:paraId="6861E2F0" w14:textId="77777777" w:rsidR="00031AD6" w:rsidRPr="00031AD6" w:rsidRDefault="00031AD6">
      <w:pPr>
        <w:rPr>
          <w:rPrChange w:id="4592" w:author="Ryan Lemos" w:date="2019-10-13T12:42:00Z">
            <w:rPr/>
          </w:rPrChange>
        </w:rPr>
        <w:pPrChange w:id="4593" w:author="Ryan Lemos" w:date="2019-10-13T12:42:00Z">
          <w:pPr>
            <w:pStyle w:val="Ttulo1"/>
            <w:numPr>
              <w:numId w:val="0"/>
            </w:numPr>
          </w:pPr>
        </w:pPrChange>
      </w:pPr>
    </w:p>
    <w:p w14:paraId="6C31B15E" w14:textId="222FDAF2" w:rsidR="00E55893" w:rsidRPr="005074A5" w:rsidRDefault="00E55893" w:rsidP="00E55893">
      <w:pPr>
        <w:pStyle w:val="Ttulo1"/>
      </w:pPr>
      <w:bookmarkStart w:id="4594" w:name="_Toc21973499"/>
      <w:r w:rsidRPr="005074A5">
        <w:t>Utilização</w:t>
      </w:r>
      <w:r w:rsidR="00723C16" w:rsidRPr="005074A5">
        <w:t xml:space="preserve"> do ambiente</w:t>
      </w:r>
      <w:bookmarkEnd w:id="4594"/>
    </w:p>
    <w:p w14:paraId="33C87CA9" w14:textId="77777777" w:rsidR="00BE08AB" w:rsidRPr="005074A5" w:rsidRDefault="00BE08AB" w:rsidP="00BE08AB"/>
    <w:p w14:paraId="6A6EE593" w14:textId="6888AB8E" w:rsidR="00BE08AB" w:rsidRDefault="00BE08AB" w:rsidP="00BE08AB">
      <w:r>
        <w:t>Como o desenvolvimento desse ambiente foi guiado por uma metodologia iterativa, conforme visto na seção</w:t>
      </w:r>
      <w:del w:id="4595" w:author="Ryan Lemos" w:date="2019-10-13T15:40:00Z">
        <w:r w:rsidDel="00A768C5">
          <w:delText xml:space="preserve"> </w:delText>
        </w:r>
      </w:del>
      <w:ins w:id="4596" w:author="Ryan Lemos" w:date="2019-10-13T15:40:00Z">
        <w:r w:rsidR="00A768C5">
          <w:t xml:space="preserve"> </w:t>
        </w:r>
        <w:r w:rsidR="00A768C5">
          <w:fldChar w:fldCharType="begin"/>
        </w:r>
        <w:r w:rsidR="00A768C5">
          <w:instrText xml:space="preserve"> REF _Ref527668666 \r \h </w:instrText>
        </w:r>
      </w:ins>
      <w:r w:rsidR="00A768C5">
        <w:fldChar w:fldCharType="separate"/>
      </w:r>
      <w:ins w:id="4597" w:author="Ryan Lemos" w:date="2019-10-14T19:23:00Z">
        <w:r w:rsidR="0002745D">
          <w:t>2.2.3.3</w:t>
        </w:r>
      </w:ins>
      <w:ins w:id="4598" w:author="Ryan Lemos" w:date="2019-10-13T15:40:00Z">
        <w:r w:rsidR="00A768C5">
          <w:fldChar w:fldCharType="end"/>
        </w:r>
      </w:ins>
      <w:del w:id="4599" w:author="Ryan Lemos" w:date="2019-10-13T15:40:00Z">
        <w:r w:rsidDel="00A768C5">
          <w:delText>x</w:delText>
        </w:r>
      </w:del>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ins w:id="4600" w:author="Ryan Lemos" w:date="2019-10-14T20:45:00Z">
        <w:r w:rsidR="008C1760">
          <w:t xml:space="preserve"> Além do ambiente</w:t>
        </w:r>
      </w:ins>
      <w:ins w:id="4601" w:author="Ryan Lemos" w:date="2019-10-14T20:48:00Z">
        <w:r w:rsidR="008C1760">
          <w:t>,</w:t>
        </w:r>
      </w:ins>
      <w:ins w:id="4602" w:author="Ryan Lemos" w:date="2019-10-14T20:45:00Z">
        <w:r w:rsidR="008C1760">
          <w:t xml:space="preserve"> foi confeccionado um novo site para a escola, com um </w:t>
        </w:r>
        <w:r w:rsidR="008C1760" w:rsidRPr="008C1760">
          <w:rPr>
            <w:i/>
            <w:iCs/>
            <w:rPrChange w:id="4603" w:author="Ryan Lemos" w:date="2019-10-14T20:45:00Z">
              <w:rPr/>
            </w:rPrChange>
          </w:rPr>
          <w:t>layout</w:t>
        </w:r>
        <w:r w:rsidR="008C1760">
          <w:t xml:space="preserve"> mais moderno e chamativo</w:t>
        </w:r>
      </w:ins>
      <w:ins w:id="4604" w:author="Ryan Lemos" w:date="2019-10-14T20:48:00Z">
        <w:r w:rsidR="008C1760">
          <w:t xml:space="preserve"> apontando principais pontos de ensino da escola, professores e depoimentos de algu</w:t>
        </w:r>
      </w:ins>
      <w:ins w:id="4605" w:author="Ryan Lemos" w:date="2019-10-14T20:49:00Z">
        <w:r w:rsidR="008C1760">
          <w:t>ns alunos</w:t>
        </w:r>
      </w:ins>
      <w:ins w:id="4606" w:author="Ryan Lemos" w:date="2019-10-14T20:48:00Z">
        <w:r w:rsidR="008C1760">
          <w:t>.</w:t>
        </w:r>
      </w:ins>
      <w:ins w:id="4607" w:author="Ryan Lemos" w:date="2019-10-14T20:45:00Z">
        <w:r w:rsidR="008C1760">
          <w:t xml:space="preserve"> </w:t>
        </w:r>
      </w:ins>
      <w:ins w:id="4608" w:author="Ryan Lemos" w:date="2019-10-14T20:48:00Z">
        <w:r w:rsidR="008C1760">
          <w:t>E</w:t>
        </w:r>
      </w:ins>
      <w:ins w:id="4609" w:author="Ryan Lemos" w:date="2019-10-14T20:45:00Z">
        <w:r w:rsidR="008C1760">
          <w:t xml:space="preserve">stando disponível a partir da URL </w:t>
        </w:r>
        <w:r w:rsidR="008C1760">
          <w:fldChar w:fldCharType="begin"/>
        </w:r>
        <w:r w:rsidR="008C1760">
          <w:instrText xml:space="preserve"> HYPERLINK "https://ilcidiomas.com.br/" </w:instrText>
        </w:r>
        <w:r w:rsidR="008C1760">
          <w:fldChar w:fldCharType="separate"/>
        </w:r>
        <w:r w:rsidR="008C1760">
          <w:rPr>
            <w:rStyle w:val="Hyperlink"/>
          </w:rPr>
          <w:t>https://ilcidiomas.com.br</w:t>
        </w:r>
        <w:r w:rsidR="008C1760">
          <w:fldChar w:fldCharType="end"/>
        </w:r>
      </w:ins>
      <w:ins w:id="4610" w:author="Ryan Lemos" w:date="2019-10-14T20:46:00Z">
        <w:r w:rsidR="008C1760">
          <w:t xml:space="preserve">. Já o </w:t>
        </w:r>
      </w:ins>
      <w:ins w:id="4611" w:author="Ryan Lemos" w:date="2019-10-14T20:49:00Z">
        <w:r w:rsidR="008C1760">
          <w:t xml:space="preserve">ambiente foi incluído em </w:t>
        </w:r>
        <w:r w:rsidR="002B1E8B">
          <w:t xml:space="preserve">um </w:t>
        </w:r>
        <w:r w:rsidR="002B1E8B">
          <w:lastRenderedPageBreak/>
          <w:t>repositório</w:t>
        </w:r>
      </w:ins>
      <w:ins w:id="4612" w:author="Ryan Lemos" w:date="2019-10-14T20:46:00Z">
        <w:r w:rsidR="008C1760">
          <w:t xml:space="preserve"> pôd</w:t>
        </w:r>
      </w:ins>
      <w:ins w:id="4613" w:author="Ryan Lemos" w:date="2019-10-14T20:47:00Z">
        <w:r w:rsidR="008C1760">
          <w:t xml:space="preserve">e ser acessado pela URL </w:t>
        </w:r>
        <w:r w:rsidR="008C1760">
          <w:fldChar w:fldCharType="begin"/>
        </w:r>
        <w:r w:rsidR="008C1760">
          <w:instrText xml:space="preserve"> HYPERLINK "https://ilcidiomas.com.br/app/" </w:instrText>
        </w:r>
        <w:r w:rsidR="008C1760">
          <w:fldChar w:fldCharType="separate"/>
        </w:r>
        <w:r w:rsidR="008C1760">
          <w:rPr>
            <w:rStyle w:val="Hyperlink"/>
          </w:rPr>
          <w:t>https://ilcidiomas.com.br/app/</w:t>
        </w:r>
        <w:r w:rsidR="008C1760">
          <w:fldChar w:fldCharType="end"/>
        </w:r>
      </w:ins>
      <w:ins w:id="4614" w:author="Ryan Lemos" w:date="2019-10-14T20:49:00Z">
        <w:r w:rsidR="002B1E8B">
          <w:t xml:space="preserve">, lembrando que esse ‘/app’ se trata do </w:t>
        </w:r>
        <w:r w:rsidR="002B1E8B" w:rsidRPr="002B1E8B">
          <w:rPr>
            <w:i/>
            <w:iCs/>
            <w:rPrChange w:id="4615" w:author="Ryan Lemos" w:date="2019-10-14T20:49:00Z">
              <w:rPr/>
            </w:rPrChange>
          </w:rPr>
          <w:t>front-</w:t>
        </w:r>
        <w:proofErr w:type="spellStart"/>
        <w:r w:rsidR="002B1E8B" w:rsidRPr="002B1E8B">
          <w:rPr>
            <w:i/>
            <w:iCs/>
            <w:rPrChange w:id="4616" w:author="Ryan Lemos" w:date="2019-10-14T20:49:00Z">
              <w:rPr/>
            </w:rPrChange>
          </w:rPr>
          <w:t>end</w:t>
        </w:r>
        <w:proofErr w:type="spellEnd"/>
        <w:r w:rsidR="002B1E8B">
          <w:t xml:space="preserve"> </w:t>
        </w:r>
      </w:ins>
      <w:ins w:id="4617" w:author="Ryan Lemos" w:date="2019-10-14T20:50:00Z">
        <w:r w:rsidR="002B1E8B">
          <w:t xml:space="preserve">Angular que faz requisições a API </w:t>
        </w:r>
        <w:proofErr w:type="spellStart"/>
        <w:r w:rsidR="002B1E8B">
          <w:t>Laravel</w:t>
        </w:r>
        <w:proofErr w:type="spellEnd"/>
        <w:r w:rsidR="002B1E8B">
          <w:t xml:space="preserve"> disponível em </w:t>
        </w:r>
        <w:r w:rsidR="002B1E8B">
          <w:fldChar w:fldCharType="begin"/>
        </w:r>
        <w:r w:rsidR="002B1E8B">
          <w:instrText xml:space="preserve"> HYPERLINK "</w:instrText>
        </w:r>
        <w:r w:rsidR="002B1E8B" w:rsidRPr="002B1E8B">
          <w:rPr>
            <w:rPrChange w:id="4618" w:author="Ryan Lemos" w:date="2019-10-14T20:50:00Z">
              <w:rPr>
                <w:rStyle w:val="Hyperlink"/>
              </w:rPr>
            </w:rPrChange>
          </w:rPr>
          <w:instrText>https://ilcidiomas.com.br/backend/</w:instrText>
        </w:r>
        <w:r w:rsidR="002B1E8B">
          <w:instrText xml:space="preserve">" </w:instrText>
        </w:r>
        <w:r w:rsidR="002B1E8B">
          <w:fldChar w:fldCharType="separate"/>
        </w:r>
        <w:r w:rsidR="002B1E8B" w:rsidRPr="00DB480D">
          <w:rPr>
            <w:rStyle w:val="Hyperlink"/>
          </w:rPr>
          <w:t>https://ilcidiomas.com.br/backend/</w:t>
        </w:r>
        <w:r w:rsidR="002B1E8B">
          <w:fldChar w:fldCharType="end"/>
        </w:r>
      </w:ins>
      <w:ins w:id="4619" w:author="Ryan Lemos" w:date="2019-10-14T20:47:00Z">
        <w:r w:rsidR="008C1760">
          <w:t xml:space="preserve">. </w:t>
        </w:r>
      </w:ins>
    </w:p>
    <w:p w14:paraId="3BE98418" w14:textId="1FA3B019" w:rsidR="002B1E8B" w:rsidRDefault="00040E23">
      <w:pPr>
        <w:rPr>
          <w:ins w:id="4620" w:author="Ryan Lemos" w:date="2019-10-14T20:52:00Z"/>
        </w:rPr>
      </w:pPr>
      <w:r>
        <w:t xml:space="preserve">Porém, a escola só decidiu começar a </w:t>
      </w:r>
      <w:del w:id="4621" w:author="Ryan Lemos" w:date="2019-10-15T19:17:00Z">
        <w:r w:rsidDel="00324287">
          <w:delText xml:space="preserve">utilização </w:delText>
        </w:r>
      </w:del>
      <w:ins w:id="4622" w:author="Ryan Lemos" w:date="2019-10-15T19:17:00Z">
        <w:r w:rsidR="00324287">
          <w:t xml:space="preserve">utilizar </w:t>
        </w:r>
      </w:ins>
      <w:del w:id="4623" w:author="Ryan Lemos" w:date="2019-10-15T19:17:00Z">
        <w:r w:rsidDel="00324287">
          <w:delText>d</w:delText>
        </w:r>
      </w:del>
      <w:r>
        <w:t xml:space="preserve">o ambiente no meio do segundo release. </w:t>
      </w:r>
      <w:del w:id="4624" w:author="Ryan Lemos" w:date="2019-10-15T19:17:00Z">
        <w:r w:rsidDel="00324287">
          <w:delText xml:space="preserve">Foram </w:delText>
        </w:r>
      </w:del>
      <w:ins w:id="4625" w:author="Ryan Lemos" w:date="2019-10-15T19:17:00Z">
        <w:r w:rsidR="00324287">
          <w:t xml:space="preserve">Sendo </w:t>
        </w:r>
      </w:ins>
      <w:r>
        <w:t xml:space="preserve">cadastrados </w:t>
      </w:r>
      <w:del w:id="4626" w:author="Ryan Lemos" w:date="2019-10-15T19:18:00Z">
        <w:r w:rsidDel="00324287">
          <w:delText xml:space="preserve">então </w:delText>
        </w:r>
      </w:del>
      <w:r>
        <w:t>professores e alunos. Em primeiro momento pensou-se que a escola cadastraria cada usuário e no momento do cadastro possibilitasse a escolha da senha e do nome do usuário pela pessoa cadastrada</w:t>
      </w:r>
      <w:ins w:id="4627" w:author="Ryan Lemos" w:date="2019-10-14T20:54:00Z">
        <w:r w:rsidR="002B1E8B">
          <w:t xml:space="preserve"> conforme descrito na modelagem feita na seção </w:t>
        </w:r>
      </w:ins>
      <w:ins w:id="4628" w:author="Ryan Lemos" w:date="2019-10-14T20:55:00Z">
        <w:r w:rsidR="002B1E8B">
          <w:fldChar w:fldCharType="begin"/>
        </w:r>
        <w:r w:rsidR="002B1E8B">
          <w:instrText xml:space="preserve"> REF _Ref21873241 \r \h </w:instrText>
        </w:r>
      </w:ins>
      <w:r w:rsidR="002B1E8B">
        <w:fldChar w:fldCharType="separate"/>
      </w:r>
      <w:ins w:id="4629" w:author="Ryan Lemos" w:date="2019-10-14T20:55:00Z">
        <w:r w:rsidR="002B1E8B">
          <w:t>3.4</w:t>
        </w:r>
        <w:r w:rsidR="002B1E8B">
          <w:fldChar w:fldCharType="end"/>
        </w:r>
      </w:ins>
      <w:r>
        <w:t xml:space="preserve">. Porém não foi isso que ocorreu, </w:t>
      </w:r>
      <w:r w:rsidR="00801304">
        <w:t xml:space="preserve">a escola cadastrou todos os alunos e professores e manteve um registro em um caderno de nomes de usuários e senhas. </w:t>
      </w:r>
      <w:del w:id="4630" w:author="Ryan Lemos" w:date="2019-10-15T19:20:00Z">
        <w:r w:rsidR="00801304" w:rsidDel="00324287">
          <w:delText xml:space="preserve">Posteriormente </w:delText>
        </w:r>
      </w:del>
      <w:del w:id="4631" w:author="Ryan Lemos" w:date="2019-10-15T19:18:00Z">
        <w:r w:rsidR="00801304" w:rsidDel="00324287">
          <w:delText xml:space="preserve">enviando </w:delText>
        </w:r>
      </w:del>
      <w:del w:id="4632" w:author="Ryan Lemos" w:date="2019-10-15T19:20:00Z">
        <w:r w:rsidR="00801304" w:rsidDel="00324287">
          <w:delText xml:space="preserve">aos </w:delText>
        </w:r>
      </w:del>
      <w:del w:id="4633" w:author="Ryan Lemos" w:date="2019-10-15T19:18:00Z">
        <w:r w:rsidR="00801304" w:rsidDel="00324287">
          <w:delText xml:space="preserve">devidos </w:delText>
        </w:r>
      </w:del>
      <w:del w:id="4634" w:author="Ryan Lemos" w:date="2019-10-15T19:20:00Z">
        <w:r w:rsidR="00801304" w:rsidDel="00324287">
          <w:delText>usuários seus acessos.</w:delText>
        </w:r>
      </w:del>
      <w:ins w:id="4635" w:author="Ryan Lemos" w:date="2019-10-14T20:55:00Z">
        <w:r w:rsidR="002B1E8B">
          <w:t xml:space="preserve">Além disso optou por registrar todos os campos em caixa alta, conforme visto na </w:t>
        </w:r>
      </w:ins>
      <w:ins w:id="4636" w:author="Ryan Lemos" w:date="2019-10-14T20:56:00Z">
        <w:r w:rsidR="002B1E8B">
          <w:fldChar w:fldCharType="begin"/>
        </w:r>
        <w:r w:rsidR="002B1E8B">
          <w:instrText xml:space="preserve"> REF _Ref21978976 \h </w:instrText>
        </w:r>
      </w:ins>
      <w:r w:rsidR="002B1E8B">
        <w:fldChar w:fldCharType="separate"/>
      </w:r>
      <w:ins w:id="4637" w:author="Ryan Lemos" w:date="2019-10-14T20:56:00Z">
        <w:r w:rsidR="002B1E8B">
          <w:t xml:space="preserve">Figura </w:t>
        </w:r>
        <w:r w:rsidR="002B1E8B">
          <w:rPr>
            <w:noProof/>
          </w:rPr>
          <w:t>117</w:t>
        </w:r>
        <w:r w:rsidR="002B1E8B">
          <w:fldChar w:fldCharType="end"/>
        </w:r>
        <w:r w:rsidR="002B1E8B">
          <w:t>.</w:t>
        </w:r>
      </w:ins>
      <w:r w:rsidR="00801304">
        <w:t xml:space="preserve"> </w:t>
      </w:r>
      <w:moveFromRangeStart w:id="4638" w:author="Ryan Lemos" w:date="2019-10-15T19:49:00Z" w:name="move22061377"/>
      <w:moveFrom w:id="4639" w:author="Ryan Lemos" w:date="2019-10-15T19:49:00Z">
        <w:r w:rsidR="00801304" w:rsidDel="004800CC">
          <w:t xml:space="preserve">Ao total foram cadastrados 106 alunos e 6 professores. </w:t>
        </w:r>
      </w:moveFrom>
      <w:moveFromRangeEnd w:id="4638"/>
    </w:p>
    <w:p w14:paraId="68D83EAC" w14:textId="77777777" w:rsidR="002B1E8B" w:rsidRDefault="002B1E8B">
      <w:pPr>
        <w:rPr>
          <w:ins w:id="4640" w:author="Ryan Lemos" w:date="2019-10-14T20:52:00Z"/>
        </w:rPr>
      </w:pPr>
    </w:p>
    <w:p w14:paraId="2805893D" w14:textId="3584485E" w:rsidR="002B1E8B" w:rsidRDefault="002B1E8B">
      <w:pPr>
        <w:pStyle w:val="Legenda"/>
        <w:keepNext/>
        <w:rPr>
          <w:ins w:id="4641" w:author="Ryan Lemos" w:date="2019-10-14T20:52:00Z"/>
        </w:rPr>
        <w:pPrChange w:id="4642" w:author="Ryan Lemos" w:date="2019-10-14T20:52:00Z">
          <w:pPr>
            <w:pStyle w:val="Legenda"/>
          </w:pPr>
        </w:pPrChange>
      </w:pPr>
      <w:bookmarkStart w:id="4643" w:name="_Ref21978976"/>
      <w:ins w:id="4644" w:author="Ryan Lemos" w:date="2019-10-14T20:52:00Z">
        <w:r>
          <w:t xml:space="preserve">Figura </w:t>
        </w:r>
        <w:r>
          <w:fldChar w:fldCharType="begin"/>
        </w:r>
        <w:r>
          <w:instrText xml:space="preserve"> SEQ Figura \* ARABIC </w:instrText>
        </w:r>
      </w:ins>
      <w:r>
        <w:fldChar w:fldCharType="separate"/>
      </w:r>
      <w:ins w:id="4645" w:author="Ryan Lemos" w:date="2019-10-14T20:52:00Z">
        <w:r>
          <w:rPr>
            <w:noProof/>
          </w:rPr>
          <w:t>117</w:t>
        </w:r>
        <w:r>
          <w:fldChar w:fldCharType="end"/>
        </w:r>
        <w:bookmarkEnd w:id="4643"/>
        <w:r>
          <w:t xml:space="preserve"> - Lista de alunos cadastrados</w:t>
        </w:r>
      </w:ins>
      <w:ins w:id="4646" w:author="Ryan Lemos" w:date="2019-10-14T20:53:00Z">
        <w:r>
          <w:t xml:space="preserve"> na produção</w:t>
        </w:r>
      </w:ins>
    </w:p>
    <w:p w14:paraId="4F0D9F86" w14:textId="2ED91FC8" w:rsidR="002B1E8B" w:rsidRDefault="002B1E8B" w:rsidP="002B1E8B">
      <w:pPr>
        <w:ind w:firstLine="0"/>
        <w:jc w:val="center"/>
        <w:rPr>
          <w:ins w:id="4647" w:author="Ryan Lemos" w:date="2019-10-14T20:53:00Z"/>
        </w:rPr>
      </w:pPr>
      <w:ins w:id="4648" w:author="Ryan Lemos" w:date="2019-10-14T20:52:00Z">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24774" cy="4258924"/>
                      </a:xfrm>
                      <a:prstGeom prst="rect">
                        <a:avLst/>
                      </a:prstGeom>
                    </pic:spPr>
                  </pic:pic>
                </a:graphicData>
              </a:graphic>
            </wp:inline>
          </w:drawing>
        </w:r>
      </w:ins>
    </w:p>
    <w:p w14:paraId="5AA50921" w14:textId="1019E008" w:rsidR="002B1E8B" w:rsidRDefault="002B1E8B" w:rsidP="002B1E8B">
      <w:pPr>
        <w:pStyle w:val="Fontes"/>
        <w:rPr>
          <w:ins w:id="4649" w:author="Ryan Lemos" w:date="2019-10-14T20:53:00Z"/>
        </w:rPr>
      </w:pPr>
      <w:ins w:id="4650" w:author="Ryan Lemos" w:date="2019-10-14T20:53:00Z">
        <w:r>
          <w:t>Fonte: ILC, 2019. Utilizando o ambiente ILC v.1.</w:t>
        </w:r>
      </w:ins>
    </w:p>
    <w:p w14:paraId="4BB43F1D" w14:textId="77777777" w:rsidR="002B1E8B" w:rsidRDefault="002B1E8B">
      <w:pPr>
        <w:pStyle w:val="Fontes"/>
        <w:rPr>
          <w:ins w:id="4651" w:author="Ryan Lemos" w:date="2019-10-14T20:51:00Z"/>
        </w:rPr>
        <w:pPrChange w:id="4652" w:author="Ryan Lemos" w:date="2019-10-14T20:53:00Z">
          <w:pPr/>
        </w:pPrChange>
      </w:pPr>
    </w:p>
    <w:p w14:paraId="5312EB4A" w14:textId="44550DFE" w:rsidR="00801304" w:rsidDel="002B1E8B" w:rsidRDefault="00801304">
      <w:pPr>
        <w:rPr>
          <w:del w:id="4653" w:author="Ryan Lemos" w:date="2019-10-14T20:56:00Z"/>
        </w:rPr>
      </w:pPr>
      <w:r>
        <w:t>Nesse tempo de cadastro, alguns bugs foram reportados pela funcionária da escola e corrigidos</w:t>
      </w:r>
      <w:ins w:id="4654" w:author="Ryan Lemos" w:date="2019-10-15T19:19:00Z">
        <w:r w:rsidR="00324287">
          <w:t xml:space="preserve">, como por exemplo a desconexão em meio ao uso gerada pela invalidação do </w:t>
        </w:r>
        <w:r w:rsidR="00324287" w:rsidRPr="00324287">
          <w:rPr>
            <w:i/>
            <w:iCs/>
            <w:rPrChange w:id="4655" w:author="Ryan Lemos" w:date="2019-10-15T19:19:00Z">
              <w:rPr/>
            </w:rPrChange>
          </w:rPr>
          <w:t>token</w:t>
        </w:r>
        <w:r w:rsidR="00324287">
          <w:t xml:space="preserve"> responsável pela autenticação com a API.</w:t>
        </w:r>
      </w:ins>
      <w:del w:id="4656" w:author="Ryan Lemos" w:date="2019-10-15T19:19:00Z">
        <w:r w:rsidDel="00324287">
          <w:delText>.</w:delText>
        </w:r>
      </w:del>
      <w:ins w:id="4657" w:author="Ryan Lemos" w:date="2019-10-14T20:56:00Z">
        <w:r w:rsidR="002B1E8B">
          <w:t xml:space="preserve"> </w:t>
        </w:r>
      </w:ins>
    </w:p>
    <w:p w14:paraId="2E026BFA" w14:textId="73C4410A" w:rsidR="00E210C9" w:rsidRDefault="00324287" w:rsidP="00324287">
      <w:pPr>
        <w:ind w:firstLine="0"/>
        <w:rPr>
          <w:ins w:id="4658" w:author="Ryan Lemos" w:date="2019-10-15T19:46:00Z"/>
        </w:rPr>
      </w:pPr>
      <w:ins w:id="4659" w:author="Ryan Lemos" w:date="2019-10-15T19:20:00Z">
        <w:r>
          <w:t>A</w:t>
        </w:r>
      </w:ins>
      <w:del w:id="4660" w:author="Ryan Lemos" w:date="2019-10-14T20:56:00Z">
        <w:r w:rsidR="00801304" w:rsidDel="002B1E8B">
          <w:delText>A</w:delText>
        </w:r>
      </w:del>
      <w:r w:rsidR="00801304">
        <w:t xml:space="preserve">o final do terceiro </w:t>
      </w:r>
      <w:r w:rsidR="00801304" w:rsidRPr="00324287">
        <w:rPr>
          <w:i/>
          <w:iCs/>
          <w:rPrChange w:id="4661" w:author="Ryan Lemos" w:date="2019-10-15T19:20:00Z">
            <w:rPr/>
          </w:rPrChange>
        </w:rPr>
        <w:t>release</w:t>
      </w:r>
      <w:r w:rsidR="00801304">
        <w:t>, a escola</w:t>
      </w:r>
      <w:del w:id="4662" w:author="Ryan Lemos" w:date="2019-10-15T19:20:00Z">
        <w:r w:rsidR="00801304" w:rsidDel="00324287">
          <w:delText xml:space="preserve"> passou de fato a cada usuário o seu acesso</w:delText>
        </w:r>
      </w:del>
      <w:ins w:id="4663" w:author="Ryan Lemos" w:date="2019-10-15T19:20:00Z">
        <w:r>
          <w:t xml:space="preserve"> enviou aos usuários, um a um, seus acessos em um pedaço de papel</w:t>
        </w:r>
      </w:ins>
      <w:r w:rsidR="00801304">
        <w:t xml:space="preserve">. Possibilitando assim que os professores utilizassem </w:t>
      </w:r>
      <w:r w:rsidR="00801304">
        <w:lastRenderedPageBreak/>
        <w:t>e testassem a aplicação.</w:t>
      </w:r>
      <w:del w:id="4664" w:author="Ryan Lemos" w:date="2019-10-15T19:21:00Z">
        <w:r w:rsidR="00801304" w:rsidDel="00324287">
          <w:delText xml:space="preserve"> Recebeu-se o </w:delText>
        </w:r>
        <w:r w:rsidR="00801304" w:rsidRPr="005074A5" w:rsidDel="00324287">
          <w:rPr>
            <w:i/>
            <w:iCs/>
          </w:rPr>
          <w:delText>feedback</w:delText>
        </w:r>
        <w:r w:rsidR="00801304" w:rsidDel="00324287">
          <w:delText xml:space="preserve"> de</w:delText>
        </w:r>
      </w:del>
      <w:r w:rsidR="00801304">
        <w:t xml:space="preserve"> </w:t>
      </w:r>
      <w:ins w:id="4665" w:author="Ryan Lemos" w:date="2019-10-15T19:21:00Z">
        <w:r>
          <w:t>U</w:t>
        </w:r>
      </w:ins>
      <w:del w:id="4666" w:author="Ryan Lemos" w:date="2019-10-15T19:21:00Z">
        <w:r w:rsidR="00801304" w:rsidDel="00324287">
          <w:delText>u</w:delText>
        </w:r>
      </w:del>
      <w:r w:rsidR="00801304">
        <w:t>m dos professores</w:t>
      </w:r>
      <w:ins w:id="4667" w:author="Ryan Lemos" w:date="2019-10-15T19:21:00Z">
        <w:r>
          <w:t xml:space="preserve"> testou a fundo a aplicação</w:t>
        </w:r>
      </w:ins>
      <w:r w:rsidR="00801304">
        <w:t xml:space="preserve"> </w:t>
      </w:r>
      <w:del w:id="4668" w:author="Ryan Lemos" w:date="2019-10-15T19:21:00Z">
        <w:r w:rsidR="00801304" w:rsidDel="00324287">
          <w:delText xml:space="preserve">que </w:delText>
        </w:r>
      </w:del>
      <w:ins w:id="4669" w:author="Ryan Lemos" w:date="2019-10-15T19:21:00Z">
        <w:r>
          <w:t xml:space="preserve">e </w:t>
        </w:r>
      </w:ins>
      <w:r w:rsidR="00801304">
        <w:t>sugeriu algumas modificações</w:t>
      </w:r>
      <w:ins w:id="4670" w:author="Ryan Lemos" w:date="2019-10-15T19:21:00Z">
        <w:r>
          <w:t xml:space="preserve"> e correções</w:t>
        </w:r>
      </w:ins>
      <w:ins w:id="4671" w:author="Ryan Lemos" w:date="2019-10-15T19:22:00Z">
        <w:r>
          <w:t>. Dentre as correções</w:t>
        </w:r>
      </w:ins>
      <w:ins w:id="4672" w:author="Ryan Lemos" w:date="2019-10-15T19:24:00Z">
        <w:r w:rsidR="00B57B6A">
          <w:t xml:space="preserve"> citou-se</w:t>
        </w:r>
      </w:ins>
      <w:ins w:id="4673" w:author="Ryan Lemos" w:date="2019-10-15T19:22:00Z">
        <w:r>
          <w:t xml:space="preserve"> a nomenclatura dos níveis</w:t>
        </w:r>
      </w:ins>
      <w:ins w:id="4674" w:author="Ryan Lemos" w:date="2019-10-15T19:24:00Z">
        <w:r w:rsidR="00B57B6A">
          <w:t xml:space="preserve"> que estava</w:t>
        </w:r>
      </w:ins>
      <w:ins w:id="4675" w:author="Ryan Lemos" w:date="2019-10-15T19:22:00Z">
        <w:r>
          <w:t xml:space="preserve"> diferente da utilizada pela escola</w:t>
        </w:r>
      </w:ins>
      <w:ins w:id="4676" w:author="Ryan Lemos" w:date="2019-10-15T19:24:00Z">
        <w:r w:rsidR="00B57B6A">
          <w:t>. Utilizou-se o padrão de níve</w:t>
        </w:r>
      </w:ins>
      <w:ins w:id="4677" w:author="Ryan Lemos" w:date="2019-10-15T19:26:00Z">
        <w:r w:rsidR="00B57B6A">
          <w:t>i</w:t>
        </w:r>
      </w:ins>
      <w:ins w:id="4678" w:author="Ryan Lemos" w:date="2019-10-15T19:25:00Z">
        <w:r w:rsidR="00B57B6A">
          <w:t>s</w:t>
        </w:r>
      </w:ins>
      <w:ins w:id="4679" w:author="Ryan Lemos" w:date="2019-10-15T19:26:00Z">
        <w:r w:rsidR="00B57B6A">
          <w:t xml:space="preserve"> chamado </w:t>
        </w:r>
        <w:r w:rsidR="00B57B6A" w:rsidRPr="00B57B6A">
          <w:t>CEFR</w:t>
        </w:r>
      </w:ins>
      <w:ins w:id="4680" w:author="Ryan Lemos" w:date="2019-10-15T19:41:00Z">
        <w:r w:rsidR="00E210C9">
          <w:t xml:space="preserve">, conforme seção </w:t>
        </w:r>
      </w:ins>
      <w:ins w:id="4681" w:author="Ryan Lemos" w:date="2019-10-15T19:42:00Z">
        <w:r w:rsidR="00E210C9">
          <w:fldChar w:fldCharType="begin"/>
        </w:r>
        <w:r w:rsidR="00E210C9">
          <w:instrText xml:space="preserve"> REF _Ref527667254 \r \h </w:instrText>
        </w:r>
      </w:ins>
      <w:r w:rsidR="00E210C9">
        <w:fldChar w:fldCharType="separate"/>
      </w:r>
      <w:ins w:id="4682" w:author="Ryan Lemos" w:date="2019-10-15T19:42:00Z">
        <w:r w:rsidR="00E210C9">
          <w:t>2.1.1</w:t>
        </w:r>
        <w:r w:rsidR="00E210C9">
          <w:fldChar w:fldCharType="end"/>
        </w:r>
      </w:ins>
      <w:ins w:id="4683" w:author="Ryan Lemos" w:date="2019-10-15T19:44:00Z">
        <w:r w:rsidR="004800CC">
          <w:t>. P</w:t>
        </w:r>
      </w:ins>
      <w:ins w:id="4684" w:author="Ryan Lemos" w:date="2019-10-15T19:42:00Z">
        <w:r w:rsidR="00E210C9">
          <w:t xml:space="preserve">ois na apresentação do sistema, conforme seção </w:t>
        </w:r>
      </w:ins>
      <w:ins w:id="4685" w:author="Ryan Lemos" w:date="2019-10-15T19:43:00Z">
        <w:r w:rsidR="00E210C9">
          <w:fldChar w:fldCharType="begin"/>
        </w:r>
        <w:r w:rsidR="00E210C9">
          <w:instrText xml:space="preserve"> REF _Ref22061008 \r \h </w:instrText>
        </w:r>
      </w:ins>
      <w:r w:rsidR="00E210C9">
        <w:fldChar w:fldCharType="separate"/>
      </w:r>
      <w:ins w:id="4686" w:author="Ryan Lemos" w:date="2019-10-15T19:43:00Z">
        <w:r w:rsidR="00E210C9">
          <w:t>3.9</w:t>
        </w:r>
        <w:r w:rsidR="00E210C9">
          <w:fldChar w:fldCharType="end"/>
        </w:r>
        <w:r w:rsidR="00E210C9">
          <w:t>,</w:t>
        </w:r>
        <w:r w:rsidR="004800CC">
          <w:t xml:space="preserve"> </w:t>
        </w:r>
        <w:r w:rsidR="004800CC">
          <w:t>professor Leonardo</w:t>
        </w:r>
        <w:r w:rsidR="00E210C9">
          <w:t xml:space="preserve"> </w:t>
        </w:r>
        <w:r w:rsidR="004800CC">
          <w:t>citou a utiliza</w:t>
        </w:r>
      </w:ins>
      <w:ins w:id="4687" w:author="Ryan Lemos" w:date="2019-10-15T19:44:00Z">
        <w:r w:rsidR="004800CC">
          <w:t xml:space="preserve">ção em massa das escolas deste padrão para avaliar os alunos. Porém a ILC utiliza os níveis de anos, do primeiro ao quinto ano, sendo o primeiro o mais básico e o </w:t>
        </w:r>
      </w:ins>
      <w:ins w:id="4688" w:author="Ryan Lemos" w:date="2019-10-15T19:45:00Z">
        <w:r w:rsidR="004800CC">
          <w:t xml:space="preserve">quinto o mais avançado. Então essa mudança foi corrigida conforme a </w:t>
        </w:r>
      </w:ins>
      <w:ins w:id="4689" w:author="Ryan Lemos" w:date="2019-10-15T19:48:00Z">
        <w:r w:rsidR="004800CC">
          <w:fldChar w:fldCharType="begin"/>
        </w:r>
        <w:r w:rsidR="004800CC">
          <w:instrText xml:space="preserve"> REF _Ref22061310 \h </w:instrText>
        </w:r>
      </w:ins>
      <w:r w:rsidR="004800CC">
        <w:fldChar w:fldCharType="separate"/>
      </w:r>
      <w:ins w:id="4690" w:author="Ryan Lemos" w:date="2019-10-15T19:48:00Z">
        <w:r w:rsidR="004800CC">
          <w:t xml:space="preserve">Figura </w:t>
        </w:r>
        <w:r w:rsidR="004800CC">
          <w:rPr>
            <w:noProof/>
          </w:rPr>
          <w:t>118</w:t>
        </w:r>
        <w:r w:rsidR="004800CC">
          <w:fldChar w:fldCharType="end"/>
        </w:r>
        <w:r w:rsidR="004800CC">
          <w:t>.</w:t>
        </w:r>
      </w:ins>
    </w:p>
    <w:p w14:paraId="73C5C332" w14:textId="77777777" w:rsidR="004800CC" w:rsidRDefault="004800CC" w:rsidP="00324287">
      <w:pPr>
        <w:ind w:firstLine="0"/>
        <w:rPr>
          <w:ins w:id="4691" w:author="Ryan Lemos" w:date="2019-10-15T19:46:00Z"/>
        </w:rPr>
      </w:pPr>
    </w:p>
    <w:p w14:paraId="4FB6A439" w14:textId="35CE008F" w:rsidR="004800CC" w:rsidRDefault="004800CC" w:rsidP="004800CC">
      <w:pPr>
        <w:pStyle w:val="Legenda"/>
        <w:keepNext/>
        <w:rPr>
          <w:ins w:id="4692" w:author="Ryan Lemos" w:date="2019-10-15T19:47:00Z"/>
        </w:rPr>
        <w:pPrChange w:id="4693" w:author="Ryan Lemos" w:date="2019-10-15T19:47:00Z">
          <w:pPr>
            <w:pStyle w:val="Legenda"/>
          </w:pPr>
        </w:pPrChange>
      </w:pPr>
      <w:bookmarkStart w:id="4694" w:name="_Ref22061310"/>
      <w:ins w:id="4695" w:author="Ryan Lemos" w:date="2019-10-15T19:47:00Z">
        <w:r>
          <w:t xml:space="preserve">Figura </w:t>
        </w:r>
        <w:r>
          <w:fldChar w:fldCharType="begin"/>
        </w:r>
        <w:r>
          <w:instrText xml:space="preserve"> SEQ Figura \* ARABIC </w:instrText>
        </w:r>
      </w:ins>
      <w:r>
        <w:fldChar w:fldCharType="separate"/>
      </w:r>
      <w:ins w:id="4696" w:author="Ryan Lemos" w:date="2019-10-15T19:47:00Z">
        <w:r>
          <w:rPr>
            <w:noProof/>
          </w:rPr>
          <w:t>118</w:t>
        </w:r>
        <w:r>
          <w:fldChar w:fldCharType="end"/>
        </w:r>
        <w:bookmarkEnd w:id="4694"/>
        <w:r>
          <w:t xml:space="preserve"> - Listagem do padrão de anos pela ILC</w:t>
        </w:r>
      </w:ins>
    </w:p>
    <w:p w14:paraId="09205AF1" w14:textId="17075765" w:rsidR="004800CC" w:rsidRDefault="004800CC" w:rsidP="00324287">
      <w:pPr>
        <w:ind w:firstLine="0"/>
        <w:rPr>
          <w:ins w:id="4697" w:author="Ryan Lemos" w:date="2019-10-15T19:47:00Z"/>
        </w:rPr>
      </w:pPr>
      <w:ins w:id="4698" w:author="Ryan Lemos" w:date="2019-10-15T19:46:00Z">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6379" cy="3081681"/>
                      </a:xfrm>
                      <a:prstGeom prst="rect">
                        <a:avLst/>
                      </a:prstGeom>
                    </pic:spPr>
                  </pic:pic>
                </a:graphicData>
              </a:graphic>
            </wp:inline>
          </w:drawing>
        </w:r>
      </w:ins>
    </w:p>
    <w:p w14:paraId="0FB06EEC" w14:textId="0B93E81A" w:rsidR="004800CC" w:rsidRDefault="004800CC" w:rsidP="004800CC">
      <w:pPr>
        <w:pStyle w:val="Fontes"/>
        <w:rPr>
          <w:ins w:id="4699" w:author="Ryan Lemos" w:date="2019-10-15T19:47:00Z"/>
        </w:rPr>
      </w:pPr>
      <w:ins w:id="4700" w:author="Ryan Lemos" w:date="2019-10-15T19:47:00Z">
        <w:r>
          <w:t>Fonte: PRÓPRIA, 2019. Utilizando o ambiente ILC v.1.</w:t>
        </w:r>
      </w:ins>
    </w:p>
    <w:p w14:paraId="443BF527" w14:textId="77777777" w:rsidR="004800CC" w:rsidRDefault="004800CC" w:rsidP="004800CC">
      <w:pPr>
        <w:pStyle w:val="Fontes"/>
        <w:rPr>
          <w:ins w:id="4701" w:author="Ryan Lemos" w:date="2019-10-15T19:42:00Z"/>
        </w:rPr>
        <w:pPrChange w:id="4702" w:author="Ryan Lemos" w:date="2019-10-15T19:47:00Z">
          <w:pPr>
            <w:ind w:firstLine="0"/>
          </w:pPr>
        </w:pPrChange>
      </w:pPr>
    </w:p>
    <w:p w14:paraId="4ED5249F" w14:textId="1F1268A3" w:rsidR="00801304" w:rsidRDefault="004800CC" w:rsidP="00691EDB">
      <w:pPr>
        <w:rPr>
          <w:ins w:id="4703" w:author="Ryan Lemos" w:date="2019-10-15T19:49:00Z"/>
        </w:rPr>
        <w:pPrChange w:id="4704" w:author="Ryan Lemos" w:date="2019-10-15T19:50:00Z">
          <w:pPr>
            <w:ind w:firstLine="0"/>
          </w:pPr>
        </w:pPrChange>
      </w:pPr>
      <w:ins w:id="4705" w:author="Ryan Lemos" w:date="2019-10-15T19:49:00Z">
        <w:r>
          <w:t xml:space="preserve">Dentre as mudanças foram citadas </w:t>
        </w:r>
      </w:ins>
      <w:del w:id="4706" w:author="Ryan Lemos" w:date="2019-10-15T19:22:00Z">
        <w:r w:rsidR="00801304" w:rsidDel="00324287">
          <w:delText>,</w:delText>
        </w:r>
      </w:del>
      <w:del w:id="4707" w:author="Ryan Lemos" w:date="2019-10-15T19:49:00Z">
        <w:r w:rsidR="00801304" w:rsidDel="004800CC">
          <w:delText xml:space="preserve"> como </w:delText>
        </w:r>
      </w:del>
      <w:r w:rsidR="00801304">
        <w:t>a possibilidade de edição dos dados de uma turma</w:t>
      </w:r>
      <w:ins w:id="4708" w:author="Ryan Lemos" w:date="2019-10-15T19:49:00Z">
        <w:r>
          <w:t xml:space="preserve"> (como editar o dia e horário e ano</w:t>
        </w:r>
      </w:ins>
      <w:ins w:id="4709" w:author="Ryan Lemos" w:date="2019-10-15T19:50:00Z">
        <w:r>
          <w:t>)</w:t>
        </w:r>
        <w:r w:rsidR="00691EDB">
          <w:t>, incluir atividades anteriores ao sistema para que os alunos possam receber seus resul</w:t>
        </w:r>
      </w:ins>
      <w:ins w:id="4710" w:author="Ryan Lemos" w:date="2019-10-15T19:51:00Z">
        <w:r w:rsidR="00691EDB">
          <w:t>tados, entre outras.</w:t>
        </w:r>
      </w:ins>
      <w:del w:id="4711" w:author="Ryan Lemos" w:date="2019-10-15T19:50:00Z">
        <w:r w:rsidR="00801304" w:rsidDel="004800CC">
          <w:delText>, nomenclaturas, entre outras</w:delText>
        </w:r>
      </w:del>
      <w:ins w:id="4712" w:author="Ryan Lemos" w:date="2019-10-14T20:56:00Z">
        <w:r w:rsidR="002B1E8B">
          <w:t xml:space="preserve"> </w:t>
        </w:r>
      </w:ins>
      <w:ins w:id="4713" w:author="Ryan Lemos" w:date="2019-10-15T19:51:00Z">
        <w:r w:rsidR="00691EDB">
          <w:t>Algumas dessas alterações entrarão nesse como trabalhos futur</w:t>
        </w:r>
      </w:ins>
      <w:ins w:id="4714" w:author="Ryan Lemos" w:date="2019-10-15T19:52:00Z">
        <w:r w:rsidR="00691EDB">
          <w:t>os e</w:t>
        </w:r>
      </w:ins>
      <w:ins w:id="4715" w:author="Ryan Lemos" w:date="2019-10-15T19:51:00Z">
        <w:r w:rsidR="00691EDB">
          <w:t xml:space="preserve"> </w:t>
        </w:r>
      </w:ins>
      <w:ins w:id="4716" w:author="Ryan Lemos" w:date="2019-10-15T19:52:00Z">
        <w:r w:rsidR="00691EDB">
          <w:t>s</w:t>
        </w:r>
      </w:ins>
      <w:ins w:id="4717" w:author="Ryan Lemos" w:date="2019-10-14T20:56:00Z">
        <w:r w:rsidR="002B1E8B">
          <w:t xml:space="preserve">erão discutidas na seção </w:t>
        </w:r>
      </w:ins>
      <w:ins w:id="4718" w:author="Ryan Lemos" w:date="2019-10-14T20:57:00Z">
        <w:r w:rsidR="002B1E8B">
          <w:fldChar w:fldCharType="begin"/>
        </w:r>
        <w:r w:rsidR="002B1E8B">
          <w:instrText xml:space="preserve"> REF _Ref21979044 \r \h </w:instrText>
        </w:r>
      </w:ins>
      <w:r w:rsidR="002B1E8B">
        <w:fldChar w:fldCharType="separate"/>
      </w:r>
      <w:ins w:id="4719" w:author="Ryan Lemos" w:date="2019-10-14T20:57:00Z">
        <w:r w:rsidR="002B1E8B">
          <w:t>5.1</w:t>
        </w:r>
        <w:r w:rsidR="002B1E8B">
          <w:fldChar w:fldCharType="end"/>
        </w:r>
      </w:ins>
      <w:ins w:id="4720" w:author="Ryan Lemos" w:date="2019-10-15T19:52:00Z">
        <w:r w:rsidR="00691EDB">
          <w:t xml:space="preserve"> juntamente com algumas ideias de melhoria</w:t>
        </w:r>
      </w:ins>
      <w:r w:rsidR="00801304">
        <w:t>.</w:t>
      </w:r>
    </w:p>
    <w:p w14:paraId="452D63AD" w14:textId="2D258CC4" w:rsidR="004800CC" w:rsidRDefault="00691EDB" w:rsidP="00577DEF">
      <w:pPr>
        <w:rPr>
          <w:ins w:id="4721" w:author="Ryan Lemos" w:date="2019-10-14T20:42:00Z"/>
        </w:rPr>
        <w:pPrChange w:id="4722" w:author="Ryan Lemos" w:date="2019-10-15T20:04:00Z">
          <w:pPr/>
        </w:pPrChange>
      </w:pPr>
      <w:ins w:id="4723" w:author="Ryan Lemos" w:date="2019-10-15T19:52:00Z">
        <w:r>
          <w:t>Quanto aos registros, até a data de 15 de outubro de 2019</w:t>
        </w:r>
      </w:ins>
      <w:ins w:id="4724" w:author="Ryan Lemos" w:date="2019-10-15T19:53:00Z">
        <w:r>
          <w:t xml:space="preserve"> </w:t>
        </w:r>
      </w:ins>
      <w:ins w:id="4725" w:author="Ryan Lemos" w:date="2019-10-15T19:54:00Z">
        <w:r w:rsidR="003E32AD">
          <w:t>havia</w:t>
        </w:r>
      </w:ins>
      <w:ins w:id="4726" w:author="Ryan Lemos" w:date="2019-10-15T19:53:00Z">
        <w:r>
          <w:t xml:space="preserve"> n</w:t>
        </w:r>
      </w:ins>
      <w:moveToRangeStart w:id="4727" w:author="Ryan Lemos" w:date="2019-10-15T19:49:00Z" w:name="move22061377"/>
      <w:moveTo w:id="4728" w:author="Ryan Lemos" w:date="2019-10-15T19:49:00Z">
        <w:del w:id="4729" w:author="Ryan Lemos" w:date="2019-10-15T19:53:00Z">
          <w:r w:rsidR="004800CC" w:rsidDel="00691EDB">
            <w:delText>A</w:delText>
          </w:r>
        </w:del>
        <w:r w:rsidR="004800CC">
          <w:t>o total</w:t>
        </w:r>
      </w:moveTo>
      <w:ins w:id="4730" w:author="Ryan Lemos" w:date="2019-10-15T19:58:00Z">
        <w:r w:rsidR="000E71B6">
          <w:t xml:space="preserve"> 4 perfis: A</w:t>
        </w:r>
      </w:ins>
      <w:ins w:id="4731" w:author="Ryan Lemos" w:date="2019-10-15T19:59:00Z">
        <w:r w:rsidR="000E71B6">
          <w:t>luno, Professor, Gestor e Administrador.</w:t>
        </w:r>
      </w:ins>
      <w:ins w:id="4732" w:author="Ryan Lemos" w:date="2019-10-15T19:53:00Z">
        <w:r>
          <w:t xml:space="preserve"> </w:t>
        </w:r>
      </w:ins>
      <w:ins w:id="4733" w:author="Ryan Lemos" w:date="2019-10-15T19:59:00Z">
        <w:r w:rsidR="000E71B6">
          <w:t xml:space="preserve">Sendo </w:t>
        </w:r>
      </w:ins>
      <w:ins w:id="4734" w:author="Ryan Lemos" w:date="2019-10-15T19:53:00Z">
        <w:r>
          <w:t>11</w:t>
        </w:r>
      </w:ins>
      <w:ins w:id="4735" w:author="Ryan Lemos" w:date="2019-10-15T20:01:00Z">
        <w:r w:rsidR="000E71B6">
          <w:t>4</w:t>
        </w:r>
      </w:ins>
      <w:ins w:id="4736" w:author="Ryan Lemos" w:date="2019-10-15T19:53:00Z">
        <w:r>
          <w:t xml:space="preserve"> usuários cadastrados sendo</w:t>
        </w:r>
      </w:ins>
      <w:moveTo w:id="4737" w:author="Ryan Lemos" w:date="2019-10-15T19:49:00Z">
        <w:r w:rsidR="004800CC">
          <w:t xml:space="preserve"> </w:t>
        </w:r>
        <w:del w:id="4738" w:author="Ryan Lemos" w:date="2019-10-15T19:53:00Z">
          <w:r w:rsidR="004800CC" w:rsidDel="00691EDB">
            <w:delText xml:space="preserve">foram cadastrados </w:delText>
          </w:r>
        </w:del>
        <w:r w:rsidR="004800CC">
          <w:t>106</w:t>
        </w:r>
      </w:moveTo>
      <w:ins w:id="4739" w:author="Ryan Lemos" w:date="2019-10-15T19:53:00Z">
        <w:r w:rsidR="003E32AD">
          <w:t xml:space="preserve"> com perfil de</w:t>
        </w:r>
      </w:ins>
      <w:moveTo w:id="4740" w:author="Ryan Lemos" w:date="2019-10-15T19:49:00Z">
        <w:r w:rsidR="004800CC">
          <w:t xml:space="preserve"> aluno</w:t>
        </w:r>
      </w:moveTo>
      <w:ins w:id="4741" w:author="Ryan Lemos" w:date="2019-10-15T20:01:00Z">
        <w:r w:rsidR="000E71B6">
          <w:t>,</w:t>
        </w:r>
      </w:ins>
      <w:moveTo w:id="4742" w:author="Ryan Lemos" w:date="2019-10-15T19:49:00Z">
        <w:del w:id="4743" w:author="Ryan Lemos" w:date="2019-10-15T19:53:00Z">
          <w:r w:rsidR="004800CC" w:rsidDel="003E32AD">
            <w:delText>s</w:delText>
          </w:r>
          <w:r w:rsidR="004800CC" w:rsidDel="00691EDB">
            <w:delText xml:space="preserve"> e</w:delText>
          </w:r>
        </w:del>
        <w:r w:rsidR="004800CC">
          <w:t xml:space="preserve"> 6</w:t>
        </w:r>
      </w:moveTo>
      <w:ins w:id="4744" w:author="Ryan Lemos" w:date="2019-10-15T19:53:00Z">
        <w:r w:rsidR="003E32AD">
          <w:t xml:space="preserve"> co</w:t>
        </w:r>
      </w:ins>
      <w:ins w:id="4745" w:author="Ryan Lemos" w:date="2019-10-15T19:54:00Z">
        <w:r w:rsidR="003E32AD">
          <w:t>m de</w:t>
        </w:r>
      </w:ins>
      <w:moveTo w:id="4746" w:author="Ryan Lemos" w:date="2019-10-15T19:49:00Z">
        <w:r w:rsidR="004800CC">
          <w:t xml:space="preserve"> professor</w:t>
        </w:r>
      </w:moveTo>
      <w:ins w:id="4747" w:author="Ryan Lemos" w:date="2019-10-15T20:01:00Z">
        <w:r w:rsidR="000E71B6">
          <w:t>, 1 como gestor e 1 como administrador</w:t>
        </w:r>
      </w:ins>
      <w:moveTo w:id="4748" w:author="Ryan Lemos" w:date="2019-10-15T19:49:00Z">
        <w:del w:id="4749" w:author="Ryan Lemos" w:date="2019-10-15T19:54:00Z">
          <w:r w:rsidR="004800CC" w:rsidDel="003E32AD">
            <w:delText>es</w:delText>
          </w:r>
        </w:del>
        <w:r w:rsidR="004800CC">
          <w:t>.</w:t>
        </w:r>
      </w:moveTo>
      <w:moveToRangeEnd w:id="4727"/>
      <w:ins w:id="4750" w:author="Ryan Lemos" w:date="2019-10-15T19:54:00Z">
        <w:r w:rsidR="000E71B6">
          <w:t xml:space="preserve"> </w:t>
        </w:r>
      </w:ins>
      <w:ins w:id="4751" w:author="Ryan Lemos" w:date="2019-10-15T20:03:00Z">
        <w:r w:rsidR="00796289">
          <w:t>Havia um total de 130 permissões cadastradas</w:t>
        </w:r>
      </w:ins>
      <w:ins w:id="4752" w:author="Ryan Lemos" w:date="2019-10-15T20:04:00Z">
        <w:r w:rsidR="00577DEF">
          <w:t xml:space="preserve"> e</w:t>
        </w:r>
        <w:r w:rsidR="00796289">
          <w:t xml:space="preserve"> 12 menus.</w:t>
        </w:r>
        <w:r w:rsidR="00577DEF">
          <w:t xml:space="preserve"> </w:t>
        </w:r>
      </w:ins>
      <w:ins w:id="4753" w:author="Ryan Lemos" w:date="2019-10-15T19:55:00Z">
        <w:r w:rsidR="000E71B6">
          <w:t>Quanto as turmas, foram</w:t>
        </w:r>
      </w:ins>
      <w:ins w:id="4754" w:author="Ryan Lemos" w:date="2019-10-15T19:54:00Z">
        <w:r w:rsidR="000E71B6">
          <w:t xml:space="preserve"> </w:t>
        </w:r>
      </w:ins>
      <w:ins w:id="4755" w:author="Ryan Lemos" w:date="2019-10-15T19:55:00Z">
        <w:r w:rsidR="000E71B6">
          <w:t>inseridas</w:t>
        </w:r>
      </w:ins>
      <w:ins w:id="4756" w:author="Ryan Lemos" w:date="2019-10-15T20:01:00Z">
        <w:r w:rsidR="000E71B6">
          <w:t xml:space="preserve"> ao total </w:t>
        </w:r>
        <w:r w:rsidR="000E71B6">
          <w:t>8</w:t>
        </w:r>
        <w:r w:rsidR="000E71B6">
          <w:t xml:space="preserve"> turmas,</w:t>
        </w:r>
      </w:ins>
      <w:ins w:id="4757" w:author="Ryan Lemos" w:date="2019-10-15T19:55:00Z">
        <w:r w:rsidR="000E71B6">
          <w:t xml:space="preserve"> variando </w:t>
        </w:r>
      </w:ins>
      <w:ins w:id="4758" w:author="Ryan Lemos" w:date="2019-10-15T20:02:00Z">
        <w:r w:rsidR="000E71B6">
          <w:t>do primeiro ao</w:t>
        </w:r>
      </w:ins>
      <w:ins w:id="4759" w:author="Ryan Lemos" w:date="2019-10-15T19:55:00Z">
        <w:r w:rsidR="000E71B6">
          <w:t xml:space="preserve"> </w:t>
        </w:r>
      </w:ins>
      <w:ins w:id="4760" w:author="Ryan Lemos" w:date="2019-10-15T20:05:00Z">
        <w:r w:rsidR="00577DEF">
          <w:t xml:space="preserve">quarto </w:t>
        </w:r>
      </w:ins>
      <w:ins w:id="4761" w:author="Ryan Lemos" w:date="2019-10-15T19:55:00Z">
        <w:r w:rsidR="000E71B6">
          <w:t>ano</w:t>
        </w:r>
      </w:ins>
      <w:ins w:id="4762" w:author="Ryan Lemos" w:date="2019-10-15T19:56:00Z">
        <w:r w:rsidR="000E71B6">
          <w:t>.</w:t>
        </w:r>
      </w:ins>
      <w:ins w:id="4763" w:author="Ryan Lemos" w:date="2019-10-15T20:05:00Z">
        <w:r w:rsidR="00577DEF">
          <w:t xml:space="preserve"> </w:t>
        </w:r>
      </w:ins>
      <w:ins w:id="4764" w:author="Ryan Lemos" w:date="2019-10-15T19:56:00Z">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0E71B6">
          <w:t xml:space="preserve">Figura </w:t>
        </w:r>
        <w:r w:rsidR="000E71B6">
          <w:rPr>
            <w:noProof/>
          </w:rPr>
          <w:t>118</w:t>
        </w:r>
        <w:r w:rsidR="000E71B6">
          <w:fldChar w:fldCharType="end"/>
        </w:r>
      </w:ins>
      <w:ins w:id="4765" w:author="Ryan Lemos" w:date="2019-10-15T19:57:00Z">
        <w:r w:rsidR="000E71B6">
          <w:t xml:space="preserve">. </w:t>
        </w:r>
      </w:ins>
      <w:ins w:id="4766" w:author="Ryan Lemos" w:date="2019-10-15T20:06:00Z">
        <w:r w:rsidR="00577DEF">
          <w:t>Tendo também 5 eventos, sendo 4 associados a turmas e um público da escola.</w:t>
        </w:r>
        <w:r w:rsidR="00577DEF">
          <w:t xml:space="preserve"> </w:t>
        </w:r>
      </w:ins>
      <w:ins w:id="4767" w:author="Ryan Lemos" w:date="2019-10-15T19:57:00Z">
        <w:r w:rsidR="000E71B6">
          <w:lastRenderedPageBreak/>
          <w:t>Nenhuma questão,</w:t>
        </w:r>
      </w:ins>
      <w:ins w:id="4768" w:author="Ryan Lemos" w:date="2019-10-15T20:07:00Z">
        <w:r w:rsidR="00577DEF">
          <w:t xml:space="preserve"> alternativa,</w:t>
        </w:r>
      </w:ins>
      <w:ins w:id="4769" w:author="Ryan Lemos" w:date="2019-10-15T19:57:00Z">
        <w:r w:rsidR="000E71B6">
          <w:t xml:space="preserve"> assunto</w:t>
        </w:r>
      </w:ins>
      <w:ins w:id="4770" w:author="Ryan Lemos" w:date="2019-10-15T20:06:00Z">
        <w:r w:rsidR="00577DEF">
          <w:t>, dúvida, material</w:t>
        </w:r>
      </w:ins>
      <w:ins w:id="4771" w:author="Ryan Lemos" w:date="2019-10-15T19:57:00Z">
        <w:r w:rsidR="000E71B6">
          <w:t xml:space="preserve"> ou atividade foram criados u</w:t>
        </w:r>
      </w:ins>
      <w:ins w:id="4772" w:author="Ryan Lemos" w:date="2019-10-15T19:58:00Z">
        <w:r w:rsidR="000E71B6">
          <w:t>tilizando o ambiente.</w:t>
        </w:r>
      </w:ins>
    </w:p>
    <w:p w14:paraId="4DDC22AB" w14:textId="4E11A4D3" w:rsidR="008C1760" w:rsidRDefault="000E71B6" w:rsidP="00BE08AB">
      <w:pPr>
        <w:rPr>
          <w:ins w:id="4773" w:author="Ryan Lemos" w:date="2019-10-14T20:42:00Z"/>
        </w:rPr>
      </w:pPr>
      <w:ins w:id="4774" w:author="Ryan Lemos" w:date="2019-10-15T19:57:00Z">
        <w:r>
          <w:t xml:space="preserve"> </w:t>
        </w:r>
      </w:ins>
    </w:p>
    <w:p w14:paraId="274C9173" w14:textId="4D7DC587" w:rsidR="008C1760" w:rsidRDefault="008C1760" w:rsidP="008C1760">
      <w:pPr>
        <w:pStyle w:val="Ttulo2"/>
        <w:rPr>
          <w:ins w:id="4775" w:author="Ryan Lemos" w:date="2019-10-14T20:42:00Z"/>
        </w:rPr>
      </w:pPr>
      <w:ins w:id="4776" w:author="Ryan Lemos" w:date="2019-10-14T20:42:00Z">
        <w:r>
          <w:t>MAnual de utilização</w:t>
        </w:r>
      </w:ins>
    </w:p>
    <w:p w14:paraId="6D0FAFD8" w14:textId="77777777" w:rsidR="008C1760" w:rsidRPr="008C1760" w:rsidRDefault="008C1760"/>
    <w:p w14:paraId="7A032685" w14:textId="4DBF52B2" w:rsidR="00801304" w:rsidRDefault="00801304" w:rsidP="00BE08AB">
      <w:pPr>
        <w:rPr>
          <w:ins w:id="4777" w:author="Ryan Lemos" w:date="2019-10-15T20:09:00Z"/>
        </w:rPr>
      </w:pPr>
      <w:r>
        <w:t>Percebendo a importância da utilização de um ambiente informacional, a escola entrou em contato e sugeriu um treinamento aos professores. Porém não foi possível estabelecer um horário em que todos estivessem disponíveis</w:t>
      </w:r>
      <w:ins w:id="4778" w:author="Ryan Lemos" w:date="2019-10-15T20:07:00Z">
        <w:r w:rsidR="003E2FFA">
          <w:t>,</w:t>
        </w:r>
      </w:ins>
      <w:ins w:id="4779" w:author="Ryan Lemos" w:date="2019-10-15T20:08:00Z">
        <w:r w:rsidR="003E2FFA">
          <w:t xml:space="preserve"> devido a incompatibilidade de horários</w:t>
        </w:r>
      </w:ins>
      <w:r>
        <w:t>.</w:t>
      </w:r>
      <w:ins w:id="4780" w:author="Ryan Lemos" w:date="2019-10-15T20:08:00Z">
        <w:r w:rsidR="003E2FFA">
          <w:t xml:space="preserve"> A escola funcionara somente no período da tarde/noite.</w:t>
        </w:r>
      </w:ins>
      <w:r>
        <w:t xml:space="preserve"> Assim, foi-se sugerido pela gestora da escola, a confecção de um manual de utilização do ambiente</w:t>
      </w:r>
      <w:r w:rsidR="0068005C">
        <w:t xml:space="preserve"> para</w:t>
      </w:r>
      <w:ins w:id="4781" w:author="Ryan Lemos" w:date="2019-10-15T20:08:00Z">
        <w:r w:rsidR="003E2FFA">
          <w:t xml:space="preserve"> auxiliar</w:t>
        </w:r>
      </w:ins>
      <w:r w:rsidR="0068005C">
        <w:t xml:space="preserve"> os professores</w:t>
      </w:r>
      <w:ins w:id="4782" w:author="Ryan Lemos" w:date="2019-10-15T20:08:00Z">
        <w:r w:rsidR="003E2FFA">
          <w:t xml:space="preserve"> na criaç</w:t>
        </w:r>
      </w:ins>
      <w:ins w:id="4783" w:author="Ryan Lemos" w:date="2019-10-15T20:09:00Z">
        <w:r w:rsidR="003E2FFA">
          <w:t>ão das suas atividades e gestão das suas turmas.</w:t>
        </w:r>
      </w:ins>
      <w:del w:id="4784" w:author="Ryan Lemos" w:date="2019-10-15T20:09:00Z">
        <w:r w:rsidDel="003E2FFA">
          <w:delText xml:space="preserve">. </w:delText>
        </w:r>
      </w:del>
    </w:p>
    <w:p w14:paraId="3FD45992" w14:textId="770C0373" w:rsidR="003E2FFA" w:rsidRPr="003E2FFA" w:rsidRDefault="003E2FFA" w:rsidP="005268A6">
      <w:pPr>
        <w:rPr>
          <w:rPrChange w:id="4785" w:author="Ryan Lemos" w:date="2019-10-15T20:11:00Z">
            <w:rPr/>
          </w:rPrChange>
        </w:rPr>
        <w:pPrChange w:id="4786" w:author="Ryan Lemos" w:date="2019-10-15T20:18:00Z">
          <w:pPr/>
        </w:pPrChange>
      </w:pPr>
      <w:ins w:id="4787" w:author="Ryan Lemos" w:date="2019-10-15T20:09:00Z">
        <w:r>
          <w:t>Foi confeccionado um manual conforme apêndice x</w:t>
        </w:r>
      </w:ins>
      <w:ins w:id="4788" w:author="Ryan Lemos" w:date="2019-10-15T20:12:00Z">
        <w:r>
          <w:t>.</w:t>
        </w:r>
      </w:ins>
      <w:ins w:id="4789" w:author="Ryan Lemos" w:date="2019-10-15T20:13:00Z">
        <w:r>
          <w:t xml:space="preserve"> Neste manual todas as interações do professor com o ambiente foram descritas de maneira a auxiliar na utilização. Organizou-se o texto do manual de maneira</w:t>
        </w:r>
      </w:ins>
      <w:ins w:id="4790" w:author="Ryan Lemos" w:date="2019-10-15T20:14:00Z">
        <w:r>
          <w:t xml:space="preserve"> a que os conceitos </w:t>
        </w:r>
      </w:ins>
      <w:ins w:id="4791" w:author="Ryan Lemos" w:date="2019-10-15T20:15:00Z">
        <w:r>
          <w:t>se complementarem. Por exemplo, o cadastro de questões vem antes do de atividades, que vem antes da associação da atividade para uma turma, de maneira a simular uma progressão no aprendizado de utilização.</w:t>
        </w:r>
      </w:ins>
      <w:ins w:id="4792" w:author="Ryan Lemos" w:date="2019-10-15T20:16:00Z">
        <w:r w:rsidR="005268A6">
          <w:t xml:space="preserve"> Também foi incluído como na seção </w:t>
        </w:r>
        <w:r w:rsidR="005268A6">
          <w:fldChar w:fldCharType="begin"/>
        </w:r>
        <w:r w:rsidR="005268A6">
          <w:instrText xml:space="preserve"> REF _Ref22063014 \r \h </w:instrText>
        </w:r>
      </w:ins>
      <w:r w:rsidR="005268A6">
        <w:fldChar w:fldCharType="separate"/>
      </w:r>
      <w:ins w:id="4793" w:author="Ryan Lemos" w:date="2019-10-15T20:16:00Z">
        <w:r w:rsidR="005268A6">
          <w:t>3.5</w:t>
        </w:r>
        <w:r w:rsidR="005268A6">
          <w:fldChar w:fldCharType="end"/>
        </w:r>
        <w:r w:rsidR="005268A6">
          <w:t xml:space="preserve"> um trecho explicando os padrões visuais</w:t>
        </w:r>
      </w:ins>
      <w:ins w:id="4794" w:author="Ryan Lemos" w:date="2019-10-15T20:17:00Z">
        <w:r w:rsidR="005268A6">
          <w:t xml:space="preserve"> e para que serve cada botão da aplicação, para familiarizar os professores com as ações a serem feitas no ambiente</w:t>
        </w:r>
      </w:ins>
      <w:ins w:id="4795" w:author="Ryan Lemos" w:date="2019-10-15T20:18:00Z">
        <w:r w:rsidR="005268A6">
          <w:t>. O manual f</w:t>
        </w:r>
      </w:ins>
      <w:ins w:id="4796" w:author="Ryan Lemos" w:date="2019-10-15T20:12:00Z">
        <w:r>
          <w:t>oi</w:t>
        </w:r>
      </w:ins>
      <w:ins w:id="4797" w:author="Ryan Lemos" w:date="2019-10-15T20:09:00Z">
        <w:r>
          <w:t xml:space="preserve"> </w:t>
        </w:r>
      </w:ins>
      <w:ins w:id="4798" w:author="Ryan Lemos" w:date="2019-10-15T20:12:00Z">
        <w:r>
          <w:t>d</w:t>
        </w:r>
      </w:ins>
      <w:ins w:id="4799" w:author="Ryan Lemos" w:date="2019-10-15T20:09:00Z">
        <w:r>
          <w:t>isponibilizado aos professores</w:t>
        </w:r>
      </w:ins>
      <w:ins w:id="4800" w:author="Ryan Lemos" w:date="2019-10-15T20:18:00Z">
        <w:r w:rsidR="005268A6">
          <w:t xml:space="preserve"> na data de 14 de outubr</w:t>
        </w:r>
        <w:bookmarkStart w:id="4801" w:name="_GoBack"/>
        <w:bookmarkEnd w:id="4801"/>
        <w:r w:rsidR="005268A6">
          <w:t>o de 2019</w:t>
        </w:r>
      </w:ins>
      <w:ins w:id="4802" w:author="Ryan Lemos" w:date="2019-10-15T20:09:00Z">
        <w:r>
          <w:t xml:space="preserve"> através da URL </w:t>
        </w:r>
      </w:ins>
      <w:ins w:id="4803" w:author="Ryan Lemos" w:date="2019-10-15T20:11:00Z">
        <w:r>
          <w:fldChar w:fldCharType="begin"/>
        </w:r>
        <w:r>
          <w:instrText xml:space="preserve"> HYPERLINK "https://ilcidiomas.com.br/wp-content/uploads/2019/10/Manual-de-Usu%C3%A1rio-Ambiente-ILC.pdf" </w:instrText>
        </w:r>
        <w:r>
          <w:fldChar w:fldCharType="separate"/>
        </w:r>
        <w:r>
          <w:rPr>
            <w:rStyle w:val="Hyperlink"/>
          </w:rPr>
          <w:t>https://ilcidiomas.com.br/wp-content/uploads/2019/10/Manual-de-Usu%C3%A1rio-Ambiente-ILC.pdf</w:t>
        </w:r>
        <w:r>
          <w:fldChar w:fldCharType="end"/>
        </w:r>
        <w:r>
          <w:t xml:space="preserve">. Até o fim da escrita da monografia nenhum </w:t>
        </w:r>
        <w:r w:rsidRPr="003E2FFA">
          <w:rPr>
            <w:i/>
            <w:iCs/>
            <w:rPrChange w:id="4804" w:author="Ryan Lemos" w:date="2019-10-15T20:11:00Z">
              <w:rPr/>
            </w:rPrChange>
          </w:rPr>
          <w:t>feedback</w:t>
        </w:r>
        <w:r>
          <w:t xml:space="preserve"> a respeito do manual, ou dúvidas a</w:t>
        </w:r>
      </w:ins>
      <w:ins w:id="4805" w:author="Ryan Lemos" w:date="2019-10-15T20:12:00Z">
        <w:r>
          <w:t xml:space="preserve"> respeito da utilização do ambiente foram recebidos.</w:t>
        </w:r>
      </w:ins>
    </w:p>
    <w:p w14:paraId="74E95E0F" w14:textId="11738172" w:rsidR="0068005C" w:rsidRPr="00801304" w:rsidDel="003E2FFA" w:rsidRDefault="00801304">
      <w:pPr>
        <w:rPr>
          <w:del w:id="4806" w:author="Ryan Lemos" w:date="2019-10-15T20:12:00Z"/>
        </w:rPr>
      </w:pPr>
      <w:del w:id="4807" w:author="Ryan Lemos" w:date="2019-10-15T20:12:00Z">
        <w:r w:rsidDel="003E2FFA">
          <w:delText>Esse manual foi confeccionado e distribuído</w:delText>
        </w:r>
        <w:r w:rsidR="0068005C" w:rsidDel="003E2FFA">
          <w:delText xml:space="preserve"> primeiramente</w:delText>
        </w:r>
        <w:r w:rsidDel="003E2FFA">
          <w:delText xml:space="preserve"> aos professores, e pode ser visto no apêndice X. </w:delText>
        </w:r>
        <w:r w:rsidR="0068005C" w:rsidDel="003E2FFA">
          <w:delText xml:space="preserve">Nele, há uma explicação do padrão visual da aplicação e utilização dos recursos. </w:delText>
        </w:r>
      </w:del>
    </w:p>
    <w:p w14:paraId="09DEFAA9" w14:textId="77777777" w:rsidR="00BE08AB" w:rsidRPr="005074A5" w:rsidRDefault="00BE08AB" w:rsidP="005074A5"/>
    <w:p w14:paraId="4E25139D" w14:textId="77777777" w:rsidR="00E55893" w:rsidRPr="005074A5" w:rsidRDefault="00E55893" w:rsidP="00E55893">
      <w:pPr>
        <w:pStyle w:val="Ttulo1"/>
      </w:pPr>
      <w:bookmarkStart w:id="4808" w:name="_Toc21973500"/>
      <w:r w:rsidRPr="005074A5">
        <w:t>Considerações finais</w:t>
      </w:r>
      <w:bookmarkEnd w:id="4808"/>
    </w:p>
    <w:p w14:paraId="5BE1101D" w14:textId="394F89E8" w:rsidR="007216C5" w:rsidRPr="00596E44" w:rsidRDefault="00E55893">
      <w:pPr>
        <w:pStyle w:val="Ttulo2"/>
        <w:rPr>
          <w:lang w:val="en-US"/>
        </w:rPr>
      </w:pPr>
      <w:bookmarkStart w:id="4809" w:name="_Toc21973501"/>
      <w:bookmarkStart w:id="4810" w:name="_Ref21979044"/>
      <w:r w:rsidRPr="005074A5">
        <w:t>Trabalhos futuros</w:t>
      </w:r>
      <w:bookmarkEnd w:id="4809"/>
      <w:bookmarkEnd w:id="4810"/>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4811" w:name="_Toc21973502"/>
      <w:r>
        <w:lastRenderedPageBreak/>
        <w:t>Referências</w:t>
      </w:r>
      <w:bookmarkEnd w:id="4811"/>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4812" w:author="Ryan Lemos" w:date="2019-10-05T19:58:00Z"/>
          <w:noProof/>
        </w:rPr>
      </w:pPr>
    </w:p>
    <w:p w14:paraId="19194C5B" w14:textId="25418B9A" w:rsidR="006031D7" w:rsidRDefault="006031D7" w:rsidP="000809C2">
      <w:pPr>
        <w:spacing w:line="240" w:lineRule="auto"/>
        <w:ind w:firstLine="0"/>
        <w:jc w:val="left"/>
        <w:rPr>
          <w:ins w:id="4813" w:author="Ryan Lemos" w:date="2019-10-05T19:58:00Z"/>
          <w:noProof/>
        </w:rPr>
      </w:pPr>
      <w:ins w:id="4814" w:author="Ryan Lemos" w:date="2019-10-05T19:58:00Z">
        <w:r>
          <w:rPr>
            <w:noProof/>
          </w:rPr>
          <w:t xml:space="preserve">BALDUINO, P. </w:t>
        </w:r>
        <w:r w:rsidRPr="006031D7">
          <w:rPr>
            <w:b/>
            <w:bCs/>
            <w:noProof/>
            <w:rPrChange w:id="4815" w:author="Ryan Lemos" w:date="2019-10-05T19:59:00Z">
              <w:rPr>
                <w:noProof/>
              </w:rPr>
            </w:rPrChange>
          </w:rPr>
          <w:t xml:space="preserve">Dominando JavaScript com </w:t>
        </w:r>
      </w:ins>
      <w:ins w:id="4816" w:author="Ryan Lemos" w:date="2019-10-05T19:59:00Z">
        <w:r w:rsidRPr="006031D7">
          <w:rPr>
            <w:b/>
            <w:bCs/>
            <w:noProof/>
            <w:rPrChange w:id="4817" w:author="Ryan Lemos" w:date="2019-10-05T19:59:00Z">
              <w:rPr>
                <w:noProof/>
              </w:rPr>
            </w:rPrChange>
          </w:rPr>
          <w:t>jQ</w:t>
        </w:r>
      </w:ins>
      <w:ins w:id="4818" w:author="Ryan Lemos" w:date="2019-10-05T19:58:00Z">
        <w:r w:rsidRPr="006031D7">
          <w:rPr>
            <w:b/>
            <w:bCs/>
            <w:noProof/>
            <w:rPrChange w:id="4819" w:author="Ryan Lemos" w:date="2019-10-05T19:59:00Z">
              <w:rPr>
                <w:noProof/>
              </w:rPr>
            </w:rPrChange>
          </w:rPr>
          <w:t>uery</w:t>
        </w:r>
        <w:r>
          <w:rPr>
            <w:noProof/>
          </w:rPr>
          <w:t>.</w:t>
        </w:r>
      </w:ins>
      <w:ins w:id="4820" w:author="Ryan Lemos" w:date="2019-10-05T19:59:00Z">
        <w:r>
          <w:rPr>
            <w:noProof/>
          </w:rPr>
          <w:t xml:space="preserve"> </w:t>
        </w:r>
      </w:ins>
      <w:ins w:id="4821" w:author="Ryan Lemos" w:date="2019-10-05T20:00:00Z">
        <w:r w:rsidR="00B85A5D" w:rsidRPr="005074A5">
          <w:rPr>
            <w:noProof/>
          </w:rPr>
          <w:t xml:space="preserve">São Paulo: Casa do Código, </w:t>
        </w:r>
      </w:ins>
      <w:ins w:id="4822" w:author="Ryan Lemos" w:date="2019-10-05T20:03:00Z">
        <w:r w:rsidR="00B85A5D" w:rsidRPr="00B85A5D">
          <w:rPr>
            <w:noProof/>
          </w:rPr>
          <w:t>2014</w:t>
        </w:r>
      </w:ins>
      <w:ins w:id="4823"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4824" w:author="Ryan Lemos" w:date="2019-10-07T09:02:00Z"/>
          <w:noProof/>
        </w:rPr>
      </w:pPr>
    </w:p>
    <w:p w14:paraId="421C749F" w14:textId="2B67C45C" w:rsidR="00DC21E5" w:rsidRPr="00DC21E5" w:rsidRDefault="00DC21E5" w:rsidP="000809C2">
      <w:pPr>
        <w:spacing w:line="240" w:lineRule="auto"/>
        <w:ind w:firstLine="0"/>
        <w:jc w:val="left"/>
        <w:rPr>
          <w:ins w:id="4825" w:author="Ryan Lemos" w:date="2019-10-07T09:02:00Z"/>
          <w:noProof/>
        </w:rPr>
      </w:pPr>
      <w:ins w:id="4826" w:author="Ryan Lemos" w:date="2019-10-07T09:02:00Z">
        <w:r w:rsidRPr="00DC21E5">
          <w:rPr>
            <w:noProof/>
            <w:lang w:val="en-US"/>
            <w:rPrChange w:id="4827" w:author="Ryan Lemos" w:date="2019-10-07T09:03:00Z">
              <w:rPr>
                <w:noProof/>
              </w:rPr>
            </w:rPrChange>
          </w:rPr>
          <w:t xml:space="preserve">BERGMANN, S. </w:t>
        </w:r>
      </w:ins>
      <w:ins w:id="4828" w:author="Ryan Lemos" w:date="2019-10-07T09:03:00Z">
        <w:r w:rsidRPr="00DC21E5">
          <w:rPr>
            <w:b/>
            <w:bCs/>
            <w:noProof/>
            <w:lang w:val="en-US"/>
            <w:rPrChange w:id="4829" w:author="Ryan Lemos" w:date="2019-10-07T09:03:00Z">
              <w:rPr>
                <w:noProof/>
              </w:rPr>
            </w:rPrChange>
          </w:rPr>
          <w:t>Welcome to PHPUnit</w:t>
        </w:r>
        <w:r w:rsidRPr="00DC21E5">
          <w:rPr>
            <w:noProof/>
            <w:lang w:val="en-US"/>
            <w:rPrChange w:id="4830" w:author="Ryan Lemos" w:date="2019-10-07T09:03:00Z">
              <w:rPr>
                <w:b/>
                <w:bCs/>
                <w:noProof/>
                <w:lang w:val="en-US"/>
              </w:rPr>
            </w:rPrChange>
          </w:rPr>
          <w:t>.</w:t>
        </w:r>
        <w:r>
          <w:rPr>
            <w:noProof/>
            <w:lang w:val="en-US"/>
          </w:rPr>
          <w:t xml:space="preserve"> </w:t>
        </w:r>
        <w:r w:rsidRPr="00DC21E5">
          <w:rPr>
            <w:noProof/>
            <w:rPrChange w:id="4831"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4832" w:author="Ryan Lemos" w:date="2019-10-07T09:04:00Z">
        <w:r>
          <w:rPr>
            <w:noProof/>
          </w:rPr>
          <w:t xml:space="preserve"> 07 out. 2019.</w:t>
        </w:r>
      </w:ins>
    </w:p>
    <w:p w14:paraId="60C09FDD" w14:textId="77777777" w:rsidR="00DC21E5" w:rsidRPr="00DC21E5" w:rsidRDefault="00DC21E5"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ins w:id="4833" w:author="Ryan Lemos" w:date="2019-10-14T18:57:00Z"/>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ins w:id="4834" w:author="Ryan Lemos" w:date="2019-10-14T18:57:00Z"/>
          <w:noProof/>
        </w:rPr>
      </w:pPr>
    </w:p>
    <w:p w14:paraId="19CCD5BE" w14:textId="7386F766" w:rsidR="00B06645" w:rsidRPr="00723C16" w:rsidRDefault="00B06645" w:rsidP="000809C2">
      <w:pPr>
        <w:spacing w:line="240" w:lineRule="auto"/>
        <w:ind w:firstLine="0"/>
        <w:jc w:val="left"/>
        <w:rPr>
          <w:noProof/>
        </w:rPr>
      </w:pPr>
      <w:ins w:id="4835" w:author="Ryan Lemos" w:date="2019-10-14T18:57:00Z">
        <w:r>
          <w:rPr>
            <w:noProof/>
          </w:rPr>
          <w:t xml:space="preserve">DOMPDF. </w:t>
        </w:r>
        <w:r w:rsidR="009C6D9B" w:rsidRPr="009C6D9B">
          <w:rPr>
            <w:b/>
            <w:bCs/>
            <w:noProof/>
            <w:rPrChange w:id="4836" w:author="Ryan Lemos" w:date="2019-10-14T18:57:00Z">
              <w:rPr>
                <w:noProof/>
              </w:rPr>
            </w:rPrChange>
          </w:rPr>
          <w:t>Dompdf</w:t>
        </w:r>
        <w:r w:rsidR="009C6D9B">
          <w:rPr>
            <w:noProof/>
          </w:rPr>
          <w:t xml:space="preserve">. </w:t>
        </w:r>
      </w:ins>
      <w:ins w:id="4837" w:author="Ryan Lemos" w:date="2019-10-14T18:58:00Z">
        <w:r w:rsidR="009C6D9B">
          <w:rPr>
            <w:noProof/>
          </w:rPr>
          <w:t xml:space="preserve">2019. </w:t>
        </w:r>
      </w:ins>
      <w:ins w:id="4838" w:author="Ryan Lemos" w:date="2019-10-14T18:57:00Z">
        <w:r w:rsidR="009C6D9B">
          <w:rPr>
            <w:noProof/>
          </w:rPr>
          <w:t>Disponível em: &lt;</w:t>
        </w:r>
        <w:r w:rsidR="009C6D9B" w:rsidRPr="009C6D9B">
          <w:rPr>
            <w:noProof/>
          </w:rPr>
          <w:t>https://dompdf.github.io/</w:t>
        </w:r>
        <w:r w:rsidR="009C6D9B">
          <w:rPr>
            <w:noProof/>
          </w:rPr>
          <w:t>&gt; Acesso em: 14 out. 2019.</w:t>
        </w:r>
      </w:ins>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4839" w:author="Ryan Lemos" w:date="2019-10-07T08:43:00Z">
            <w:rPr>
              <w:noProof/>
            </w:rPr>
          </w:rPrChange>
        </w:rPr>
      </w:pPr>
      <w:r w:rsidRPr="005074A5">
        <w:rPr>
          <w:noProof/>
        </w:rPr>
        <w:lastRenderedPageBreak/>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4840"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4841" w:author="Ryan Lemos" w:date="2019-10-05T19:47:00Z"/>
          <w:noProof/>
          <w:lang w:val="en-US"/>
          <w:rPrChange w:id="4842" w:author="Ryan Lemos" w:date="2019-10-07T08:43:00Z">
            <w:rPr>
              <w:ins w:id="4843" w:author="Ryan Lemos" w:date="2019-10-05T19:47:00Z"/>
              <w:noProof/>
            </w:rPr>
          </w:rPrChange>
        </w:rPr>
      </w:pPr>
    </w:p>
    <w:p w14:paraId="565718C1" w14:textId="008DC42D" w:rsidR="00552280" w:rsidRPr="00681596" w:rsidRDefault="00552280" w:rsidP="000809C2">
      <w:pPr>
        <w:spacing w:line="240" w:lineRule="auto"/>
        <w:ind w:firstLine="0"/>
        <w:jc w:val="left"/>
        <w:rPr>
          <w:ins w:id="4844" w:author="Ryan Lemos" w:date="2019-10-05T19:47:00Z"/>
          <w:noProof/>
        </w:rPr>
      </w:pPr>
      <w:ins w:id="4845" w:author="Ryan Lemos" w:date="2019-10-05T19:47:00Z">
        <w:r w:rsidRPr="00552280">
          <w:rPr>
            <w:noProof/>
            <w:lang w:val="en-US"/>
            <w:rPrChange w:id="4846" w:author="Ryan Lemos" w:date="2019-10-05T19:48:00Z">
              <w:rPr>
                <w:noProof/>
              </w:rPr>
            </w:rPrChange>
          </w:rPr>
          <w:t>DUCKECTT, J. J</w:t>
        </w:r>
      </w:ins>
      <w:ins w:id="4847" w:author="Ryan Lemos" w:date="2019-10-05T19:48:00Z">
        <w:r w:rsidRPr="00552280">
          <w:rPr>
            <w:noProof/>
            <w:lang w:val="en-US"/>
            <w:rPrChange w:id="4848" w:author="Ryan Lemos" w:date="2019-10-05T19:48:00Z">
              <w:rPr>
                <w:noProof/>
              </w:rPr>
            </w:rPrChange>
          </w:rPr>
          <w:t xml:space="preserve">avaScript &amp; JQUERY: </w:t>
        </w:r>
        <w:r w:rsidRPr="00552280">
          <w:rPr>
            <w:i/>
            <w:iCs/>
            <w:noProof/>
            <w:lang w:val="en-US"/>
            <w:rPrChange w:id="4849" w:author="Ryan Lemos" w:date="2019-10-05T19:49:00Z">
              <w:rPr>
                <w:noProof/>
              </w:rPr>
            </w:rPrChange>
          </w:rPr>
          <w:t>I</w:t>
        </w:r>
        <w:r w:rsidRPr="00552280">
          <w:rPr>
            <w:i/>
            <w:iCs/>
            <w:noProof/>
            <w:lang w:val="en-US"/>
            <w:rPrChange w:id="4850" w:author="Ryan Lemos" w:date="2019-10-05T19:49:00Z">
              <w:rPr>
                <w:noProof/>
                <w:lang w:val="en-US"/>
              </w:rPr>
            </w:rPrChange>
          </w:rPr>
          <w:t>nteractive front-end web development</w:t>
        </w:r>
        <w:r>
          <w:rPr>
            <w:noProof/>
            <w:lang w:val="en-US"/>
          </w:rPr>
          <w:t>.</w:t>
        </w:r>
      </w:ins>
      <w:ins w:id="4851" w:author="Ryan Lemos" w:date="2019-10-05T19:49:00Z">
        <w:r>
          <w:rPr>
            <w:noProof/>
            <w:lang w:val="en-US"/>
          </w:rPr>
          <w:t xml:space="preserve"> </w:t>
        </w:r>
        <w:r w:rsidR="004D1E94" w:rsidRPr="00681596">
          <w:rPr>
            <w:noProof/>
            <w:rPrChange w:id="4852" w:author="Ryan Lemos" w:date="2019-10-07T08:43:00Z">
              <w:rPr>
                <w:noProof/>
                <w:lang w:val="en-US"/>
              </w:rPr>
            </w:rPrChange>
          </w:rPr>
          <w:t xml:space="preserve">Indianapolis: </w:t>
        </w:r>
      </w:ins>
      <w:ins w:id="4853" w:author="Ryan Lemos" w:date="2019-10-05T19:50:00Z">
        <w:r w:rsidR="004D1E94" w:rsidRPr="00681596">
          <w:rPr>
            <w:noProof/>
            <w:rPrChange w:id="4854" w:author="Ryan Lemos" w:date="2019-10-07T08:43:00Z">
              <w:rPr>
                <w:noProof/>
                <w:lang w:val="en-US"/>
              </w:rPr>
            </w:rPrChange>
          </w:rPr>
          <w:t>Wiley, 2014.</w:t>
        </w:r>
      </w:ins>
      <w:ins w:id="4855" w:author="Ryan Lemos" w:date="2019-10-05T19:48:00Z">
        <w:r w:rsidRPr="00681596">
          <w:rPr>
            <w:noProof/>
            <w:rPrChange w:id="4856" w:author="Ryan Lemos" w:date="2019-10-07T08:43:00Z">
              <w:rPr>
                <w:noProof/>
                <w:lang w:val="en-US"/>
              </w:rPr>
            </w:rPrChange>
          </w:rPr>
          <w:t xml:space="preserve"> </w:t>
        </w:r>
      </w:ins>
    </w:p>
    <w:p w14:paraId="2D341A1D" w14:textId="169C14E8" w:rsidR="00552280" w:rsidRDefault="00552280" w:rsidP="000809C2">
      <w:pPr>
        <w:spacing w:line="240" w:lineRule="auto"/>
        <w:ind w:firstLine="0"/>
        <w:jc w:val="left"/>
        <w:rPr>
          <w:ins w:id="4857" w:author="Ryan Lemos" w:date="2019-10-15T19:39:00Z"/>
          <w:noProof/>
        </w:rPr>
      </w:pPr>
    </w:p>
    <w:p w14:paraId="7CDAC5CB" w14:textId="581B5A01" w:rsidR="00C27161" w:rsidRPr="00C27161" w:rsidRDefault="00C27161" w:rsidP="000809C2">
      <w:pPr>
        <w:spacing w:line="240" w:lineRule="auto"/>
        <w:ind w:firstLine="0"/>
        <w:jc w:val="left"/>
        <w:rPr>
          <w:ins w:id="4858" w:author="Ryan Lemos" w:date="2019-10-15T19:39:00Z"/>
          <w:noProof/>
          <w:rPrChange w:id="4859" w:author="Ryan Lemos" w:date="2019-10-15T19:40:00Z">
            <w:rPr>
              <w:ins w:id="4860" w:author="Ryan Lemos" w:date="2019-10-15T19:39:00Z"/>
              <w:noProof/>
            </w:rPr>
          </w:rPrChange>
        </w:rPr>
      </w:pPr>
      <w:ins w:id="4861" w:author="Ryan Lemos" w:date="2019-10-15T19:39:00Z">
        <w:r w:rsidRPr="00C27161">
          <w:rPr>
            <w:noProof/>
            <w:lang w:val="en-US"/>
            <w:rPrChange w:id="4862" w:author="Ryan Lemos" w:date="2019-10-15T19:40:00Z">
              <w:rPr>
                <w:noProof/>
              </w:rPr>
            </w:rPrChange>
          </w:rPr>
          <w:t>EDUCATION FIRST.</w:t>
        </w:r>
      </w:ins>
      <w:ins w:id="4863" w:author="Ryan Lemos" w:date="2019-10-15T19:40:00Z">
        <w:r w:rsidRPr="00C27161">
          <w:rPr>
            <w:lang w:val="en-US"/>
            <w:rPrChange w:id="4864" w:author="Ryan Lemos" w:date="2019-10-15T19:40:00Z">
              <w:rPr/>
            </w:rPrChange>
          </w:rPr>
          <w:t xml:space="preserve"> </w:t>
        </w:r>
        <w:r w:rsidRPr="00C27161">
          <w:rPr>
            <w:b/>
            <w:bCs/>
            <w:noProof/>
            <w:rPrChange w:id="4865" w:author="Ryan Lemos" w:date="2019-10-15T19:40:00Z">
              <w:rPr>
                <w:noProof/>
              </w:rPr>
            </w:rPrChange>
          </w:rPr>
          <w:t>O CEFR e o EF SET</w:t>
        </w:r>
        <w:r w:rsidRPr="00C27161">
          <w:rPr>
            <w:noProof/>
            <w:rPrChange w:id="4866" w:author="Ryan Lemos" w:date="2019-10-15T19:40:00Z">
              <w:rPr>
                <w:noProof/>
              </w:rPr>
            </w:rPrChange>
          </w:rPr>
          <w:t>.</w:t>
        </w:r>
      </w:ins>
      <w:ins w:id="4867" w:author="Ryan Lemos" w:date="2019-10-15T19:39:00Z">
        <w:r w:rsidRPr="00C27161">
          <w:rPr>
            <w:noProof/>
            <w:rPrChange w:id="4868" w:author="Ryan Lemos" w:date="2019-10-15T19:40:00Z">
              <w:rPr>
                <w:noProof/>
              </w:rPr>
            </w:rPrChange>
          </w:rPr>
          <w:t xml:space="preserve"> 2018.</w:t>
        </w:r>
      </w:ins>
      <w:ins w:id="4869" w:author="Ryan Lemos" w:date="2019-10-15T19:40:00Z">
        <w:r>
          <w:rPr>
            <w:noProof/>
          </w:rPr>
          <w:t xml:space="preserve"> Disponível em &lt;</w:t>
        </w:r>
        <w:r w:rsidRPr="00C27161">
          <w:t xml:space="preserve"> </w:t>
        </w:r>
        <w:r w:rsidRPr="00C27161">
          <w:rPr>
            <w:noProof/>
          </w:rPr>
          <w:t>https://www.efset.org/br/english-score/cefr/</w:t>
        </w:r>
        <w:r w:rsidRPr="00C27161">
          <w:rPr>
            <w:noProof/>
          </w:rPr>
          <w:t xml:space="preserve"> </w:t>
        </w:r>
        <w:r>
          <w:rPr>
            <w:noProof/>
          </w:rPr>
          <w:t>&gt;. Acesso em: 15 out. 2019.</w:t>
        </w:r>
      </w:ins>
    </w:p>
    <w:p w14:paraId="5FF00927" w14:textId="77777777" w:rsidR="00C27161" w:rsidRPr="00C27161" w:rsidRDefault="00C27161" w:rsidP="000809C2">
      <w:pPr>
        <w:spacing w:line="240" w:lineRule="auto"/>
        <w:ind w:firstLine="0"/>
        <w:jc w:val="left"/>
        <w:rPr>
          <w:noProof/>
          <w:rPrChange w:id="4870" w:author="Ryan Lemos" w:date="2019-10-15T19:40:00Z">
            <w:rPr>
              <w:noProof/>
            </w:rPr>
          </w:rPrChange>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4871" w:author="Ryan Lemos" w:date="2019-10-07T20:42:00Z">
        <w:r w:rsidR="00BB6D2A">
          <w:rPr>
            <w:noProof/>
          </w:rPr>
          <w:t>c</w:t>
        </w:r>
      </w:ins>
      <w:del w:id="4872"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4873"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4874" w:author="Ryan Lemos" w:date="2019-10-07T20:44:00Z">
        <w:r w:rsidR="00BB6D2A">
          <w:rPr>
            <w:noProof/>
          </w:rPr>
          <w:t>a</w:t>
        </w:r>
      </w:ins>
      <w:del w:id="4875"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4876" w:author="Ryan Lemos" w:date="2019-10-07T20:34:00Z"/>
          <w:noProof/>
        </w:rPr>
      </w:pPr>
    </w:p>
    <w:p w14:paraId="7679FC29" w14:textId="6F975B70" w:rsidR="00E53873" w:rsidRPr="00723C16" w:rsidRDefault="00E53873" w:rsidP="000809C2">
      <w:pPr>
        <w:spacing w:line="240" w:lineRule="auto"/>
        <w:ind w:firstLine="0"/>
        <w:jc w:val="left"/>
        <w:rPr>
          <w:noProof/>
        </w:rPr>
      </w:pPr>
      <w:ins w:id="4877" w:author="Ryan Lemos" w:date="2019-10-07T20:34:00Z">
        <w:r>
          <w:rPr>
            <w:noProof/>
          </w:rPr>
          <w:t xml:space="preserve">GOOGLE. </w:t>
        </w:r>
      </w:ins>
      <w:ins w:id="4878" w:author="Ryan Lemos" w:date="2019-10-07T20:42:00Z">
        <w:r w:rsidR="00BB6D2A" w:rsidRPr="00BB6D2A">
          <w:rPr>
            <w:b/>
            <w:bCs/>
            <w:noProof/>
          </w:rPr>
          <w:t>Chrome DevTools</w:t>
        </w:r>
      </w:ins>
      <w:ins w:id="4879" w:author="Ryan Lemos" w:date="2019-10-07T20:34:00Z">
        <w:r>
          <w:rPr>
            <w:noProof/>
          </w:rPr>
          <w:t>.</w:t>
        </w:r>
      </w:ins>
      <w:ins w:id="4880" w:author="Ryan Lemos" w:date="2019-10-07T20:35:00Z">
        <w:r>
          <w:rPr>
            <w:noProof/>
          </w:rPr>
          <w:t xml:space="preserve"> 2019</w:t>
        </w:r>
      </w:ins>
      <w:ins w:id="4881" w:author="Ryan Lemos" w:date="2019-10-07T20:44:00Z">
        <w:r w:rsidR="00BB6D2A">
          <w:rPr>
            <w:noProof/>
          </w:rPr>
          <w:t>b</w:t>
        </w:r>
      </w:ins>
      <w:ins w:id="4882" w:author="Ryan Lemos" w:date="2019-10-07T20:42:00Z">
        <w:r w:rsidR="00BB6D2A">
          <w:rPr>
            <w:noProof/>
          </w:rPr>
          <w:t>.</w:t>
        </w:r>
      </w:ins>
      <w:ins w:id="4883" w:author="Ryan Lemos" w:date="2019-10-07T20:34:00Z">
        <w:r>
          <w:rPr>
            <w:noProof/>
          </w:rPr>
          <w:t xml:space="preserve"> Disponível em: &lt;</w:t>
        </w:r>
        <w:r w:rsidRPr="00E53873">
          <w:t xml:space="preserve"> </w:t>
        </w:r>
      </w:ins>
      <w:ins w:id="4884" w:author="Ryan Lemos" w:date="2019-10-07T20:42:00Z">
        <w:r w:rsidR="00BB6D2A" w:rsidRPr="00BB6D2A">
          <w:rPr>
            <w:noProof/>
          </w:rPr>
          <w:t xml:space="preserve">https://developers.google.com/web/tools/chrome-devtools?hl=pt-br </w:t>
        </w:r>
      </w:ins>
      <w:ins w:id="4885"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4886" w:author="Ryan Lemos" w:date="2019-10-05T19:14:00Z"/>
          <w:noProof/>
        </w:rPr>
      </w:pPr>
    </w:p>
    <w:p w14:paraId="2777F364" w14:textId="74C6E1AF" w:rsidR="009D3286" w:rsidRDefault="009D3286" w:rsidP="000809C2">
      <w:pPr>
        <w:spacing w:line="240" w:lineRule="auto"/>
        <w:ind w:firstLine="0"/>
        <w:jc w:val="left"/>
        <w:rPr>
          <w:ins w:id="4887" w:author="Ryan Lemos" w:date="2019-10-05T19:14:00Z"/>
          <w:noProof/>
        </w:rPr>
      </w:pPr>
      <w:ins w:id="4888" w:author="Ryan Lemos" w:date="2019-10-05T19:14:00Z">
        <w:r w:rsidRPr="00393D2D">
          <w:rPr>
            <w:noProof/>
          </w:rPr>
          <w:t>KAHLERT, T</w:t>
        </w:r>
      </w:ins>
      <w:ins w:id="4889" w:author="Ryan Lemos" w:date="2019-10-05T19:15:00Z">
        <w:r>
          <w:rPr>
            <w:noProof/>
          </w:rPr>
          <w:t>;</w:t>
        </w:r>
      </w:ins>
      <w:ins w:id="4890"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4891" w:author="Ryan Lemos" w:date="2019-10-05T19:46:00Z">
        <w:r w:rsidR="00D343FF" w:rsidRPr="00D343FF">
          <w:t>https://www.microsoft.com/de-de/techwiese/aktionen/visual-studio-code-ebook-download.aspx</w:t>
        </w:r>
      </w:ins>
      <w:ins w:id="4892"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4893" w:author="Ryan Lemos" w:date="2019-10-07T20:51:00Z"/>
          <w:noProof/>
        </w:rPr>
      </w:pPr>
    </w:p>
    <w:p w14:paraId="0AA53A4E" w14:textId="29B8EF0B" w:rsidR="008839CF" w:rsidRPr="008839CF" w:rsidRDefault="008839CF" w:rsidP="000809C2">
      <w:pPr>
        <w:spacing w:line="240" w:lineRule="auto"/>
        <w:ind w:firstLine="0"/>
        <w:jc w:val="left"/>
        <w:rPr>
          <w:ins w:id="4894" w:author="Ryan Lemos" w:date="2019-10-07T20:51:00Z"/>
          <w:noProof/>
        </w:rPr>
      </w:pPr>
      <w:ins w:id="4895" w:author="Ryan Lemos" w:date="2019-10-07T20:51:00Z">
        <w:r w:rsidRPr="008839CF">
          <w:rPr>
            <w:noProof/>
          </w:rPr>
          <w:t xml:space="preserve">LEWIS; M. </w:t>
        </w:r>
        <w:r w:rsidRPr="008839CF">
          <w:rPr>
            <w:b/>
            <w:bCs/>
            <w:noProof/>
            <w:rPrChange w:id="4896" w:author="Ryan Lemos" w:date="2019-10-07T20:52:00Z">
              <w:rPr>
                <w:noProof/>
              </w:rPr>
            </w:rPrChange>
          </w:rPr>
          <w:t>angular 6.0+ calendar</w:t>
        </w:r>
        <w:r w:rsidRPr="008839CF">
          <w:rPr>
            <w:noProof/>
          </w:rPr>
          <w:t xml:space="preserve">. </w:t>
        </w:r>
      </w:ins>
      <w:ins w:id="4897" w:author="Ryan Lemos" w:date="2019-10-07T20:52:00Z">
        <w:r w:rsidRPr="008839CF">
          <w:rPr>
            <w:noProof/>
            <w:rPrChange w:id="4898" w:author="Ryan Lemos" w:date="2019-10-07T20:52:00Z">
              <w:rPr>
                <w:noProof/>
                <w:lang w:val="en-US"/>
              </w:rPr>
            </w:rPrChange>
          </w:rPr>
          <w:t>s</w:t>
        </w:r>
        <w:r w:rsidRPr="008839CF">
          <w:rPr>
            <w:noProof/>
          </w:rPr>
          <w:t>d</w:t>
        </w:r>
        <w:r w:rsidRPr="008839CF">
          <w:rPr>
            <w:noProof/>
            <w:rPrChange w:id="4899"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4900" w:author="Ryan Lemos" w:date="2019-10-07T20:52:00Z">
              <w:rPr>
                <w:noProof/>
                <w:lang w:val="en-US"/>
              </w:rPr>
            </w:rPrChange>
          </w:rPr>
          <w:t>&gt;</w:t>
        </w:r>
        <w:r>
          <w:rPr>
            <w:noProof/>
          </w:rPr>
          <w:t xml:space="preserve"> A</w:t>
        </w:r>
      </w:ins>
      <w:ins w:id="4901" w:author="Ryan Lemos" w:date="2019-10-07T20:53:00Z">
        <w:r>
          <w:rPr>
            <w:noProof/>
          </w:rPr>
          <w:t>cesso em: 07 out. 2019.</w:t>
        </w:r>
      </w:ins>
    </w:p>
    <w:p w14:paraId="4F7C309A" w14:textId="4BC83CB5" w:rsidR="008839CF" w:rsidRDefault="008839CF" w:rsidP="000809C2">
      <w:pPr>
        <w:spacing w:line="240" w:lineRule="auto"/>
        <w:ind w:firstLine="0"/>
        <w:jc w:val="left"/>
        <w:rPr>
          <w:ins w:id="4902" w:author="Ryan Lemos" w:date="2019-10-07T21:08:00Z"/>
          <w:noProof/>
        </w:rPr>
      </w:pPr>
    </w:p>
    <w:p w14:paraId="5BCDCCA3" w14:textId="1BB8D88B" w:rsidR="005F6213" w:rsidRPr="005F6213" w:rsidRDefault="005F6213" w:rsidP="000809C2">
      <w:pPr>
        <w:spacing w:line="240" w:lineRule="auto"/>
        <w:ind w:firstLine="0"/>
        <w:jc w:val="left"/>
        <w:rPr>
          <w:ins w:id="4903" w:author="Ryan Lemos" w:date="2019-10-07T21:08:00Z"/>
          <w:noProof/>
        </w:rPr>
      </w:pPr>
      <w:ins w:id="4904" w:author="Ryan Lemos" w:date="2019-10-07T21:08:00Z">
        <w:r w:rsidRPr="001D3106">
          <w:rPr>
            <w:noProof/>
          </w:rPr>
          <w:t xml:space="preserve">LIN; L. </w:t>
        </w:r>
        <w:r w:rsidRPr="001D3106">
          <w:rPr>
            <w:b/>
            <w:bCs/>
            <w:noProof/>
            <w:rPrChange w:id="4905" w:author="Ryan Lemos" w:date="2019-10-09T09:18:00Z">
              <w:rPr>
                <w:noProof/>
              </w:rPr>
            </w:rPrChange>
          </w:rPr>
          <w:t>Angular DataTables</w:t>
        </w:r>
        <w:r w:rsidRPr="001D3106">
          <w:rPr>
            <w:noProof/>
          </w:rPr>
          <w:t xml:space="preserve">. </w:t>
        </w:r>
        <w:r w:rsidRPr="005F6213">
          <w:rPr>
            <w:noProof/>
            <w:rPrChange w:id="4906"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4907"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lastRenderedPageBreak/>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4908" w:author="Ryan Lemos" w:date="2019-10-05T18:29:00Z"/>
          <w:noProof/>
        </w:rPr>
      </w:pPr>
      <w:ins w:id="4909"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2FDF85B6" w:rsidR="006C22F5" w:rsidRDefault="006C22F5" w:rsidP="000809C2">
      <w:pPr>
        <w:spacing w:line="240" w:lineRule="auto"/>
        <w:ind w:firstLine="0"/>
        <w:jc w:val="left"/>
        <w:rPr>
          <w:ins w:id="4910" w:author="Ryan Lemos" w:date="2019-10-13T12:25:00Z"/>
          <w:noProof/>
        </w:rPr>
      </w:pPr>
    </w:p>
    <w:p w14:paraId="2D1973CE" w14:textId="3ED73F0C" w:rsidR="00BD1CB5" w:rsidRPr="00BD1CB5" w:rsidRDefault="00BD1CB5" w:rsidP="000809C2">
      <w:pPr>
        <w:spacing w:line="240" w:lineRule="auto"/>
        <w:ind w:firstLine="0"/>
        <w:jc w:val="left"/>
        <w:rPr>
          <w:ins w:id="4911" w:author="Ryan Lemos" w:date="2019-10-13T12:25:00Z"/>
          <w:noProof/>
        </w:rPr>
      </w:pPr>
      <w:ins w:id="4912" w:author="Ryan Lemos" w:date="2019-10-13T12:25:00Z">
        <w:r w:rsidRPr="0010565A">
          <w:rPr>
            <w:noProof/>
          </w:rPr>
          <w:t xml:space="preserve">OTWEL, T. </w:t>
        </w:r>
        <w:r w:rsidRPr="0010565A">
          <w:rPr>
            <w:b/>
            <w:bCs/>
            <w:noProof/>
            <w:rPrChange w:id="4913" w:author="Ryan Lemos" w:date="2019-10-13T15:17:00Z">
              <w:rPr>
                <w:noProof/>
              </w:rPr>
            </w:rPrChange>
          </w:rPr>
          <w:t>Eloquent:</w:t>
        </w:r>
        <w:r w:rsidRPr="0010565A">
          <w:rPr>
            <w:noProof/>
          </w:rPr>
          <w:t xml:space="preserve"> API Resources</w:t>
        </w:r>
        <w:r w:rsidRPr="0010565A">
          <w:rPr>
            <w:noProof/>
            <w:rPrChange w:id="4914" w:author="Ryan Lemos" w:date="2019-10-13T15:17:00Z">
              <w:rPr>
                <w:noProof/>
                <w:lang w:val="en-US"/>
              </w:rPr>
            </w:rPrChange>
          </w:rPr>
          <w:t xml:space="preserve">. </w:t>
        </w:r>
        <w:r w:rsidRPr="00BD1CB5">
          <w:rPr>
            <w:noProof/>
            <w:rPrChange w:id="4915" w:author="Ryan Lemos" w:date="2019-10-13T12:25:00Z">
              <w:rPr>
                <w:noProof/>
                <w:lang w:val="en-US"/>
              </w:rPr>
            </w:rPrChange>
          </w:rPr>
          <w:t>2019. Disponível em &lt;</w:t>
        </w:r>
        <w:r w:rsidRPr="00BD1CB5">
          <w:t xml:space="preserve"> </w:t>
        </w:r>
        <w:r w:rsidRPr="00BD1CB5">
          <w:rPr>
            <w:noProof/>
          </w:rPr>
          <w:t xml:space="preserve">https://laravel.com/docs/5.5/eloquent-resources </w:t>
        </w:r>
        <w:r w:rsidRPr="00BD1CB5">
          <w:rPr>
            <w:noProof/>
            <w:rPrChange w:id="4916" w:author="Ryan Lemos" w:date="2019-10-13T12:25:00Z">
              <w:rPr>
                <w:noProof/>
                <w:lang w:val="en-US"/>
              </w:rPr>
            </w:rPrChange>
          </w:rPr>
          <w:t>&gt;</w:t>
        </w:r>
        <w:r>
          <w:rPr>
            <w:noProof/>
          </w:rPr>
          <w:t>. Acesso em 13 out. 2</w:t>
        </w:r>
      </w:ins>
      <w:ins w:id="4917" w:author="Ryan Lemos" w:date="2019-10-13T12:26:00Z">
        <w:r>
          <w:rPr>
            <w:noProof/>
          </w:rPr>
          <w:t>019.</w:t>
        </w:r>
      </w:ins>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4918" w:author="Ryan Lemos" w:date="2019-10-05T19:10:00Z"/>
          <w:noProof/>
        </w:rPr>
      </w:pPr>
    </w:p>
    <w:p w14:paraId="720DF6F5" w14:textId="5836335E" w:rsidR="00ED0C47" w:rsidRPr="009D3286" w:rsidRDefault="00ED0C47" w:rsidP="000809C2">
      <w:pPr>
        <w:spacing w:line="240" w:lineRule="auto"/>
        <w:ind w:firstLine="0"/>
        <w:jc w:val="left"/>
        <w:rPr>
          <w:ins w:id="4919" w:author="Ryan Lemos" w:date="2019-10-05T19:10:00Z"/>
          <w:noProof/>
        </w:rPr>
      </w:pPr>
      <w:ins w:id="4920" w:author="Ryan Lemos" w:date="2019-10-05T19:10:00Z">
        <w:r w:rsidRPr="00681596">
          <w:rPr>
            <w:noProof/>
          </w:rPr>
          <w:t>SOLE</w:t>
        </w:r>
      </w:ins>
      <w:ins w:id="4921" w:author="Ryan Lemos" w:date="2019-10-05T19:11:00Z">
        <w:r w:rsidRPr="00681596">
          <w:rPr>
            <w:noProof/>
          </w:rPr>
          <w:t xml:space="preserve">, A. D. </w:t>
        </w:r>
        <w:r w:rsidRPr="00681596">
          <w:rPr>
            <w:b/>
            <w:bCs/>
            <w:noProof/>
            <w:rPrChange w:id="4922" w:author="Ryan Lemos" w:date="2019-10-07T08:43:00Z">
              <w:rPr>
                <w:noProof/>
              </w:rPr>
            </w:rPrChange>
          </w:rPr>
          <w:t>Visual Studi</w:t>
        </w:r>
        <w:r w:rsidRPr="00681596">
          <w:rPr>
            <w:b/>
            <w:bCs/>
            <w:noProof/>
            <w:rPrChange w:id="4923" w:author="Ryan Lemos" w:date="2019-10-07T08:43:00Z">
              <w:rPr>
                <w:noProof/>
                <w:lang w:val="en-US"/>
              </w:rPr>
            </w:rPrChange>
          </w:rPr>
          <w:t>o Code:</w:t>
        </w:r>
        <w:r w:rsidRPr="00681596">
          <w:rPr>
            <w:noProof/>
            <w:rPrChange w:id="4924" w:author="Ryan Lemos" w:date="2019-10-07T08:43:00Z">
              <w:rPr>
                <w:noProof/>
                <w:lang w:val="en-US"/>
              </w:rPr>
            </w:rPrChange>
          </w:rPr>
          <w:t xml:space="preserve"> Succinctly.</w:t>
        </w:r>
      </w:ins>
      <w:ins w:id="4925" w:author="Ryan Lemos" w:date="2019-10-05T19:12:00Z">
        <w:r w:rsidR="009D3286" w:rsidRPr="00681596">
          <w:rPr>
            <w:noProof/>
            <w:rPrChange w:id="4926" w:author="Ryan Lemos" w:date="2019-10-07T08:43:00Z">
              <w:rPr>
                <w:noProof/>
                <w:lang w:val="en-US"/>
              </w:rPr>
            </w:rPrChange>
          </w:rPr>
          <w:t xml:space="preserve"> </w:t>
        </w:r>
        <w:r w:rsidR="009D3286" w:rsidRPr="009D3286">
          <w:rPr>
            <w:noProof/>
            <w:rPrChange w:id="4927" w:author="Ryan Lemos" w:date="2019-10-05T19:13:00Z">
              <w:rPr>
                <w:noProof/>
                <w:lang w:val="en-US"/>
              </w:rPr>
            </w:rPrChange>
          </w:rPr>
          <w:t>Morrisville: Sync</w:t>
        </w:r>
      </w:ins>
      <w:ins w:id="4928" w:author="Ryan Lemos" w:date="2019-10-05T19:13:00Z">
        <w:r w:rsidR="009D3286" w:rsidRPr="009D3286">
          <w:rPr>
            <w:noProof/>
            <w:rPrChange w:id="4929"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4930"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4931"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4932"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4933"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4934"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4935"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4936" w:author="Ryan Lemos" w:date="2019-10-05T20:17:00Z"/>
          <w:noProof/>
          <w:lang w:val="en-US"/>
          <w:rPrChange w:id="4937" w:author="Ryan Lemos" w:date="2019-10-07T08:43:00Z">
            <w:rPr>
              <w:ins w:id="4938" w:author="Ryan Lemos" w:date="2019-10-05T20:17:00Z"/>
              <w:noProof/>
            </w:rPr>
          </w:rPrChange>
        </w:rPr>
      </w:pPr>
    </w:p>
    <w:p w14:paraId="51A848AE" w14:textId="54B44E40" w:rsidR="00D67CFB" w:rsidRPr="00D67CFB" w:rsidRDefault="00D67CFB" w:rsidP="000809C2">
      <w:pPr>
        <w:spacing w:line="240" w:lineRule="auto"/>
        <w:ind w:firstLine="0"/>
        <w:jc w:val="left"/>
        <w:rPr>
          <w:ins w:id="4939" w:author="Ryan Lemos" w:date="2019-10-05T20:18:00Z"/>
          <w:noProof/>
        </w:rPr>
      </w:pPr>
      <w:ins w:id="4940" w:author="Ryan Lemos" w:date="2019-10-05T20:18:00Z">
        <w:r w:rsidRPr="00D67CFB">
          <w:rPr>
            <w:noProof/>
            <w:lang w:val="en-US"/>
            <w:rPrChange w:id="4941" w:author="Ryan Lemos" w:date="2019-10-05T20:18:00Z">
              <w:rPr>
                <w:noProof/>
              </w:rPr>
            </w:rPrChange>
          </w:rPr>
          <w:t xml:space="preserve">SYED, B. A. </w:t>
        </w:r>
        <w:r w:rsidRPr="00D67CFB">
          <w:rPr>
            <w:b/>
            <w:bCs/>
            <w:noProof/>
            <w:lang w:val="en-US"/>
            <w:rPrChange w:id="4942" w:author="Ryan Lemos" w:date="2019-10-05T20:20:00Z">
              <w:rPr>
                <w:noProof/>
              </w:rPr>
            </w:rPrChange>
          </w:rPr>
          <w:t>Deep D</w:t>
        </w:r>
        <w:r w:rsidRPr="00D67CFB">
          <w:rPr>
            <w:b/>
            <w:bCs/>
            <w:noProof/>
            <w:lang w:val="en-US"/>
            <w:rPrChange w:id="4943" w:author="Ryan Lemos" w:date="2019-10-05T20:20:00Z">
              <w:rPr>
                <w:noProof/>
                <w:lang w:val="en-US"/>
              </w:rPr>
            </w:rPrChange>
          </w:rPr>
          <w:t>ive In TypeScript</w:t>
        </w:r>
      </w:ins>
      <w:ins w:id="4944" w:author="Ryan Lemos" w:date="2019-10-05T20:20:00Z">
        <w:r>
          <w:rPr>
            <w:b/>
            <w:bCs/>
            <w:noProof/>
            <w:lang w:val="en-US"/>
          </w:rPr>
          <w:t>.</w:t>
        </w:r>
        <w:r>
          <w:rPr>
            <w:noProof/>
            <w:lang w:val="en-US"/>
          </w:rPr>
          <w:t xml:space="preserve"> </w:t>
        </w:r>
      </w:ins>
      <w:ins w:id="4945" w:author="Ryan Lemos" w:date="2019-10-05T20:22:00Z">
        <w:r w:rsidRPr="00D67CFB">
          <w:rPr>
            <w:noProof/>
            <w:rPrChange w:id="4946" w:author="Ryan Lemos" w:date="2019-10-05T20:23:00Z">
              <w:rPr>
                <w:noProof/>
                <w:lang w:val="en-US"/>
              </w:rPr>
            </w:rPrChange>
          </w:rPr>
          <w:t xml:space="preserve">2016. </w:t>
        </w:r>
      </w:ins>
      <w:ins w:id="4947" w:author="Ryan Lemos" w:date="2019-10-05T20:21:00Z">
        <w:r w:rsidRPr="00D67CFB">
          <w:rPr>
            <w:noProof/>
            <w:rPrChange w:id="4948" w:author="Ryan Lemos" w:date="2019-10-05T20:23:00Z">
              <w:rPr>
                <w:noProof/>
                <w:lang w:val="en-US"/>
              </w:rPr>
            </w:rPrChange>
          </w:rPr>
          <w:t xml:space="preserve">Disponível em: </w:t>
        </w:r>
      </w:ins>
      <w:ins w:id="4949" w:author="Ryan Lemos" w:date="2019-10-05T20:23:00Z">
        <w:r>
          <w:rPr>
            <w:noProof/>
          </w:rPr>
          <w:t>&lt;</w:t>
        </w:r>
        <w:r w:rsidRPr="00D67CFB">
          <w:t xml:space="preserve"> </w:t>
        </w:r>
        <w:r w:rsidRPr="00D67CFB">
          <w:rPr>
            <w:noProof/>
          </w:rPr>
          <w:t>https://legacy.gitbook.com/book/basarat/typescript/details</w:t>
        </w:r>
        <w:r>
          <w:rPr>
            <w:noProof/>
          </w:rPr>
          <w:t>&gt; Acesso em</w:t>
        </w:r>
      </w:ins>
      <w:ins w:id="4950" w:author="Ryan Lemos" w:date="2019-10-05T20:24:00Z">
        <w:r>
          <w:rPr>
            <w:noProof/>
          </w:rPr>
          <w:t>: 05 out. 2019.</w:t>
        </w:r>
      </w:ins>
    </w:p>
    <w:p w14:paraId="54CB6150" w14:textId="3A5F4EF7" w:rsidR="00D67CFB" w:rsidRDefault="00D67CFB" w:rsidP="000809C2">
      <w:pPr>
        <w:spacing w:line="240" w:lineRule="auto"/>
        <w:ind w:firstLine="0"/>
        <w:jc w:val="left"/>
        <w:rPr>
          <w:ins w:id="4951" w:author="Ryan Lemos" w:date="2019-10-09T09:25:00Z"/>
          <w:noProof/>
        </w:rPr>
      </w:pPr>
    </w:p>
    <w:p w14:paraId="75651DFD" w14:textId="368A0B6E" w:rsidR="00CC0E1E" w:rsidRPr="00B23593" w:rsidRDefault="00DE2B76" w:rsidP="000809C2">
      <w:pPr>
        <w:spacing w:line="240" w:lineRule="auto"/>
        <w:ind w:firstLine="0"/>
        <w:jc w:val="left"/>
        <w:rPr>
          <w:ins w:id="4952" w:author="Ryan Lemos" w:date="2019-10-09T09:25:00Z"/>
          <w:noProof/>
        </w:rPr>
      </w:pPr>
      <w:ins w:id="4953" w:author="Ryan Lemos" w:date="2019-10-09T09:25:00Z">
        <w:r w:rsidRPr="00DE2B76">
          <w:rPr>
            <w:noProof/>
            <w:lang w:val="en-US"/>
            <w:rPrChange w:id="4954" w:author="Ryan Lemos" w:date="2019-10-09T09:27:00Z">
              <w:rPr>
                <w:noProof/>
              </w:rPr>
            </w:rPrChange>
          </w:rPr>
          <w:t>SWEETALERT2</w:t>
        </w:r>
      </w:ins>
      <w:ins w:id="4955" w:author="Ryan Lemos" w:date="2019-10-09T09:26:00Z">
        <w:r w:rsidRPr="00DE2B76">
          <w:rPr>
            <w:noProof/>
            <w:lang w:val="en-US"/>
            <w:rPrChange w:id="4956" w:author="Ryan Lemos" w:date="2019-10-09T09:27:00Z">
              <w:rPr>
                <w:noProof/>
              </w:rPr>
            </w:rPrChange>
          </w:rPr>
          <w:t xml:space="preserve">. </w:t>
        </w:r>
      </w:ins>
      <w:ins w:id="4957" w:author="Ryan Lemos" w:date="2019-10-09T09:27:00Z">
        <w:r w:rsidRPr="00DE2B76">
          <w:rPr>
            <w:b/>
            <w:bCs/>
            <w:noProof/>
            <w:lang w:val="en-US"/>
            <w:rPrChange w:id="4958" w:author="Ryan Lemos" w:date="2019-10-09T09:27:00Z">
              <w:rPr>
                <w:noProof/>
              </w:rPr>
            </w:rPrChange>
          </w:rPr>
          <w:t>Sweet Alert 2</w:t>
        </w:r>
        <w:r>
          <w:rPr>
            <w:noProof/>
            <w:lang w:val="en-US"/>
          </w:rPr>
          <w:t>:</w:t>
        </w:r>
        <w:r w:rsidRPr="00DE2B76">
          <w:rPr>
            <w:noProof/>
            <w:lang w:val="en-US"/>
            <w:rPrChange w:id="4959" w:author="Ryan Lemos" w:date="2019-10-09T09:27:00Z">
              <w:rPr>
                <w:noProof/>
              </w:rPr>
            </w:rPrChange>
          </w:rPr>
          <w:t xml:space="preserve"> </w:t>
        </w:r>
        <w:r w:rsidRPr="00DE2B76">
          <w:rPr>
            <w:noProof/>
            <w:lang w:val="en-US"/>
          </w:rPr>
          <w:t>A</w:t>
        </w:r>
        <w:r w:rsidRPr="00DE2B76">
          <w:rPr>
            <w:noProof/>
            <w:lang w:val="en-US"/>
            <w:rPrChange w:id="4960" w:author="Ryan Lemos" w:date="2019-10-09T09:27:00Z">
              <w:rPr>
                <w:noProof/>
              </w:rPr>
            </w:rPrChange>
          </w:rPr>
          <w:t xml:space="preserve"> beautiful, responsive, customizable, accessible (wai-aria) replacement for javascript's popup boxes</w:t>
        </w:r>
      </w:ins>
      <w:ins w:id="4961" w:author="Ryan Lemos" w:date="2019-10-09T09:28:00Z">
        <w:r>
          <w:rPr>
            <w:noProof/>
            <w:lang w:val="en-US"/>
          </w:rPr>
          <w:t xml:space="preserve">. </w:t>
        </w:r>
        <w:r w:rsidRPr="00B23593">
          <w:rPr>
            <w:noProof/>
            <w:rPrChange w:id="4962"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4963" w:author="Ryan Lemos" w:date="2019-10-05T20:48:00Z"/>
          <w:noProof/>
        </w:rPr>
      </w:pPr>
    </w:p>
    <w:p w14:paraId="33EC5296" w14:textId="125F5321" w:rsidR="00C23F2F" w:rsidRDefault="00C23F2F" w:rsidP="000809C2">
      <w:pPr>
        <w:spacing w:line="240" w:lineRule="auto"/>
        <w:ind w:firstLine="0"/>
        <w:jc w:val="left"/>
        <w:rPr>
          <w:ins w:id="4964" w:author="Ryan Lemos" w:date="2019-10-05T20:48:00Z"/>
          <w:noProof/>
        </w:rPr>
      </w:pPr>
      <w:ins w:id="4965" w:author="Ryan Lemos" w:date="2019-10-05T20:48:00Z">
        <w:r>
          <w:rPr>
            <w:noProof/>
          </w:rPr>
          <w:t>TURINI, R.</w:t>
        </w:r>
      </w:ins>
      <w:ins w:id="4966" w:author="Ryan Lemos" w:date="2019-10-05T20:49:00Z">
        <w:r>
          <w:rPr>
            <w:noProof/>
          </w:rPr>
          <w:t xml:space="preserve"> </w:t>
        </w:r>
        <w:r w:rsidRPr="00C23F2F">
          <w:rPr>
            <w:b/>
            <w:bCs/>
            <w:noProof/>
            <w:rPrChange w:id="4967"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4968" w:name="_Toc2197350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4968"/>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38" w:author="Karine Martins" w:date="2019-09-16T08:10:00Z" w:initials="KM">
    <w:p w14:paraId="14AD2452" w14:textId="2E11960B" w:rsidR="00324287" w:rsidRDefault="00324287">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1176" w:author="Ryan Lemos" w:date="2019-10-15T19:39:00Z" w:initials="RL">
    <w:p w14:paraId="54A6593D" w14:textId="3535536E" w:rsidR="00C27161" w:rsidRDefault="00C27161">
      <w:pPr>
        <w:pStyle w:val="Textodecomentrio"/>
      </w:pPr>
      <w:r>
        <w:rPr>
          <w:rStyle w:val="Refdecomentrio"/>
        </w:rPr>
        <w:annotationRef/>
      </w:r>
      <w:r>
        <w:t xml:space="preserve">Tenho que falar sobre isso porém pode ficar </w:t>
      </w:r>
      <w:r>
        <w:t>desconexo se ficar aqui</w:t>
      </w:r>
    </w:p>
  </w:comment>
  <w:comment w:id="1185" w:author="Karine Martins" w:date="2019-09-16T08:15:00Z" w:initials="KM">
    <w:p w14:paraId="46479457" w14:textId="1DC785ED" w:rsidR="00324287" w:rsidRDefault="00324287">
      <w:pPr>
        <w:pStyle w:val="Textodecomentrio"/>
      </w:pPr>
      <w:r>
        <w:rPr>
          <w:rStyle w:val="Refdecomentrio"/>
        </w:rPr>
        <w:annotationRef/>
      </w:r>
      <w:r>
        <w:t xml:space="preserve">Segue-se a ordem alfabética. Primeiro a, depois b. </w:t>
      </w:r>
    </w:p>
  </w:comment>
  <w:comment w:id="1316" w:author="Karine Martins" w:date="2019-09-16T08:51:00Z" w:initials="KM">
    <w:p w14:paraId="03D6273A" w14:textId="0BFB8C7C" w:rsidR="00324287" w:rsidRDefault="00324287">
      <w:pPr>
        <w:pStyle w:val="Textodecomentrio"/>
      </w:pPr>
      <w:r>
        <w:rPr>
          <w:rStyle w:val="Refdecomentrio"/>
        </w:rPr>
        <w:annotationRef/>
      </w:r>
      <w:r>
        <w:t>B antes de a?</w:t>
      </w:r>
    </w:p>
  </w:comment>
  <w:comment w:id="1320" w:author="Ryan Lemos" w:date="2019-09-22T14:07:00Z" w:initials="RL">
    <w:p w14:paraId="1F21C6CB" w14:textId="60C117EA" w:rsidR="00324287" w:rsidRDefault="00324287">
      <w:pPr>
        <w:pStyle w:val="Textodecomentrio"/>
      </w:pPr>
      <w:r>
        <w:rPr>
          <w:rStyle w:val="Refdecomentrio"/>
        </w:rPr>
        <w:annotationRef/>
      </w:r>
      <w:r>
        <w:t>Escrever sobre os navegadores web e seus recursos</w:t>
      </w:r>
    </w:p>
  </w:comment>
  <w:comment w:id="1325" w:author="Ryan Lemos" w:date="2019-09-22T14:17:00Z" w:initials="RL">
    <w:p w14:paraId="2D709400" w14:textId="1A9A0CFB" w:rsidR="00324287" w:rsidRDefault="00324287">
      <w:pPr>
        <w:pStyle w:val="Textodecomentrio"/>
      </w:pPr>
      <w:r>
        <w:rPr>
          <w:rStyle w:val="Refdecomentrio"/>
        </w:rPr>
        <w:annotationRef/>
      </w:r>
      <w:r>
        <w:t>Escrever sobre o VSCODE</w:t>
      </w:r>
    </w:p>
  </w:comment>
  <w:comment w:id="1459" w:author="Ryan Lemos" w:date="2019-10-07T19:59:00Z" w:initials="RL">
    <w:p w14:paraId="55C5D4FD" w14:textId="4A6A8ED4" w:rsidR="00324287" w:rsidRDefault="00324287">
      <w:pPr>
        <w:pStyle w:val="Textodecomentrio"/>
      </w:pPr>
      <w:r>
        <w:rPr>
          <w:rStyle w:val="Refdecomentrio"/>
        </w:rPr>
        <w:annotationRef/>
      </w:r>
      <w:r>
        <w:t xml:space="preserve">Escrever mais sobre </w:t>
      </w:r>
      <w:proofErr w:type="spellStart"/>
      <w:r>
        <w:t>Javascript</w:t>
      </w:r>
      <w:proofErr w:type="spellEnd"/>
    </w:p>
  </w:comment>
  <w:comment w:id="1538" w:author="Ryan Lemos" w:date="2019-09-22T14:19:00Z" w:initials="RL">
    <w:p w14:paraId="1F1AC1CD" w14:textId="238AF01C" w:rsidR="00324287" w:rsidRDefault="00324287">
      <w:pPr>
        <w:pStyle w:val="Textodecomentrio"/>
      </w:pPr>
      <w:r>
        <w:rPr>
          <w:rStyle w:val="Refdecomentrio"/>
        </w:rPr>
        <w:annotationRef/>
      </w:r>
      <w:r>
        <w:t>Escrever sobre o JSON</w:t>
      </w:r>
    </w:p>
  </w:comment>
  <w:comment w:id="1723" w:author="Ryan Lemos" w:date="2019-09-22T14:09:00Z" w:initials="RL">
    <w:p w14:paraId="01DBE393" w14:textId="3ECEDB66" w:rsidR="00324287" w:rsidRDefault="00324287">
      <w:pPr>
        <w:pStyle w:val="Textodecomentrio"/>
      </w:pPr>
      <w:r>
        <w:rPr>
          <w:rStyle w:val="Refdecomentrio"/>
        </w:rPr>
        <w:annotationRef/>
      </w:r>
      <w:r>
        <w:t xml:space="preserve">Escrever sobre o </w:t>
      </w:r>
      <w:proofErr w:type="spellStart"/>
      <w:r>
        <w:t>php</w:t>
      </w:r>
      <w:proofErr w:type="spellEnd"/>
      <w:r>
        <w:t xml:space="preserve"> </w:t>
      </w:r>
      <w:proofErr w:type="spellStart"/>
      <w:r>
        <w:t>unit</w:t>
      </w:r>
      <w:proofErr w:type="spellEnd"/>
    </w:p>
  </w:comment>
  <w:comment w:id="1728" w:author="Ryan Lemos" w:date="2019-09-22T14:10:00Z" w:initials="RL">
    <w:p w14:paraId="20C39DAA" w14:textId="600BC011" w:rsidR="00324287" w:rsidRDefault="00324287">
      <w:pPr>
        <w:pStyle w:val="Textodecomentrio"/>
      </w:pPr>
      <w:r>
        <w:rPr>
          <w:rStyle w:val="Refdecomentrio"/>
        </w:rPr>
        <w:annotationRef/>
      </w:r>
      <w:r>
        <w:t xml:space="preserve">Escrever sobre o </w:t>
      </w:r>
      <w:proofErr w:type="spellStart"/>
      <w:r>
        <w:t>artisan</w:t>
      </w:r>
      <w:proofErr w:type="spellEnd"/>
    </w:p>
  </w:comment>
  <w:comment w:id="2204" w:author="Ryan Lemos" w:date="2019-10-07T11:16:00Z" w:initials="RL">
    <w:p w14:paraId="0FAF8FEF" w14:textId="2B156014" w:rsidR="00324287" w:rsidRDefault="00324287">
      <w:pPr>
        <w:pStyle w:val="Textodecomentrio"/>
      </w:pPr>
      <w:r>
        <w:rPr>
          <w:rStyle w:val="Refdecomentrio"/>
        </w:rPr>
        <w:annotationRef/>
      </w:r>
      <w:r>
        <w:t>Falar sobre o modelo E-R</w:t>
      </w:r>
    </w:p>
  </w:comment>
  <w:comment w:id="2202" w:author="Ryan Lemos" w:date="2019-10-07T11:24:00Z" w:initials="RL">
    <w:p w14:paraId="04B26414" w14:textId="416D3861" w:rsidR="00324287" w:rsidRDefault="00324287">
      <w:pPr>
        <w:pStyle w:val="Textodecomentrio"/>
      </w:pPr>
      <w:r>
        <w:rPr>
          <w:rStyle w:val="Refdecomentrio"/>
        </w:rPr>
        <w:annotationRef/>
      </w:r>
      <w:r>
        <w:t>Falar sobre o modelo E-R</w:t>
      </w:r>
    </w:p>
  </w:comment>
  <w:comment w:id="2382" w:author="Karine Martins" w:date="2019-09-16T09:36:00Z" w:initials="KM">
    <w:p w14:paraId="55BBEA7D" w14:textId="46336C44" w:rsidR="00324287" w:rsidRDefault="00324287">
      <w:pPr>
        <w:pStyle w:val="Textodecomentrio"/>
      </w:pPr>
      <w:r>
        <w:rPr>
          <w:rStyle w:val="Refdecomentrio"/>
        </w:rPr>
        <w:annotationRef/>
      </w:r>
      <w:r>
        <w:t>Não consta no referencial teórico.</w:t>
      </w:r>
    </w:p>
  </w:comment>
  <w:comment w:id="2383" w:author="Ryan Lemos" w:date="2019-10-07T21:02:00Z" w:initials="RL">
    <w:p w14:paraId="00F82864" w14:textId="752758BA" w:rsidR="00324287" w:rsidRDefault="00324287">
      <w:pPr>
        <w:pStyle w:val="Textodecomentrio"/>
      </w:pPr>
      <w:r>
        <w:rPr>
          <w:rStyle w:val="Refdecomentrio"/>
        </w:rPr>
        <w:annotationRef/>
      </w:r>
      <w:r>
        <w:t>Falar a versão</w:t>
      </w:r>
    </w:p>
  </w:comment>
  <w:comment w:id="2476" w:author="Karine Martins" w:date="2019-09-16T09:41:00Z" w:initials="KM">
    <w:p w14:paraId="1352919B" w14:textId="083707E2" w:rsidR="00324287" w:rsidRDefault="00324287">
      <w:pPr>
        <w:pStyle w:val="Textodecomentrio"/>
      </w:pPr>
      <w:r>
        <w:rPr>
          <w:rStyle w:val="Refdecomentrio"/>
        </w:rPr>
        <w:annotationRef/>
      </w:r>
      <w:r>
        <w:rPr>
          <w:noProof/>
        </w:rPr>
        <w:t>Não tem legnda e fonte, além da figura não ser mencionada no texto.</w:t>
      </w:r>
    </w:p>
  </w:comment>
  <w:comment w:id="2622" w:author="Ryan Lemos" w:date="2019-09-28T11:19:00Z" w:initials="RL">
    <w:p w14:paraId="2DD3EADC" w14:textId="5C650B78" w:rsidR="00324287" w:rsidRDefault="00324287">
      <w:pPr>
        <w:pStyle w:val="Textodecomentrio"/>
      </w:pPr>
      <w:r>
        <w:rPr>
          <w:rStyle w:val="Refdecomentrio"/>
        </w:rPr>
        <w:annotationRef/>
      </w:r>
      <w:r>
        <w:t>Revisar a escrita, pois foi retirado do manual</w:t>
      </w:r>
    </w:p>
  </w:comment>
  <w:comment w:id="2628" w:author="Ryan Lemos" w:date="2019-09-30T10:57:00Z" w:initials="RL">
    <w:p w14:paraId="213E6C53" w14:textId="4577BFC3" w:rsidR="00324287" w:rsidRDefault="00324287">
      <w:pPr>
        <w:pStyle w:val="Textodecomentrio"/>
      </w:pPr>
      <w:r>
        <w:rPr>
          <w:rStyle w:val="Refdecomentrio"/>
        </w:rPr>
        <w:annotationRef/>
      </w:r>
      <w:r>
        <w:t>Falar sobre eles no referencial</w:t>
      </w:r>
    </w:p>
  </w:comment>
  <w:comment w:id="2713" w:author="Ryan Lemos" w:date="2019-09-30T11:09:00Z" w:initials="RL">
    <w:p w14:paraId="1C46D0D4" w14:textId="3F3C66EC" w:rsidR="00324287" w:rsidRDefault="00324287">
      <w:pPr>
        <w:pStyle w:val="Textodecomentrio"/>
      </w:pPr>
      <w:r>
        <w:rPr>
          <w:rStyle w:val="Refdecomentrio"/>
        </w:rPr>
        <w:annotationRef/>
      </w:r>
      <w:r>
        <w:t xml:space="preserve">Falar do </w:t>
      </w:r>
      <w:proofErr w:type="spellStart"/>
      <w:r>
        <w:t>Sweet</w:t>
      </w:r>
      <w:proofErr w:type="spellEnd"/>
      <w:r>
        <w:t xml:space="preserve"> </w:t>
      </w:r>
      <w:proofErr w:type="spellStart"/>
      <w:r>
        <w:t>Alert</w:t>
      </w:r>
      <w:proofErr w:type="spellEnd"/>
      <w:r>
        <w:t xml:space="preserve"> no referencial e incluir nas siglas</w:t>
      </w:r>
    </w:p>
  </w:comment>
  <w:comment w:id="2714" w:author="Ryan Lemos" w:date="2019-09-30T11:14:00Z" w:initials="RL">
    <w:p w14:paraId="1C5BDCDC" w14:textId="77777777" w:rsidR="00324287" w:rsidRDefault="00324287">
      <w:pPr>
        <w:pStyle w:val="Textodecomentrio"/>
      </w:pPr>
      <w:r>
        <w:rPr>
          <w:rStyle w:val="Refdecomentrio"/>
        </w:rPr>
        <w:annotationRef/>
      </w:r>
      <w:r>
        <w:t>Colocar isso no referencial</w:t>
      </w:r>
    </w:p>
    <w:p w14:paraId="1502B6ED" w14:textId="792F083C" w:rsidR="00324287" w:rsidRDefault="00324287">
      <w:pPr>
        <w:pStyle w:val="Textodecomentrio"/>
      </w:pPr>
    </w:p>
  </w:comment>
  <w:comment w:id="2864" w:author="Ryan Lemos" w:date="2019-10-01T08:15:00Z" w:initials="RL">
    <w:p w14:paraId="0A08D5C6" w14:textId="7E61615E" w:rsidR="00324287" w:rsidRDefault="00324287" w:rsidP="00E70F3A">
      <w:pPr>
        <w:pStyle w:val="Textodecomentrio"/>
        <w:ind w:firstLine="0"/>
        <w:jc w:val="center"/>
      </w:pPr>
      <w:r>
        <w:rPr>
          <w:rStyle w:val="Refdecomentrio"/>
        </w:rPr>
        <w:annotationRef/>
      </w:r>
      <w:r>
        <w:t>Daqui para baixo, botões da barra superior</w:t>
      </w:r>
    </w:p>
  </w:comment>
  <w:comment w:id="2961" w:author="Karine Martins" w:date="2019-09-16T20:14:00Z" w:initials="KM">
    <w:p w14:paraId="020BD9DF" w14:textId="696D38C8" w:rsidR="00324287" w:rsidRDefault="00324287">
      <w:pPr>
        <w:pStyle w:val="Textodecomentrio"/>
      </w:pPr>
      <w:r>
        <w:rPr>
          <w:rStyle w:val="Refdecomentrio"/>
        </w:rPr>
        <w:annotationRef/>
      </w:r>
      <w:r>
        <w:rPr>
          <w:noProof/>
        </w:rPr>
        <w:t>Primeira vez que é utilizada a palavra , sem uma definição prévia.</w:t>
      </w:r>
    </w:p>
  </w:comment>
  <w:comment w:id="2962" w:author="Karine Martins" w:date="2019-09-16T20:15:00Z" w:initials="KM">
    <w:p w14:paraId="0BFF6AA8" w14:textId="66B8E6F5" w:rsidR="00324287" w:rsidRDefault="00324287">
      <w:pPr>
        <w:pStyle w:val="Textodecomentrio"/>
      </w:pPr>
      <w:r>
        <w:rPr>
          <w:rStyle w:val="Refdecomentrio"/>
        </w:rPr>
        <w:annotationRef/>
      </w:r>
      <w:r>
        <w:rPr>
          <w:noProof/>
        </w:rPr>
        <w:t>Não houve definição prévia dessa palav e nem no contexto de Laravel foi citada.</w:t>
      </w:r>
    </w:p>
  </w:comment>
  <w:comment w:id="3031" w:author="Ryan Lemos" w:date="2019-09-22T13:32:00Z" w:initials="RL">
    <w:p w14:paraId="20D7F8EE" w14:textId="1A88033A" w:rsidR="00324287" w:rsidRDefault="00324287">
      <w:pPr>
        <w:pStyle w:val="Textodecomentrio"/>
      </w:pPr>
      <w:r>
        <w:rPr>
          <w:rStyle w:val="Refdecomentrio"/>
        </w:rPr>
        <w:annotationRef/>
      </w:r>
      <w:r>
        <w:t>VERIFICAR SE FALA DO JQUERY NO REFERENCIAL</w:t>
      </w:r>
    </w:p>
  </w:comment>
  <w:comment w:id="3039" w:author="Karine Martins" w:date="2019-09-16T20:21:00Z" w:initials="KM">
    <w:p w14:paraId="06E924F5" w14:textId="7F5008A7" w:rsidR="00324287" w:rsidRDefault="00324287">
      <w:pPr>
        <w:pStyle w:val="Textodecomentrio"/>
      </w:pPr>
      <w:r>
        <w:rPr>
          <w:rStyle w:val="Refdecomentrio"/>
        </w:rPr>
        <w:annotationRef/>
      </w:r>
      <w:r>
        <w:rPr>
          <w:noProof/>
        </w:rPr>
        <w:t>O que a senha tem a ver com a data de nascimento?</w:t>
      </w:r>
    </w:p>
  </w:comment>
  <w:comment w:id="3171" w:author="Karine Martins" w:date="2019-09-16T20:50:00Z" w:initials="KM">
    <w:p w14:paraId="4C017126" w14:textId="0B092BE9" w:rsidR="00324287" w:rsidRDefault="00324287">
      <w:pPr>
        <w:pStyle w:val="Textodecomentrio"/>
      </w:pPr>
      <w:r>
        <w:rPr>
          <w:rStyle w:val="Refdecomentrio"/>
        </w:rPr>
        <w:annotationRef/>
      </w:r>
      <w:r>
        <w:rPr>
          <w:noProof/>
        </w:rPr>
        <w:t>E o caso de apostilas em .doc ou pdf?</w:t>
      </w:r>
    </w:p>
  </w:comment>
  <w:comment w:id="3172" w:author="Ryan Lemos" w:date="2019-09-21T12:44:00Z" w:initials="RL">
    <w:p w14:paraId="17E0511B" w14:textId="77777777" w:rsidR="00324287" w:rsidRDefault="00324287">
      <w:pPr>
        <w:pStyle w:val="Textodecomentrio"/>
      </w:pPr>
      <w:r>
        <w:rPr>
          <w:rStyle w:val="Refdecomentrio"/>
        </w:rPr>
        <w:annotationRef/>
      </w:r>
      <w:r>
        <w:t>Ela falou que era só essas duas opções</w:t>
      </w:r>
    </w:p>
    <w:p w14:paraId="682C528B" w14:textId="4E6871BD" w:rsidR="00324287" w:rsidRDefault="00324287">
      <w:pPr>
        <w:pStyle w:val="Textodecomentrio"/>
      </w:pPr>
    </w:p>
  </w:comment>
  <w:comment w:id="3259" w:author="Ryan Lemos" w:date="2019-10-09T19:57:00Z" w:initials="RL">
    <w:p w14:paraId="79FF7801" w14:textId="77777777" w:rsidR="00324287" w:rsidRDefault="00324287" w:rsidP="00B32D53">
      <w:pPr>
        <w:ind w:firstLine="0"/>
        <w:jc w:val="center"/>
      </w:pPr>
      <w:r>
        <w:rPr>
          <w:rStyle w:val="Refdecomentrio"/>
        </w:rPr>
        <w:annotationRef/>
      </w:r>
      <w:r w:rsidRPr="008C1DD0">
        <w:rPr>
          <w:highlight w:val="yellow"/>
        </w:rPr>
        <w:t>Falar da edição e visualização dos materiais</w:t>
      </w:r>
    </w:p>
    <w:p w14:paraId="06845C40" w14:textId="1ED3C63D" w:rsidR="00324287" w:rsidRDefault="00324287">
      <w:pPr>
        <w:pStyle w:val="Textodecomentrio"/>
      </w:pPr>
    </w:p>
  </w:comment>
  <w:comment w:id="3771" w:author="Karine Martins" w:date="2019-09-16T22:26:00Z" w:initials="KM">
    <w:p w14:paraId="0C802FA7" w14:textId="106F8E2E" w:rsidR="00324287" w:rsidRDefault="00324287">
      <w:pPr>
        <w:pStyle w:val="Textodecomentrio"/>
      </w:pPr>
      <w:r>
        <w:rPr>
          <w:rStyle w:val="Refdecomentrio"/>
        </w:rPr>
        <w:annotationRef/>
      </w:r>
      <w:r>
        <w:rPr>
          <w:noProof/>
        </w:rPr>
        <w:t>Assunto novo que não consta no referencial teórico.</w:t>
      </w:r>
    </w:p>
  </w:comment>
  <w:comment w:id="3797" w:author="Karine Martins" w:date="2019-09-16T22:30:00Z" w:initials="KM">
    <w:p w14:paraId="1726744F" w14:textId="667C70ED" w:rsidR="00324287" w:rsidRDefault="00324287">
      <w:pPr>
        <w:pStyle w:val="Textodecomentrio"/>
      </w:pPr>
      <w:r>
        <w:rPr>
          <w:rStyle w:val="Refdecomentrio"/>
        </w:rPr>
        <w:annotationRef/>
      </w:r>
      <w:r>
        <w:t>Assunto novo e não tratado no referencial teórico.</w:t>
      </w:r>
    </w:p>
  </w:comment>
  <w:comment w:id="3917" w:author="Ryan Lemos" w:date="2019-09-24T21:24:00Z" w:initials="RL">
    <w:p w14:paraId="3885BE35" w14:textId="449743B6" w:rsidR="00324287" w:rsidRDefault="00324287">
      <w:pPr>
        <w:pStyle w:val="Textodecomentrio"/>
      </w:pPr>
      <w:r>
        <w:rPr>
          <w:rStyle w:val="Refdecomentrio"/>
        </w:rPr>
        <w:annotationRef/>
      </w:r>
      <w:r>
        <w:t>Verificar se eu falo isso no referencial na parte de BD</w:t>
      </w:r>
    </w:p>
  </w:comment>
  <w:comment w:id="3968" w:author="Ryan Lemos" w:date="2019-09-21T12:53:00Z" w:initials="RL">
    <w:p w14:paraId="3706C445" w14:textId="4EAC78E6" w:rsidR="00324287" w:rsidRDefault="00324287">
      <w:pPr>
        <w:pStyle w:val="Textodecomentrio"/>
      </w:pPr>
      <w:r>
        <w:rPr>
          <w:rStyle w:val="Refdecomentrio"/>
        </w:rPr>
        <w:annotationRef/>
      </w:r>
      <w:r w:rsidRPr="008C1DD0">
        <w:rPr>
          <w:highlight w:val="yellow"/>
        </w:rPr>
        <w:t>FALAR SOBRE A POSSIBILIDADE DE DUPLICAR UMA ATIVIDADE E GERAR SEU PDF</w:t>
      </w:r>
    </w:p>
  </w:comment>
  <w:comment w:id="3973" w:author="Ryan Lemos" w:date="2019-09-26T20:05:00Z" w:initials="RL">
    <w:p w14:paraId="38B7C0FF" w14:textId="374B04D3" w:rsidR="00324287" w:rsidRDefault="00324287">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3979" w:author="Ryan Lemos" w:date="2019-09-26T20:54:00Z" w:initials="RL">
    <w:p w14:paraId="1AD6DFA7" w14:textId="12C77755" w:rsidR="00324287" w:rsidRDefault="00324287">
      <w:pPr>
        <w:pStyle w:val="Textodecomentrio"/>
      </w:pPr>
      <w:r>
        <w:rPr>
          <w:rStyle w:val="Refdecomentrio"/>
        </w:rPr>
        <w:annotationRef/>
      </w:r>
      <w:r>
        <w:t>Falar disso no referencial</w:t>
      </w:r>
    </w:p>
  </w:comment>
  <w:comment w:id="4004" w:author="Ryan Lemos" w:date="2019-09-28T10:56:00Z" w:initials="RL">
    <w:p w14:paraId="4E1CD68F" w14:textId="544D8B3F" w:rsidR="00324287" w:rsidRDefault="00324287">
      <w:pPr>
        <w:pStyle w:val="Textodecomentrio"/>
      </w:pPr>
      <w:r>
        <w:rPr>
          <w:rStyle w:val="Refdecomentrio"/>
        </w:rPr>
        <w:annotationRef/>
      </w:r>
      <w:r>
        <w:t xml:space="preserve">Falar dele no </w:t>
      </w:r>
      <w:proofErr w:type="spellStart"/>
      <w:r>
        <w:t>referêncial</w:t>
      </w:r>
      <w:proofErr w:type="spellEnd"/>
      <w:r>
        <w:t>.</w:t>
      </w:r>
    </w:p>
  </w:comment>
  <w:comment w:id="4005" w:author="Ryan Lemos" w:date="2019-09-28T11:00:00Z" w:initials="RL">
    <w:p w14:paraId="63E9759F" w14:textId="7BAFE477" w:rsidR="00324287" w:rsidRDefault="00324287">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4044" w:author="Ryan Lemos" w:date="2019-10-09T19:59:00Z" w:initials="RL">
    <w:p w14:paraId="5ABEF265" w14:textId="706A4575" w:rsidR="00324287" w:rsidRDefault="00324287">
      <w:pPr>
        <w:pStyle w:val="Textodecomentrio"/>
      </w:pPr>
      <w:r>
        <w:rPr>
          <w:rStyle w:val="Refdecomentrio"/>
        </w:rPr>
        <w:annotationRef/>
      </w:r>
      <w:r>
        <w:t>Incluir A e B</w:t>
      </w:r>
    </w:p>
  </w:comment>
  <w:comment w:id="4094" w:author="Ryan Lemos" w:date="2019-07-28T18:23:00Z" w:initials="RL">
    <w:p w14:paraId="1A90DA8B" w14:textId="38E31B32" w:rsidR="00324287" w:rsidRDefault="00324287">
      <w:pPr>
        <w:pStyle w:val="Textodecomentrio"/>
      </w:pPr>
      <w:r>
        <w:rPr>
          <w:rStyle w:val="Refdecomentrio"/>
        </w:rPr>
        <w:annotationRef/>
      </w:r>
    </w:p>
  </w:comment>
  <w:comment w:id="4249" w:author="Ryan Lemos" w:date="2019-10-09T19:59:00Z" w:initials="RL">
    <w:p w14:paraId="58ABB0B4" w14:textId="52FD4EA5" w:rsidR="00324287" w:rsidRDefault="00324287">
      <w:pPr>
        <w:pStyle w:val="Textodecomentrio"/>
      </w:pPr>
      <w:r>
        <w:rPr>
          <w:rStyle w:val="Refdecomentrio"/>
        </w:rPr>
        <w:annotationRef/>
      </w:r>
      <w:r>
        <w:t>Incluir A B C D</w:t>
      </w:r>
    </w:p>
  </w:comment>
  <w:comment w:id="4462" w:author="Karine Martins" w:date="2019-09-16T23:08:00Z" w:initials="KM">
    <w:p w14:paraId="3F0389AF" w14:textId="11FB5553" w:rsidR="00324287" w:rsidRDefault="00324287">
      <w:pPr>
        <w:pStyle w:val="Textodecomentrio"/>
      </w:pPr>
      <w:r>
        <w:rPr>
          <w:rStyle w:val="Refdecomentrio"/>
        </w:rPr>
        <w:annotationRef/>
      </w:r>
      <w:r>
        <w:t>Apresentar imagens para diferenciar pois não vi diferença.</w:t>
      </w:r>
    </w:p>
  </w:comment>
  <w:comment w:id="4469" w:author="Ryan Lemos" w:date="2019-09-28T11:37:00Z" w:initials="RL">
    <w:p w14:paraId="07843DC0" w14:textId="3B3E8343" w:rsidR="00324287" w:rsidRDefault="00324287">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4478" w:author="Ryan Lemos" w:date="2019-09-28T11:37:00Z" w:initials="RL">
    <w:p w14:paraId="72B9F08C" w14:textId="4C3EBE33" w:rsidR="00324287" w:rsidRDefault="00324287">
      <w:pPr>
        <w:pStyle w:val="Textodecomentrio"/>
      </w:pPr>
      <w:r>
        <w:rPr>
          <w:rStyle w:val="Refdecomentrio"/>
        </w:rPr>
        <w:annotationRef/>
      </w:r>
      <w:r>
        <w:t>Revisar essa seção pois foi retirada quando estava falando sobre os releases</w:t>
      </w:r>
    </w:p>
  </w:comment>
  <w:comment w:id="4484" w:author="Ryan Lemos" w:date="2019-09-29T20:06:00Z" w:initials="RL">
    <w:p w14:paraId="66DE6A4C" w14:textId="1B435A07" w:rsidR="00324287" w:rsidRDefault="00324287">
      <w:pPr>
        <w:pStyle w:val="Textodecomentrio"/>
      </w:pPr>
      <w:r>
        <w:rPr>
          <w:rStyle w:val="Refdecomentrio"/>
        </w:rPr>
        <w:annotationRef/>
      </w:r>
      <w:r>
        <w:t xml:space="preserve">Verificar se eu falo de </w:t>
      </w:r>
      <w:proofErr w:type="spellStart"/>
      <w:r>
        <w:t>tdd</w:t>
      </w:r>
      <w:proofErr w:type="spellEnd"/>
      <w:r>
        <w:t xml:space="preserve"> na seção do XP</w:t>
      </w:r>
    </w:p>
  </w:comment>
  <w:comment w:id="4485" w:author="Karine Martins" w:date="2019-09-16T23:09:00Z" w:initials="KM">
    <w:p w14:paraId="77E3381D" w14:textId="72A791E3" w:rsidR="00324287" w:rsidRDefault="00324287">
      <w:pPr>
        <w:pStyle w:val="Textodecomentrio"/>
      </w:pPr>
      <w:r>
        <w:rPr>
          <w:rStyle w:val="Refdecomentrio"/>
        </w:rPr>
        <w:annotationRef/>
      </w:r>
      <w:r>
        <w:t>NÃO FOI DESCRITA NO REFERENCIAL TEÓRICO.</w:t>
      </w:r>
    </w:p>
  </w:comment>
  <w:comment w:id="4491" w:author="Ryan Lemos" w:date="2019-09-29T19:36:00Z" w:initials="RL">
    <w:p w14:paraId="1E9AEF9E" w14:textId="6B340C8D" w:rsidR="00324287" w:rsidRDefault="00324287">
      <w:pPr>
        <w:pStyle w:val="Textodecomentrio"/>
      </w:pPr>
      <w:r>
        <w:rPr>
          <w:rStyle w:val="Refdecomentrio"/>
        </w:rPr>
        <w:annotationRef/>
      </w:r>
      <w:r>
        <w:t xml:space="preserve">Incluir isso no referencial quando falar sobre o </w:t>
      </w:r>
      <w:proofErr w:type="spellStart"/>
      <w:r>
        <w:t>php</w:t>
      </w:r>
      <w:proofErr w:type="spellEnd"/>
    </w:p>
  </w:comment>
  <w:comment w:id="4494" w:author="Ryan Lemos" w:date="2019-10-01T08:50:00Z" w:initials="RL">
    <w:p w14:paraId="501377DC" w14:textId="737874D0" w:rsidR="00324287" w:rsidRDefault="00324287">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54A6593D" w15:done="0"/>
  <w15:commentEx w15:paraId="46479457" w15:done="1"/>
  <w15:commentEx w15:paraId="03D6273A" w15:done="1"/>
  <w15:commentEx w15:paraId="1F21C6CB" w15:done="0"/>
  <w15:commentEx w15:paraId="2D709400" w15:done="1"/>
  <w15:commentEx w15:paraId="55C5D4FD" w15:done="1"/>
  <w15:commentEx w15:paraId="1F1AC1CD" w15:done="1"/>
  <w15:commentEx w15:paraId="01DBE393" w15:done="0"/>
  <w15:commentEx w15:paraId="20C39DAA" w15:done="1"/>
  <w15:commentEx w15:paraId="0FAF8FEF" w15:done="0"/>
  <w15:commentEx w15:paraId="04B26414" w15:done="1"/>
  <w15:commentEx w15:paraId="55BBEA7D" w15:done="1"/>
  <w15:commentEx w15:paraId="00F82864" w15:done="1"/>
  <w15:commentEx w15:paraId="1352919B" w15:done="0"/>
  <w15:commentEx w15:paraId="2DD3EADC" w15:done="0"/>
  <w15:commentEx w15:paraId="213E6C53" w15:done="1"/>
  <w15:commentEx w15:paraId="1C46D0D4" w15:done="1"/>
  <w15:commentEx w15:paraId="1502B6ED" w15:done="1"/>
  <w15:commentEx w15:paraId="0A08D5C6" w15:done="0"/>
  <w15:commentEx w15:paraId="020BD9DF" w15:done="1"/>
  <w15:commentEx w15:paraId="0BFF6AA8" w15:done="1"/>
  <w15:commentEx w15:paraId="20D7F8EE" w15:done="0"/>
  <w15:commentEx w15:paraId="06E924F5" w15:done="1"/>
  <w15:commentEx w15:paraId="4C017126" w15:done="1"/>
  <w15:commentEx w15:paraId="682C528B" w15:paraIdParent="4C017126" w15:done="1"/>
  <w15:commentEx w15:paraId="06845C40" w15:done="1"/>
  <w15:commentEx w15:paraId="0C802FA7" w15:done="1"/>
  <w15:commentEx w15:paraId="1726744F" w15:done="1"/>
  <w15:commentEx w15:paraId="3885BE35" w15:done="0"/>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54A6593D" w16cid:durableId="21509ED7"/>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6845C40" w16cid:durableId="2148BA3C"/>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CA45F0" w14:textId="77777777" w:rsidR="000C2F98" w:rsidRDefault="000C2F98" w:rsidP="00C24B28">
      <w:pPr>
        <w:spacing w:line="240" w:lineRule="auto"/>
      </w:pPr>
      <w:r>
        <w:separator/>
      </w:r>
    </w:p>
  </w:endnote>
  <w:endnote w:type="continuationSeparator" w:id="0">
    <w:p w14:paraId="3F319A07" w14:textId="77777777" w:rsidR="000C2F98" w:rsidRDefault="000C2F98"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D9D69F" w14:textId="77777777" w:rsidR="000C2F98" w:rsidRDefault="000C2F98" w:rsidP="00C24B28">
      <w:pPr>
        <w:spacing w:line="240" w:lineRule="auto"/>
      </w:pPr>
      <w:r>
        <w:separator/>
      </w:r>
    </w:p>
  </w:footnote>
  <w:footnote w:type="continuationSeparator" w:id="0">
    <w:p w14:paraId="42A52D3A" w14:textId="77777777" w:rsidR="000C2F98" w:rsidRDefault="000C2F98"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324287" w:rsidRDefault="00324287">
    <w:pPr>
      <w:pStyle w:val="Cabealho"/>
      <w:jc w:val="right"/>
    </w:pPr>
  </w:p>
  <w:p w14:paraId="0D5B3EA3" w14:textId="77777777" w:rsidR="00324287" w:rsidRDefault="0032428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324287" w:rsidRDefault="00324287">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324287" w:rsidRDefault="00324287">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324287" w:rsidRDefault="00324287">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324287" w:rsidRDefault="00324287">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324287" w:rsidRDefault="00324287">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324287" w:rsidRDefault="00324287">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324287" w:rsidRPr="00C1350C" w:rsidRDefault="00324287">
    <w:pPr>
      <w:pStyle w:val="Cabealho"/>
      <w:jc w:val="right"/>
      <w:rPr>
        <w:sz w:val="20"/>
        <w:szCs w:val="20"/>
      </w:rPr>
    </w:pPr>
  </w:p>
  <w:p w14:paraId="4574301F" w14:textId="77777777" w:rsidR="00324287" w:rsidRPr="00475C34" w:rsidRDefault="00324287"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324287" w:rsidRPr="00C1350C" w:rsidRDefault="0032428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324287" w:rsidRPr="00C1350C" w:rsidRDefault="0032428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324287" w:rsidRPr="00C1350C" w:rsidRDefault="0032428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2F98"/>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551"/>
    <w:rsid w:val="005A76FB"/>
    <w:rsid w:val="005B013B"/>
    <w:rsid w:val="005B01A9"/>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F12"/>
    <w:rsid w:val="00B5128B"/>
    <w:rsid w:val="00B51C84"/>
    <w:rsid w:val="00B51F59"/>
    <w:rsid w:val="00B5382A"/>
    <w:rsid w:val="00B539A7"/>
    <w:rsid w:val="00B544BB"/>
    <w:rsid w:val="00B54892"/>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1662"/>
    <w:rsid w:val="00E61AC9"/>
    <w:rsid w:val="00E63AFD"/>
    <w:rsid w:val="00E64F18"/>
    <w:rsid w:val="00E7058B"/>
    <w:rsid w:val="00E70F3A"/>
    <w:rsid w:val="00E71EB8"/>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98F"/>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Change w:id="0" w:author="Ryan Lemos" w:date="2019-10-14T19:33:00Z">
        <w:pPr>
          <w:spacing w:line="360" w:lineRule="auto"/>
          <w:ind w:firstLine="1134"/>
          <w:jc w:val="both"/>
          <w:outlineLvl w:val="0"/>
        </w:pPr>
      </w:pPrChange>
    </w:pPr>
    <w:rPr>
      <w:rPrChange w:id="0" w:author="Ryan Lemos" w:date="2019-10-14T19:33:00Z">
        <w:rPr>
          <w:rFonts w:eastAsia="Calibri"/>
          <w:sz w:val="24"/>
          <w:szCs w:val="22"/>
          <w:lang w:val="pt-BR"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9.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e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jpe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7.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microsoft.com/office/2011/relationships/people" Target="people.xml"/><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header" Target="header8.xm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jpeg"/><Relationship Id="rId154" Type="http://schemas.openxmlformats.org/officeDocument/2006/relationships/theme" Target="theme/theme1.xml"/><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04DD4D4A-AD8A-4040-9321-6D92DE465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3672</TotalTime>
  <Pages>143</Pages>
  <Words>33801</Words>
  <Characters>182526</Characters>
  <Application>Microsoft Office Word</Application>
  <DocSecurity>0</DocSecurity>
  <Lines>1521</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215896</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154</cp:revision>
  <cp:lastPrinted>2018-11-06T01:42:00Z</cp:lastPrinted>
  <dcterms:created xsi:type="dcterms:W3CDTF">2019-09-21T14:25:00Z</dcterms:created>
  <dcterms:modified xsi:type="dcterms:W3CDTF">2019-10-15T23:19:00Z</dcterms:modified>
</cp:coreProperties>
</file>